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21290" w:rsidRPr="00F75A8F" w:rsidRDefault="00221290" w:rsidP="00221290">
      <w:pPr>
        <w:pStyle w:val="Title"/>
        <w:rPr>
          <w:lang w:val="sv-SE"/>
        </w:rPr>
      </w:pPr>
      <w:bookmarkStart w:id="0" w:name="_Toc523878296"/>
      <w:bookmarkStart w:id="1" w:name="_Toc521978636"/>
    </w:p>
    <w:tbl>
      <w:tblPr>
        <w:tblpPr w:leftFromText="180" w:rightFromText="180" w:vertAnchor="text" w:horzAnchor="margin" w:tblpY="100"/>
        <w:tblW w:w="0" w:type="auto"/>
        <w:tblLook w:val="01E0" w:firstRow="1" w:lastRow="1" w:firstColumn="1" w:lastColumn="1" w:noHBand="0" w:noVBand="0"/>
      </w:tblPr>
      <w:tblGrid>
        <w:gridCol w:w="1776"/>
        <w:gridCol w:w="7584"/>
      </w:tblGrid>
      <w:tr w:rsidR="00F75A8F" w:rsidRPr="00F75A8F" w:rsidTr="00486B6F">
        <w:tc>
          <w:tcPr>
            <w:tcW w:w="1101" w:type="dxa"/>
          </w:tcPr>
          <w:p w:rsidR="00882959" w:rsidRPr="00F75A8F" w:rsidRDefault="004812CB" w:rsidP="00882959">
            <w:pPr>
              <w:pStyle w:val="DocTitle"/>
            </w:pPr>
            <w:r w:rsidRPr="00F75A8F">
              <w:rPr>
                <w:noProof/>
                <w:lang w:val="en-US"/>
              </w:rPr>
              <w:drawing>
                <wp:inline distT="0" distB="0" distL="0" distR="0" wp14:anchorId="41A946E9" wp14:editId="16123988">
                  <wp:extent cx="971550" cy="666750"/>
                  <wp:effectExtent l="19050" t="0" r="0" b="0"/>
                  <wp:docPr id="1" name="Picture 1" descr="Y:\List Procedures &amp; Template\BankBTPN-LOGO-PREVIEW-01_compr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List Procedures &amp; Template\BankBTPN-LOGO-PREVIEW-01_compress.jpg"/>
                          <pic:cNvPicPr>
                            <a:picLocks noChangeAspect="1" noChangeArrowheads="1"/>
                          </pic:cNvPicPr>
                        </pic:nvPicPr>
                        <pic:blipFill>
                          <a:blip r:embed="rId8" cstate="print"/>
                          <a:srcRect/>
                          <a:stretch>
                            <a:fillRect/>
                          </a:stretch>
                        </pic:blipFill>
                        <pic:spPr bwMode="auto">
                          <a:xfrm>
                            <a:off x="0" y="0"/>
                            <a:ext cx="971550" cy="666750"/>
                          </a:xfrm>
                          <a:prstGeom prst="rect">
                            <a:avLst/>
                          </a:prstGeom>
                          <a:noFill/>
                          <a:ln w="9525">
                            <a:noFill/>
                            <a:miter lim="800000"/>
                            <a:headEnd/>
                            <a:tailEnd/>
                          </a:ln>
                        </pic:spPr>
                      </pic:pic>
                    </a:graphicData>
                  </a:graphic>
                </wp:inline>
              </w:drawing>
            </w:r>
          </w:p>
        </w:tc>
        <w:tc>
          <w:tcPr>
            <w:tcW w:w="8187" w:type="dxa"/>
            <w:vAlign w:val="center"/>
          </w:tcPr>
          <w:p w:rsidR="00882959" w:rsidRPr="00F75A8F" w:rsidRDefault="00882959" w:rsidP="00486B6F">
            <w:pPr>
              <w:pStyle w:val="DocTitle"/>
            </w:pPr>
            <w:r w:rsidRPr="00F75A8F">
              <w:t>PT Bank Tabungan Pensiunan Nasional Tbk</w:t>
            </w:r>
          </w:p>
        </w:tc>
      </w:tr>
    </w:tbl>
    <w:p w:rsidR="00221290" w:rsidRPr="00F75A8F" w:rsidRDefault="00221290" w:rsidP="00221290">
      <w:pPr>
        <w:pStyle w:val="Title"/>
        <w:rPr>
          <w:lang w:val="sv-SE"/>
        </w:rPr>
      </w:pPr>
    </w:p>
    <w:p w:rsidR="00221290" w:rsidRPr="00F75A8F" w:rsidRDefault="00221290" w:rsidP="00221290">
      <w:pPr>
        <w:pStyle w:val="Title"/>
        <w:rPr>
          <w:lang w:val="sv-SE"/>
        </w:rPr>
      </w:pPr>
    </w:p>
    <w:p w:rsidR="00221290" w:rsidRPr="00F75A8F" w:rsidRDefault="00221290" w:rsidP="00221290">
      <w:pPr>
        <w:pStyle w:val="Title"/>
        <w:rPr>
          <w:lang w:val="sv-SE"/>
        </w:rPr>
      </w:pPr>
    </w:p>
    <w:p w:rsidR="00221290" w:rsidRPr="00F75A8F" w:rsidRDefault="00221290" w:rsidP="00221290">
      <w:pPr>
        <w:pStyle w:val="Title"/>
        <w:rPr>
          <w:lang w:val="sv-SE"/>
        </w:rPr>
      </w:pPr>
    </w:p>
    <w:p w:rsidR="00221290" w:rsidRPr="00F75A8F" w:rsidRDefault="0043602F" w:rsidP="00221290">
      <w:pPr>
        <w:pStyle w:val="Title"/>
        <w:rPr>
          <w:rFonts w:ascii="Calibri" w:hAnsi="Calibri" w:cs="Calibri"/>
          <w:sz w:val="44"/>
        </w:rPr>
      </w:pPr>
      <w:r w:rsidRPr="00F75A8F">
        <w:rPr>
          <w:rFonts w:ascii="Calibri" w:hAnsi="Calibri" w:cs="Calibri"/>
          <w:sz w:val="44"/>
        </w:rPr>
        <w:t xml:space="preserve">functional </w:t>
      </w:r>
      <w:r w:rsidR="009E2D53">
        <w:rPr>
          <w:rFonts w:ascii="Calibri" w:hAnsi="Calibri" w:cs="Calibri"/>
          <w:sz w:val="44"/>
        </w:rPr>
        <w:t>&amp; SYSTEM</w:t>
      </w:r>
      <w:r w:rsidRPr="00F75A8F">
        <w:rPr>
          <w:rFonts w:ascii="Calibri" w:hAnsi="Calibri" w:cs="Calibri"/>
          <w:sz w:val="44"/>
        </w:rPr>
        <w:t xml:space="preserve"> design</w:t>
      </w:r>
    </w:p>
    <w:p w:rsidR="00AD5E89" w:rsidRDefault="002F0AAD" w:rsidP="00AD5E89">
      <w:pPr>
        <w:pStyle w:val="Title"/>
        <w:rPr>
          <w:rFonts w:ascii="Calibri" w:hAnsi="Calibri" w:cs="Calibri"/>
          <w:sz w:val="44"/>
        </w:rPr>
      </w:pPr>
      <w:r>
        <w:rPr>
          <w:rFonts w:ascii="Calibri" w:hAnsi="Calibri" w:cs="Calibri"/>
          <w:sz w:val="44"/>
        </w:rPr>
        <w:t xml:space="preserve">eNHANCEMENT PROCUREMENT ASSET MANAGEMENT </w:t>
      </w:r>
      <w:proofErr w:type="gramStart"/>
      <w:r>
        <w:rPr>
          <w:rFonts w:ascii="Calibri" w:hAnsi="Calibri" w:cs="Calibri"/>
          <w:sz w:val="44"/>
        </w:rPr>
        <w:t>SYSTEM</w:t>
      </w:r>
      <w:r w:rsidR="00B00C19">
        <w:rPr>
          <w:rFonts w:ascii="Calibri" w:hAnsi="Calibri" w:cs="Calibri"/>
          <w:sz w:val="44"/>
        </w:rPr>
        <w:t>(</w:t>
      </w:r>
      <w:proofErr w:type="gramEnd"/>
      <w:r w:rsidR="00B00C19">
        <w:rPr>
          <w:rFonts w:ascii="Calibri" w:hAnsi="Calibri" w:cs="Calibri"/>
          <w:sz w:val="44"/>
        </w:rPr>
        <w:t xml:space="preserve">PAMS) </w:t>
      </w:r>
    </w:p>
    <w:p w:rsidR="00B00C19" w:rsidRPr="00F75A8F" w:rsidRDefault="00B00C19" w:rsidP="00AD5E89">
      <w:pPr>
        <w:pStyle w:val="Title"/>
        <w:rPr>
          <w:rFonts w:ascii="Calibri" w:hAnsi="Calibri" w:cs="Calibri"/>
          <w:sz w:val="44"/>
        </w:rPr>
      </w:pPr>
      <w:r>
        <w:rPr>
          <w:rFonts w:ascii="Calibri" w:hAnsi="Calibri" w:cs="Calibri"/>
          <w:sz w:val="44"/>
        </w:rPr>
        <w:t>Phase 1</w:t>
      </w:r>
    </w:p>
    <w:p w:rsidR="00221290" w:rsidRPr="00F75A8F" w:rsidRDefault="00221290" w:rsidP="00221290"/>
    <w:p w:rsidR="00221290" w:rsidRPr="00F75A8F" w:rsidRDefault="00221290" w:rsidP="00221290"/>
    <w:p w:rsidR="00221290" w:rsidRPr="00F75A8F" w:rsidRDefault="00221290" w:rsidP="00221290"/>
    <w:p w:rsidR="00221290" w:rsidRPr="00F75A8F" w:rsidRDefault="00221290" w:rsidP="00221290"/>
    <w:p w:rsidR="00221290" w:rsidRPr="00F75A8F" w:rsidRDefault="00221290" w:rsidP="00221290"/>
    <w:p w:rsidR="00221290" w:rsidRPr="00F75A8F" w:rsidRDefault="00221290" w:rsidP="00221290"/>
    <w:p w:rsidR="00221290" w:rsidRPr="00F75A8F" w:rsidRDefault="00221290" w:rsidP="00221290"/>
    <w:p w:rsidR="00221290" w:rsidRPr="00F75A8F" w:rsidRDefault="00221290" w:rsidP="00221290"/>
    <w:p w:rsidR="00221290" w:rsidRPr="00F75A8F" w:rsidRDefault="00221290" w:rsidP="00221290"/>
    <w:p w:rsidR="00221290" w:rsidRPr="00F75A8F" w:rsidRDefault="00221290" w:rsidP="00221290"/>
    <w:p w:rsidR="00221290" w:rsidRPr="00F75A8F" w:rsidRDefault="00221290" w:rsidP="00221290"/>
    <w:p w:rsidR="00221290" w:rsidRPr="00F75A8F" w:rsidRDefault="00221290" w:rsidP="00221290"/>
    <w:p w:rsidR="00221290" w:rsidRPr="00F75A8F" w:rsidRDefault="00221290" w:rsidP="00221290"/>
    <w:p w:rsidR="00221290" w:rsidRPr="00F75A8F" w:rsidRDefault="00221290" w:rsidP="00221290"/>
    <w:p w:rsidR="00221290" w:rsidRPr="00F75A8F" w:rsidRDefault="00221290" w:rsidP="00221290"/>
    <w:p w:rsidR="00221290" w:rsidRPr="00F75A8F" w:rsidRDefault="00221290" w:rsidP="00221290"/>
    <w:p w:rsidR="00221290" w:rsidRPr="00F75A8F" w:rsidRDefault="00221290" w:rsidP="00221290">
      <w:pPr>
        <w:rPr>
          <w:rFonts w:ascii="Arial" w:hAnsi="Arial" w:cs="Arial"/>
          <w:sz w:val="18"/>
          <w:szCs w:val="18"/>
          <w:lang w:val="de-DE"/>
        </w:rPr>
      </w:pPr>
      <w:r w:rsidRPr="00F75A8F">
        <w:rPr>
          <w:rFonts w:ascii="Arial" w:hAnsi="Arial" w:cs="Arial"/>
          <w:sz w:val="18"/>
          <w:szCs w:val="18"/>
          <w:lang w:val="de-DE"/>
        </w:rPr>
        <w:t xml:space="preserve">Dokumen ini mengandung informasi yang merupakan hak milik PT Bank Tabungan Pensiunan Nasional Tbk. Dokumen ini (termasuk bagian-bagian di dalamnya) tidak diperbolehkan untuk disebarluaskan, diperbanyak ataupun dipindahtangankan kepada pihak-pihak lain diluar PT Bank Tabungan Pensiunan Nasional Tbk. tanpa izin tertulis dari manajemen PT Bank Tabungan Pensiunan Nasional Tbk. </w:t>
      </w:r>
    </w:p>
    <w:p w:rsidR="00074F62" w:rsidRPr="00BE32C3" w:rsidRDefault="00594876" w:rsidP="00074F62">
      <w:pPr>
        <w:pStyle w:val="Title"/>
        <w:rPr>
          <w:rStyle w:val="IntenseEmphasis"/>
          <w:rFonts w:ascii="Trebuchet MS" w:hAnsi="Trebuchet MS"/>
          <w:i w:val="0"/>
          <w:color w:val="365F91" w:themeColor="accent1" w:themeShade="BF"/>
        </w:rPr>
      </w:pPr>
      <w:r w:rsidRPr="00F75A8F">
        <w:rPr>
          <w:rFonts w:ascii="Arial" w:hAnsi="Arial" w:cs="Arial"/>
          <w:b w:val="0"/>
          <w:i/>
          <w:iCs/>
          <w:sz w:val="28"/>
          <w:szCs w:val="28"/>
        </w:rPr>
        <w:br w:type="page"/>
      </w:r>
      <w:r w:rsidR="00074F62" w:rsidRPr="00BE32C3">
        <w:rPr>
          <w:rStyle w:val="IntenseEmphasis"/>
          <w:rFonts w:ascii="Trebuchet MS" w:hAnsi="Trebuchet MS"/>
          <w:i w:val="0"/>
          <w:color w:val="365F91" w:themeColor="accent1" w:themeShade="BF"/>
        </w:rPr>
        <w:lastRenderedPageBreak/>
        <w:t>PETUNJUK UMUM</w:t>
      </w:r>
    </w:p>
    <w:p w:rsidR="00074F62" w:rsidRPr="00BE32C3" w:rsidRDefault="00074F62" w:rsidP="00074F62">
      <w:pPr>
        <w:rPr>
          <w:rStyle w:val="IntenseEmphasis"/>
          <w:rFonts w:ascii="Trebuchet MS" w:hAnsi="Trebuchet MS"/>
          <w:b w:val="0"/>
          <w:i w:val="0"/>
          <w:color w:val="365F91" w:themeColor="accent1" w:themeShade="BF"/>
        </w:rPr>
      </w:pPr>
    </w:p>
    <w:p w:rsidR="00074F62" w:rsidRPr="00BE32C3" w:rsidRDefault="00074F62" w:rsidP="006A17AD">
      <w:pPr>
        <w:numPr>
          <w:ilvl w:val="0"/>
          <w:numId w:val="5"/>
        </w:numPr>
        <w:spacing w:before="0" w:after="0" w:line="360" w:lineRule="auto"/>
        <w:rPr>
          <w:rStyle w:val="IntenseEmphasis"/>
          <w:rFonts w:ascii="Trebuchet MS" w:hAnsi="Trebuchet MS"/>
          <w:b w:val="0"/>
          <w:i w:val="0"/>
          <w:color w:val="365F91" w:themeColor="accent1" w:themeShade="BF"/>
          <w:sz w:val="20"/>
          <w:szCs w:val="20"/>
        </w:rPr>
      </w:pPr>
      <w:r w:rsidRPr="00BE32C3">
        <w:rPr>
          <w:rStyle w:val="IntenseEmphasis"/>
          <w:rFonts w:ascii="Trebuchet MS" w:hAnsi="Trebuchet MS"/>
          <w:b w:val="0"/>
          <w:i w:val="0"/>
          <w:color w:val="365F91" w:themeColor="accent1" w:themeShade="BF"/>
          <w:sz w:val="20"/>
          <w:szCs w:val="20"/>
        </w:rPr>
        <w:t>Pembuatan Dokumen</w:t>
      </w:r>
    </w:p>
    <w:p w:rsidR="00074F62" w:rsidRPr="00BE32C3" w:rsidRDefault="00074F62" w:rsidP="006A17AD">
      <w:pPr>
        <w:numPr>
          <w:ilvl w:val="1"/>
          <w:numId w:val="5"/>
        </w:numPr>
        <w:spacing w:before="0" w:after="0" w:line="360" w:lineRule="auto"/>
        <w:rPr>
          <w:rStyle w:val="IntenseEmphasis"/>
          <w:rFonts w:ascii="Trebuchet MS" w:hAnsi="Trebuchet MS"/>
          <w:b w:val="0"/>
          <w:i w:val="0"/>
          <w:color w:val="365F91" w:themeColor="accent1" w:themeShade="BF"/>
          <w:sz w:val="20"/>
          <w:szCs w:val="20"/>
        </w:rPr>
      </w:pPr>
      <w:r w:rsidRPr="00BE32C3">
        <w:rPr>
          <w:rStyle w:val="IntenseEmphasis"/>
          <w:rFonts w:ascii="Trebuchet MS" w:hAnsi="Trebuchet MS"/>
          <w:b w:val="0"/>
          <w:i w:val="0"/>
          <w:color w:val="365F91" w:themeColor="accent1" w:themeShade="BF"/>
          <w:sz w:val="20"/>
          <w:szCs w:val="20"/>
        </w:rPr>
        <w:t>Dokumen ini dibuat oleh Application Developer</w:t>
      </w:r>
      <w:r w:rsidR="007D57A0" w:rsidRPr="00BE32C3">
        <w:rPr>
          <w:rStyle w:val="IntenseEmphasis"/>
          <w:rFonts w:ascii="Trebuchet MS" w:hAnsi="Trebuchet MS"/>
          <w:b w:val="0"/>
          <w:i w:val="0"/>
          <w:color w:val="365F91" w:themeColor="accent1" w:themeShade="BF"/>
          <w:sz w:val="20"/>
          <w:szCs w:val="20"/>
        </w:rPr>
        <w:t xml:space="preserve"> dan/atau Infrastructure Developer</w:t>
      </w:r>
      <w:r w:rsidRPr="00BE32C3">
        <w:rPr>
          <w:rStyle w:val="IntenseEmphasis"/>
          <w:rFonts w:ascii="Trebuchet MS" w:hAnsi="Trebuchet MS"/>
          <w:b w:val="0"/>
          <w:i w:val="0"/>
          <w:color w:val="365F91" w:themeColor="accent1" w:themeShade="BF"/>
          <w:sz w:val="20"/>
          <w:szCs w:val="20"/>
        </w:rPr>
        <w:t xml:space="preserve">. </w:t>
      </w:r>
    </w:p>
    <w:p w:rsidR="00E51749" w:rsidRPr="00BE32C3" w:rsidRDefault="00E51749" w:rsidP="006A17AD">
      <w:pPr>
        <w:numPr>
          <w:ilvl w:val="1"/>
          <w:numId w:val="5"/>
        </w:numPr>
        <w:spacing w:before="0" w:after="0" w:line="360" w:lineRule="auto"/>
        <w:rPr>
          <w:rStyle w:val="IntenseEmphasis"/>
          <w:rFonts w:ascii="Trebuchet MS" w:hAnsi="Trebuchet MS"/>
          <w:b w:val="0"/>
          <w:i w:val="0"/>
          <w:color w:val="365F91" w:themeColor="accent1" w:themeShade="BF"/>
          <w:sz w:val="20"/>
          <w:szCs w:val="20"/>
          <w:lang w:val="de-DE"/>
        </w:rPr>
      </w:pPr>
      <w:r w:rsidRPr="00BE32C3">
        <w:rPr>
          <w:rStyle w:val="IntenseEmphasis"/>
          <w:rFonts w:ascii="Trebuchet MS" w:hAnsi="Trebuchet MS"/>
          <w:b w:val="0"/>
          <w:i w:val="0"/>
          <w:color w:val="365F91" w:themeColor="accent1" w:themeShade="BF"/>
          <w:sz w:val="20"/>
          <w:szCs w:val="20"/>
          <w:lang w:val="de-DE"/>
        </w:rPr>
        <w:t xml:space="preserve">Format nama </w:t>
      </w:r>
      <w:r w:rsidR="0043602F" w:rsidRPr="00BE32C3">
        <w:rPr>
          <w:rStyle w:val="IntenseEmphasis"/>
          <w:rFonts w:ascii="Trebuchet MS" w:hAnsi="Trebuchet MS"/>
          <w:b w:val="0"/>
          <w:i w:val="0"/>
          <w:color w:val="365F91" w:themeColor="accent1" w:themeShade="BF"/>
          <w:sz w:val="20"/>
          <w:szCs w:val="20"/>
          <w:lang w:val="de-DE"/>
        </w:rPr>
        <w:t>file untuk dokumen ini adalah FSD</w:t>
      </w:r>
      <w:r w:rsidRPr="00BE32C3">
        <w:rPr>
          <w:rStyle w:val="IntenseEmphasis"/>
          <w:rFonts w:ascii="Trebuchet MS" w:hAnsi="Trebuchet MS"/>
          <w:b w:val="0"/>
          <w:i w:val="0"/>
          <w:color w:val="365F91" w:themeColor="accent1" w:themeShade="BF"/>
          <w:sz w:val="20"/>
          <w:szCs w:val="20"/>
          <w:lang w:val="de-DE"/>
        </w:rPr>
        <w:t>-Project_ID Nama_Proyek. Nama Proyek dapat diringkas jika terlalu panjang.</w:t>
      </w:r>
    </w:p>
    <w:p w:rsidR="00E51749" w:rsidRPr="00BE32C3" w:rsidRDefault="00E51749" w:rsidP="006A17AD">
      <w:pPr>
        <w:numPr>
          <w:ilvl w:val="1"/>
          <w:numId w:val="5"/>
        </w:numPr>
        <w:spacing w:before="0" w:after="0" w:line="360" w:lineRule="auto"/>
        <w:rPr>
          <w:rStyle w:val="IntenseEmphasis"/>
          <w:rFonts w:ascii="Trebuchet MS" w:hAnsi="Trebuchet MS"/>
          <w:b w:val="0"/>
          <w:i w:val="0"/>
          <w:color w:val="365F91" w:themeColor="accent1" w:themeShade="BF"/>
          <w:sz w:val="20"/>
          <w:szCs w:val="20"/>
          <w:lang w:val="de-DE"/>
        </w:rPr>
      </w:pPr>
      <w:r w:rsidRPr="00BE32C3">
        <w:rPr>
          <w:rStyle w:val="IntenseEmphasis"/>
          <w:rFonts w:ascii="Trebuchet MS" w:hAnsi="Trebuchet MS"/>
          <w:b w:val="0"/>
          <w:i w:val="0"/>
          <w:color w:val="365F91" w:themeColor="accent1" w:themeShade="BF"/>
          <w:sz w:val="20"/>
          <w:szCs w:val="20"/>
          <w:lang w:val="de-DE"/>
        </w:rPr>
        <w:t>Ubah klasifikasi dokumen pada bagian footer dengan klasifikasi yang sesuai.</w:t>
      </w:r>
    </w:p>
    <w:p w:rsidR="00E51749" w:rsidRPr="00BE32C3" w:rsidRDefault="00E51749" w:rsidP="006A17AD">
      <w:pPr>
        <w:numPr>
          <w:ilvl w:val="1"/>
          <w:numId w:val="5"/>
        </w:numPr>
        <w:spacing w:before="0" w:after="0" w:line="360" w:lineRule="auto"/>
        <w:rPr>
          <w:rStyle w:val="IntenseEmphasis"/>
          <w:rFonts w:ascii="Trebuchet MS" w:hAnsi="Trebuchet MS"/>
          <w:b w:val="0"/>
          <w:i w:val="0"/>
          <w:color w:val="365F91" w:themeColor="accent1" w:themeShade="BF"/>
          <w:sz w:val="20"/>
          <w:szCs w:val="20"/>
          <w:lang w:val="de-DE"/>
        </w:rPr>
      </w:pPr>
      <w:r w:rsidRPr="00BE32C3">
        <w:rPr>
          <w:rStyle w:val="IntenseEmphasis"/>
          <w:rFonts w:ascii="Trebuchet MS" w:hAnsi="Trebuchet MS"/>
          <w:b w:val="0"/>
          <w:i w:val="0"/>
          <w:color w:val="365F91" w:themeColor="accent1" w:themeShade="BF"/>
          <w:sz w:val="20"/>
          <w:szCs w:val="20"/>
          <w:lang w:val="de-DE"/>
        </w:rPr>
        <w:t>Setelah dokumen selesai dibuat atau sebelum dicetak :</w:t>
      </w:r>
    </w:p>
    <w:p w:rsidR="00E51749" w:rsidRPr="00BE32C3" w:rsidRDefault="00E51749" w:rsidP="006A17AD">
      <w:pPr>
        <w:numPr>
          <w:ilvl w:val="2"/>
          <w:numId w:val="5"/>
        </w:numPr>
        <w:spacing w:before="0" w:after="0" w:line="360" w:lineRule="auto"/>
        <w:rPr>
          <w:rStyle w:val="IntenseEmphasis"/>
          <w:rFonts w:ascii="Trebuchet MS" w:hAnsi="Trebuchet MS"/>
          <w:b w:val="0"/>
          <w:i w:val="0"/>
          <w:color w:val="365F91" w:themeColor="accent1" w:themeShade="BF"/>
          <w:sz w:val="20"/>
          <w:szCs w:val="20"/>
        </w:rPr>
      </w:pPr>
      <w:r w:rsidRPr="00BE32C3">
        <w:rPr>
          <w:rStyle w:val="IntenseEmphasis"/>
          <w:rFonts w:ascii="Trebuchet MS" w:hAnsi="Trebuchet MS"/>
          <w:b w:val="0"/>
          <w:i w:val="0"/>
          <w:color w:val="365F91" w:themeColor="accent1" w:themeShade="BF"/>
          <w:sz w:val="20"/>
          <w:szCs w:val="20"/>
        </w:rPr>
        <w:t>Periksa ulang isi dokumen.</w:t>
      </w:r>
    </w:p>
    <w:p w:rsidR="00E51749" w:rsidRPr="00BE32C3" w:rsidRDefault="00E51749" w:rsidP="006A17AD">
      <w:pPr>
        <w:numPr>
          <w:ilvl w:val="2"/>
          <w:numId w:val="5"/>
        </w:numPr>
        <w:spacing w:before="0" w:after="0" w:line="360" w:lineRule="auto"/>
        <w:rPr>
          <w:rStyle w:val="IntenseEmphasis"/>
          <w:rFonts w:ascii="Trebuchet MS" w:hAnsi="Trebuchet MS"/>
          <w:b w:val="0"/>
          <w:i w:val="0"/>
          <w:color w:val="365F91" w:themeColor="accent1" w:themeShade="BF"/>
          <w:sz w:val="20"/>
          <w:szCs w:val="20"/>
        </w:rPr>
      </w:pPr>
      <w:r w:rsidRPr="00BE32C3">
        <w:rPr>
          <w:rStyle w:val="IntenseEmphasis"/>
          <w:rFonts w:ascii="Trebuchet MS" w:hAnsi="Trebuchet MS"/>
          <w:b w:val="0"/>
          <w:i w:val="0"/>
          <w:color w:val="365F91" w:themeColor="accent1" w:themeShade="BF"/>
          <w:sz w:val="20"/>
          <w:szCs w:val="20"/>
        </w:rPr>
        <w:t>Hapus semua petunjuk (termasuk halaman ini).</w:t>
      </w:r>
    </w:p>
    <w:p w:rsidR="00E51749" w:rsidRPr="00BE32C3" w:rsidRDefault="00E51749" w:rsidP="006A17AD">
      <w:pPr>
        <w:numPr>
          <w:ilvl w:val="2"/>
          <w:numId w:val="5"/>
        </w:numPr>
        <w:spacing w:before="0" w:after="0" w:line="360" w:lineRule="auto"/>
        <w:rPr>
          <w:rStyle w:val="IntenseEmphasis"/>
          <w:rFonts w:ascii="Trebuchet MS" w:hAnsi="Trebuchet MS"/>
          <w:b w:val="0"/>
          <w:i w:val="0"/>
          <w:color w:val="365F91" w:themeColor="accent1" w:themeShade="BF"/>
          <w:sz w:val="20"/>
          <w:szCs w:val="20"/>
        </w:rPr>
      </w:pPr>
      <w:r w:rsidRPr="00BE32C3">
        <w:rPr>
          <w:rStyle w:val="IntenseEmphasis"/>
          <w:rFonts w:ascii="Trebuchet MS" w:hAnsi="Trebuchet MS"/>
          <w:b w:val="0"/>
          <w:i w:val="0"/>
          <w:color w:val="365F91" w:themeColor="accent1" w:themeShade="BF"/>
          <w:sz w:val="20"/>
          <w:szCs w:val="20"/>
        </w:rPr>
        <w:t>Perbaharui daftar isi.</w:t>
      </w:r>
    </w:p>
    <w:p w:rsidR="00074F62" w:rsidRPr="00BE32C3" w:rsidRDefault="00074F62" w:rsidP="00074F62">
      <w:pPr>
        <w:spacing w:before="0" w:after="0" w:line="360" w:lineRule="auto"/>
        <w:ind w:left="360"/>
        <w:rPr>
          <w:rStyle w:val="IntenseEmphasis"/>
          <w:rFonts w:ascii="Trebuchet MS" w:hAnsi="Trebuchet MS"/>
          <w:b w:val="0"/>
          <w:i w:val="0"/>
          <w:color w:val="365F91" w:themeColor="accent1" w:themeShade="BF"/>
          <w:sz w:val="20"/>
          <w:szCs w:val="20"/>
        </w:rPr>
      </w:pPr>
    </w:p>
    <w:p w:rsidR="00074F62" w:rsidRPr="00BE32C3" w:rsidRDefault="00074F62" w:rsidP="006A17AD">
      <w:pPr>
        <w:numPr>
          <w:ilvl w:val="0"/>
          <w:numId w:val="5"/>
        </w:numPr>
        <w:spacing w:before="0" w:after="0" w:line="360" w:lineRule="auto"/>
        <w:rPr>
          <w:rStyle w:val="IntenseEmphasis"/>
          <w:rFonts w:ascii="Trebuchet MS" w:hAnsi="Trebuchet MS"/>
          <w:b w:val="0"/>
          <w:i w:val="0"/>
          <w:color w:val="365F91" w:themeColor="accent1" w:themeShade="BF"/>
          <w:sz w:val="20"/>
          <w:szCs w:val="20"/>
        </w:rPr>
      </w:pPr>
      <w:r w:rsidRPr="00BE32C3">
        <w:rPr>
          <w:rStyle w:val="IntenseEmphasis"/>
          <w:rFonts w:ascii="Trebuchet MS" w:hAnsi="Trebuchet MS"/>
          <w:b w:val="0"/>
          <w:i w:val="0"/>
          <w:color w:val="365F91" w:themeColor="accent1" w:themeShade="BF"/>
          <w:sz w:val="20"/>
          <w:szCs w:val="20"/>
        </w:rPr>
        <w:t>Penandatanganan Dokumen</w:t>
      </w:r>
    </w:p>
    <w:p w:rsidR="00074F62" w:rsidRPr="00BE32C3" w:rsidRDefault="00074F62" w:rsidP="006A17AD">
      <w:pPr>
        <w:numPr>
          <w:ilvl w:val="1"/>
          <w:numId w:val="5"/>
        </w:numPr>
        <w:spacing w:before="0" w:after="0" w:line="360" w:lineRule="auto"/>
        <w:rPr>
          <w:rStyle w:val="IntenseEmphasis"/>
          <w:rFonts w:ascii="Trebuchet MS" w:hAnsi="Trebuchet MS"/>
          <w:b w:val="0"/>
          <w:i w:val="0"/>
          <w:color w:val="365F91" w:themeColor="accent1" w:themeShade="BF"/>
          <w:sz w:val="20"/>
          <w:szCs w:val="20"/>
        </w:rPr>
      </w:pPr>
      <w:r w:rsidRPr="00BE32C3">
        <w:rPr>
          <w:rStyle w:val="IntenseEmphasis"/>
          <w:rFonts w:ascii="Trebuchet MS" w:hAnsi="Trebuchet MS"/>
          <w:b w:val="0"/>
          <w:i w:val="0"/>
          <w:color w:val="365F91" w:themeColor="accent1" w:themeShade="BF"/>
          <w:sz w:val="20"/>
          <w:szCs w:val="20"/>
        </w:rPr>
        <w:t>Penandatanganan dokumen dilakukan sesuai urutan yaitu Disiapkan Oleh kemudian dievaluasi Oleh dan terakhir Disetujui Oleh.</w:t>
      </w:r>
    </w:p>
    <w:p w:rsidR="00074F62" w:rsidRPr="00BE32C3" w:rsidRDefault="00074F62" w:rsidP="006A17AD">
      <w:pPr>
        <w:numPr>
          <w:ilvl w:val="1"/>
          <w:numId w:val="5"/>
        </w:numPr>
        <w:spacing w:before="0" w:after="0" w:line="360" w:lineRule="auto"/>
        <w:rPr>
          <w:rStyle w:val="IntenseEmphasis"/>
          <w:rFonts w:ascii="Trebuchet MS" w:hAnsi="Trebuchet MS"/>
          <w:b w:val="0"/>
          <w:i w:val="0"/>
          <w:color w:val="365F91" w:themeColor="accent1" w:themeShade="BF"/>
          <w:sz w:val="20"/>
          <w:szCs w:val="20"/>
        </w:rPr>
      </w:pPr>
      <w:r w:rsidRPr="00BE32C3">
        <w:rPr>
          <w:rStyle w:val="IntenseEmphasis"/>
          <w:rFonts w:ascii="Trebuchet MS" w:hAnsi="Trebuchet MS"/>
          <w:b w:val="0"/>
          <w:i w:val="0"/>
          <w:color w:val="365F91" w:themeColor="accent1" w:themeShade="BF"/>
          <w:sz w:val="20"/>
          <w:szCs w:val="20"/>
        </w:rPr>
        <w:t xml:space="preserve">Jika di bagian Disiapkan Oleh, Dievaluasi Oleh </w:t>
      </w:r>
      <w:proofErr w:type="gramStart"/>
      <w:r w:rsidRPr="00BE32C3">
        <w:rPr>
          <w:rStyle w:val="IntenseEmphasis"/>
          <w:rFonts w:ascii="Trebuchet MS" w:hAnsi="Trebuchet MS"/>
          <w:b w:val="0"/>
          <w:i w:val="0"/>
          <w:color w:val="365F91" w:themeColor="accent1" w:themeShade="BF"/>
          <w:sz w:val="20"/>
          <w:szCs w:val="20"/>
        </w:rPr>
        <w:t>dan  Disetujui</w:t>
      </w:r>
      <w:proofErr w:type="gramEnd"/>
      <w:r w:rsidRPr="00BE32C3">
        <w:rPr>
          <w:rStyle w:val="IntenseEmphasis"/>
          <w:rFonts w:ascii="Trebuchet MS" w:hAnsi="Trebuchet MS"/>
          <w:b w:val="0"/>
          <w:i w:val="0"/>
          <w:color w:val="365F91" w:themeColor="accent1" w:themeShade="BF"/>
          <w:sz w:val="20"/>
          <w:szCs w:val="20"/>
        </w:rPr>
        <w:t xml:space="preserve"> Oleh terdapat lebih dari satu tanda tangan maka tanda tangan di</w:t>
      </w:r>
      <w:r w:rsidR="0043602F" w:rsidRPr="00BE32C3">
        <w:rPr>
          <w:rStyle w:val="IntenseEmphasis"/>
          <w:rFonts w:ascii="Trebuchet MS" w:hAnsi="Trebuchet MS"/>
          <w:b w:val="0"/>
          <w:i w:val="0"/>
          <w:color w:val="365F91" w:themeColor="accent1" w:themeShade="BF"/>
          <w:sz w:val="20"/>
          <w:szCs w:val="20"/>
        </w:rPr>
        <w:t xml:space="preserve"> </w:t>
      </w:r>
      <w:r w:rsidRPr="00BE32C3">
        <w:rPr>
          <w:rStyle w:val="IntenseEmphasis"/>
          <w:rFonts w:ascii="Trebuchet MS" w:hAnsi="Trebuchet MS"/>
          <w:b w:val="0"/>
          <w:i w:val="0"/>
          <w:color w:val="365F91" w:themeColor="accent1" w:themeShade="BF"/>
          <w:sz w:val="20"/>
          <w:szCs w:val="20"/>
        </w:rPr>
        <w:t>dalam bagian ini dapat dikerjakan tidak berurutan.</w:t>
      </w:r>
    </w:p>
    <w:p w:rsidR="00074F62" w:rsidRPr="00BE32C3" w:rsidRDefault="00074F62" w:rsidP="006A17AD">
      <w:pPr>
        <w:numPr>
          <w:ilvl w:val="1"/>
          <w:numId w:val="5"/>
        </w:numPr>
        <w:spacing w:before="0" w:after="0" w:line="360" w:lineRule="auto"/>
        <w:rPr>
          <w:rStyle w:val="IntenseEmphasis"/>
          <w:rFonts w:ascii="Trebuchet MS" w:hAnsi="Trebuchet MS"/>
          <w:b w:val="0"/>
          <w:i w:val="0"/>
          <w:color w:val="365F91" w:themeColor="accent1" w:themeShade="BF"/>
          <w:sz w:val="20"/>
          <w:szCs w:val="20"/>
        </w:rPr>
      </w:pPr>
      <w:r w:rsidRPr="00BE32C3">
        <w:rPr>
          <w:rStyle w:val="IntenseEmphasis"/>
          <w:rFonts w:ascii="Trebuchet MS" w:hAnsi="Trebuchet MS"/>
          <w:b w:val="0"/>
          <w:i w:val="0"/>
          <w:color w:val="365F91" w:themeColor="accent1" w:themeShade="BF"/>
          <w:sz w:val="20"/>
          <w:szCs w:val="20"/>
        </w:rPr>
        <w:t>Sebelum dokumen ditandatangani, dokumen FSD ini dikirimkan melalui email kepada para penandatangan, paling lambat 1 hari sebelum penandatanganan. Hal ini bertujuan agar Penanda Tangan memiliki cukup waktu untuk mempelajari isi dokumen sebelum ditandatangani.</w:t>
      </w:r>
    </w:p>
    <w:p w:rsidR="00074F62" w:rsidRPr="00BE32C3" w:rsidRDefault="00074F62" w:rsidP="006A17AD">
      <w:pPr>
        <w:numPr>
          <w:ilvl w:val="1"/>
          <w:numId w:val="5"/>
        </w:numPr>
        <w:spacing w:before="0" w:after="0" w:line="360" w:lineRule="auto"/>
        <w:rPr>
          <w:rStyle w:val="IntenseEmphasis"/>
          <w:rFonts w:ascii="Trebuchet MS" w:hAnsi="Trebuchet MS"/>
          <w:b w:val="0"/>
          <w:i w:val="0"/>
          <w:color w:val="365F91" w:themeColor="accent1" w:themeShade="BF"/>
          <w:sz w:val="20"/>
          <w:szCs w:val="20"/>
        </w:rPr>
      </w:pPr>
      <w:r w:rsidRPr="00BE32C3">
        <w:rPr>
          <w:rStyle w:val="IntenseEmphasis"/>
          <w:rFonts w:ascii="Trebuchet MS" w:hAnsi="Trebuchet MS"/>
          <w:b w:val="0"/>
          <w:i w:val="0"/>
          <w:color w:val="365F91" w:themeColor="accent1" w:themeShade="BF"/>
          <w:sz w:val="20"/>
          <w:szCs w:val="20"/>
        </w:rPr>
        <w:t>Pada email tersebut</w:t>
      </w:r>
      <w:r w:rsidR="00E232D7">
        <w:rPr>
          <w:rStyle w:val="IntenseEmphasis"/>
          <w:rFonts w:ascii="Trebuchet MS" w:hAnsi="Trebuchet MS"/>
          <w:b w:val="0"/>
          <w:i w:val="0"/>
          <w:color w:val="365F91" w:themeColor="accent1" w:themeShade="BF"/>
          <w:sz w:val="20"/>
          <w:szCs w:val="20"/>
        </w:rPr>
        <w:t xml:space="preserve">, lampirkan hasil scan dokumen </w:t>
      </w:r>
      <w:r w:rsidRPr="00BE32C3">
        <w:rPr>
          <w:rStyle w:val="IntenseEmphasis"/>
          <w:rFonts w:ascii="Trebuchet MS" w:hAnsi="Trebuchet MS"/>
          <w:b w:val="0"/>
          <w:i w:val="0"/>
          <w:color w:val="365F91" w:themeColor="accent1" w:themeShade="BF"/>
          <w:sz w:val="20"/>
          <w:szCs w:val="20"/>
        </w:rPr>
        <w:t>BRD yang sudah ditandatangani dalam format pdf.</w:t>
      </w:r>
    </w:p>
    <w:p w:rsidR="00882959" w:rsidRPr="00F75A8F" w:rsidRDefault="00074F62" w:rsidP="00486B6F">
      <w:pPr>
        <w:spacing w:before="180" w:after="120"/>
        <w:ind w:left="0"/>
        <w:jc w:val="center"/>
        <w:rPr>
          <w:rFonts w:ascii="Trebuchet MS" w:hAnsi="Trebuchet MS" w:cs="Arial"/>
          <w:sz w:val="32"/>
          <w:szCs w:val="32"/>
        </w:rPr>
      </w:pPr>
      <w:r w:rsidRPr="00F75A8F">
        <w:rPr>
          <w:rFonts w:ascii="Arial" w:hAnsi="Arial" w:cs="Arial"/>
          <w:b/>
          <w:i/>
          <w:iCs/>
          <w:sz w:val="28"/>
          <w:szCs w:val="28"/>
        </w:rPr>
        <w:br w:type="page"/>
      </w:r>
      <w:r w:rsidR="00882959" w:rsidRPr="00F75A8F">
        <w:rPr>
          <w:rFonts w:ascii="Trebuchet MS" w:hAnsi="Trebuchet MS" w:cs="Arial"/>
          <w:sz w:val="32"/>
          <w:szCs w:val="32"/>
        </w:rPr>
        <w:lastRenderedPageBreak/>
        <w:t>LEMBAR PERSETUJUAN</w:t>
      </w:r>
    </w:p>
    <w:tbl>
      <w:tblPr>
        <w:tblW w:w="9498" w:type="dxa"/>
        <w:tblInd w:w="10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3240"/>
        <w:gridCol w:w="4411"/>
        <w:gridCol w:w="1847"/>
      </w:tblGrid>
      <w:tr w:rsidR="00BE32C3" w:rsidRPr="00F75A8F" w:rsidTr="00BE32C3">
        <w:trPr>
          <w:cantSplit/>
          <w:trHeight w:val="345"/>
        </w:trPr>
        <w:tc>
          <w:tcPr>
            <w:tcW w:w="3240" w:type="dxa"/>
            <w:shd w:val="clear" w:color="auto" w:fill="F2F2F2" w:themeFill="background1" w:themeFillShade="F2"/>
          </w:tcPr>
          <w:p w:rsidR="00BE32C3" w:rsidRPr="00F75A8F" w:rsidRDefault="00BE32C3" w:rsidP="00BE32C3">
            <w:pPr>
              <w:widowControl w:val="0"/>
              <w:ind w:left="-108" w:right="-110"/>
              <w:jc w:val="center"/>
              <w:rPr>
                <w:rFonts w:ascii="Trebuchet MS" w:hAnsi="Trebuchet MS"/>
                <w:b/>
                <w:sz w:val="20"/>
                <w:szCs w:val="20"/>
              </w:rPr>
            </w:pPr>
            <w:r w:rsidRPr="00F75A8F">
              <w:rPr>
                <w:rFonts w:ascii="Trebuchet MS" w:hAnsi="Trebuchet MS"/>
                <w:b/>
                <w:sz w:val="20"/>
                <w:szCs w:val="20"/>
              </w:rPr>
              <w:t>Disiapkan oleh:</w:t>
            </w:r>
          </w:p>
        </w:tc>
        <w:tc>
          <w:tcPr>
            <w:tcW w:w="4411" w:type="dxa"/>
            <w:shd w:val="clear" w:color="auto" w:fill="F2F2F2" w:themeFill="background1" w:themeFillShade="F2"/>
          </w:tcPr>
          <w:p w:rsidR="00BE32C3" w:rsidRPr="00F75A8F" w:rsidRDefault="00BE32C3" w:rsidP="00BE32C3">
            <w:pPr>
              <w:widowControl w:val="0"/>
              <w:ind w:left="-108" w:right="-107"/>
              <w:jc w:val="center"/>
              <w:rPr>
                <w:rFonts w:ascii="Trebuchet MS" w:hAnsi="Trebuchet MS"/>
                <w:b/>
                <w:sz w:val="20"/>
                <w:szCs w:val="20"/>
              </w:rPr>
            </w:pPr>
            <w:r>
              <w:rPr>
                <w:rFonts w:ascii="Trebuchet MS" w:hAnsi="Trebuchet MS"/>
                <w:b/>
                <w:sz w:val="20"/>
                <w:szCs w:val="20"/>
              </w:rPr>
              <w:t>Persetujuan</w:t>
            </w:r>
          </w:p>
        </w:tc>
        <w:tc>
          <w:tcPr>
            <w:tcW w:w="1847" w:type="dxa"/>
            <w:shd w:val="clear" w:color="auto" w:fill="F2F2F2" w:themeFill="background1" w:themeFillShade="F2"/>
          </w:tcPr>
          <w:p w:rsidR="00BE32C3" w:rsidRPr="00F75A8F" w:rsidRDefault="00BE32C3" w:rsidP="00BE32C3">
            <w:pPr>
              <w:widowControl w:val="0"/>
              <w:ind w:left="0" w:right="-60" w:hanging="109"/>
              <w:jc w:val="center"/>
              <w:rPr>
                <w:rFonts w:ascii="Trebuchet MS" w:hAnsi="Trebuchet MS"/>
                <w:b/>
                <w:sz w:val="20"/>
                <w:szCs w:val="20"/>
              </w:rPr>
            </w:pPr>
            <w:r>
              <w:rPr>
                <w:rFonts w:ascii="Trebuchet MS" w:hAnsi="Trebuchet MS"/>
                <w:b/>
                <w:sz w:val="20"/>
                <w:szCs w:val="20"/>
              </w:rPr>
              <w:t>Tanggal</w:t>
            </w:r>
          </w:p>
        </w:tc>
      </w:tr>
      <w:tr w:rsidR="00F75A8F" w:rsidRPr="00F75A8F" w:rsidTr="00BE32C3">
        <w:trPr>
          <w:cantSplit/>
          <w:trHeight w:val="1132"/>
        </w:trPr>
        <w:tc>
          <w:tcPr>
            <w:tcW w:w="3240" w:type="dxa"/>
            <w:vAlign w:val="center"/>
          </w:tcPr>
          <w:p w:rsidR="00350AC9" w:rsidRPr="00350AC9" w:rsidRDefault="00350AC9" w:rsidP="00350AC9">
            <w:pPr>
              <w:widowControl w:val="0"/>
              <w:spacing w:line="276" w:lineRule="auto"/>
              <w:ind w:left="0" w:right="34"/>
              <w:jc w:val="left"/>
              <w:rPr>
                <w:rFonts w:ascii="Trebuchet MS" w:hAnsi="Trebuchet MS"/>
                <w:smallCaps/>
                <w:sz w:val="20"/>
                <w:szCs w:val="20"/>
              </w:rPr>
            </w:pPr>
            <w:r w:rsidRPr="00350AC9">
              <w:rPr>
                <w:rFonts w:ascii="Trebuchet MS" w:hAnsi="Trebuchet MS"/>
                <w:smallCaps/>
                <w:sz w:val="20"/>
                <w:szCs w:val="20"/>
              </w:rPr>
              <w:t xml:space="preserve">Nizmah </w:t>
            </w:r>
          </w:p>
          <w:p w:rsidR="009715E7" w:rsidRPr="00F75A8F" w:rsidRDefault="00AE2995" w:rsidP="00350AC9">
            <w:pPr>
              <w:widowControl w:val="0"/>
              <w:ind w:left="0" w:right="34"/>
              <w:jc w:val="left"/>
              <w:rPr>
                <w:rFonts w:ascii="Trebuchet MS" w:hAnsi="Trebuchet MS"/>
                <w:sz w:val="20"/>
                <w:szCs w:val="20"/>
              </w:rPr>
            </w:pPr>
            <w:r>
              <w:rPr>
                <w:rFonts w:ascii="Trebuchet MS" w:hAnsi="Trebuchet MS"/>
                <w:smallCaps/>
                <w:sz w:val="20"/>
                <w:szCs w:val="20"/>
              </w:rPr>
              <w:t>[CODE</w:t>
            </w:r>
            <w:r w:rsidR="00350AC9" w:rsidRPr="00350AC9">
              <w:rPr>
                <w:rFonts w:ascii="Trebuchet MS" w:hAnsi="Trebuchet MS"/>
                <w:smallCaps/>
                <w:sz w:val="20"/>
                <w:szCs w:val="20"/>
              </w:rPr>
              <w:t xml:space="preserve"> PT ]-vendor</w:t>
            </w:r>
          </w:p>
        </w:tc>
        <w:tc>
          <w:tcPr>
            <w:tcW w:w="4411" w:type="dxa"/>
            <w:vAlign w:val="center"/>
          </w:tcPr>
          <w:p w:rsidR="009715E7" w:rsidRPr="00F75A8F" w:rsidRDefault="009715E7" w:rsidP="00281309">
            <w:pPr>
              <w:widowControl w:val="0"/>
              <w:ind w:left="0"/>
              <w:jc w:val="left"/>
              <w:rPr>
                <w:rFonts w:ascii="Trebuchet MS" w:hAnsi="Trebuchet MS"/>
                <w:sz w:val="20"/>
                <w:szCs w:val="20"/>
              </w:rPr>
            </w:pPr>
          </w:p>
        </w:tc>
        <w:tc>
          <w:tcPr>
            <w:tcW w:w="1847" w:type="dxa"/>
            <w:vAlign w:val="center"/>
          </w:tcPr>
          <w:p w:rsidR="009715E7" w:rsidRPr="002C3C33" w:rsidRDefault="009715E7" w:rsidP="00281309">
            <w:pPr>
              <w:widowControl w:val="0"/>
              <w:ind w:left="67" w:right="30"/>
              <w:jc w:val="center"/>
              <w:rPr>
                <w:rFonts w:ascii="Trebuchet MS" w:hAnsi="Trebuchet MS"/>
                <w:color w:val="D9D9D9" w:themeColor="background1" w:themeShade="D9"/>
                <w:sz w:val="20"/>
                <w:szCs w:val="20"/>
              </w:rPr>
            </w:pPr>
          </w:p>
        </w:tc>
      </w:tr>
      <w:tr w:rsidR="00F75A8F" w:rsidRPr="00F75A8F" w:rsidTr="00BE32C3">
        <w:trPr>
          <w:cantSplit/>
          <w:trHeight w:val="1132"/>
        </w:trPr>
        <w:tc>
          <w:tcPr>
            <w:tcW w:w="3240" w:type="dxa"/>
            <w:vAlign w:val="center"/>
          </w:tcPr>
          <w:p w:rsidR="00350AC9" w:rsidRPr="00350AC9" w:rsidRDefault="00350AC9" w:rsidP="00350AC9">
            <w:pPr>
              <w:widowControl w:val="0"/>
              <w:spacing w:line="276" w:lineRule="auto"/>
              <w:ind w:left="0" w:right="34"/>
              <w:jc w:val="left"/>
              <w:rPr>
                <w:rFonts w:ascii="Trebuchet MS" w:hAnsi="Trebuchet MS"/>
                <w:smallCaps/>
                <w:sz w:val="20"/>
                <w:szCs w:val="20"/>
              </w:rPr>
            </w:pPr>
            <w:r w:rsidRPr="00350AC9">
              <w:rPr>
                <w:rFonts w:ascii="Trebuchet MS" w:hAnsi="Trebuchet MS"/>
                <w:smallCaps/>
                <w:sz w:val="20"/>
                <w:szCs w:val="20"/>
              </w:rPr>
              <w:t>HARYANTO BUDI N</w:t>
            </w:r>
          </w:p>
          <w:p w:rsidR="006B2A70" w:rsidRPr="00F75A8F" w:rsidRDefault="00350AC9" w:rsidP="00350AC9">
            <w:pPr>
              <w:widowControl w:val="0"/>
              <w:ind w:left="0" w:right="34"/>
              <w:jc w:val="left"/>
              <w:rPr>
                <w:rFonts w:ascii="Trebuchet MS" w:hAnsi="Trebuchet MS"/>
                <w:sz w:val="20"/>
                <w:szCs w:val="20"/>
              </w:rPr>
            </w:pPr>
            <w:r w:rsidRPr="00350AC9">
              <w:rPr>
                <w:rFonts w:ascii="Trebuchet MS" w:hAnsi="Trebuchet MS"/>
                <w:smallCaps/>
                <w:sz w:val="20"/>
                <w:szCs w:val="20"/>
              </w:rPr>
              <w:t>[</w:t>
            </w:r>
            <w:r w:rsidR="00AE2995">
              <w:rPr>
                <w:rFonts w:ascii="Trebuchet MS" w:hAnsi="Trebuchet MS"/>
                <w:smallCaps/>
                <w:sz w:val="20"/>
                <w:szCs w:val="20"/>
              </w:rPr>
              <w:t>CODE</w:t>
            </w:r>
            <w:r w:rsidR="00AE2995" w:rsidRPr="00350AC9">
              <w:rPr>
                <w:rFonts w:ascii="Trebuchet MS" w:hAnsi="Trebuchet MS"/>
                <w:smallCaps/>
                <w:sz w:val="20"/>
                <w:szCs w:val="20"/>
              </w:rPr>
              <w:t xml:space="preserve"> </w:t>
            </w:r>
            <w:r w:rsidRPr="00350AC9">
              <w:rPr>
                <w:rFonts w:ascii="Trebuchet MS" w:hAnsi="Trebuchet MS"/>
                <w:smallCaps/>
                <w:sz w:val="20"/>
                <w:szCs w:val="20"/>
              </w:rPr>
              <w:t>PT]-vendor</w:t>
            </w:r>
          </w:p>
        </w:tc>
        <w:tc>
          <w:tcPr>
            <w:tcW w:w="4411" w:type="dxa"/>
            <w:vAlign w:val="center"/>
          </w:tcPr>
          <w:p w:rsidR="006B2A70" w:rsidRPr="00F75A8F" w:rsidRDefault="006B2A70" w:rsidP="00EE2D88">
            <w:pPr>
              <w:widowControl w:val="0"/>
              <w:ind w:left="0"/>
              <w:jc w:val="left"/>
              <w:rPr>
                <w:rFonts w:ascii="Trebuchet MS" w:hAnsi="Trebuchet MS"/>
                <w:sz w:val="20"/>
                <w:szCs w:val="20"/>
              </w:rPr>
            </w:pPr>
          </w:p>
        </w:tc>
        <w:tc>
          <w:tcPr>
            <w:tcW w:w="1847" w:type="dxa"/>
            <w:vAlign w:val="center"/>
          </w:tcPr>
          <w:p w:rsidR="006B2A70" w:rsidRPr="002C3C33" w:rsidRDefault="006B2A70" w:rsidP="00EE2D88">
            <w:pPr>
              <w:widowControl w:val="0"/>
              <w:ind w:left="67" w:right="30"/>
              <w:jc w:val="center"/>
              <w:rPr>
                <w:rFonts w:ascii="Trebuchet MS" w:hAnsi="Trebuchet MS"/>
                <w:color w:val="D9D9D9" w:themeColor="background1" w:themeShade="D9"/>
                <w:sz w:val="20"/>
                <w:szCs w:val="20"/>
              </w:rPr>
            </w:pPr>
          </w:p>
        </w:tc>
      </w:tr>
      <w:tr w:rsidR="00F75A8F" w:rsidRPr="00F75A8F" w:rsidTr="00BE32C3">
        <w:trPr>
          <w:cantSplit/>
          <w:trHeight w:val="1132"/>
        </w:trPr>
        <w:tc>
          <w:tcPr>
            <w:tcW w:w="3240" w:type="dxa"/>
            <w:vAlign w:val="center"/>
          </w:tcPr>
          <w:p w:rsidR="00350AC9" w:rsidRPr="00350AC9" w:rsidRDefault="00350AC9" w:rsidP="00350AC9">
            <w:pPr>
              <w:widowControl w:val="0"/>
              <w:spacing w:line="276" w:lineRule="auto"/>
              <w:ind w:left="0" w:right="34"/>
              <w:jc w:val="left"/>
              <w:rPr>
                <w:rFonts w:ascii="Trebuchet MS" w:hAnsi="Trebuchet MS"/>
                <w:smallCaps/>
                <w:sz w:val="20"/>
                <w:szCs w:val="20"/>
              </w:rPr>
            </w:pPr>
            <w:r>
              <w:rPr>
                <w:rFonts w:ascii="Trebuchet MS" w:hAnsi="Trebuchet MS"/>
                <w:smallCaps/>
                <w:sz w:val="20"/>
                <w:szCs w:val="20"/>
              </w:rPr>
              <w:t>devi andriani</w:t>
            </w:r>
          </w:p>
          <w:p w:rsidR="000515BD" w:rsidRPr="00F75A8F" w:rsidRDefault="00350AC9" w:rsidP="00350AC9">
            <w:pPr>
              <w:widowControl w:val="0"/>
              <w:ind w:left="0" w:right="34"/>
              <w:jc w:val="left"/>
              <w:rPr>
                <w:rFonts w:ascii="Trebuchet MS" w:hAnsi="Trebuchet MS"/>
                <w:sz w:val="20"/>
                <w:szCs w:val="20"/>
              </w:rPr>
            </w:pPr>
            <w:r w:rsidRPr="00350AC9">
              <w:rPr>
                <w:rFonts w:ascii="Trebuchet MS" w:hAnsi="Trebuchet MS"/>
                <w:smallCaps/>
                <w:sz w:val="20"/>
                <w:szCs w:val="20"/>
              </w:rPr>
              <w:t>[IT Business Solution]</w:t>
            </w:r>
          </w:p>
        </w:tc>
        <w:tc>
          <w:tcPr>
            <w:tcW w:w="4411" w:type="dxa"/>
            <w:vAlign w:val="center"/>
          </w:tcPr>
          <w:p w:rsidR="000515BD" w:rsidRPr="00F75A8F" w:rsidRDefault="000515BD" w:rsidP="00400831">
            <w:pPr>
              <w:widowControl w:val="0"/>
              <w:ind w:left="0"/>
              <w:jc w:val="left"/>
              <w:rPr>
                <w:rFonts w:ascii="Trebuchet MS" w:hAnsi="Trebuchet MS"/>
                <w:sz w:val="20"/>
                <w:szCs w:val="20"/>
              </w:rPr>
            </w:pPr>
          </w:p>
        </w:tc>
        <w:tc>
          <w:tcPr>
            <w:tcW w:w="1847" w:type="dxa"/>
            <w:vAlign w:val="center"/>
          </w:tcPr>
          <w:p w:rsidR="000515BD" w:rsidRPr="002C3C33" w:rsidRDefault="000515BD" w:rsidP="00400831">
            <w:pPr>
              <w:widowControl w:val="0"/>
              <w:ind w:left="67" w:right="30"/>
              <w:jc w:val="center"/>
              <w:rPr>
                <w:rFonts w:ascii="Trebuchet MS" w:hAnsi="Trebuchet MS"/>
                <w:color w:val="D9D9D9" w:themeColor="background1" w:themeShade="D9"/>
                <w:sz w:val="20"/>
                <w:szCs w:val="20"/>
              </w:rPr>
            </w:pPr>
          </w:p>
        </w:tc>
      </w:tr>
    </w:tbl>
    <w:p w:rsidR="00882959" w:rsidRPr="00F75A8F" w:rsidRDefault="00882959" w:rsidP="00882959">
      <w:pPr>
        <w:widowControl w:val="0"/>
        <w:ind w:right="900"/>
        <w:rPr>
          <w:rFonts w:ascii="Trebuchet MS" w:hAnsi="Trebuchet MS"/>
          <w:sz w:val="20"/>
          <w:szCs w:val="20"/>
        </w:rPr>
      </w:pPr>
    </w:p>
    <w:tbl>
      <w:tblPr>
        <w:tblW w:w="9498" w:type="dxa"/>
        <w:tblInd w:w="10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3239"/>
        <w:gridCol w:w="21"/>
        <w:gridCol w:w="4392"/>
        <w:gridCol w:w="1846"/>
      </w:tblGrid>
      <w:tr w:rsidR="00BE32C3" w:rsidRPr="00F75A8F" w:rsidTr="00BE32C3">
        <w:trPr>
          <w:cantSplit/>
          <w:trHeight w:val="345"/>
        </w:trPr>
        <w:tc>
          <w:tcPr>
            <w:tcW w:w="3239" w:type="dxa"/>
            <w:shd w:val="clear" w:color="auto" w:fill="F2F2F2" w:themeFill="background1" w:themeFillShade="F2"/>
          </w:tcPr>
          <w:p w:rsidR="00BE32C3" w:rsidRPr="00F75A8F" w:rsidRDefault="00BE32C3" w:rsidP="00BE32C3">
            <w:pPr>
              <w:widowControl w:val="0"/>
              <w:ind w:left="-108" w:right="-110"/>
              <w:jc w:val="center"/>
              <w:rPr>
                <w:rFonts w:ascii="Trebuchet MS" w:hAnsi="Trebuchet MS"/>
                <w:b/>
                <w:sz w:val="20"/>
                <w:szCs w:val="20"/>
              </w:rPr>
            </w:pPr>
            <w:r w:rsidRPr="00F75A8F">
              <w:rPr>
                <w:rFonts w:ascii="Trebuchet MS" w:hAnsi="Trebuchet MS"/>
                <w:b/>
                <w:sz w:val="20"/>
                <w:szCs w:val="20"/>
              </w:rPr>
              <w:t>Dievaluasi oleh:</w:t>
            </w:r>
          </w:p>
        </w:tc>
        <w:tc>
          <w:tcPr>
            <w:tcW w:w="4413" w:type="dxa"/>
            <w:gridSpan w:val="2"/>
            <w:shd w:val="clear" w:color="auto" w:fill="F2F2F2" w:themeFill="background1" w:themeFillShade="F2"/>
          </w:tcPr>
          <w:p w:rsidR="00BE32C3" w:rsidRPr="00F75A8F" w:rsidRDefault="00BE32C3" w:rsidP="00BE32C3">
            <w:pPr>
              <w:widowControl w:val="0"/>
              <w:ind w:left="-108" w:right="-107"/>
              <w:jc w:val="center"/>
              <w:rPr>
                <w:rFonts w:ascii="Trebuchet MS" w:hAnsi="Trebuchet MS"/>
                <w:b/>
                <w:sz w:val="20"/>
                <w:szCs w:val="20"/>
              </w:rPr>
            </w:pPr>
            <w:r>
              <w:rPr>
                <w:rFonts w:ascii="Trebuchet MS" w:hAnsi="Trebuchet MS"/>
                <w:b/>
                <w:sz w:val="20"/>
                <w:szCs w:val="20"/>
              </w:rPr>
              <w:t>Persetujuan</w:t>
            </w:r>
          </w:p>
        </w:tc>
        <w:tc>
          <w:tcPr>
            <w:tcW w:w="1846" w:type="dxa"/>
            <w:shd w:val="clear" w:color="auto" w:fill="F2F2F2" w:themeFill="background1" w:themeFillShade="F2"/>
          </w:tcPr>
          <w:p w:rsidR="00BE32C3" w:rsidRPr="00F75A8F" w:rsidRDefault="00BE32C3" w:rsidP="00BE32C3">
            <w:pPr>
              <w:widowControl w:val="0"/>
              <w:ind w:left="0" w:right="-60" w:hanging="109"/>
              <w:jc w:val="center"/>
              <w:rPr>
                <w:rFonts w:ascii="Trebuchet MS" w:hAnsi="Trebuchet MS"/>
                <w:b/>
                <w:sz w:val="20"/>
                <w:szCs w:val="20"/>
              </w:rPr>
            </w:pPr>
            <w:r>
              <w:rPr>
                <w:rFonts w:ascii="Trebuchet MS" w:hAnsi="Trebuchet MS"/>
                <w:b/>
                <w:sz w:val="20"/>
                <w:szCs w:val="20"/>
              </w:rPr>
              <w:t>Tanggal</w:t>
            </w:r>
          </w:p>
        </w:tc>
      </w:tr>
      <w:tr w:rsidR="00350AC9" w:rsidRPr="00F75A8F" w:rsidTr="00BE32C3">
        <w:trPr>
          <w:cantSplit/>
          <w:trHeight w:val="1132"/>
        </w:trPr>
        <w:tc>
          <w:tcPr>
            <w:tcW w:w="3260" w:type="dxa"/>
            <w:gridSpan w:val="2"/>
            <w:vAlign w:val="center"/>
          </w:tcPr>
          <w:p w:rsidR="00350AC9" w:rsidRPr="00350AC9" w:rsidRDefault="00350AC9" w:rsidP="00350AC9">
            <w:pPr>
              <w:widowControl w:val="0"/>
              <w:spacing w:line="276" w:lineRule="auto"/>
              <w:ind w:left="0" w:right="34"/>
              <w:jc w:val="left"/>
              <w:rPr>
                <w:rFonts w:ascii="Trebuchet MS" w:hAnsi="Trebuchet MS"/>
                <w:smallCaps/>
                <w:sz w:val="20"/>
                <w:szCs w:val="20"/>
              </w:rPr>
            </w:pPr>
            <w:r w:rsidRPr="00350AC9">
              <w:rPr>
                <w:rFonts w:ascii="Trebuchet MS" w:hAnsi="Trebuchet MS"/>
                <w:smallCaps/>
                <w:sz w:val="20"/>
                <w:szCs w:val="20"/>
              </w:rPr>
              <w:t>Richard Gideon</w:t>
            </w:r>
          </w:p>
          <w:p w:rsidR="00350AC9" w:rsidRPr="00350AC9" w:rsidRDefault="00350AC9" w:rsidP="00350AC9">
            <w:pPr>
              <w:widowControl w:val="0"/>
              <w:spacing w:line="276" w:lineRule="auto"/>
              <w:ind w:left="0" w:right="34"/>
              <w:jc w:val="left"/>
              <w:rPr>
                <w:rFonts w:ascii="Trebuchet MS" w:hAnsi="Trebuchet MS"/>
                <w:smallCaps/>
                <w:sz w:val="20"/>
                <w:szCs w:val="20"/>
              </w:rPr>
            </w:pPr>
            <w:r w:rsidRPr="00350AC9">
              <w:rPr>
                <w:rFonts w:ascii="Trebuchet MS" w:hAnsi="Trebuchet MS"/>
                <w:smallCaps/>
                <w:sz w:val="20"/>
                <w:szCs w:val="20"/>
              </w:rPr>
              <w:t>[IT Solution Development Dept Head]</w:t>
            </w:r>
          </w:p>
        </w:tc>
        <w:tc>
          <w:tcPr>
            <w:tcW w:w="4392" w:type="dxa"/>
            <w:vAlign w:val="center"/>
          </w:tcPr>
          <w:p w:rsidR="00350AC9" w:rsidRPr="00F75A8F" w:rsidRDefault="00350AC9" w:rsidP="00350AC9">
            <w:pPr>
              <w:widowControl w:val="0"/>
              <w:ind w:left="0"/>
              <w:jc w:val="left"/>
              <w:rPr>
                <w:rFonts w:ascii="Trebuchet MS" w:hAnsi="Trebuchet MS"/>
                <w:sz w:val="20"/>
                <w:szCs w:val="20"/>
              </w:rPr>
            </w:pPr>
          </w:p>
        </w:tc>
        <w:tc>
          <w:tcPr>
            <w:tcW w:w="1846" w:type="dxa"/>
            <w:vAlign w:val="center"/>
          </w:tcPr>
          <w:p w:rsidR="00350AC9" w:rsidRPr="002C3C33" w:rsidRDefault="00350AC9" w:rsidP="00350AC9">
            <w:pPr>
              <w:widowControl w:val="0"/>
              <w:ind w:left="67" w:right="30"/>
              <w:jc w:val="center"/>
              <w:rPr>
                <w:rFonts w:ascii="Trebuchet MS" w:hAnsi="Trebuchet MS"/>
                <w:color w:val="D9D9D9" w:themeColor="background1" w:themeShade="D9"/>
                <w:sz w:val="20"/>
                <w:szCs w:val="20"/>
              </w:rPr>
            </w:pPr>
          </w:p>
        </w:tc>
      </w:tr>
      <w:tr w:rsidR="00350AC9" w:rsidRPr="00F75A8F" w:rsidTr="00BE32C3">
        <w:trPr>
          <w:cantSplit/>
          <w:trHeight w:val="1132"/>
        </w:trPr>
        <w:tc>
          <w:tcPr>
            <w:tcW w:w="3260" w:type="dxa"/>
            <w:gridSpan w:val="2"/>
            <w:vAlign w:val="center"/>
          </w:tcPr>
          <w:p w:rsidR="00350AC9" w:rsidRPr="00350AC9" w:rsidRDefault="00350AC9" w:rsidP="00350AC9">
            <w:pPr>
              <w:widowControl w:val="0"/>
              <w:spacing w:line="276" w:lineRule="auto"/>
              <w:ind w:left="0" w:right="34"/>
              <w:jc w:val="left"/>
              <w:rPr>
                <w:rFonts w:ascii="Trebuchet MS" w:hAnsi="Trebuchet MS"/>
                <w:smallCaps/>
                <w:sz w:val="20"/>
                <w:szCs w:val="20"/>
              </w:rPr>
            </w:pPr>
            <w:r w:rsidRPr="00350AC9">
              <w:rPr>
                <w:rFonts w:ascii="Trebuchet MS" w:hAnsi="Trebuchet MS"/>
                <w:smallCaps/>
                <w:sz w:val="20"/>
                <w:szCs w:val="20"/>
              </w:rPr>
              <w:t>Hotben Sinaga</w:t>
            </w:r>
          </w:p>
          <w:p w:rsidR="00350AC9" w:rsidRPr="00350AC9" w:rsidRDefault="00350AC9" w:rsidP="00350AC9">
            <w:pPr>
              <w:widowControl w:val="0"/>
              <w:spacing w:line="276" w:lineRule="auto"/>
              <w:ind w:left="0" w:right="34"/>
              <w:jc w:val="left"/>
              <w:rPr>
                <w:rFonts w:ascii="Trebuchet MS" w:hAnsi="Trebuchet MS"/>
                <w:smallCaps/>
                <w:sz w:val="20"/>
                <w:szCs w:val="20"/>
              </w:rPr>
            </w:pPr>
            <w:r w:rsidRPr="00350AC9">
              <w:rPr>
                <w:rFonts w:ascii="Trebuchet MS" w:hAnsi="Trebuchet MS"/>
                <w:smallCaps/>
                <w:sz w:val="20"/>
                <w:szCs w:val="20"/>
              </w:rPr>
              <w:t>[IT Business Solution Dept Head]</w:t>
            </w:r>
          </w:p>
        </w:tc>
        <w:tc>
          <w:tcPr>
            <w:tcW w:w="4392" w:type="dxa"/>
            <w:vAlign w:val="center"/>
          </w:tcPr>
          <w:p w:rsidR="00350AC9" w:rsidRPr="00F75A8F" w:rsidRDefault="00350AC9" w:rsidP="00350AC9">
            <w:pPr>
              <w:widowControl w:val="0"/>
              <w:ind w:left="0"/>
              <w:jc w:val="left"/>
              <w:rPr>
                <w:rFonts w:ascii="Trebuchet MS" w:hAnsi="Trebuchet MS"/>
                <w:sz w:val="20"/>
                <w:szCs w:val="20"/>
              </w:rPr>
            </w:pPr>
          </w:p>
        </w:tc>
        <w:tc>
          <w:tcPr>
            <w:tcW w:w="1846" w:type="dxa"/>
            <w:vAlign w:val="center"/>
          </w:tcPr>
          <w:p w:rsidR="00350AC9" w:rsidRPr="002C3C33" w:rsidRDefault="00350AC9" w:rsidP="00350AC9">
            <w:pPr>
              <w:widowControl w:val="0"/>
              <w:ind w:left="67" w:right="30"/>
              <w:jc w:val="center"/>
              <w:rPr>
                <w:rFonts w:ascii="Trebuchet MS" w:hAnsi="Trebuchet MS"/>
                <w:color w:val="D9D9D9" w:themeColor="background1" w:themeShade="D9"/>
                <w:sz w:val="20"/>
                <w:szCs w:val="20"/>
              </w:rPr>
            </w:pPr>
          </w:p>
        </w:tc>
      </w:tr>
      <w:tr w:rsidR="00350AC9" w:rsidRPr="00F75A8F" w:rsidTr="00BE32C3">
        <w:trPr>
          <w:cantSplit/>
          <w:trHeight w:val="1132"/>
        </w:trPr>
        <w:tc>
          <w:tcPr>
            <w:tcW w:w="3260" w:type="dxa"/>
            <w:gridSpan w:val="2"/>
            <w:vAlign w:val="center"/>
          </w:tcPr>
          <w:p w:rsidR="00350AC9" w:rsidRPr="00350AC9" w:rsidRDefault="00350AC9" w:rsidP="00350AC9">
            <w:pPr>
              <w:widowControl w:val="0"/>
              <w:spacing w:line="276" w:lineRule="auto"/>
              <w:ind w:left="0" w:right="34"/>
              <w:jc w:val="left"/>
              <w:rPr>
                <w:rFonts w:ascii="Trebuchet MS" w:hAnsi="Trebuchet MS"/>
                <w:smallCaps/>
                <w:sz w:val="20"/>
                <w:szCs w:val="20"/>
              </w:rPr>
            </w:pPr>
            <w:r w:rsidRPr="00350AC9">
              <w:rPr>
                <w:rFonts w:ascii="Trebuchet MS" w:hAnsi="Trebuchet MS"/>
                <w:smallCaps/>
                <w:sz w:val="20"/>
                <w:szCs w:val="20"/>
              </w:rPr>
              <w:t>Sambi Saikun</w:t>
            </w:r>
          </w:p>
          <w:p w:rsidR="00350AC9" w:rsidRPr="00350AC9" w:rsidRDefault="00350AC9" w:rsidP="00350AC9">
            <w:pPr>
              <w:widowControl w:val="0"/>
              <w:spacing w:line="276" w:lineRule="auto"/>
              <w:ind w:left="0" w:right="34"/>
              <w:jc w:val="left"/>
              <w:rPr>
                <w:rFonts w:ascii="Trebuchet MS" w:hAnsi="Trebuchet MS"/>
                <w:smallCaps/>
                <w:sz w:val="20"/>
                <w:szCs w:val="20"/>
              </w:rPr>
            </w:pPr>
            <w:r w:rsidRPr="00350AC9">
              <w:rPr>
                <w:rFonts w:ascii="Trebuchet MS" w:hAnsi="Trebuchet MS"/>
                <w:smallCaps/>
                <w:sz w:val="20"/>
                <w:szCs w:val="20"/>
              </w:rPr>
              <w:t>[IT Infrastructure Development Dept  Head]</w:t>
            </w:r>
          </w:p>
        </w:tc>
        <w:tc>
          <w:tcPr>
            <w:tcW w:w="4392" w:type="dxa"/>
            <w:vAlign w:val="center"/>
          </w:tcPr>
          <w:p w:rsidR="00350AC9" w:rsidRPr="00F75A8F" w:rsidRDefault="00350AC9" w:rsidP="00350AC9">
            <w:pPr>
              <w:widowControl w:val="0"/>
              <w:ind w:left="0"/>
              <w:jc w:val="left"/>
              <w:rPr>
                <w:rFonts w:ascii="Trebuchet MS" w:hAnsi="Trebuchet MS"/>
                <w:sz w:val="20"/>
                <w:szCs w:val="20"/>
              </w:rPr>
            </w:pPr>
          </w:p>
        </w:tc>
        <w:tc>
          <w:tcPr>
            <w:tcW w:w="1846" w:type="dxa"/>
            <w:vAlign w:val="center"/>
          </w:tcPr>
          <w:p w:rsidR="00350AC9" w:rsidRPr="002C3C33" w:rsidRDefault="00350AC9" w:rsidP="00350AC9">
            <w:pPr>
              <w:widowControl w:val="0"/>
              <w:ind w:left="67" w:right="30"/>
              <w:jc w:val="center"/>
              <w:rPr>
                <w:rFonts w:ascii="Trebuchet MS" w:hAnsi="Trebuchet MS"/>
                <w:color w:val="D9D9D9" w:themeColor="background1" w:themeShade="D9"/>
                <w:sz w:val="20"/>
                <w:szCs w:val="20"/>
              </w:rPr>
            </w:pPr>
          </w:p>
        </w:tc>
      </w:tr>
      <w:tr w:rsidR="00350AC9" w:rsidRPr="00F75A8F" w:rsidTr="00BE32C3">
        <w:trPr>
          <w:cantSplit/>
          <w:trHeight w:val="1132"/>
        </w:trPr>
        <w:tc>
          <w:tcPr>
            <w:tcW w:w="3260" w:type="dxa"/>
            <w:gridSpan w:val="2"/>
            <w:vAlign w:val="center"/>
          </w:tcPr>
          <w:p w:rsidR="00350AC9" w:rsidRPr="00350AC9" w:rsidRDefault="00350AC9" w:rsidP="00350AC9">
            <w:pPr>
              <w:widowControl w:val="0"/>
              <w:spacing w:line="276" w:lineRule="auto"/>
              <w:ind w:left="0" w:right="34"/>
              <w:jc w:val="left"/>
              <w:rPr>
                <w:rFonts w:ascii="Trebuchet MS" w:hAnsi="Trebuchet MS"/>
                <w:smallCaps/>
                <w:sz w:val="20"/>
                <w:szCs w:val="20"/>
              </w:rPr>
            </w:pPr>
            <w:r w:rsidRPr="00350AC9">
              <w:rPr>
                <w:rFonts w:ascii="Trebuchet MS" w:hAnsi="Trebuchet MS"/>
                <w:smallCaps/>
                <w:sz w:val="20"/>
                <w:szCs w:val="20"/>
              </w:rPr>
              <w:t>febri andi cahyo</w:t>
            </w:r>
          </w:p>
          <w:p w:rsidR="00350AC9" w:rsidRPr="00350AC9" w:rsidRDefault="00350AC9" w:rsidP="00350AC9">
            <w:pPr>
              <w:widowControl w:val="0"/>
              <w:spacing w:line="276" w:lineRule="auto"/>
              <w:ind w:left="0" w:right="34"/>
              <w:jc w:val="left"/>
              <w:rPr>
                <w:rFonts w:ascii="Trebuchet MS" w:hAnsi="Trebuchet MS"/>
                <w:smallCaps/>
                <w:sz w:val="20"/>
                <w:szCs w:val="20"/>
              </w:rPr>
            </w:pPr>
            <w:r w:rsidRPr="00350AC9">
              <w:rPr>
                <w:rFonts w:ascii="Trebuchet MS" w:hAnsi="Trebuchet MS"/>
                <w:smallCaps/>
                <w:sz w:val="20"/>
                <w:szCs w:val="20"/>
              </w:rPr>
              <w:t>[IT Business Alliance OPERATION HEAD]</w:t>
            </w:r>
          </w:p>
        </w:tc>
        <w:tc>
          <w:tcPr>
            <w:tcW w:w="4392" w:type="dxa"/>
            <w:vAlign w:val="center"/>
          </w:tcPr>
          <w:p w:rsidR="00350AC9" w:rsidRPr="00F75A8F" w:rsidRDefault="00350AC9" w:rsidP="00350AC9">
            <w:pPr>
              <w:widowControl w:val="0"/>
              <w:ind w:left="0"/>
              <w:jc w:val="left"/>
              <w:rPr>
                <w:rFonts w:ascii="Trebuchet MS" w:hAnsi="Trebuchet MS"/>
                <w:sz w:val="20"/>
                <w:szCs w:val="20"/>
              </w:rPr>
            </w:pPr>
          </w:p>
        </w:tc>
        <w:tc>
          <w:tcPr>
            <w:tcW w:w="1846" w:type="dxa"/>
            <w:vAlign w:val="center"/>
          </w:tcPr>
          <w:p w:rsidR="00350AC9" w:rsidRPr="002C3C33" w:rsidRDefault="00350AC9" w:rsidP="00350AC9">
            <w:pPr>
              <w:widowControl w:val="0"/>
              <w:ind w:left="67" w:right="30"/>
              <w:jc w:val="center"/>
              <w:rPr>
                <w:rFonts w:ascii="Trebuchet MS" w:hAnsi="Trebuchet MS"/>
                <w:color w:val="D9D9D9" w:themeColor="background1" w:themeShade="D9"/>
                <w:sz w:val="20"/>
                <w:szCs w:val="20"/>
              </w:rPr>
            </w:pPr>
          </w:p>
        </w:tc>
      </w:tr>
    </w:tbl>
    <w:p w:rsidR="00882959" w:rsidRPr="00F75A8F" w:rsidRDefault="00882959" w:rsidP="00882959">
      <w:pPr>
        <w:rPr>
          <w:rFonts w:ascii="Trebuchet MS" w:hAnsi="Trebuchet MS"/>
          <w:sz w:val="20"/>
          <w:szCs w:val="20"/>
        </w:rPr>
      </w:pPr>
    </w:p>
    <w:tbl>
      <w:tblPr>
        <w:tblW w:w="9498" w:type="dxa"/>
        <w:tblInd w:w="10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3238"/>
        <w:gridCol w:w="22"/>
        <w:gridCol w:w="4393"/>
        <w:gridCol w:w="1845"/>
      </w:tblGrid>
      <w:tr w:rsidR="00BE32C3" w:rsidRPr="00F75A8F" w:rsidTr="00BE32C3">
        <w:trPr>
          <w:cantSplit/>
          <w:trHeight w:val="345"/>
        </w:trPr>
        <w:tc>
          <w:tcPr>
            <w:tcW w:w="3238" w:type="dxa"/>
            <w:shd w:val="clear" w:color="auto" w:fill="F2F2F2" w:themeFill="background1" w:themeFillShade="F2"/>
          </w:tcPr>
          <w:p w:rsidR="00BE32C3" w:rsidRPr="00F75A8F" w:rsidRDefault="00BE32C3" w:rsidP="00BE32C3">
            <w:pPr>
              <w:widowControl w:val="0"/>
              <w:ind w:left="-108" w:right="-110"/>
              <w:jc w:val="center"/>
              <w:rPr>
                <w:rFonts w:ascii="Trebuchet MS" w:hAnsi="Trebuchet MS"/>
                <w:b/>
                <w:sz w:val="20"/>
                <w:szCs w:val="20"/>
              </w:rPr>
            </w:pPr>
            <w:r w:rsidRPr="00F75A8F">
              <w:rPr>
                <w:rFonts w:ascii="Trebuchet MS" w:hAnsi="Trebuchet MS"/>
                <w:b/>
                <w:sz w:val="20"/>
                <w:szCs w:val="20"/>
              </w:rPr>
              <w:t>Disetujui oleh:</w:t>
            </w:r>
          </w:p>
        </w:tc>
        <w:tc>
          <w:tcPr>
            <w:tcW w:w="4415" w:type="dxa"/>
            <w:gridSpan w:val="2"/>
            <w:shd w:val="clear" w:color="auto" w:fill="F2F2F2" w:themeFill="background1" w:themeFillShade="F2"/>
          </w:tcPr>
          <w:p w:rsidR="00BE32C3" w:rsidRPr="00F75A8F" w:rsidRDefault="00BE32C3" w:rsidP="00BE32C3">
            <w:pPr>
              <w:widowControl w:val="0"/>
              <w:ind w:left="-108" w:right="-107"/>
              <w:jc w:val="center"/>
              <w:rPr>
                <w:rFonts w:ascii="Trebuchet MS" w:hAnsi="Trebuchet MS"/>
                <w:b/>
                <w:sz w:val="20"/>
                <w:szCs w:val="20"/>
              </w:rPr>
            </w:pPr>
            <w:r>
              <w:rPr>
                <w:rFonts w:ascii="Trebuchet MS" w:hAnsi="Trebuchet MS"/>
                <w:b/>
                <w:sz w:val="20"/>
                <w:szCs w:val="20"/>
              </w:rPr>
              <w:t>Persetujuan</w:t>
            </w:r>
          </w:p>
        </w:tc>
        <w:tc>
          <w:tcPr>
            <w:tcW w:w="1845" w:type="dxa"/>
            <w:shd w:val="clear" w:color="auto" w:fill="F2F2F2" w:themeFill="background1" w:themeFillShade="F2"/>
          </w:tcPr>
          <w:p w:rsidR="00BE32C3" w:rsidRPr="00F75A8F" w:rsidRDefault="00BE32C3" w:rsidP="00BE32C3">
            <w:pPr>
              <w:widowControl w:val="0"/>
              <w:ind w:left="0" w:right="-60" w:hanging="109"/>
              <w:jc w:val="center"/>
              <w:rPr>
                <w:rFonts w:ascii="Trebuchet MS" w:hAnsi="Trebuchet MS"/>
                <w:b/>
                <w:sz w:val="20"/>
                <w:szCs w:val="20"/>
              </w:rPr>
            </w:pPr>
            <w:r>
              <w:rPr>
                <w:rFonts w:ascii="Trebuchet MS" w:hAnsi="Trebuchet MS"/>
                <w:b/>
                <w:sz w:val="20"/>
                <w:szCs w:val="20"/>
              </w:rPr>
              <w:t>Tanggal</w:t>
            </w:r>
          </w:p>
        </w:tc>
      </w:tr>
      <w:tr w:rsidR="00350AC9" w:rsidRPr="00F75A8F" w:rsidTr="00BE32C3">
        <w:trPr>
          <w:cantSplit/>
          <w:trHeight w:val="977"/>
        </w:trPr>
        <w:tc>
          <w:tcPr>
            <w:tcW w:w="3260" w:type="dxa"/>
            <w:gridSpan w:val="2"/>
            <w:vAlign w:val="center"/>
          </w:tcPr>
          <w:p w:rsidR="00350AC9" w:rsidRPr="00350AC9" w:rsidRDefault="00350AC9" w:rsidP="00350AC9">
            <w:pPr>
              <w:widowControl w:val="0"/>
              <w:spacing w:line="276" w:lineRule="auto"/>
              <w:ind w:left="0" w:right="34"/>
              <w:jc w:val="left"/>
              <w:rPr>
                <w:rFonts w:ascii="Trebuchet MS" w:hAnsi="Trebuchet MS"/>
                <w:smallCaps/>
                <w:sz w:val="20"/>
                <w:szCs w:val="20"/>
              </w:rPr>
            </w:pPr>
            <w:r w:rsidRPr="00350AC9">
              <w:rPr>
                <w:rFonts w:ascii="Trebuchet MS" w:hAnsi="Trebuchet MS"/>
                <w:smallCaps/>
                <w:sz w:val="20"/>
                <w:szCs w:val="20"/>
              </w:rPr>
              <w:t>Indradjaja Sie</w:t>
            </w:r>
          </w:p>
          <w:p w:rsidR="00350AC9" w:rsidRPr="00350AC9" w:rsidRDefault="00350AC9" w:rsidP="00350AC9">
            <w:pPr>
              <w:widowControl w:val="0"/>
              <w:spacing w:line="276" w:lineRule="auto"/>
              <w:ind w:left="0" w:right="34"/>
              <w:jc w:val="left"/>
              <w:rPr>
                <w:rFonts w:ascii="Trebuchet MS" w:hAnsi="Trebuchet MS"/>
                <w:smallCaps/>
                <w:sz w:val="20"/>
                <w:szCs w:val="20"/>
              </w:rPr>
            </w:pPr>
            <w:r w:rsidRPr="00350AC9">
              <w:rPr>
                <w:rFonts w:ascii="Trebuchet MS" w:hAnsi="Trebuchet MS"/>
                <w:smallCaps/>
                <w:sz w:val="20"/>
                <w:szCs w:val="20"/>
              </w:rPr>
              <w:t>[IT Solution Development Div Head]</w:t>
            </w:r>
          </w:p>
        </w:tc>
        <w:tc>
          <w:tcPr>
            <w:tcW w:w="4393" w:type="dxa"/>
            <w:vAlign w:val="center"/>
          </w:tcPr>
          <w:p w:rsidR="00350AC9" w:rsidRPr="00F75A8F" w:rsidRDefault="00350AC9" w:rsidP="00350AC9">
            <w:pPr>
              <w:widowControl w:val="0"/>
              <w:ind w:left="0"/>
              <w:jc w:val="left"/>
              <w:rPr>
                <w:rFonts w:ascii="Trebuchet MS" w:hAnsi="Trebuchet MS"/>
                <w:sz w:val="20"/>
                <w:szCs w:val="20"/>
              </w:rPr>
            </w:pPr>
          </w:p>
        </w:tc>
        <w:tc>
          <w:tcPr>
            <w:tcW w:w="1845" w:type="dxa"/>
            <w:vAlign w:val="center"/>
          </w:tcPr>
          <w:p w:rsidR="00350AC9" w:rsidRPr="002C3C33" w:rsidRDefault="00350AC9" w:rsidP="00350AC9">
            <w:pPr>
              <w:widowControl w:val="0"/>
              <w:ind w:left="67" w:right="30"/>
              <w:jc w:val="center"/>
              <w:rPr>
                <w:rFonts w:ascii="Trebuchet MS" w:hAnsi="Trebuchet MS"/>
                <w:color w:val="D9D9D9" w:themeColor="background1" w:themeShade="D9"/>
                <w:sz w:val="20"/>
                <w:szCs w:val="20"/>
              </w:rPr>
            </w:pPr>
          </w:p>
        </w:tc>
      </w:tr>
      <w:tr w:rsidR="00350AC9" w:rsidRPr="00F75A8F" w:rsidTr="00BE32C3">
        <w:trPr>
          <w:cantSplit/>
          <w:trHeight w:val="977"/>
        </w:trPr>
        <w:tc>
          <w:tcPr>
            <w:tcW w:w="3260" w:type="dxa"/>
            <w:gridSpan w:val="2"/>
            <w:vAlign w:val="center"/>
          </w:tcPr>
          <w:p w:rsidR="00350AC9" w:rsidRPr="00350AC9" w:rsidRDefault="00350AC9" w:rsidP="00350AC9">
            <w:pPr>
              <w:widowControl w:val="0"/>
              <w:spacing w:line="276" w:lineRule="auto"/>
              <w:ind w:left="0" w:right="34"/>
              <w:jc w:val="left"/>
              <w:rPr>
                <w:rFonts w:ascii="Trebuchet MS" w:hAnsi="Trebuchet MS"/>
                <w:smallCaps/>
                <w:sz w:val="20"/>
                <w:szCs w:val="20"/>
              </w:rPr>
            </w:pPr>
            <w:r w:rsidRPr="00350AC9">
              <w:rPr>
                <w:rFonts w:ascii="Trebuchet MS" w:hAnsi="Trebuchet MS"/>
                <w:smallCaps/>
                <w:sz w:val="20"/>
                <w:szCs w:val="20"/>
              </w:rPr>
              <w:t>Jufri Fan</w:t>
            </w:r>
          </w:p>
          <w:p w:rsidR="00350AC9" w:rsidRPr="00350AC9" w:rsidRDefault="00350AC9" w:rsidP="00350AC9">
            <w:pPr>
              <w:widowControl w:val="0"/>
              <w:spacing w:line="276" w:lineRule="auto"/>
              <w:ind w:left="0" w:right="34"/>
              <w:jc w:val="left"/>
              <w:rPr>
                <w:rFonts w:ascii="Trebuchet MS" w:hAnsi="Trebuchet MS"/>
                <w:smallCaps/>
                <w:sz w:val="20"/>
                <w:szCs w:val="20"/>
              </w:rPr>
            </w:pPr>
            <w:r w:rsidRPr="00350AC9">
              <w:rPr>
                <w:rFonts w:ascii="Trebuchet MS" w:hAnsi="Trebuchet MS"/>
                <w:smallCaps/>
                <w:sz w:val="20"/>
                <w:szCs w:val="20"/>
              </w:rPr>
              <w:t>[IT Business Solution Div Head]</w:t>
            </w:r>
          </w:p>
        </w:tc>
        <w:tc>
          <w:tcPr>
            <w:tcW w:w="4393" w:type="dxa"/>
            <w:vAlign w:val="center"/>
          </w:tcPr>
          <w:p w:rsidR="00350AC9" w:rsidRPr="00F75A8F" w:rsidRDefault="00350AC9" w:rsidP="00350AC9">
            <w:pPr>
              <w:widowControl w:val="0"/>
              <w:ind w:left="0"/>
              <w:jc w:val="left"/>
              <w:rPr>
                <w:rFonts w:ascii="Trebuchet MS" w:hAnsi="Trebuchet MS"/>
                <w:sz w:val="20"/>
                <w:szCs w:val="20"/>
              </w:rPr>
            </w:pPr>
          </w:p>
        </w:tc>
        <w:tc>
          <w:tcPr>
            <w:tcW w:w="1845" w:type="dxa"/>
            <w:vAlign w:val="center"/>
          </w:tcPr>
          <w:p w:rsidR="00350AC9" w:rsidRPr="002C3C33" w:rsidRDefault="00350AC9" w:rsidP="00350AC9">
            <w:pPr>
              <w:widowControl w:val="0"/>
              <w:ind w:left="67" w:right="30"/>
              <w:jc w:val="center"/>
              <w:rPr>
                <w:rFonts w:ascii="Trebuchet MS" w:hAnsi="Trebuchet MS"/>
                <w:color w:val="D9D9D9" w:themeColor="background1" w:themeShade="D9"/>
                <w:sz w:val="20"/>
                <w:szCs w:val="20"/>
              </w:rPr>
            </w:pPr>
          </w:p>
        </w:tc>
      </w:tr>
    </w:tbl>
    <w:p w:rsidR="006B2A70" w:rsidRPr="00F75A8F" w:rsidRDefault="006B2A70" w:rsidP="008F53DD">
      <w:pPr>
        <w:pStyle w:val="ControlTableTitle"/>
        <w:ind w:left="200"/>
        <w:sectPr w:rsidR="006B2A70" w:rsidRPr="00F75A8F" w:rsidSect="004676BA">
          <w:headerReference w:type="default" r:id="rId9"/>
          <w:footerReference w:type="default" r:id="rId10"/>
          <w:headerReference w:type="first" r:id="rId11"/>
          <w:footerReference w:type="first" r:id="rId12"/>
          <w:pgSz w:w="12240" w:h="15840" w:code="1"/>
          <w:pgMar w:top="720" w:right="1440" w:bottom="720" w:left="1440" w:header="432" w:footer="432" w:gutter="0"/>
          <w:cols w:space="720"/>
          <w:titlePg/>
          <w:docGrid w:linePitch="360"/>
        </w:sectPr>
      </w:pPr>
    </w:p>
    <w:p w:rsidR="006B2A70" w:rsidRPr="00F75A8F" w:rsidRDefault="006B2A70" w:rsidP="008F53DD">
      <w:pPr>
        <w:pStyle w:val="ControlTableTitle"/>
        <w:ind w:left="200"/>
        <w:sectPr w:rsidR="006B2A70" w:rsidRPr="00F75A8F" w:rsidSect="004676BA">
          <w:type w:val="continuous"/>
          <w:pgSz w:w="12240" w:h="15840" w:code="1"/>
          <w:pgMar w:top="720" w:right="1440" w:bottom="720" w:left="1440" w:header="432" w:footer="432" w:gutter="0"/>
          <w:cols w:space="720"/>
          <w:titlePg/>
          <w:docGrid w:linePitch="360"/>
        </w:sectPr>
      </w:pPr>
    </w:p>
    <w:p w:rsidR="006B2A70" w:rsidRPr="00F75A8F" w:rsidRDefault="006B2A70" w:rsidP="008F53DD">
      <w:pPr>
        <w:pStyle w:val="ControlTableTitle"/>
        <w:ind w:left="200"/>
      </w:pPr>
    </w:p>
    <w:p w:rsidR="006B2A70" w:rsidRPr="00F75A8F" w:rsidRDefault="006B2A70" w:rsidP="008F53DD">
      <w:pPr>
        <w:pStyle w:val="ControlTableTitle"/>
        <w:ind w:left="200"/>
      </w:pPr>
    </w:p>
    <w:p w:rsidR="008F53DD" w:rsidRPr="00F75A8F" w:rsidRDefault="008F53DD" w:rsidP="008F53DD">
      <w:pPr>
        <w:pStyle w:val="ControlTableTitle"/>
        <w:ind w:left="200"/>
      </w:pPr>
      <w:r w:rsidRPr="00F75A8F">
        <w:t>RIWAYAT PERUBAHAN</w:t>
      </w:r>
    </w:p>
    <w:p w:rsidR="008F53DD" w:rsidRPr="00F75A8F" w:rsidRDefault="008F53DD" w:rsidP="008F53DD">
      <w:pPr>
        <w:pStyle w:val="ControlTableTitle"/>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6"/>
        <w:gridCol w:w="1903"/>
        <w:gridCol w:w="1980"/>
        <w:gridCol w:w="3906"/>
      </w:tblGrid>
      <w:tr w:rsidR="00F75A8F" w:rsidRPr="00F75A8F" w:rsidTr="004F568F">
        <w:trPr>
          <w:cantSplit/>
          <w:tblHeader/>
          <w:jc w:val="center"/>
        </w:trPr>
        <w:tc>
          <w:tcPr>
            <w:tcW w:w="896" w:type="dxa"/>
            <w:shd w:val="clear" w:color="auto" w:fill="F2F2F2"/>
          </w:tcPr>
          <w:p w:rsidR="008F53DD" w:rsidRPr="00F75A8F" w:rsidRDefault="008F53DD" w:rsidP="00486B6F">
            <w:pPr>
              <w:ind w:left="0"/>
              <w:jc w:val="center"/>
              <w:rPr>
                <w:rFonts w:ascii="Trebuchet MS" w:hAnsi="Trebuchet MS"/>
                <w:b/>
                <w:sz w:val="20"/>
                <w:szCs w:val="20"/>
              </w:rPr>
            </w:pPr>
            <w:r w:rsidRPr="00F75A8F">
              <w:rPr>
                <w:rFonts w:ascii="Trebuchet MS" w:hAnsi="Trebuchet MS"/>
                <w:b/>
                <w:sz w:val="20"/>
                <w:szCs w:val="20"/>
              </w:rPr>
              <w:t>Versi</w:t>
            </w:r>
          </w:p>
        </w:tc>
        <w:tc>
          <w:tcPr>
            <w:tcW w:w="1903" w:type="dxa"/>
            <w:shd w:val="clear" w:color="auto" w:fill="F2F2F2"/>
          </w:tcPr>
          <w:p w:rsidR="008F53DD" w:rsidRPr="00F75A8F" w:rsidRDefault="008F53DD" w:rsidP="00486B6F">
            <w:pPr>
              <w:ind w:left="12"/>
              <w:jc w:val="center"/>
              <w:rPr>
                <w:rFonts w:ascii="Trebuchet MS" w:hAnsi="Trebuchet MS"/>
                <w:b/>
                <w:sz w:val="20"/>
                <w:szCs w:val="20"/>
              </w:rPr>
            </w:pPr>
            <w:r w:rsidRPr="00F75A8F">
              <w:rPr>
                <w:rFonts w:ascii="Trebuchet MS" w:hAnsi="Trebuchet MS"/>
                <w:b/>
                <w:sz w:val="20"/>
                <w:szCs w:val="20"/>
              </w:rPr>
              <w:t>Tanggal</w:t>
            </w:r>
          </w:p>
        </w:tc>
        <w:tc>
          <w:tcPr>
            <w:tcW w:w="1980" w:type="dxa"/>
            <w:shd w:val="clear" w:color="auto" w:fill="F2F2F2"/>
          </w:tcPr>
          <w:p w:rsidR="008F53DD" w:rsidRPr="00F75A8F" w:rsidRDefault="008F53DD" w:rsidP="00486B6F">
            <w:pPr>
              <w:ind w:left="7"/>
              <w:jc w:val="center"/>
              <w:rPr>
                <w:rFonts w:ascii="Trebuchet MS" w:hAnsi="Trebuchet MS"/>
                <w:b/>
                <w:sz w:val="20"/>
                <w:szCs w:val="20"/>
              </w:rPr>
            </w:pPr>
            <w:r w:rsidRPr="00F75A8F">
              <w:rPr>
                <w:rFonts w:ascii="Trebuchet MS" w:hAnsi="Trebuchet MS"/>
                <w:b/>
                <w:sz w:val="20"/>
                <w:szCs w:val="20"/>
              </w:rPr>
              <w:t>Diubah Oleh</w:t>
            </w:r>
          </w:p>
        </w:tc>
        <w:tc>
          <w:tcPr>
            <w:tcW w:w="3906" w:type="dxa"/>
            <w:shd w:val="clear" w:color="auto" w:fill="F2F2F2"/>
          </w:tcPr>
          <w:p w:rsidR="008F53DD" w:rsidRPr="00F75A8F" w:rsidRDefault="008F53DD" w:rsidP="00486B6F">
            <w:pPr>
              <w:jc w:val="center"/>
              <w:rPr>
                <w:rFonts w:ascii="Trebuchet MS" w:hAnsi="Trebuchet MS"/>
                <w:b/>
                <w:sz w:val="20"/>
                <w:szCs w:val="20"/>
              </w:rPr>
            </w:pPr>
            <w:r w:rsidRPr="00F75A8F">
              <w:rPr>
                <w:rFonts w:ascii="Trebuchet MS" w:hAnsi="Trebuchet MS"/>
                <w:b/>
                <w:sz w:val="20"/>
                <w:szCs w:val="20"/>
              </w:rPr>
              <w:t>Penjelasan Perubahan</w:t>
            </w:r>
          </w:p>
        </w:tc>
      </w:tr>
      <w:tr w:rsidR="00F75A8F" w:rsidRPr="00F75A8F" w:rsidTr="005D75E4">
        <w:trPr>
          <w:jc w:val="center"/>
        </w:trPr>
        <w:tc>
          <w:tcPr>
            <w:tcW w:w="896" w:type="dxa"/>
            <w:shd w:val="clear" w:color="auto" w:fill="auto"/>
          </w:tcPr>
          <w:p w:rsidR="008F53DD" w:rsidRPr="00BE32C3" w:rsidRDefault="00486B6F" w:rsidP="00486B6F">
            <w:pPr>
              <w:ind w:left="0"/>
              <w:jc w:val="center"/>
              <w:rPr>
                <w:rFonts w:ascii="Trebuchet MS" w:hAnsi="Trebuchet MS" w:cs="Arial Unicode MS"/>
                <w:color w:val="365F91" w:themeColor="accent1" w:themeShade="BF"/>
                <w:sz w:val="20"/>
                <w:szCs w:val="20"/>
              </w:rPr>
            </w:pPr>
            <w:r w:rsidRPr="00BE32C3">
              <w:rPr>
                <w:rFonts w:ascii="Trebuchet MS" w:hAnsi="Trebuchet MS" w:cs="Arial Unicode MS"/>
                <w:color w:val="365F91" w:themeColor="accent1" w:themeShade="BF"/>
                <w:sz w:val="20"/>
                <w:szCs w:val="20"/>
              </w:rPr>
              <w:t>1</w:t>
            </w:r>
          </w:p>
        </w:tc>
        <w:tc>
          <w:tcPr>
            <w:tcW w:w="1903" w:type="dxa"/>
            <w:shd w:val="clear" w:color="auto" w:fill="auto"/>
          </w:tcPr>
          <w:p w:rsidR="008F53DD" w:rsidRPr="00BE32C3" w:rsidRDefault="00B10E5C" w:rsidP="00486B6F">
            <w:pPr>
              <w:ind w:left="11"/>
              <w:jc w:val="center"/>
              <w:rPr>
                <w:rFonts w:ascii="Trebuchet MS" w:hAnsi="Trebuchet MS" w:cs="Arial Unicode MS"/>
                <w:color w:val="365F91" w:themeColor="accent1" w:themeShade="BF"/>
                <w:sz w:val="20"/>
                <w:szCs w:val="20"/>
              </w:rPr>
            </w:pPr>
            <w:r>
              <w:rPr>
                <w:rFonts w:ascii="Trebuchet MS" w:hAnsi="Trebuchet MS" w:cs="Arial Unicode MS"/>
                <w:color w:val="365F91" w:themeColor="accent1" w:themeShade="BF"/>
                <w:sz w:val="20"/>
                <w:szCs w:val="20"/>
              </w:rPr>
              <w:t>22/12/2015</w:t>
            </w:r>
          </w:p>
        </w:tc>
        <w:tc>
          <w:tcPr>
            <w:tcW w:w="1980" w:type="dxa"/>
            <w:shd w:val="clear" w:color="auto" w:fill="auto"/>
          </w:tcPr>
          <w:p w:rsidR="008F53DD" w:rsidRPr="00BE32C3" w:rsidRDefault="00B10E5C" w:rsidP="00B10E5C">
            <w:pPr>
              <w:ind w:left="58"/>
              <w:jc w:val="center"/>
              <w:rPr>
                <w:rFonts w:ascii="Trebuchet MS" w:hAnsi="Trebuchet MS" w:cs="Arial Unicode MS"/>
                <w:color w:val="365F91" w:themeColor="accent1" w:themeShade="BF"/>
                <w:sz w:val="20"/>
                <w:szCs w:val="20"/>
              </w:rPr>
            </w:pPr>
            <w:r>
              <w:rPr>
                <w:rFonts w:ascii="Trebuchet MS" w:hAnsi="Trebuchet MS" w:cs="Arial Unicode MS"/>
                <w:color w:val="365F91" w:themeColor="accent1" w:themeShade="BF"/>
                <w:sz w:val="20"/>
                <w:szCs w:val="20"/>
              </w:rPr>
              <w:t>Nizmah</w:t>
            </w:r>
          </w:p>
        </w:tc>
        <w:tc>
          <w:tcPr>
            <w:tcW w:w="3906" w:type="dxa"/>
            <w:shd w:val="clear" w:color="auto" w:fill="auto"/>
          </w:tcPr>
          <w:p w:rsidR="008F53DD" w:rsidRPr="00BE32C3" w:rsidRDefault="00B10E5C" w:rsidP="00486B6F">
            <w:pPr>
              <w:jc w:val="center"/>
              <w:rPr>
                <w:rFonts w:ascii="Trebuchet MS" w:hAnsi="Trebuchet MS" w:cs="Arial Unicode MS"/>
                <w:color w:val="365F91" w:themeColor="accent1" w:themeShade="BF"/>
                <w:sz w:val="20"/>
                <w:szCs w:val="20"/>
              </w:rPr>
            </w:pPr>
            <w:r>
              <w:rPr>
                <w:rFonts w:ascii="Trebuchet MS" w:hAnsi="Trebuchet MS" w:cs="Arial Unicode MS"/>
                <w:color w:val="365F91" w:themeColor="accent1" w:themeShade="BF"/>
                <w:sz w:val="20"/>
                <w:szCs w:val="20"/>
              </w:rPr>
              <w:t xml:space="preserve">Dibuat </w:t>
            </w:r>
          </w:p>
        </w:tc>
      </w:tr>
      <w:tr w:rsidR="00F75A8F" w:rsidRPr="00F75A8F" w:rsidTr="005D75E4">
        <w:trPr>
          <w:jc w:val="center"/>
        </w:trPr>
        <w:tc>
          <w:tcPr>
            <w:tcW w:w="896" w:type="dxa"/>
            <w:shd w:val="clear" w:color="auto" w:fill="auto"/>
          </w:tcPr>
          <w:p w:rsidR="008F53DD" w:rsidRPr="00BE32C3" w:rsidRDefault="00486B6F" w:rsidP="00486B6F">
            <w:pPr>
              <w:ind w:left="0"/>
              <w:jc w:val="center"/>
              <w:rPr>
                <w:rFonts w:ascii="Trebuchet MS" w:hAnsi="Trebuchet MS" w:cs="Arial Unicode MS"/>
                <w:color w:val="365F91" w:themeColor="accent1" w:themeShade="BF"/>
                <w:sz w:val="20"/>
                <w:szCs w:val="20"/>
              </w:rPr>
            </w:pPr>
            <w:r w:rsidRPr="00BE32C3">
              <w:rPr>
                <w:rFonts w:ascii="Trebuchet MS" w:hAnsi="Trebuchet MS" w:cs="Arial Unicode MS"/>
                <w:color w:val="365F91" w:themeColor="accent1" w:themeShade="BF"/>
                <w:sz w:val="20"/>
                <w:szCs w:val="20"/>
              </w:rPr>
              <w:t>2</w:t>
            </w:r>
          </w:p>
        </w:tc>
        <w:tc>
          <w:tcPr>
            <w:tcW w:w="1903" w:type="dxa"/>
            <w:shd w:val="clear" w:color="auto" w:fill="auto"/>
          </w:tcPr>
          <w:p w:rsidR="008F53DD" w:rsidRPr="00BE32C3" w:rsidRDefault="00B10E5C" w:rsidP="00B10E5C">
            <w:pPr>
              <w:ind w:hanging="595"/>
              <w:jc w:val="center"/>
              <w:rPr>
                <w:rFonts w:ascii="Trebuchet MS" w:hAnsi="Trebuchet MS" w:cs="Arial Unicode MS"/>
                <w:color w:val="365F91" w:themeColor="accent1" w:themeShade="BF"/>
                <w:sz w:val="20"/>
                <w:szCs w:val="20"/>
              </w:rPr>
            </w:pPr>
            <w:r>
              <w:rPr>
                <w:rFonts w:ascii="Trebuchet MS" w:hAnsi="Trebuchet MS" w:cs="Arial Unicode MS"/>
                <w:color w:val="365F91" w:themeColor="accent1" w:themeShade="BF"/>
                <w:sz w:val="20"/>
                <w:szCs w:val="20"/>
              </w:rPr>
              <w:t>4/1/2016</w:t>
            </w:r>
          </w:p>
        </w:tc>
        <w:tc>
          <w:tcPr>
            <w:tcW w:w="1980" w:type="dxa"/>
            <w:shd w:val="clear" w:color="auto" w:fill="auto"/>
          </w:tcPr>
          <w:p w:rsidR="008F53DD" w:rsidRPr="00BE32C3" w:rsidRDefault="00B10E5C" w:rsidP="00B10E5C">
            <w:pPr>
              <w:ind w:hanging="518"/>
              <w:jc w:val="center"/>
              <w:rPr>
                <w:rFonts w:ascii="Trebuchet MS" w:hAnsi="Trebuchet MS" w:cs="Arial Unicode MS"/>
                <w:color w:val="365F91" w:themeColor="accent1" w:themeShade="BF"/>
                <w:sz w:val="20"/>
                <w:szCs w:val="20"/>
              </w:rPr>
            </w:pPr>
            <w:r>
              <w:rPr>
                <w:rFonts w:ascii="Trebuchet MS" w:hAnsi="Trebuchet MS" w:cs="Arial Unicode MS"/>
                <w:color w:val="365F91" w:themeColor="accent1" w:themeShade="BF"/>
                <w:sz w:val="20"/>
                <w:szCs w:val="20"/>
              </w:rPr>
              <w:t>Haryanto</w:t>
            </w:r>
          </w:p>
        </w:tc>
        <w:tc>
          <w:tcPr>
            <w:tcW w:w="3906" w:type="dxa"/>
            <w:shd w:val="clear" w:color="auto" w:fill="auto"/>
          </w:tcPr>
          <w:p w:rsidR="008F53DD" w:rsidRPr="00BE32C3" w:rsidRDefault="00B10E5C" w:rsidP="00486B6F">
            <w:pPr>
              <w:jc w:val="center"/>
              <w:rPr>
                <w:rFonts w:ascii="Trebuchet MS" w:hAnsi="Trebuchet MS" w:cs="Arial Unicode MS"/>
                <w:color w:val="365F91" w:themeColor="accent1" w:themeShade="BF"/>
                <w:sz w:val="20"/>
                <w:szCs w:val="20"/>
              </w:rPr>
            </w:pPr>
            <w:r>
              <w:rPr>
                <w:rFonts w:ascii="Trebuchet MS" w:hAnsi="Trebuchet MS" w:cs="Arial Unicode MS"/>
                <w:color w:val="365F91" w:themeColor="accent1" w:themeShade="BF"/>
                <w:sz w:val="20"/>
                <w:szCs w:val="20"/>
              </w:rPr>
              <w:t>Perbaikan Traceability Functional Requirment</w:t>
            </w:r>
          </w:p>
        </w:tc>
      </w:tr>
      <w:tr w:rsidR="00F75A8F" w:rsidRPr="00F75A8F" w:rsidTr="005D75E4">
        <w:trPr>
          <w:jc w:val="center"/>
        </w:trPr>
        <w:tc>
          <w:tcPr>
            <w:tcW w:w="896" w:type="dxa"/>
            <w:shd w:val="clear" w:color="auto" w:fill="auto"/>
          </w:tcPr>
          <w:p w:rsidR="008F53DD" w:rsidRPr="00BE32C3" w:rsidRDefault="00771F25" w:rsidP="00486B6F">
            <w:pPr>
              <w:ind w:left="0"/>
              <w:jc w:val="center"/>
              <w:rPr>
                <w:rFonts w:ascii="Trebuchet MS" w:hAnsi="Trebuchet MS" w:cs="Arial Unicode MS"/>
                <w:color w:val="365F91" w:themeColor="accent1" w:themeShade="BF"/>
                <w:sz w:val="20"/>
                <w:szCs w:val="20"/>
              </w:rPr>
            </w:pPr>
            <w:r>
              <w:rPr>
                <w:rFonts w:ascii="Trebuchet MS" w:hAnsi="Trebuchet MS" w:cs="Arial Unicode MS"/>
                <w:color w:val="365F91" w:themeColor="accent1" w:themeShade="BF"/>
                <w:sz w:val="20"/>
                <w:szCs w:val="20"/>
              </w:rPr>
              <w:t>3</w:t>
            </w:r>
          </w:p>
        </w:tc>
        <w:tc>
          <w:tcPr>
            <w:tcW w:w="1903" w:type="dxa"/>
            <w:shd w:val="clear" w:color="auto" w:fill="auto"/>
          </w:tcPr>
          <w:p w:rsidR="008F53DD" w:rsidRPr="00BE32C3" w:rsidRDefault="00771F25" w:rsidP="00486B6F">
            <w:pPr>
              <w:jc w:val="center"/>
              <w:rPr>
                <w:rFonts w:ascii="Trebuchet MS" w:hAnsi="Trebuchet MS" w:cs="Arial Unicode MS"/>
                <w:color w:val="365F91" w:themeColor="accent1" w:themeShade="BF"/>
                <w:sz w:val="20"/>
                <w:szCs w:val="20"/>
              </w:rPr>
            </w:pPr>
            <w:r>
              <w:rPr>
                <w:rFonts w:ascii="Trebuchet MS" w:hAnsi="Trebuchet MS" w:cs="Arial Unicode MS"/>
                <w:color w:val="365F91" w:themeColor="accent1" w:themeShade="BF"/>
                <w:sz w:val="20"/>
                <w:szCs w:val="20"/>
              </w:rPr>
              <w:t>08/1/2016</w:t>
            </w:r>
          </w:p>
        </w:tc>
        <w:tc>
          <w:tcPr>
            <w:tcW w:w="1980" w:type="dxa"/>
            <w:shd w:val="clear" w:color="auto" w:fill="auto"/>
          </w:tcPr>
          <w:p w:rsidR="008F53DD" w:rsidRPr="00BE32C3" w:rsidRDefault="00771F25" w:rsidP="00486B6F">
            <w:pPr>
              <w:jc w:val="center"/>
              <w:rPr>
                <w:rFonts w:ascii="Trebuchet MS" w:hAnsi="Trebuchet MS" w:cs="Arial Unicode MS"/>
                <w:color w:val="365F91" w:themeColor="accent1" w:themeShade="BF"/>
                <w:sz w:val="20"/>
                <w:szCs w:val="20"/>
              </w:rPr>
            </w:pPr>
            <w:r>
              <w:rPr>
                <w:rFonts w:ascii="Trebuchet MS" w:hAnsi="Trebuchet MS" w:cs="Arial Unicode MS"/>
                <w:color w:val="365F91" w:themeColor="accent1" w:themeShade="BF"/>
                <w:sz w:val="20"/>
                <w:szCs w:val="20"/>
              </w:rPr>
              <w:t>Nizma</w:t>
            </w:r>
            <w:r w:rsidR="00B17C2C">
              <w:rPr>
                <w:rFonts w:ascii="Trebuchet MS" w:hAnsi="Trebuchet MS" w:cs="Arial Unicode MS"/>
                <w:color w:val="365F91" w:themeColor="accent1" w:themeShade="BF"/>
                <w:sz w:val="20"/>
                <w:szCs w:val="20"/>
              </w:rPr>
              <w:t>h</w:t>
            </w:r>
          </w:p>
        </w:tc>
        <w:tc>
          <w:tcPr>
            <w:tcW w:w="3906" w:type="dxa"/>
            <w:shd w:val="clear" w:color="auto" w:fill="auto"/>
          </w:tcPr>
          <w:p w:rsidR="008F53DD" w:rsidRPr="00BE32C3" w:rsidRDefault="00771F25" w:rsidP="00486B6F">
            <w:pPr>
              <w:jc w:val="center"/>
              <w:rPr>
                <w:rFonts w:ascii="Trebuchet MS" w:hAnsi="Trebuchet MS" w:cs="Arial Unicode MS"/>
                <w:color w:val="365F91" w:themeColor="accent1" w:themeShade="BF"/>
                <w:sz w:val="20"/>
                <w:szCs w:val="20"/>
              </w:rPr>
            </w:pPr>
            <w:r>
              <w:rPr>
                <w:rFonts w:ascii="Trebuchet MS" w:hAnsi="Trebuchet MS" w:cs="Arial Unicode MS"/>
                <w:color w:val="365F91" w:themeColor="accent1" w:themeShade="BF"/>
                <w:sz w:val="20"/>
                <w:szCs w:val="20"/>
              </w:rPr>
              <w:t xml:space="preserve">Penambahan </w:t>
            </w:r>
            <w:r w:rsidR="00B17C2C">
              <w:rPr>
                <w:rFonts w:ascii="Trebuchet MS" w:hAnsi="Trebuchet MS" w:cs="Arial Unicode MS"/>
                <w:color w:val="365F91" w:themeColor="accent1" w:themeShade="BF"/>
                <w:sz w:val="20"/>
                <w:szCs w:val="20"/>
              </w:rPr>
              <w:t>form Mapping User Departmen dan report Memo Price Validity</w:t>
            </w:r>
          </w:p>
        </w:tc>
      </w:tr>
      <w:tr w:rsidR="00F75A8F" w:rsidRPr="00F75A8F" w:rsidTr="005D75E4">
        <w:trPr>
          <w:jc w:val="center"/>
        </w:trPr>
        <w:tc>
          <w:tcPr>
            <w:tcW w:w="896" w:type="dxa"/>
            <w:shd w:val="clear" w:color="auto" w:fill="auto"/>
          </w:tcPr>
          <w:p w:rsidR="008F53DD" w:rsidRPr="00BE32C3" w:rsidRDefault="000D22A6" w:rsidP="00486B6F">
            <w:pPr>
              <w:ind w:left="0"/>
              <w:rPr>
                <w:rFonts w:ascii="Trebuchet MS" w:hAnsi="Trebuchet MS" w:cs="Arial Unicode MS"/>
                <w:color w:val="365F91" w:themeColor="accent1" w:themeShade="BF"/>
                <w:sz w:val="20"/>
                <w:szCs w:val="20"/>
              </w:rPr>
            </w:pPr>
            <w:r>
              <w:rPr>
                <w:rFonts w:ascii="Trebuchet MS" w:hAnsi="Trebuchet MS" w:cs="Arial Unicode MS"/>
                <w:color w:val="365F91" w:themeColor="accent1" w:themeShade="BF"/>
                <w:sz w:val="20"/>
                <w:szCs w:val="20"/>
              </w:rPr>
              <w:t>4</w:t>
            </w:r>
          </w:p>
        </w:tc>
        <w:tc>
          <w:tcPr>
            <w:tcW w:w="1903" w:type="dxa"/>
            <w:shd w:val="clear" w:color="auto" w:fill="auto"/>
          </w:tcPr>
          <w:p w:rsidR="008F53DD" w:rsidRPr="00BE32C3" w:rsidRDefault="000D22A6" w:rsidP="00486B6F">
            <w:pPr>
              <w:jc w:val="center"/>
              <w:rPr>
                <w:rFonts w:ascii="Trebuchet MS" w:hAnsi="Trebuchet MS" w:cs="Arial Unicode MS"/>
                <w:color w:val="365F91" w:themeColor="accent1" w:themeShade="BF"/>
                <w:sz w:val="20"/>
                <w:szCs w:val="20"/>
              </w:rPr>
            </w:pPr>
            <w:r>
              <w:rPr>
                <w:rFonts w:ascii="Trebuchet MS" w:hAnsi="Trebuchet MS" w:cs="Arial Unicode MS"/>
                <w:color w:val="365F91" w:themeColor="accent1" w:themeShade="BF"/>
                <w:sz w:val="20"/>
                <w:szCs w:val="20"/>
              </w:rPr>
              <w:t>12/01/2016</w:t>
            </w:r>
          </w:p>
        </w:tc>
        <w:tc>
          <w:tcPr>
            <w:tcW w:w="1980" w:type="dxa"/>
            <w:shd w:val="clear" w:color="auto" w:fill="auto"/>
          </w:tcPr>
          <w:p w:rsidR="008F53DD" w:rsidRPr="00BE32C3" w:rsidRDefault="000D22A6" w:rsidP="00486B6F">
            <w:pPr>
              <w:jc w:val="center"/>
              <w:rPr>
                <w:rFonts w:ascii="Trebuchet MS" w:hAnsi="Trebuchet MS" w:cs="Arial Unicode MS"/>
                <w:color w:val="365F91" w:themeColor="accent1" w:themeShade="BF"/>
                <w:sz w:val="20"/>
                <w:szCs w:val="20"/>
              </w:rPr>
            </w:pPr>
            <w:r>
              <w:rPr>
                <w:rFonts w:ascii="Trebuchet MS" w:hAnsi="Trebuchet MS" w:cs="Arial Unicode MS"/>
                <w:color w:val="365F91" w:themeColor="accent1" w:themeShade="BF"/>
                <w:sz w:val="20"/>
                <w:szCs w:val="20"/>
              </w:rPr>
              <w:t>Nizmah</w:t>
            </w:r>
          </w:p>
        </w:tc>
        <w:tc>
          <w:tcPr>
            <w:tcW w:w="3906" w:type="dxa"/>
            <w:shd w:val="clear" w:color="auto" w:fill="auto"/>
          </w:tcPr>
          <w:p w:rsidR="008F53DD" w:rsidRPr="00BE32C3" w:rsidRDefault="000D22A6" w:rsidP="00BC5405">
            <w:pPr>
              <w:jc w:val="center"/>
              <w:rPr>
                <w:rFonts w:ascii="Trebuchet MS" w:hAnsi="Trebuchet MS" w:cs="Arial Unicode MS"/>
                <w:color w:val="365F91" w:themeColor="accent1" w:themeShade="BF"/>
                <w:sz w:val="20"/>
                <w:szCs w:val="20"/>
              </w:rPr>
            </w:pPr>
            <w:r>
              <w:rPr>
                <w:rFonts w:ascii="Trebuchet MS" w:hAnsi="Trebuchet MS" w:cs="Arial Unicode MS"/>
                <w:color w:val="365F91" w:themeColor="accent1" w:themeShade="BF"/>
                <w:sz w:val="20"/>
                <w:szCs w:val="20"/>
              </w:rPr>
              <w:t>Penambahan ERD Produk</w:t>
            </w:r>
            <w:ins w:id="2" w:author="Administrator" w:date="2016-01-13T13:20:00Z">
              <w:r w:rsidR="00BC5405">
                <w:rPr>
                  <w:rFonts w:ascii="Trebuchet MS" w:hAnsi="Trebuchet MS" w:cs="Arial Unicode MS"/>
                  <w:color w:val="365F91" w:themeColor="accent1" w:themeShade="BF"/>
                  <w:sz w:val="20"/>
                  <w:szCs w:val="20"/>
                </w:rPr>
                <w:t xml:space="preserve"> dan perbaikan ERD Memo</w:t>
              </w:r>
            </w:ins>
            <w:del w:id="3" w:author="Administrator" w:date="2016-01-13T13:20:00Z">
              <w:r w:rsidDel="00BC5405">
                <w:rPr>
                  <w:rFonts w:ascii="Trebuchet MS" w:hAnsi="Trebuchet MS" w:cs="Arial Unicode MS"/>
                  <w:color w:val="365F91" w:themeColor="accent1" w:themeShade="BF"/>
                  <w:sz w:val="20"/>
                  <w:szCs w:val="20"/>
                </w:rPr>
                <w:delText xml:space="preserve">, </w:delText>
              </w:r>
            </w:del>
            <w:r>
              <w:rPr>
                <w:rFonts w:ascii="Trebuchet MS" w:hAnsi="Trebuchet MS" w:cs="Arial Unicode MS"/>
                <w:color w:val="365F91" w:themeColor="accent1" w:themeShade="BF"/>
                <w:sz w:val="20"/>
                <w:szCs w:val="20"/>
              </w:rPr>
              <w:t>Perbaikan desain kargo, penambahan penjelasan Windows Service untuk price validity</w:t>
            </w:r>
          </w:p>
        </w:tc>
      </w:tr>
      <w:tr w:rsidR="00F75A8F" w:rsidRPr="00F75A8F" w:rsidTr="005D75E4">
        <w:trPr>
          <w:jc w:val="center"/>
        </w:trPr>
        <w:tc>
          <w:tcPr>
            <w:tcW w:w="896" w:type="dxa"/>
            <w:shd w:val="clear" w:color="auto" w:fill="auto"/>
          </w:tcPr>
          <w:p w:rsidR="008F53DD" w:rsidRPr="00BE32C3" w:rsidRDefault="000D22A6" w:rsidP="00486B6F">
            <w:pPr>
              <w:ind w:left="0"/>
              <w:rPr>
                <w:rFonts w:ascii="Trebuchet MS" w:hAnsi="Trebuchet MS" w:cs="Arial Unicode MS"/>
                <w:color w:val="365F91" w:themeColor="accent1" w:themeShade="BF"/>
                <w:sz w:val="20"/>
                <w:szCs w:val="20"/>
              </w:rPr>
            </w:pPr>
            <w:r>
              <w:rPr>
                <w:rFonts w:ascii="Trebuchet MS" w:hAnsi="Trebuchet MS" w:cs="Arial Unicode MS"/>
                <w:color w:val="365F91" w:themeColor="accent1" w:themeShade="BF"/>
                <w:sz w:val="20"/>
                <w:szCs w:val="20"/>
              </w:rPr>
              <w:t>5</w:t>
            </w:r>
          </w:p>
        </w:tc>
        <w:tc>
          <w:tcPr>
            <w:tcW w:w="1903" w:type="dxa"/>
            <w:shd w:val="clear" w:color="auto" w:fill="auto"/>
          </w:tcPr>
          <w:p w:rsidR="008F53DD" w:rsidRPr="00BE32C3" w:rsidRDefault="000D22A6" w:rsidP="00486B6F">
            <w:pPr>
              <w:jc w:val="center"/>
              <w:rPr>
                <w:rFonts w:ascii="Trebuchet MS" w:hAnsi="Trebuchet MS" w:cs="Arial Unicode MS"/>
                <w:color w:val="365F91" w:themeColor="accent1" w:themeShade="BF"/>
                <w:sz w:val="20"/>
                <w:szCs w:val="20"/>
              </w:rPr>
            </w:pPr>
            <w:r>
              <w:rPr>
                <w:rFonts w:ascii="Trebuchet MS" w:hAnsi="Trebuchet MS" w:cs="Arial Unicode MS"/>
                <w:color w:val="365F91" w:themeColor="accent1" w:themeShade="BF"/>
                <w:sz w:val="20"/>
                <w:szCs w:val="20"/>
              </w:rPr>
              <w:t>13/01/2016</w:t>
            </w:r>
          </w:p>
        </w:tc>
        <w:tc>
          <w:tcPr>
            <w:tcW w:w="1980" w:type="dxa"/>
            <w:shd w:val="clear" w:color="auto" w:fill="auto"/>
          </w:tcPr>
          <w:p w:rsidR="008F53DD" w:rsidRPr="00BE32C3" w:rsidRDefault="000D22A6" w:rsidP="00486B6F">
            <w:pPr>
              <w:jc w:val="center"/>
              <w:rPr>
                <w:rFonts w:ascii="Trebuchet MS" w:hAnsi="Trebuchet MS" w:cs="Arial Unicode MS"/>
                <w:color w:val="365F91" w:themeColor="accent1" w:themeShade="BF"/>
                <w:sz w:val="20"/>
                <w:szCs w:val="20"/>
              </w:rPr>
            </w:pPr>
            <w:ins w:id="4" w:author="Administrator" w:date="2016-01-13T13:18:00Z">
              <w:r>
                <w:rPr>
                  <w:rFonts w:ascii="Trebuchet MS" w:hAnsi="Trebuchet MS" w:cs="Arial Unicode MS"/>
                  <w:color w:val="365F91" w:themeColor="accent1" w:themeShade="BF"/>
                  <w:sz w:val="20"/>
                  <w:szCs w:val="20"/>
                </w:rPr>
                <w:t>Nizmah</w:t>
              </w:r>
            </w:ins>
          </w:p>
        </w:tc>
        <w:tc>
          <w:tcPr>
            <w:tcW w:w="3906" w:type="dxa"/>
            <w:shd w:val="clear" w:color="auto" w:fill="auto"/>
          </w:tcPr>
          <w:p w:rsidR="008F53DD" w:rsidRPr="00BE32C3" w:rsidRDefault="000D22A6" w:rsidP="00486B6F">
            <w:pPr>
              <w:jc w:val="center"/>
              <w:rPr>
                <w:rFonts w:ascii="Trebuchet MS" w:hAnsi="Trebuchet MS" w:cs="Arial Unicode MS"/>
                <w:color w:val="365F91" w:themeColor="accent1" w:themeShade="BF"/>
                <w:sz w:val="20"/>
                <w:szCs w:val="20"/>
              </w:rPr>
            </w:pPr>
            <w:ins w:id="5" w:author="Administrator" w:date="2016-01-13T13:18:00Z">
              <w:r>
                <w:rPr>
                  <w:rFonts w:ascii="Trebuchet MS" w:hAnsi="Trebuchet MS" w:cs="Arial Unicode MS"/>
                  <w:color w:val="365F91" w:themeColor="accent1" w:themeShade="BF"/>
                  <w:sz w:val="20"/>
                  <w:szCs w:val="20"/>
                </w:rPr>
                <w:t>Perbaikan ERD Matrix Approval, Perbaikan design Matrix Approval dan design kargo</w:t>
              </w:r>
            </w:ins>
          </w:p>
        </w:tc>
      </w:tr>
    </w:tbl>
    <w:p w:rsidR="008F53DD" w:rsidRPr="00F75A8F" w:rsidRDefault="008F53DD">
      <w:pPr>
        <w:pStyle w:val="Title"/>
        <w:rPr>
          <w:rFonts w:ascii="Arial" w:hAnsi="Arial" w:cs="Arial"/>
        </w:rPr>
      </w:pPr>
    </w:p>
    <w:p w:rsidR="005658A5" w:rsidRDefault="007D57A0" w:rsidP="005658A5">
      <w:pPr>
        <w:pStyle w:val="ControlTableTitle"/>
        <w:ind w:left="200"/>
        <w:rPr>
          <w:rFonts w:ascii="Arial" w:hAnsi="Arial" w:cs="Arial"/>
          <w:bCs/>
          <w:caps w:val="0"/>
          <w:noProof/>
          <w:sz w:val="24"/>
          <w:szCs w:val="28"/>
        </w:rPr>
      </w:pPr>
      <w:r w:rsidRPr="00F75A8F">
        <w:br w:type="page"/>
      </w:r>
    </w:p>
    <w:p w:rsidR="005658A5" w:rsidRPr="00F75A8F" w:rsidRDefault="005658A5" w:rsidP="005658A5">
      <w:pPr>
        <w:pStyle w:val="ControlTableTitle"/>
        <w:ind w:left="200"/>
      </w:pPr>
      <w:r w:rsidRPr="005658A5">
        <w:lastRenderedPageBreak/>
        <w:t xml:space="preserve"> </w:t>
      </w:r>
      <w:r>
        <w:t>Daftar ISi</w:t>
      </w:r>
    </w:p>
    <w:sdt>
      <w:sdtPr>
        <w:rPr>
          <w:rFonts w:ascii="Times New Roman" w:eastAsia="Times New Roman" w:hAnsi="Times New Roman" w:cs="Times New Roman"/>
          <w:color w:val="auto"/>
          <w:sz w:val="24"/>
          <w:szCs w:val="24"/>
        </w:rPr>
        <w:id w:val="1989214507"/>
        <w:docPartObj>
          <w:docPartGallery w:val="Table of Contents"/>
          <w:docPartUnique/>
        </w:docPartObj>
      </w:sdtPr>
      <w:sdtEndPr>
        <w:rPr>
          <w:b/>
          <w:bCs/>
          <w:noProof/>
        </w:rPr>
      </w:sdtEndPr>
      <w:sdtContent>
        <w:p w:rsidR="005658A5" w:rsidRDefault="005658A5">
          <w:pPr>
            <w:pStyle w:val="TOCHeading"/>
          </w:pPr>
        </w:p>
        <w:p w:rsidR="0077448C" w:rsidRDefault="005658A5">
          <w:pPr>
            <w:pStyle w:val="TOC1"/>
            <w:rPr>
              <w:ins w:id="6" w:author="User1" w:date="2016-01-14T13:25:00Z"/>
              <w:rFonts w:asciiTheme="minorHAnsi" w:eastAsiaTheme="minorEastAsia" w:hAnsiTheme="minorHAnsi" w:cstheme="minorBidi"/>
              <w:b w:val="0"/>
              <w:bCs w:val="0"/>
              <w:caps w:val="0"/>
              <w:sz w:val="22"/>
              <w:szCs w:val="22"/>
            </w:rPr>
          </w:pPr>
          <w:r>
            <w:fldChar w:fldCharType="begin"/>
          </w:r>
          <w:r>
            <w:instrText xml:space="preserve"> TOC \o "1-3" \h \z \u </w:instrText>
          </w:r>
          <w:r>
            <w:fldChar w:fldCharType="separate"/>
          </w:r>
          <w:ins w:id="7" w:author="User1" w:date="2016-01-14T13:25:00Z">
            <w:r w:rsidR="0077448C" w:rsidRPr="005259CF">
              <w:rPr>
                <w:rStyle w:val="Hyperlink"/>
              </w:rPr>
              <w:fldChar w:fldCharType="begin"/>
            </w:r>
            <w:r w:rsidR="0077448C" w:rsidRPr="005259CF">
              <w:rPr>
                <w:rStyle w:val="Hyperlink"/>
              </w:rPr>
              <w:instrText xml:space="preserve"> </w:instrText>
            </w:r>
            <w:r w:rsidR="0077448C">
              <w:instrText>HYPERLINK \l "_Toc440541235"</w:instrText>
            </w:r>
            <w:r w:rsidR="0077448C" w:rsidRPr="005259CF">
              <w:rPr>
                <w:rStyle w:val="Hyperlink"/>
              </w:rPr>
              <w:instrText xml:space="preserve"> </w:instrText>
            </w:r>
            <w:r w:rsidR="0077448C" w:rsidRPr="005259CF">
              <w:rPr>
                <w:rStyle w:val="Hyperlink"/>
              </w:rPr>
            </w:r>
            <w:r w:rsidR="0077448C" w:rsidRPr="005259CF">
              <w:rPr>
                <w:rStyle w:val="Hyperlink"/>
              </w:rPr>
              <w:fldChar w:fldCharType="separate"/>
            </w:r>
            <w:r w:rsidR="0077448C" w:rsidRPr="005259CF">
              <w:rPr>
                <w:rStyle w:val="Hyperlink"/>
                <w:rFonts w:ascii="Trebuchet MS" w:hAnsi="Trebuchet MS" w:cs="Arial"/>
              </w:rPr>
              <w:t>1</w:t>
            </w:r>
            <w:r w:rsidR="0077448C">
              <w:rPr>
                <w:rFonts w:asciiTheme="minorHAnsi" w:eastAsiaTheme="minorEastAsia" w:hAnsiTheme="minorHAnsi" w:cstheme="minorBidi"/>
                <w:b w:val="0"/>
                <w:bCs w:val="0"/>
                <w:caps w:val="0"/>
                <w:sz w:val="22"/>
                <w:szCs w:val="22"/>
              </w:rPr>
              <w:tab/>
            </w:r>
            <w:r w:rsidR="0077448C" w:rsidRPr="005259CF">
              <w:rPr>
                <w:rStyle w:val="Hyperlink"/>
                <w:rFonts w:ascii="Trebuchet MS" w:hAnsi="Trebuchet MS" w:cs="Arial"/>
              </w:rPr>
              <w:t>PENDAHULUAN</w:t>
            </w:r>
            <w:r w:rsidR="0077448C">
              <w:rPr>
                <w:webHidden/>
              </w:rPr>
              <w:tab/>
            </w:r>
            <w:r w:rsidR="0077448C">
              <w:rPr>
                <w:webHidden/>
              </w:rPr>
              <w:fldChar w:fldCharType="begin"/>
            </w:r>
            <w:r w:rsidR="0077448C">
              <w:rPr>
                <w:webHidden/>
              </w:rPr>
              <w:instrText xml:space="preserve"> PAGEREF _Toc440541235 \h </w:instrText>
            </w:r>
            <w:r w:rsidR="0077448C">
              <w:rPr>
                <w:webHidden/>
              </w:rPr>
            </w:r>
          </w:ins>
          <w:r w:rsidR="0077448C">
            <w:rPr>
              <w:webHidden/>
            </w:rPr>
            <w:fldChar w:fldCharType="separate"/>
          </w:r>
          <w:ins w:id="8" w:author="User1" w:date="2016-01-14T13:25:00Z">
            <w:r w:rsidR="0077448C">
              <w:rPr>
                <w:webHidden/>
              </w:rPr>
              <w:t>11</w:t>
            </w:r>
            <w:r w:rsidR="0077448C">
              <w:rPr>
                <w:webHidden/>
              </w:rPr>
              <w:fldChar w:fldCharType="end"/>
            </w:r>
            <w:r w:rsidR="0077448C" w:rsidRPr="005259CF">
              <w:rPr>
                <w:rStyle w:val="Hyperlink"/>
              </w:rPr>
              <w:fldChar w:fldCharType="end"/>
            </w:r>
          </w:ins>
        </w:p>
        <w:p w:rsidR="0077448C" w:rsidRDefault="0077448C">
          <w:pPr>
            <w:pStyle w:val="TOC1"/>
            <w:rPr>
              <w:ins w:id="9" w:author="User1" w:date="2016-01-14T13:25:00Z"/>
              <w:rFonts w:asciiTheme="minorHAnsi" w:eastAsiaTheme="minorEastAsia" w:hAnsiTheme="minorHAnsi" w:cstheme="minorBidi"/>
              <w:b w:val="0"/>
              <w:bCs w:val="0"/>
              <w:caps w:val="0"/>
              <w:sz w:val="22"/>
              <w:szCs w:val="22"/>
            </w:rPr>
          </w:pPr>
          <w:ins w:id="10" w:author="User1" w:date="2016-01-14T13:25:00Z">
            <w:r w:rsidRPr="005259CF">
              <w:rPr>
                <w:rStyle w:val="Hyperlink"/>
              </w:rPr>
              <w:fldChar w:fldCharType="begin"/>
            </w:r>
            <w:r w:rsidRPr="005259CF">
              <w:rPr>
                <w:rStyle w:val="Hyperlink"/>
              </w:rPr>
              <w:instrText xml:space="preserve"> </w:instrText>
            </w:r>
            <w:r>
              <w:instrText>HYPERLINK \l "_Toc440541236"</w:instrText>
            </w:r>
            <w:r w:rsidRPr="005259CF">
              <w:rPr>
                <w:rStyle w:val="Hyperlink"/>
              </w:rPr>
              <w:instrText xml:space="preserve"> </w:instrText>
            </w:r>
            <w:r w:rsidRPr="005259CF">
              <w:rPr>
                <w:rStyle w:val="Hyperlink"/>
              </w:rPr>
            </w:r>
            <w:r w:rsidRPr="005259CF">
              <w:rPr>
                <w:rStyle w:val="Hyperlink"/>
              </w:rPr>
              <w:fldChar w:fldCharType="separate"/>
            </w:r>
            <w:r w:rsidRPr="005259CF">
              <w:rPr>
                <w:rStyle w:val="Hyperlink"/>
                <w:rFonts w:ascii="Trebuchet MS" w:hAnsi="Trebuchet MS" w:cs="Arial"/>
              </w:rPr>
              <w:t>2</w:t>
            </w:r>
            <w:r>
              <w:rPr>
                <w:rFonts w:asciiTheme="minorHAnsi" w:eastAsiaTheme="minorEastAsia" w:hAnsiTheme="minorHAnsi" w:cstheme="minorBidi"/>
                <w:b w:val="0"/>
                <w:bCs w:val="0"/>
                <w:caps w:val="0"/>
                <w:sz w:val="22"/>
                <w:szCs w:val="22"/>
              </w:rPr>
              <w:tab/>
            </w:r>
            <w:r w:rsidRPr="005259CF">
              <w:rPr>
                <w:rStyle w:val="Hyperlink"/>
                <w:rFonts w:ascii="Trebuchet MS" w:hAnsi="Trebuchet MS" w:cs="Arial"/>
              </w:rPr>
              <w:t>SYSTEM DESIGN</w:t>
            </w:r>
            <w:r>
              <w:rPr>
                <w:webHidden/>
              </w:rPr>
              <w:tab/>
            </w:r>
            <w:r>
              <w:rPr>
                <w:webHidden/>
              </w:rPr>
              <w:fldChar w:fldCharType="begin"/>
            </w:r>
            <w:r>
              <w:rPr>
                <w:webHidden/>
              </w:rPr>
              <w:instrText xml:space="preserve"> PAGEREF _Toc440541236 \h </w:instrText>
            </w:r>
            <w:r>
              <w:rPr>
                <w:webHidden/>
              </w:rPr>
            </w:r>
          </w:ins>
          <w:r>
            <w:rPr>
              <w:webHidden/>
            </w:rPr>
            <w:fldChar w:fldCharType="separate"/>
          </w:r>
          <w:ins w:id="11" w:author="User1" w:date="2016-01-14T13:25:00Z">
            <w:r>
              <w:rPr>
                <w:webHidden/>
              </w:rPr>
              <w:t>11</w:t>
            </w:r>
            <w:r>
              <w:rPr>
                <w:webHidden/>
              </w:rPr>
              <w:fldChar w:fldCharType="end"/>
            </w:r>
            <w:r w:rsidRPr="005259CF">
              <w:rPr>
                <w:rStyle w:val="Hyperlink"/>
              </w:rPr>
              <w:fldChar w:fldCharType="end"/>
            </w:r>
          </w:ins>
        </w:p>
        <w:p w:rsidR="0077448C" w:rsidRDefault="0077448C">
          <w:pPr>
            <w:pStyle w:val="TOC2"/>
            <w:rPr>
              <w:ins w:id="12" w:author="User1" w:date="2016-01-14T13:25:00Z"/>
              <w:rFonts w:asciiTheme="minorHAnsi" w:eastAsiaTheme="minorEastAsia" w:hAnsiTheme="minorHAnsi" w:cstheme="minorBidi"/>
              <w:sz w:val="22"/>
              <w:szCs w:val="22"/>
            </w:rPr>
          </w:pPr>
          <w:ins w:id="13" w:author="User1" w:date="2016-01-14T13:25:00Z">
            <w:r w:rsidRPr="005259CF">
              <w:rPr>
                <w:rStyle w:val="Hyperlink"/>
              </w:rPr>
              <w:fldChar w:fldCharType="begin"/>
            </w:r>
            <w:r w:rsidRPr="005259CF">
              <w:rPr>
                <w:rStyle w:val="Hyperlink"/>
              </w:rPr>
              <w:instrText xml:space="preserve"> </w:instrText>
            </w:r>
            <w:r>
              <w:instrText>HYPERLINK \l "_Toc440541237"</w:instrText>
            </w:r>
            <w:r w:rsidRPr="005259CF">
              <w:rPr>
                <w:rStyle w:val="Hyperlink"/>
              </w:rPr>
              <w:instrText xml:space="preserve"> </w:instrText>
            </w:r>
            <w:r w:rsidRPr="005259CF">
              <w:rPr>
                <w:rStyle w:val="Hyperlink"/>
              </w:rPr>
            </w:r>
            <w:r w:rsidRPr="005259CF">
              <w:rPr>
                <w:rStyle w:val="Hyperlink"/>
              </w:rPr>
              <w:fldChar w:fldCharType="separate"/>
            </w:r>
            <w:r w:rsidRPr="005259CF">
              <w:rPr>
                <w:rStyle w:val="Hyperlink"/>
                <w:rFonts w:ascii="Trebuchet MS" w:hAnsi="Trebuchet MS"/>
              </w:rPr>
              <w:t>2.1</w:t>
            </w:r>
            <w:r>
              <w:rPr>
                <w:rFonts w:asciiTheme="minorHAnsi" w:eastAsiaTheme="minorEastAsia" w:hAnsiTheme="minorHAnsi" w:cstheme="minorBidi"/>
                <w:sz w:val="22"/>
                <w:szCs w:val="22"/>
              </w:rPr>
              <w:tab/>
            </w:r>
            <w:r w:rsidRPr="005259CF">
              <w:rPr>
                <w:rStyle w:val="Hyperlink"/>
                <w:rFonts w:ascii="Trebuchet MS" w:hAnsi="Trebuchet MS"/>
              </w:rPr>
              <w:t>SYSTEM ARCHITECTURE DEFINITION</w:t>
            </w:r>
            <w:r>
              <w:rPr>
                <w:webHidden/>
              </w:rPr>
              <w:tab/>
            </w:r>
            <w:r>
              <w:rPr>
                <w:webHidden/>
              </w:rPr>
              <w:fldChar w:fldCharType="begin"/>
            </w:r>
            <w:r>
              <w:rPr>
                <w:webHidden/>
              </w:rPr>
              <w:instrText xml:space="preserve"> PAGEREF _Toc440541237 \h </w:instrText>
            </w:r>
            <w:r>
              <w:rPr>
                <w:webHidden/>
              </w:rPr>
            </w:r>
          </w:ins>
          <w:r>
            <w:rPr>
              <w:webHidden/>
            </w:rPr>
            <w:fldChar w:fldCharType="separate"/>
          </w:r>
          <w:ins w:id="14" w:author="User1" w:date="2016-01-14T13:25:00Z">
            <w:r>
              <w:rPr>
                <w:webHidden/>
              </w:rPr>
              <w:t>11</w:t>
            </w:r>
            <w:r>
              <w:rPr>
                <w:webHidden/>
              </w:rPr>
              <w:fldChar w:fldCharType="end"/>
            </w:r>
            <w:r w:rsidRPr="005259CF">
              <w:rPr>
                <w:rStyle w:val="Hyperlink"/>
              </w:rPr>
              <w:fldChar w:fldCharType="end"/>
            </w:r>
          </w:ins>
        </w:p>
        <w:p w:rsidR="0077448C" w:rsidRDefault="0077448C">
          <w:pPr>
            <w:pStyle w:val="TOC2"/>
            <w:rPr>
              <w:ins w:id="15" w:author="User1" w:date="2016-01-14T13:25:00Z"/>
              <w:rFonts w:asciiTheme="minorHAnsi" w:eastAsiaTheme="minorEastAsia" w:hAnsiTheme="minorHAnsi" w:cstheme="minorBidi"/>
              <w:sz w:val="22"/>
              <w:szCs w:val="22"/>
            </w:rPr>
          </w:pPr>
          <w:ins w:id="16" w:author="User1" w:date="2016-01-14T13:25:00Z">
            <w:r w:rsidRPr="005259CF">
              <w:rPr>
                <w:rStyle w:val="Hyperlink"/>
              </w:rPr>
              <w:fldChar w:fldCharType="begin"/>
            </w:r>
            <w:r w:rsidRPr="005259CF">
              <w:rPr>
                <w:rStyle w:val="Hyperlink"/>
              </w:rPr>
              <w:instrText xml:space="preserve"> </w:instrText>
            </w:r>
            <w:r>
              <w:instrText>HYPERLINK \l "_Toc440541238"</w:instrText>
            </w:r>
            <w:r w:rsidRPr="005259CF">
              <w:rPr>
                <w:rStyle w:val="Hyperlink"/>
              </w:rPr>
              <w:instrText xml:space="preserve"> </w:instrText>
            </w:r>
            <w:r w:rsidRPr="005259CF">
              <w:rPr>
                <w:rStyle w:val="Hyperlink"/>
              </w:rPr>
            </w:r>
            <w:r w:rsidRPr="005259CF">
              <w:rPr>
                <w:rStyle w:val="Hyperlink"/>
              </w:rPr>
              <w:fldChar w:fldCharType="separate"/>
            </w:r>
            <w:r w:rsidRPr="005259CF">
              <w:rPr>
                <w:rStyle w:val="Hyperlink"/>
                <w:rFonts w:ascii="Trebuchet MS" w:hAnsi="Trebuchet MS"/>
              </w:rPr>
              <w:t>2.2</w:t>
            </w:r>
            <w:r>
              <w:rPr>
                <w:rFonts w:asciiTheme="minorHAnsi" w:eastAsiaTheme="minorEastAsia" w:hAnsiTheme="minorHAnsi" w:cstheme="minorBidi"/>
                <w:sz w:val="22"/>
                <w:szCs w:val="22"/>
              </w:rPr>
              <w:tab/>
            </w:r>
            <w:r w:rsidRPr="005259CF">
              <w:rPr>
                <w:rStyle w:val="Hyperlink"/>
                <w:rFonts w:ascii="Trebuchet MS" w:hAnsi="Trebuchet MS"/>
              </w:rPr>
              <w:t>APPLICATION ARCHITECTURE DEFINITION</w:t>
            </w:r>
            <w:r>
              <w:rPr>
                <w:webHidden/>
              </w:rPr>
              <w:tab/>
            </w:r>
            <w:r>
              <w:rPr>
                <w:webHidden/>
              </w:rPr>
              <w:fldChar w:fldCharType="begin"/>
            </w:r>
            <w:r>
              <w:rPr>
                <w:webHidden/>
              </w:rPr>
              <w:instrText xml:space="preserve"> PAGEREF _Toc440541238 \h </w:instrText>
            </w:r>
            <w:r>
              <w:rPr>
                <w:webHidden/>
              </w:rPr>
            </w:r>
          </w:ins>
          <w:r>
            <w:rPr>
              <w:webHidden/>
            </w:rPr>
            <w:fldChar w:fldCharType="separate"/>
          </w:r>
          <w:ins w:id="17" w:author="User1" w:date="2016-01-14T13:25:00Z">
            <w:r>
              <w:rPr>
                <w:webHidden/>
              </w:rPr>
              <w:t>12</w:t>
            </w:r>
            <w:r>
              <w:rPr>
                <w:webHidden/>
              </w:rPr>
              <w:fldChar w:fldCharType="end"/>
            </w:r>
            <w:r w:rsidRPr="005259CF">
              <w:rPr>
                <w:rStyle w:val="Hyperlink"/>
              </w:rPr>
              <w:fldChar w:fldCharType="end"/>
            </w:r>
          </w:ins>
        </w:p>
        <w:p w:rsidR="0077448C" w:rsidRDefault="0077448C">
          <w:pPr>
            <w:pStyle w:val="TOC2"/>
            <w:rPr>
              <w:ins w:id="18" w:author="User1" w:date="2016-01-14T13:25:00Z"/>
              <w:rFonts w:asciiTheme="minorHAnsi" w:eastAsiaTheme="minorEastAsia" w:hAnsiTheme="minorHAnsi" w:cstheme="minorBidi"/>
              <w:sz w:val="22"/>
              <w:szCs w:val="22"/>
            </w:rPr>
          </w:pPr>
          <w:ins w:id="19" w:author="User1" w:date="2016-01-14T13:25:00Z">
            <w:r w:rsidRPr="005259CF">
              <w:rPr>
                <w:rStyle w:val="Hyperlink"/>
              </w:rPr>
              <w:fldChar w:fldCharType="begin"/>
            </w:r>
            <w:r w:rsidRPr="005259CF">
              <w:rPr>
                <w:rStyle w:val="Hyperlink"/>
              </w:rPr>
              <w:instrText xml:space="preserve"> </w:instrText>
            </w:r>
            <w:r>
              <w:instrText>HYPERLINK \l "_Toc440541239"</w:instrText>
            </w:r>
            <w:r w:rsidRPr="005259CF">
              <w:rPr>
                <w:rStyle w:val="Hyperlink"/>
              </w:rPr>
              <w:instrText xml:space="preserve"> </w:instrText>
            </w:r>
            <w:r w:rsidRPr="005259CF">
              <w:rPr>
                <w:rStyle w:val="Hyperlink"/>
              </w:rPr>
            </w:r>
            <w:r w:rsidRPr="005259CF">
              <w:rPr>
                <w:rStyle w:val="Hyperlink"/>
              </w:rPr>
              <w:fldChar w:fldCharType="separate"/>
            </w:r>
            <w:r w:rsidRPr="005259CF">
              <w:rPr>
                <w:rStyle w:val="Hyperlink"/>
                <w:rFonts w:ascii="Trebuchet MS" w:hAnsi="Trebuchet MS"/>
              </w:rPr>
              <w:t>2.3</w:t>
            </w:r>
            <w:r>
              <w:rPr>
                <w:rFonts w:asciiTheme="minorHAnsi" w:eastAsiaTheme="minorEastAsia" w:hAnsiTheme="minorHAnsi" w:cstheme="minorBidi"/>
                <w:sz w:val="22"/>
                <w:szCs w:val="22"/>
              </w:rPr>
              <w:tab/>
            </w:r>
            <w:r w:rsidRPr="005259CF">
              <w:rPr>
                <w:rStyle w:val="Hyperlink"/>
                <w:rFonts w:ascii="Trebuchet MS" w:hAnsi="Trebuchet MS"/>
              </w:rPr>
              <w:t>INFRASTRUCTURE ARCHITECTURE DEFINITION</w:t>
            </w:r>
            <w:r>
              <w:rPr>
                <w:webHidden/>
              </w:rPr>
              <w:tab/>
            </w:r>
            <w:r>
              <w:rPr>
                <w:webHidden/>
              </w:rPr>
              <w:fldChar w:fldCharType="begin"/>
            </w:r>
            <w:r>
              <w:rPr>
                <w:webHidden/>
              </w:rPr>
              <w:instrText xml:space="preserve"> PAGEREF _Toc440541239 \h </w:instrText>
            </w:r>
            <w:r>
              <w:rPr>
                <w:webHidden/>
              </w:rPr>
            </w:r>
          </w:ins>
          <w:r>
            <w:rPr>
              <w:webHidden/>
            </w:rPr>
            <w:fldChar w:fldCharType="separate"/>
          </w:r>
          <w:ins w:id="20" w:author="User1" w:date="2016-01-14T13:25:00Z">
            <w:r>
              <w:rPr>
                <w:webHidden/>
              </w:rPr>
              <w:t>12</w:t>
            </w:r>
            <w:r>
              <w:rPr>
                <w:webHidden/>
              </w:rPr>
              <w:fldChar w:fldCharType="end"/>
            </w:r>
            <w:r w:rsidRPr="005259CF">
              <w:rPr>
                <w:rStyle w:val="Hyperlink"/>
              </w:rPr>
              <w:fldChar w:fldCharType="end"/>
            </w:r>
          </w:ins>
        </w:p>
        <w:p w:rsidR="0077448C" w:rsidRDefault="0077448C">
          <w:pPr>
            <w:pStyle w:val="TOC1"/>
            <w:rPr>
              <w:ins w:id="21" w:author="User1" w:date="2016-01-14T13:25:00Z"/>
              <w:rFonts w:asciiTheme="minorHAnsi" w:eastAsiaTheme="minorEastAsia" w:hAnsiTheme="minorHAnsi" w:cstheme="minorBidi"/>
              <w:b w:val="0"/>
              <w:bCs w:val="0"/>
              <w:caps w:val="0"/>
              <w:sz w:val="22"/>
              <w:szCs w:val="22"/>
            </w:rPr>
          </w:pPr>
          <w:ins w:id="22" w:author="User1" w:date="2016-01-14T13:25:00Z">
            <w:r w:rsidRPr="005259CF">
              <w:rPr>
                <w:rStyle w:val="Hyperlink"/>
              </w:rPr>
              <w:fldChar w:fldCharType="begin"/>
            </w:r>
            <w:r w:rsidRPr="005259CF">
              <w:rPr>
                <w:rStyle w:val="Hyperlink"/>
              </w:rPr>
              <w:instrText xml:space="preserve"> </w:instrText>
            </w:r>
            <w:r>
              <w:instrText>HYPERLINK \l "_Toc440541240"</w:instrText>
            </w:r>
            <w:r w:rsidRPr="005259CF">
              <w:rPr>
                <w:rStyle w:val="Hyperlink"/>
              </w:rPr>
              <w:instrText xml:space="preserve"> </w:instrText>
            </w:r>
            <w:r w:rsidRPr="005259CF">
              <w:rPr>
                <w:rStyle w:val="Hyperlink"/>
              </w:rPr>
            </w:r>
            <w:r w:rsidRPr="005259CF">
              <w:rPr>
                <w:rStyle w:val="Hyperlink"/>
              </w:rPr>
              <w:fldChar w:fldCharType="separate"/>
            </w:r>
            <w:r w:rsidRPr="005259CF">
              <w:rPr>
                <w:rStyle w:val="Hyperlink"/>
                <w:rFonts w:ascii="Trebuchet MS" w:hAnsi="Trebuchet MS" w:cs="Arial"/>
              </w:rPr>
              <w:t>3</w:t>
            </w:r>
            <w:r>
              <w:rPr>
                <w:rFonts w:asciiTheme="minorHAnsi" w:eastAsiaTheme="minorEastAsia" w:hAnsiTheme="minorHAnsi" w:cstheme="minorBidi"/>
                <w:b w:val="0"/>
                <w:bCs w:val="0"/>
                <w:caps w:val="0"/>
                <w:sz w:val="22"/>
                <w:szCs w:val="22"/>
              </w:rPr>
              <w:tab/>
            </w:r>
            <w:r w:rsidRPr="005259CF">
              <w:rPr>
                <w:rStyle w:val="Hyperlink"/>
                <w:rFonts w:ascii="Trebuchet MS" w:hAnsi="Trebuchet MS" w:cs="Arial"/>
              </w:rPr>
              <w:t>FUNCTIONAL REQUIREMENT DESIGN</w:t>
            </w:r>
            <w:r>
              <w:rPr>
                <w:webHidden/>
              </w:rPr>
              <w:tab/>
            </w:r>
            <w:r>
              <w:rPr>
                <w:webHidden/>
              </w:rPr>
              <w:fldChar w:fldCharType="begin"/>
            </w:r>
            <w:r>
              <w:rPr>
                <w:webHidden/>
              </w:rPr>
              <w:instrText xml:space="preserve"> PAGEREF _Toc440541240 \h </w:instrText>
            </w:r>
            <w:r>
              <w:rPr>
                <w:webHidden/>
              </w:rPr>
            </w:r>
          </w:ins>
          <w:r>
            <w:rPr>
              <w:webHidden/>
            </w:rPr>
            <w:fldChar w:fldCharType="separate"/>
          </w:r>
          <w:ins w:id="23" w:author="User1" w:date="2016-01-14T13:25:00Z">
            <w:r>
              <w:rPr>
                <w:webHidden/>
              </w:rPr>
              <w:t>13</w:t>
            </w:r>
            <w:r>
              <w:rPr>
                <w:webHidden/>
              </w:rPr>
              <w:fldChar w:fldCharType="end"/>
            </w:r>
            <w:r w:rsidRPr="005259CF">
              <w:rPr>
                <w:rStyle w:val="Hyperlink"/>
              </w:rPr>
              <w:fldChar w:fldCharType="end"/>
            </w:r>
          </w:ins>
        </w:p>
        <w:p w:rsidR="0077448C" w:rsidRDefault="0077448C">
          <w:pPr>
            <w:pStyle w:val="TOC2"/>
            <w:rPr>
              <w:ins w:id="24" w:author="User1" w:date="2016-01-14T13:25:00Z"/>
              <w:rFonts w:asciiTheme="minorHAnsi" w:eastAsiaTheme="minorEastAsia" w:hAnsiTheme="minorHAnsi" w:cstheme="minorBidi"/>
              <w:sz w:val="22"/>
              <w:szCs w:val="22"/>
            </w:rPr>
          </w:pPr>
          <w:ins w:id="25" w:author="User1" w:date="2016-01-14T13:25:00Z">
            <w:r w:rsidRPr="005259CF">
              <w:rPr>
                <w:rStyle w:val="Hyperlink"/>
              </w:rPr>
              <w:fldChar w:fldCharType="begin"/>
            </w:r>
            <w:r w:rsidRPr="005259CF">
              <w:rPr>
                <w:rStyle w:val="Hyperlink"/>
              </w:rPr>
              <w:instrText xml:space="preserve"> </w:instrText>
            </w:r>
            <w:r>
              <w:instrText>HYPERLINK \l "_Toc440541241"</w:instrText>
            </w:r>
            <w:r w:rsidRPr="005259CF">
              <w:rPr>
                <w:rStyle w:val="Hyperlink"/>
              </w:rPr>
              <w:instrText xml:space="preserve"> </w:instrText>
            </w:r>
            <w:r w:rsidRPr="005259CF">
              <w:rPr>
                <w:rStyle w:val="Hyperlink"/>
              </w:rPr>
            </w:r>
            <w:r w:rsidRPr="005259CF">
              <w:rPr>
                <w:rStyle w:val="Hyperlink"/>
              </w:rPr>
              <w:fldChar w:fldCharType="separate"/>
            </w:r>
            <w:r w:rsidRPr="005259CF">
              <w:rPr>
                <w:rStyle w:val="Hyperlink"/>
                <w:rFonts w:ascii="Trebuchet MS" w:hAnsi="Trebuchet MS"/>
              </w:rPr>
              <w:t>3.1</w:t>
            </w:r>
            <w:r>
              <w:rPr>
                <w:rFonts w:asciiTheme="minorHAnsi" w:eastAsiaTheme="minorEastAsia" w:hAnsiTheme="minorHAnsi" w:cstheme="minorBidi"/>
                <w:sz w:val="22"/>
                <w:szCs w:val="22"/>
              </w:rPr>
              <w:tab/>
            </w:r>
            <w:r w:rsidRPr="005259CF">
              <w:rPr>
                <w:rStyle w:val="Hyperlink"/>
                <w:rFonts w:ascii="Trebuchet MS" w:hAnsi="Trebuchet MS"/>
              </w:rPr>
              <w:t>TRACEABILITY FUNCTIONAL REQUIREMENT</w:t>
            </w:r>
            <w:r>
              <w:rPr>
                <w:webHidden/>
              </w:rPr>
              <w:tab/>
            </w:r>
            <w:r>
              <w:rPr>
                <w:webHidden/>
              </w:rPr>
              <w:fldChar w:fldCharType="begin"/>
            </w:r>
            <w:r>
              <w:rPr>
                <w:webHidden/>
              </w:rPr>
              <w:instrText xml:space="preserve"> PAGEREF _Toc440541241 \h </w:instrText>
            </w:r>
            <w:r>
              <w:rPr>
                <w:webHidden/>
              </w:rPr>
            </w:r>
          </w:ins>
          <w:r>
            <w:rPr>
              <w:webHidden/>
            </w:rPr>
            <w:fldChar w:fldCharType="separate"/>
          </w:r>
          <w:ins w:id="26" w:author="User1" w:date="2016-01-14T13:25:00Z">
            <w:r>
              <w:rPr>
                <w:webHidden/>
              </w:rPr>
              <w:t>13</w:t>
            </w:r>
            <w:r>
              <w:rPr>
                <w:webHidden/>
              </w:rPr>
              <w:fldChar w:fldCharType="end"/>
            </w:r>
            <w:r w:rsidRPr="005259CF">
              <w:rPr>
                <w:rStyle w:val="Hyperlink"/>
              </w:rPr>
              <w:fldChar w:fldCharType="end"/>
            </w:r>
          </w:ins>
        </w:p>
        <w:p w:rsidR="0077448C" w:rsidRDefault="0077448C">
          <w:pPr>
            <w:pStyle w:val="TOC2"/>
            <w:rPr>
              <w:ins w:id="27" w:author="User1" w:date="2016-01-14T13:25:00Z"/>
              <w:rFonts w:asciiTheme="minorHAnsi" w:eastAsiaTheme="minorEastAsia" w:hAnsiTheme="minorHAnsi" w:cstheme="minorBidi"/>
              <w:sz w:val="22"/>
              <w:szCs w:val="22"/>
            </w:rPr>
          </w:pPr>
          <w:ins w:id="28" w:author="User1" w:date="2016-01-14T13:25:00Z">
            <w:r w:rsidRPr="005259CF">
              <w:rPr>
                <w:rStyle w:val="Hyperlink"/>
              </w:rPr>
              <w:fldChar w:fldCharType="begin"/>
            </w:r>
            <w:r w:rsidRPr="005259CF">
              <w:rPr>
                <w:rStyle w:val="Hyperlink"/>
              </w:rPr>
              <w:instrText xml:space="preserve"> </w:instrText>
            </w:r>
            <w:r>
              <w:instrText>HYPERLINK \l "_Toc440541242"</w:instrText>
            </w:r>
            <w:r w:rsidRPr="005259CF">
              <w:rPr>
                <w:rStyle w:val="Hyperlink"/>
              </w:rPr>
              <w:instrText xml:space="preserve"> </w:instrText>
            </w:r>
            <w:r w:rsidRPr="005259CF">
              <w:rPr>
                <w:rStyle w:val="Hyperlink"/>
              </w:rPr>
            </w:r>
            <w:r w:rsidRPr="005259CF">
              <w:rPr>
                <w:rStyle w:val="Hyperlink"/>
              </w:rPr>
              <w:fldChar w:fldCharType="separate"/>
            </w:r>
            <w:r w:rsidRPr="005259CF">
              <w:rPr>
                <w:rStyle w:val="Hyperlink"/>
                <w:rFonts w:ascii="Trebuchet MS" w:hAnsi="Trebuchet MS"/>
              </w:rPr>
              <w:t>3.2</w:t>
            </w:r>
            <w:r>
              <w:rPr>
                <w:rFonts w:asciiTheme="minorHAnsi" w:eastAsiaTheme="minorEastAsia" w:hAnsiTheme="minorHAnsi" w:cstheme="minorBidi"/>
                <w:sz w:val="22"/>
                <w:szCs w:val="22"/>
              </w:rPr>
              <w:tab/>
            </w:r>
            <w:r w:rsidRPr="005259CF">
              <w:rPr>
                <w:rStyle w:val="Hyperlink"/>
                <w:rFonts w:ascii="Trebuchet MS" w:hAnsi="Trebuchet MS"/>
              </w:rPr>
              <w:t>DESAIN YANG DIUSULKAN IT SOLUTION DEVELOPMENT</w:t>
            </w:r>
            <w:r>
              <w:rPr>
                <w:webHidden/>
              </w:rPr>
              <w:tab/>
            </w:r>
            <w:r>
              <w:rPr>
                <w:webHidden/>
              </w:rPr>
              <w:fldChar w:fldCharType="begin"/>
            </w:r>
            <w:r>
              <w:rPr>
                <w:webHidden/>
              </w:rPr>
              <w:instrText xml:space="preserve"> PAGEREF _Toc440541242 \h </w:instrText>
            </w:r>
            <w:r>
              <w:rPr>
                <w:webHidden/>
              </w:rPr>
            </w:r>
          </w:ins>
          <w:r>
            <w:rPr>
              <w:webHidden/>
            </w:rPr>
            <w:fldChar w:fldCharType="separate"/>
          </w:r>
          <w:ins w:id="29" w:author="User1" w:date="2016-01-14T13:25:00Z">
            <w:r>
              <w:rPr>
                <w:webHidden/>
              </w:rPr>
              <w:t>14</w:t>
            </w:r>
            <w:r>
              <w:rPr>
                <w:webHidden/>
              </w:rPr>
              <w:fldChar w:fldCharType="end"/>
            </w:r>
            <w:r w:rsidRPr="005259CF">
              <w:rPr>
                <w:rStyle w:val="Hyperlink"/>
              </w:rPr>
              <w:fldChar w:fldCharType="end"/>
            </w:r>
          </w:ins>
        </w:p>
        <w:p w:rsidR="0077448C" w:rsidRDefault="0077448C">
          <w:pPr>
            <w:pStyle w:val="TOC3"/>
            <w:rPr>
              <w:ins w:id="30" w:author="User1" w:date="2016-01-14T13:25:00Z"/>
              <w:rFonts w:asciiTheme="minorHAnsi" w:eastAsiaTheme="minorEastAsia" w:hAnsiTheme="minorHAnsi" w:cstheme="minorBidi"/>
              <w:sz w:val="22"/>
              <w:szCs w:val="22"/>
            </w:rPr>
          </w:pPr>
          <w:ins w:id="31" w:author="User1" w:date="2016-01-14T13:25:00Z">
            <w:r w:rsidRPr="005259CF">
              <w:rPr>
                <w:rStyle w:val="Hyperlink"/>
              </w:rPr>
              <w:fldChar w:fldCharType="begin"/>
            </w:r>
            <w:r w:rsidRPr="005259CF">
              <w:rPr>
                <w:rStyle w:val="Hyperlink"/>
              </w:rPr>
              <w:instrText xml:space="preserve"> </w:instrText>
            </w:r>
            <w:r>
              <w:instrText>HYPERLINK \l "_Toc440541243"</w:instrText>
            </w:r>
            <w:r w:rsidRPr="005259CF">
              <w:rPr>
                <w:rStyle w:val="Hyperlink"/>
              </w:rPr>
              <w:instrText xml:space="preserve"> </w:instrText>
            </w:r>
            <w:r w:rsidRPr="005259CF">
              <w:rPr>
                <w:rStyle w:val="Hyperlink"/>
              </w:rPr>
            </w:r>
            <w:r w:rsidRPr="005259CF">
              <w:rPr>
                <w:rStyle w:val="Hyperlink"/>
              </w:rPr>
              <w:fldChar w:fldCharType="separate"/>
            </w:r>
            <w:r w:rsidRPr="005259CF">
              <w:rPr>
                <w:rStyle w:val="Hyperlink"/>
              </w:rPr>
              <w:t>3.2.1</w:t>
            </w:r>
            <w:r>
              <w:rPr>
                <w:rFonts w:asciiTheme="minorHAnsi" w:eastAsiaTheme="minorEastAsia" w:hAnsiTheme="minorHAnsi" w:cstheme="minorBidi"/>
                <w:sz w:val="22"/>
                <w:szCs w:val="22"/>
              </w:rPr>
              <w:tab/>
            </w:r>
            <w:r w:rsidRPr="005259CF">
              <w:rPr>
                <w:rStyle w:val="Hyperlink"/>
              </w:rPr>
              <w:t>Matrix Approval Cost Center</w:t>
            </w:r>
            <w:r>
              <w:rPr>
                <w:webHidden/>
              </w:rPr>
              <w:tab/>
            </w:r>
            <w:r>
              <w:rPr>
                <w:webHidden/>
              </w:rPr>
              <w:fldChar w:fldCharType="begin"/>
            </w:r>
            <w:r>
              <w:rPr>
                <w:webHidden/>
              </w:rPr>
              <w:instrText xml:space="preserve"> PAGEREF _Toc440541243 \h </w:instrText>
            </w:r>
            <w:r>
              <w:rPr>
                <w:webHidden/>
              </w:rPr>
            </w:r>
          </w:ins>
          <w:r>
            <w:rPr>
              <w:webHidden/>
            </w:rPr>
            <w:fldChar w:fldCharType="separate"/>
          </w:r>
          <w:ins w:id="32" w:author="User1" w:date="2016-01-14T13:25:00Z">
            <w:r>
              <w:rPr>
                <w:webHidden/>
              </w:rPr>
              <w:t>14</w:t>
            </w:r>
            <w:r>
              <w:rPr>
                <w:webHidden/>
              </w:rPr>
              <w:fldChar w:fldCharType="end"/>
            </w:r>
            <w:r w:rsidRPr="005259CF">
              <w:rPr>
                <w:rStyle w:val="Hyperlink"/>
              </w:rPr>
              <w:fldChar w:fldCharType="end"/>
            </w:r>
          </w:ins>
        </w:p>
        <w:p w:rsidR="0077448C" w:rsidRDefault="0077448C">
          <w:pPr>
            <w:pStyle w:val="TOC3"/>
            <w:rPr>
              <w:ins w:id="33" w:author="User1" w:date="2016-01-14T13:25:00Z"/>
              <w:rFonts w:asciiTheme="minorHAnsi" w:eastAsiaTheme="minorEastAsia" w:hAnsiTheme="minorHAnsi" w:cstheme="minorBidi"/>
              <w:sz w:val="22"/>
              <w:szCs w:val="22"/>
            </w:rPr>
          </w:pPr>
          <w:ins w:id="34" w:author="User1" w:date="2016-01-14T13:25:00Z">
            <w:r w:rsidRPr="005259CF">
              <w:rPr>
                <w:rStyle w:val="Hyperlink"/>
              </w:rPr>
              <w:fldChar w:fldCharType="begin"/>
            </w:r>
            <w:r w:rsidRPr="005259CF">
              <w:rPr>
                <w:rStyle w:val="Hyperlink"/>
              </w:rPr>
              <w:instrText xml:space="preserve"> </w:instrText>
            </w:r>
            <w:r>
              <w:instrText>HYPERLINK \l "_Toc440541244"</w:instrText>
            </w:r>
            <w:r w:rsidRPr="005259CF">
              <w:rPr>
                <w:rStyle w:val="Hyperlink"/>
              </w:rPr>
              <w:instrText xml:space="preserve"> </w:instrText>
            </w:r>
            <w:r w:rsidRPr="005259CF">
              <w:rPr>
                <w:rStyle w:val="Hyperlink"/>
              </w:rPr>
            </w:r>
            <w:r w:rsidRPr="005259CF">
              <w:rPr>
                <w:rStyle w:val="Hyperlink"/>
              </w:rPr>
              <w:fldChar w:fldCharType="separate"/>
            </w:r>
            <w:r w:rsidRPr="005259CF">
              <w:rPr>
                <w:rStyle w:val="Hyperlink"/>
              </w:rPr>
              <w:t>3.2.2</w:t>
            </w:r>
            <w:r>
              <w:rPr>
                <w:rFonts w:asciiTheme="minorHAnsi" w:eastAsiaTheme="minorEastAsia" w:hAnsiTheme="minorHAnsi" w:cstheme="minorBidi"/>
                <w:sz w:val="22"/>
                <w:szCs w:val="22"/>
              </w:rPr>
              <w:tab/>
            </w:r>
            <w:r w:rsidRPr="005259CF">
              <w:rPr>
                <w:rStyle w:val="Hyperlink"/>
              </w:rPr>
              <w:t>Akses PR</w:t>
            </w:r>
            <w:r>
              <w:rPr>
                <w:webHidden/>
              </w:rPr>
              <w:tab/>
            </w:r>
            <w:r>
              <w:rPr>
                <w:webHidden/>
              </w:rPr>
              <w:fldChar w:fldCharType="begin"/>
            </w:r>
            <w:r>
              <w:rPr>
                <w:webHidden/>
              </w:rPr>
              <w:instrText xml:space="preserve"> PAGEREF _Toc440541244 \h </w:instrText>
            </w:r>
            <w:r>
              <w:rPr>
                <w:webHidden/>
              </w:rPr>
            </w:r>
          </w:ins>
          <w:r>
            <w:rPr>
              <w:webHidden/>
            </w:rPr>
            <w:fldChar w:fldCharType="separate"/>
          </w:r>
          <w:ins w:id="35" w:author="User1" w:date="2016-01-14T13:25:00Z">
            <w:r>
              <w:rPr>
                <w:webHidden/>
              </w:rPr>
              <w:t>18</w:t>
            </w:r>
            <w:r>
              <w:rPr>
                <w:webHidden/>
              </w:rPr>
              <w:fldChar w:fldCharType="end"/>
            </w:r>
            <w:r w:rsidRPr="005259CF">
              <w:rPr>
                <w:rStyle w:val="Hyperlink"/>
              </w:rPr>
              <w:fldChar w:fldCharType="end"/>
            </w:r>
          </w:ins>
        </w:p>
        <w:p w:rsidR="0077448C" w:rsidRDefault="0077448C">
          <w:pPr>
            <w:pStyle w:val="TOC3"/>
            <w:rPr>
              <w:ins w:id="36" w:author="User1" w:date="2016-01-14T13:25:00Z"/>
              <w:rFonts w:asciiTheme="minorHAnsi" w:eastAsiaTheme="minorEastAsia" w:hAnsiTheme="minorHAnsi" w:cstheme="minorBidi"/>
              <w:sz w:val="22"/>
              <w:szCs w:val="22"/>
            </w:rPr>
          </w:pPr>
          <w:ins w:id="37" w:author="User1" w:date="2016-01-14T13:25:00Z">
            <w:r w:rsidRPr="005259CF">
              <w:rPr>
                <w:rStyle w:val="Hyperlink"/>
              </w:rPr>
              <w:fldChar w:fldCharType="begin"/>
            </w:r>
            <w:r w:rsidRPr="005259CF">
              <w:rPr>
                <w:rStyle w:val="Hyperlink"/>
              </w:rPr>
              <w:instrText xml:space="preserve"> </w:instrText>
            </w:r>
            <w:r>
              <w:instrText>HYPERLINK \l "_Toc440541245"</w:instrText>
            </w:r>
            <w:r w:rsidRPr="005259CF">
              <w:rPr>
                <w:rStyle w:val="Hyperlink"/>
              </w:rPr>
              <w:instrText xml:space="preserve"> </w:instrText>
            </w:r>
            <w:r w:rsidRPr="005259CF">
              <w:rPr>
                <w:rStyle w:val="Hyperlink"/>
              </w:rPr>
            </w:r>
            <w:r w:rsidRPr="005259CF">
              <w:rPr>
                <w:rStyle w:val="Hyperlink"/>
              </w:rPr>
              <w:fldChar w:fldCharType="separate"/>
            </w:r>
            <w:r w:rsidRPr="005259CF">
              <w:rPr>
                <w:rStyle w:val="Hyperlink"/>
              </w:rPr>
              <w:t>3.2.3</w:t>
            </w:r>
            <w:r>
              <w:rPr>
                <w:rFonts w:asciiTheme="minorHAnsi" w:eastAsiaTheme="minorEastAsia" w:hAnsiTheme="minorHAnsi" w:cstheme="minorBidi"/>
                <w:sz w:val="22"/>
                <w:szCs w:val="22"/>
              </w:rPr>
              <w:tab/>
            </w:r>
            <w:r w:rsidRPr="005259CF">
              <w:rPr>
                <w:rStyle w:val="Hyperlink"/>
              </w:rPr>
              <w:t>Kargo</w:t>
            </w:r>
            <w:r>
              <w:rPr>
                <w:webHidden/>
              </w:rPr>
              <w:tab/>
            </w:r>
            <w:r>
              <w:rPr>
                <w:webHidden/>
              </w:rPr>
              <w:fldChar w:fldCharType="begin"/>
            </w:r>
            <w:r>
              <w:rPr>
                <w:webHidden/>
              </w:rPr>
              <w:instrText xml:space="preserve"> PAGEREF _Toc440541245 \h </w:instrText>
            </w:r>
            <w:r>
              <w:rPr>
                <w:webHidden/>
              </w:rPr>
            </w:r>
          </w:ins>
          <w:r>
            <w:rPr>
              <w:webHidden/>
            </w:rPr>
            <w:fldChar w:fldCharType="separate"/>
          </w:r>
          <w:ins w:id="38" w:author="User1" w:date="2016-01-14T13:25:00Z">
            <w:r>
              <w:rPr>
                <w:webHidden/>
              </w:rPr>
              <w:t>23</w:t>
            </w:r>
            <w:r>
              <w:rPr>
                <w:webHidden/>
              </w:rPr>
              <w:fldChar w:fldCharType="end"/>
            </w:r>
            <w:r w:rsidRPr="005259CF">
              <w:rPr>
                <w:rStyle w:val="Hyperlink"/>
              </w:rPr>
              <w:fldChar w:fldCharType="end"/>
            </w:r>
          </w:ins>
        </w:p>
        <w:p w:rsidR="0077448C" w:rsidRDefault="0077448C">
          <w:pPr>
            <w:pStyle w:val="TOC3"/>
            <w:rPr>
              <w:ins w:id="39" w:author="User1" w:date="2016-01-14T13:25:00Z"/>
              <w:rFonts w:asciiTheme="minorHAnsi" w:eastAsiaTheme="minorEastAsia" w:hAnsiTheme="minorHAnsi" w:cstheme="minorBidi"/>
              <w:sz w:val="22"/>
              <w:szCs w:val="22"/>
            </w:rPr>
          </w:pPr>
          <w:ins w:id="40" w:author="User1" w:date="2016-01-14T13:25:00Z">
            <w:r w:rsidRPr="005259CF">
              <w:rPr>
                <w:rStyle w:val="Hyperlink"/>
              </w:rPr>
              <w:fldChar w:fldCharType="begin"/>
            </w:r>
            <w:r w:rsidRPr="005259CF">
              <w:rPr>
                <w:rStyle w:val="Hyperlink"/>
              </w:rPr>
              <w:instrText xml:space="preserve"> </w:instrText>
            </w:r>
            <w:r>
              <w:instrText>HYPERLINK \l "_Toc440541246"</w:instrText>
            </w:r>
            <w:r w:rsidRPr="005259CF">
              <w:rPr>
                <w:rStyle w:val="Hyperlink"/>
              </w:rPr>
              <w:instrText xml:space="preserve"> </w:instrText>
            </w:r>
            <w:r w:rsidRPr="005259CF">
              <w:rPr>
                <w:rStyle w:val="Hyperlink"/>
              </w:rPr>
            </w:r>
            <w:r w:rsidRPr="005259CF">
              <w:rPr>
                <w:rStyle w:val="Hyperlink"/>
              </w:rPr>
              <w:fldChar w:fldCharType="separate"/>
            </w:r>
            <w:r w:rsidRPr="005259CF">
              <w:rPr>
                <w:rStyle w:val="Hyperlink"/>
              </w:rPr>
              <w:t>3.2.4</w:t>
            </w:r>
            <w:r>
              <w:rPr>
                <w:rFonts w:asciiTheme="minorHAnsi" w:eastAsiaTheme="minorEastAsia" w:hAnsiTheme="minorHAnsi" w:cstheme="minorBidi"/>
                <w:sz w:val="22"/>
                <w:szCs w:val="22"/>
              </w:rPr>
              <w:tab/>
            </w:r>
            <w:r w:rsidRPr="005259CF">
              <w:rPr>
                <w:rStyle w:val="Hyperlink"/>
              </w:rPr>
              <w:t>Request for Quotation Produk</w:t>
            </w:r>
            <w:r>
              <w:rPr>
                <w:webHidden/>
              </w:rPr>
              <w:tab/>
            </w:r>
            <w:r>
              <w:rPr>
                <w:webHidden/>
              </w:rPr>
              <w:fldChar w:fldCharType="begin"/>
            </w:r>
            <w:r>
              <w:rPr>
                <w:webHidden/>
              </w:rPr>
              <w:instrText xml:space="preserve"> PAGEREF _Toc440541246 \h </w:instrText>
            </w:r>
            <w:r>
              <w:rPr>
                <w:webHidden/>
              </w:rPr>
            </w:r>
          </w:ins>
          <w:r>
            <w:rPr>
              <w:webHidden/>
            </w:rPr>
            <w:fldChar w:fldCharType="separate"/>
          </w:r>
          <w:ins w:id="41" w:author="User1" w:date="2016-01-14T13:25:00Z">
            <w:r>
              <w:rPr>
                <w:webHidden/>
              </w:rPr>
              <w:t>27</w:t>
            </w:r>
            <w:r>
              <w:rPr>
                <w:webHidden/>
              </w:rPr>
              <w:fldChar w:fldCharType="end"/>
            </w:r>
            <w:r w:rsidRPr="005259CF">
              <w:rPr>
                <w:rStyle w:val="Hyperlink"/>
              </w:rPr>
              <w:fldChar w:fldCharType="end"/>
            </w:r>
          </w:ins>
        </w:p>
        <w:p w:rsidR="0077448C" w:rsidRDefault="0077448C">
          <w:pPr>
            <w:pStyle w:val="TOC3"/>
            <w:rPr>
              <w:ins w:id="42" w:author="User1" w:date="2016-01-14T13:25:00Z"/>
              <w:rFonts w:asciiTheme="minorHAnsi" w:eastAsiaTheme="minorEastAsia" w:hAnsiTheme="minorHAnsi" w:cstheme="minorBidi"/>
              <w:sz w:val="22"/>
              <w:szCs w:val="22"/>
            </w:rPr>
          </w:pPr>
          <w:ins w:id="43" w:author="User1" w:date="2016-01-14T13:25:00Z">
            <w:r w:rsidRPr="005259CF">
              <w:rPr>
                <w:rStyle w:val="Hyperlink"/>
              </w:rPr>
              <w:fldChar w:fldCharType="begin"/>
            </w:r>
            <w:r w:rsidRPr="005259CF">
              <w:rPr>
                <w:rStyle w:val="Hyperlink"/>
              </w:rPr>
              <w:instrText xml:space="preserve"> </w:instrText>
            </w:r>
            <w:r>
              <w:instrText>HYPERLINK \l "_Toc440541247"</w:instrText>
            </w:r>
            <w:r w:rsidRPr="005259CF">
              <w:rPr>
                <w:rStyle w:val="Hyperlink"/>
              </w:rPr>
              <w:instrText xml:space="preserve"> </w:instrText>
            </w:r>
            <w:r w:rsidRPr="005259CF">
              <w:rPr>
                <w:rStyle w:val="Hyperlink"/>
              </w:rPr>
            </w:r>
            <w:r w:rsidRPr="005259CF">
              <w:rPr>
                <w:rStyle w:val="Hyperlink"/>
              </w:rPr>
              <w:fldChar w:fldCharType="separate"/>
            </w:r>
            <w:r w:rsidRPr="005259CF">
              <w:rPr>
                <w:rStyle w:val="Hyperlink"/>
              </w:rPr>
              <w:t>3.2.5</w:t>
            </w:r>
            <w:r>
              <w:rPr>
                <w:rFonts w:asciiTheme="minorHAnsi" w:eastAsiaTheme="minorEastAsia" w:hAnsiTheme="minorHAnsi" w:cstheme="minorBidi"/>
                <w:sz w:val="22"/>
                <w:szCs w:val="22"/>
              </w:rPr>
              <w:tab/>
            </w:r>
            <w:r w:rsidRPr="005259CF">
              <w:rPr>
                <w:rStyle w:val="Hyperlink"/>
              </w:rPr>
              <w:t>Request for Quotation Jasa</w:t>
            </w:r>
            <w:r>
              <w:rPr>
                <w:webHidden/>
              </w:rPr>
              <w:tab/>
            </w:r>
            <w:r>
              <w:rPr>
                <w:webHidden/>
              </w:rPr>
              <w:fldChar w:fldCharType="begin"/>
            </w:r>
            <w:r>
              <w:rPr>
                <w:webHidden/>
              </w:rPr>
              <w:instrText xml:space="preserve"> PAGEREF _Toc440541247 \h </w:instrText>
            </w:r>
            <w:r>
              <w:rPr>
                <w:webHidden/>
              </w:rPr>
            </w:r>
          </w:ins>
          <w:r>
            <w:rPr>
              <w:webHidden/>
            </w:rPr>
            <w:fldChar w:fldCharType="separate"/>
          </w:r>
          <w:ins w:id="44" w:author="User1" w:date="2016-01-14T13:25:00Z">
            <w:r>
              <w:rPr>
                <w:webHidden/>
              </w:rPr>
              <w:t>33</w:t>
            </w:r>
            <w:r>
              <w:rPr>
                <w:webHidden/>
              </w:rPr>
              <w:fldChar w:fldCharType="end"/>
            </w:r>
            <w:r w:rsidRPr="005259CF">
              <w:rPr>
                <w:rStyle w:val="Hyperlink"/>
              </w:rPr>
              <w:fldChar w:fldCharType="end"/>
            </w:r>
          </w:ins>
        </w:p>
        <w:p w:rsidR="0077448C" w:rsidRDefault="0077448C">
          <w:pPr>
            <w:pStyle w:val="TOC3"/>
            <w:rPr>
              <w:ins w:id="45" w:author="User1" w:date="2016-01-14T13:25:00Z"/>
              <w:rFonts w:asciiTheme="minorHAnsi" w:eastAsiaTheme="minorEastAsia" w:hAnsiTheme="minorHAnsi" w:cstheme="minorBidi"/>
              <w:sz w:val="22"/>
              <w:szCs w:val="22"/>
            </w:rPr>
          </w:pPr>
          <w:ins w:id="46" w:author="User1" w:date="2016-01-14T13:25:00Z">
            <w:r w:rsidRPr="005259CF">
              <w:rPr>
                <w:rStyle w:val="Hyperlink"/>
              </w:rPr>
              <w:fldChar w:fldCharType="begin"/>
            </w:r>
            <w:r w:rsidRPr="005259CF">
              <w:rPr>
                <w:rStyle w:val="Hyperlink"/>
              </w:rPr>
              <w:instrText xml:space="preserve"> </w:instrText>
            </w:r>
            <w:r>
              <w:instrText>HYPERLINK \l "_Toc440541248"</w:instrText>
            </w:r>
            <w:r w:rsidRPr="005259CF">
              <w:rPr>
                <w:rStyle w:val="Hyperlink"/>
              </w:rPr>
              <w:instrText xml:space="preserve"> </w:instrText>
            </w:r>
            <w:r w:rsidRPr="005259CF">
              <w:rPr>
                <w:rStyle w:val="Hyperlink"/>
              </w:rPr>
            </w:r>
            <w:r w:rsidRPr="005259CF">
              <w:rPr>
                <w:rStyle w:val="Hyperlink"/>
              </w:rPr>
              <w:fldChar w:fldCharType="separate"/>
            </w:r>
            <w:r w:rsidRPr="005259CF">
              <w:rPr>
                <w:rStyle w:val="Hyperlink"/>
              </w:rPr>
              <w:t>3.2.6</w:t>
            </w:r>
            <w:r>
              <w:rPr>
                <w:rFonts w:asciiTheme="minorHAnsi" w:eastAsiaTheme="minorEastAsia" w:hAnsiTheme="minorHAnsi" w:cstheme="minorBidi"/>
                <w:sz w:val="22"/>
                <w:szCs w:val="22"/>
              </w:rPr>
              <w:tab/>
            </w:r>
            <w:r w:rsidRPr="005259CF">
              <w:rPr>
                <w:rStyle w:val="Hyperlink"/>
              </w:rPr>
              <w:t>Daftar Request For Quotation</w:t>
            </w:r>
            <w:r>
              <w:rPr>
                <w:webHidden/>
              </w:rPr>
              <w:tab/>
            </w:r>
            <w:r>
              <w:rPr>
                <w:webHidden/>
              </w:rPr>
              <w:fldChar w:fldCharType="begin"/>
            </w:r>
            <w:r>
              <w:rPr>
                <w:webHidden/>
              </w:rPr>
              <w:instrText xml:space="preserve"> PAGEREF _Toc440541248 \h </w:instrText>
            </w:r>
            <w:r>
              <w:rPr>
                <w:webHidden/>
              </w:rPr>
            </w:r>
          </w:ins>
          <w:r>
            <w:rPr>
              <w:webHidden/>
            </w:rPr>
            <w:fldChar w:fldCharType="separate"/>
          </w:r>
          <w:ins w:id="47" w:author="User1" w:date="2016-01-14T13:25:00Z">
            <w:r>
              <w:rPr>
                <w:webHidden/>
              </w:rPr>
              <w:t>39</w:t>
            </w:r>
            <w:r>
              <w:rPr>
                <w:webHidden/>
              </w:rPr>
              <w:fldChar w:fldCharType="end"/>
            </w:r>
            <w:r w:rsidRPr="005259CF">
              <w:rPr>
                <w:rStyle w:val="Hyperlink"/>
              </w:rPr>
              <w:fldChar w:fldCharType="end"/>
            </w:r>
          </w:ins>
        </w:p>
        <w:p w:rsidR="0077448C" w:rsidRDefault="0077448C">
          <w:pPr>
            <w:pStyle w:val="TOC3"/>
            <w:rPr>
              <w:ins w:id="48" w:author="User1" w:date="2016-01-14T13:25:00Z"/>
              <w:rFonts w:asciiTheme="minorHAnsi" w:eastAsiaTheme="minorEastAsia" w:hAnsiTheme="minorHAnsi" w:cstheme="minorBidi"/>
              <w:sz w:val="22"/>
              <w:szCs w:val="22"/>
            </w:rPr>
          </w:pPr>
          <w:ins w:id="49" w:author="User1" w:date="2016-01-14T13:25:00Z">
            <w:r w:rsidRPr="005259CF">
              <w:rPr>
                <w:rStyle w:val="Hyperlink"/>
              </w:rPr>
              <w:fldChar w:fldCharType="begin"/>
            </w:r>
            <w:r w:rsidRPr="005259CF">
              <w:rPr>
                <w:rStyle w:val="Hyperlink"/>
              </w:rPr>
              <w:instrText xml:space="preserve"> </w:instrText>
            </w:r>
            <w:r>
              <w:instrText>HYPERLINK \l "_Toc440541249"</w:instrText>
            </w:r>
            <w:r w:rsidRPr="005259CF">
              <w:rPr>
                <w:rStyle w:val="Hyperlink"/>
              </w:rPr>
              <w:instrText xml:space="preserve"> </w:instrText>
            </w:r>
            <w:r w:rsidRPr="005259CF">
              <w:rPr>
                <w:rStyle w:val="Hyperlink"/>
              </w:rPr>
            </w:r>
            <w:r w:rsidRPr="005259CF">
              <w:rPr>
                <w:rStyle w:val="Hyperlink"/>
              </w:rPr>
              <w:fldChar w:fldCharType="separate"/>
            </w:r>
            <w:r w:rsidRPr="005259CF">
              <w:rPr>
                <w:rStyle w:val="Hyperlink"/>
              </w:rPr>
              <w:t>3.2.7</w:t>
            </w:r>
            <w:r>
              <w:rPr>
                <w:rFonts w:asciiTheme="minorHAnsi" w:eastAsiaTheme="minorEastAsia" w:hAnsiTheme="minorHAnsi" w:cstheme="minorBidi"/>
                <w:sz w:val="22"/>
                <w:szCs w:val="22"/>
              </w:rPr>
              <w:tab/>
            </w:r>
            <w:r w:rsidRPr="005259CF">
              <w:rPr>
                <w:rStyle w:val="Hyperlink"/>
              </w:rPr>
              <w:t>Memo Produk</w:t>
            </w:r>
            <w:r>
              <w:rPr>
                <w:webHidden/>
              </w:rPr>
              <w:tab/>
            </w:r>
            <w:r>
              <w:rPr>
                <w:webHidden/>
              </w:rPr>
              <w:fldChar w:fldCharType="begin"/>
            </w:r>
            <w:r>
              <w:rPr>
                <w:webHidden/>
              </w:rPr>
              <w:instrText xml:space="preserve"> PAGEREF _Toc440541249 \h </w:instrText>
            </w:r>
            <w:r>
              <w:rPr>
                <w:webHidden/>
              </w:rPr>
            </w:r>
          </w:ins>
          <w:r>
            <w:rPr>
              <w:webHidden/>
            </w:rPr>
            <w:fldChar w:fldCharType="separate"/>
          </w:r>
          <w:ins w:id="50" w:author="User1" w:date="2016-01-14T13:25:00Z">
            <w:r>
              <w:rPr>
                <w:webHidden/>
              </w:rPr>
              <w:t>40</w:t>
            </w:r>
            <w:r>
              <w:rPr>
                <w:webHidden/>
              </w:rPr>
              <w:fldChar w:fldCharType="end"/>
            </w:r>
            <w:r w:rsidRPr="005259CF">
              <w:rPr>
                <w:rStyle w:val="Hyperlink"/>
              </w:rPr>
              <w:fldChar w:fldCharType="end"/>
            </w:r>
          </w:ins>
        </w:p>
        <w:p w:rsidR="0077448C" w:rsidRDefault="0077448C">
          <w:pPr>
            <w:pStyle w:val="TOC3"/>
            <w:rPr>
              <w:ins w:id="51" w:author="User1" w:date="2016-01-14T13:25:00Z"/>
              <w:rFonts w:asciiTheme="minorHAnsi" w:eastAsiaTheme="minorEastAsia" w:hAnsiTheme="minorHAnsi" w:cstheme="minorBidi"/>
              <w:sz w:val="22"/>
              <w:szCs w:val="22"/>
            </w:rPr>
          </w:pPr>
          <w:ins w:id="52" w:author="User1" w:date="2016-01-14T13:25:00Z">
            <w:r w:rsidRPr="005259CF">
              <w:rPr>
                <w:rStyle w:val="Hyperlink"/>
              </w:rPr>
              <w:fldChar w:fldCharType="begin"/>
            </w:r>
            <w:r w:rsidRPr="005259CF">
              <w:rPr>
                <w:rStyle w:val="Hyperlink"/>
              </w:rPr>
              <w:instrText xml:space="preserve"> </w:instrText>
            </w:r>
            <w:r>
              <w:instrText>HYPERLINK \l "_Toc440541250"</w:instrText>
            </w:r>
            <w:r w:rsidRPr="005259CF">
              <w:rPr>
                <w:rStyle w:val="Hyperlink"/>
              </w:rPr>
              <w:instrText xml:space="preserve"> </w:instrText>
            </w:r>
            <w:r w:rsidRPr="005259CF">
              <w:rPr>
                <w:rStyle w:val="Hyperlink"/>
              </w:rPr>
            </w:r>
            <w:r w:rsidRPr="005259CF">
              <w:rPr>
                <w:rStyle w:val="Hyperlink"/>
              </w:rPr>
              <w:fldChar w:fldCharType="separate"/>
            </w:r>
            <w:r w:rsidRPr="005259CF">
              <w:rPr>
                <w:rStyle w:val="Hyperlink"/>
              </w:rPr>
              <w:t>3.2.8</w:t>
            </w:r>
            <w:r>
              <w:rPr>
                <w:rFonts w:asciiTheme="minorHAnsi" w:eastAsiaTheme="minorEastAsia" w:hAnsiTheme="minorHAnsi" w:cstheme="minorBidi"/>
                <w:sz w:val="22"/>
                <w:szCs w:val="22"/>
              </w:rPr>
              <w:tab/>
            </w:r>
            <w:r w:rsidRPr="005259CF">
              <w:rPr>
                <w:rStyle w:val="Hyperlink"/>
              </w:rPr>
              <w:t>Memo Jasa</w:t>
            </w:r>
            <w:r>
              <w:rPr>
                <w:webHidden/>
              </w:rPr>
              <w:tab/>
            </w:r>
            <w:r>
              <w:rPr>
                <w:webHidden/>
              </w:rPr>
              <w:fldChar w:fldCharType="begin"/>
            </w:r>
            <w:r>
              <w:rPr>
                <w:webHidden/>
              </w:rPr>
              <w:instrText xml:space="preserve"> PAGEREF _Toc440541250 \h </w:instrText>
            </w:r>
            <w:r>
              <w:rPr>
                <w:webHidden/>
              </w:rPr>
            </w:r>
          </w:ins>
          <w:r>
            <w:rPr>
              <w:webHidden/>
            </w:rPr>
            <w:fldChar w:fldCharType="separate"/>
          </w:r>
          <w:ins w:id="53" w:author="User1" w:date="2016-01-14T13:25:00Z">
            <w:r>
              <w:rPr>
                <w:webHidden/>
              </w:rPr>
              <w:t>51</w:t>
            </w:r>
            <w:r>
              <w:rPr>
                <w:webHidden/>
              </w:rPr>
              <w:fldChar w:fldCharType="end"/>
            </w:r>
            <w:r w:rsidRPr="005259CF">
              <w:rPr>
                <w:rStyle w:val="Hyperlink"/>
              </w:rPr>
              <w:fldChar w:fldCharType="end"/>
            </w:r>
          </w:ins>
        </w:p>
        <w:p w:rsidR="0077448C" w:rsidRDefault="0077448C">
          <w:pPr>
            <w:pStyle w:val="TOC3"/>
            <w:rPr>
              <w:ins w:id="54" w:author="User1" w:date="2016-01-14T13:25:00Z"/>
              <w:rFonts w:asciiTheme="minorHAnsi" w:eastAsiaTheme="minorEastAsia" w:hAnsiTheme="minorHAnsi" w:cstheme="minorBidi"/>
              <w:sz w:val="22"/>
              <w:szCs w:val="22"/>
            </w:rPr>
          </w:pPr>
          <w:ins w:id="55" w:author="User1" w:date="2016-01-14T13:25:00Z">
            <w:r w:rsidRPr="005259CF">
              <w:rPr>
                <w:rStyle w:val="Hyperlink"/>
              </w:rPr>
              <w:fldChar w:fldCharType="begin"/>
            </w:r>
            <w:r w:rsidRPr="005259CF">
              <w:rPr>
                <w:rStyle w:val="Hyperlink"/>
              </w:rPr>
              <w:instrText xml:space="preserve"> </w:instrText>
            </w:r>
            <w:r>
              <w:instrText>HYPERLINK \l "_Toc440541251"</w:instrText>
            </w:r>
            <w:r w:rsidRPr="005259CF">
              <w:rPr>
                <w:rStyle w:val="Hyperlink"/>
              </w:rPr>
              <w:instrText xml:space="preserve"> </w:instrText>
            </w:r>
            <w:r w:rsidRPr="005259CF">
              <w:rPr>
                <w:rStyle w:val="Hyperlink"/>
              </w:rPr>
            </w:r>
            <w:r w:rsidRPr="005259CF">
              <w:rPr>
                <w:rStyle w:val="Hyperlink"/>
              </w:rPr>
              <w:fldChar w:fldCharType="separate"/>
            </w:r>
            <w:r w:rsidRPr="005259CF">
              <w:rPr>
                <w:rStyle w:val="Hyperlink"/>
              </w:rPr>
              <w:t>3.2.9</w:t>
            </w:r>
            <w:r>
              <w:rPr>
                <w:rFonts w:asciiTheme="minorHAnsi" w:eastAsiaTheme="minorEastAsia" w:hAnsiTheme="minorHAnsi" w:cstheme="minorBidi"/>
                <w:sz w:val="22"/>
                <w:szCs w:val="22"/>
              </w:rPr>
              <w:tab/>
            </w:r>
            <w:r w:rsidRPr="005259CF">
              <w:rPr>
                <w:rStyle w:val="Hyperlink"/>
              </w:rPr>
              <w:t>Katalog Produk</w:t>
            </w:r>
            <w:r>
              <w:rPr>
                <w:webHidden/>
              </w:rPr>
              <w:tab/>
            </w:r>
            <w:r>
              <w:rPr>
                <w:webHidden/>
              </w:rPr>
              <w:fldChar w:fldCharType="begin"/>
            </w:r>
            <w:r>
              <w:rPr>
                <w:webHidden/>
              </w:rPr>
              <w:instrText xml:space="preserve"> PAGEREF _Toc440541251 \h </w:instrText>
            </w:r>
            <w:r>
              <w:rPr>
                <w:webHidden/>
              </w:rPr>
            </w:r>
          </w:ins>
          <w:r>
            <w:rPr>
              <w:webHidden/>
            </w:rPr>
            <w:fldChar w:fldCharType="separate"/>
          </w:r>
          <w:ins w:id="56" w:author="User1" w:date="2016-01-14T13:25:00Z">
            <w:r>
              <w:rPr>
                <w:webHidden/>
              </w:rPr>
              <w:t>63</w:t>
            </w:r>
            <w:r>
              <w:rPr>
                <w:webHidden/>
              </w:rPr>
              <w:fldChar w:fldCharType="end"/>
            </w:r>
            <w:r w:rsidRPr="005259CF">
              <w:rPr>
                <w:rStyle w:val="Hyperlink"/>
              </w:rPr>
              <w:fldChar w:fldCharType="end"/>
            </w:r>
          </w:ins>
        </w:p>
        <w:p w:rsidR="0077448C" w:rsidRDefault="0077448C">
          <w:pPr>
            <w:pStyle w:val="TOC3"/>
            <w:rPr>
              <w:ins w:id="57" w:author="User1" w:date="2016-01-14T13:25:00Z"/>
              <w:rFonts w:asciiTheme="minorHAnsi" w:eastAsiaTheme="minorEastAsia" w:hAnsiTheme="minorHAnsi" w:cstheme="minorBidi"/>
              <w:sz w:val="22"/>
              <w:szCs w:val="22"/>
            </w:rPr>
          </w:pPr>
          <w:ins w:id="58" w:author="User1" w:date="2016-01-14T13:25:00Z">
            <w:r w:rsidRPr="005259CF">
              <w:rPr>
                <w:rStyle w:val="Hyperlink"/>
              </w:rPr>
              <w:fldChar w:fldCharType="begin"/>
            </w:r>
            <w:r w:rsidRPr="005259CF">
              <w:rPr>
                <w:rStyle w:val="Hyperlink"/>
              </w:rPr>
              <w:instrText xml:space="preserve"> </w:instrText>
            </w:r>
            <w:r>
              <w:instrText>HYPERLINK \l "_Toc440541252"</w:instrText>
            </w:r>
            <w:r w:rsidRPr="005259CF">
              <w:rPr>
                <w:rStyle w:val="Hyperlink"/>
              </w:rPr>
              <w:instrText xml:space="preserve"> </w:instrText>
            </w:r>
            <w:r w:rsidRPr="005259CF">
              <w:rPr>
                <w:rStyle w:val="Hyperlink"/>
              </w:rPr>
            </w:r>
            <w:r w:rsidRPr="005259CF">
              <w:rPr>
                <w:rStyle w:val="Hyperlink"/>
              </w:rPr>
              <w:fldChar w:fldCharType="separate"/>
            </w:r>
            <w:r w:rsidRPr="005259CF">
              <w:rPr>
                <w:rStyle w:val="Hyperlink"/>
              </w:rPr>
              <w:t>3.2.10</w:t>
            </w:r>
            <w:r>
              <w:rPr>
                <w:rFonts w:asciiTheme="minorHAnsi" w:eastAsiaTheme="minorEastAsia" w:hAnsiTheme="minorHAnsi" w:cstheme="minorBidi"/>
                <w:sz w:val="22"/>
                <w:szCs w:val="22"/>
              </w:rPr>
              <w:tab/>
            </w:r>
            <w:r w:rsidRPr="005259CF">
              <w:rPr>
                <w:rStyle w:val="Hyperlink"/>
              </w:rPr>
              <w:t>Katalog Jasa</w:t>
            </w:r>
            <w:r>
              <w:rPr>
                <w:webHidden/>
              </w:rPr>
              <w:tab/>
            </w:r>
            <w:r>
              <w:rPr>
                <w:webHidden/>
              </w:rPr>
              <w:fldChar w:fldCharType="begin"/>
            </w:r>
            <w:r>
              <w:rPr>
                <w:webHidden/>
              </w:rPr>
              <w:instrText xml:space="preserve"> PAGEREF _Toc440541252 \h </w:instrText>
            </w:r>
            <w:r>
              <w:rPr>
                <w:webHidden/>
              </w:rPr>
            </w:r>
          </w:ins>
          <w:r>
            <w:rPr>
              <w:webHidden/>
            </w:rPr>
            <w:fldChar w:fldCharType="separate"/>
          </w:r>
          <w:ins w:id="59" w:author="User1" w:date="2016-01-14T13:25:00Z">
            <w:r>
              <w:rPr>
                <w:webHidden/>
              </w:rPr>
              <w:t>64</w:t>
            </w:r>
            <w:r>
              <w:rPr>
                <w:webHidden/>
              </w:rPr>
              <w:fldChar w:fldCharType="end"/>
            </w:r>
            <w:r w:rsidRPr="005259CF">
              <w:rPr>
                <w:rStyle w:val="Hyperlink"/>
              </w:rPr>
              <w:fldChar w:fldCharType="end"/>
            </w:r>
          </w:ins>
        </w:p>
        <w:p w:rsidR="0077448C" w:rsidRDefault="0077448C">
          <w:pPr>
            <w:pStyle w:val="TOC3"/>
            <w:rPr>
              <w:ins w:id="60" w:author="User1" w:date="2016-01-14T13:25:00Z"/>
              <w:rFonts w:asciiTheme="minorHAnsi" w:eastAsiaTheme="minorEastAsia" w:hAnsiTheme="minorHAnsi" w:cstheme="minorBidi"/>
              <w:sz w:val="22"/>
              <w:szCs w:val="22"/>
            </w:rPr>
          </w:pPr>
          <w:ins w:id="61" w:author="User1" w:date="2016-01-14T13:25:00Z">
            <w:r w:rsidRPr="005259CF">
              <w:rPr>
                <w:rStyle w:val="Hyperlink"/>
              </w:rPr>
              <w:fldChar w:fldCharType="begin"/>
            </w:r>
            <w:r w:rsidRPr="005259CF">
              <w:rPr>
                <w:rStyle w:val="Hyperlink"/>
              </w:rPr>
              <w:instrText xml:space="preserve"> </w:instrText>
            </w:r>
            <w:r>
              <w:instrText>HYPERLINK \l "_Toc440541253"</w:instrText>
            </w:r>
            <w:r w:rsidRPr="005259CF">
              <w:rPr>
                <w:rStyle w:val="Hyperlink"/>
              </w:rPr>
              <w:instrText xml:space="preserve"> </w:instrText>
            </w:r>
            <w:r w:rsidRPr="005259CF">
              <w:rPr>
                <w:rStyle w:val="Hyperlink"/>
              </w:rPr>
            </w:r>
            <w:r w:rsidRPr="005259CF">
              <w:rPr>
                <w:rStyle w:val="Hyperlink"/>
              </w:rPr>
              <w:fldChar w:fldCharType="separate"/>
            </w:r>
            <w:r w:rsidRPr="005259CF">
              <w:rPr>
                <w:rStyle w:val="Hyperlink"/>
              </w:rPr>
              <w:t>3.2.11</w:t>
            </w:r>
            <w:r>
              <w:rPr>
                <w:rFonts w:asciiTheme="minorHAnsi" w:eastAsiaTheme="minorEastAsia" w:hAnsiTheme="minorHAnsi" w:cstheme="minorBidi"/>
                <w:sz w:val="22"/>
                <w:szCs w:val="22"/>
              </w:rPr>
              <w:tab/>
            </w:r>
            <w:r w:rsidRPr="005259CF">
              <w:rPr>
                <w:rStyle w:val="Hyperlink"/>
              </w:rPr>
              <w:t>Purchase Request Produk</w:t>
            </w:r>
            <w:r>
              <w:rPr>
                <w:webHidden/>
              </w:rPr>
              <w:tab/>
            </w:r>
            <w:r>
              <w:rPr>
                <w:webHidden/>
              </w:rPr>
              <w:fldChar w:fldCharType="begin"/>
            </w:r>
            <w:r>
              <w:rPr>
                <w:webHidden/>
              </w:rPr>
              <w:instrText xml:space="preserve"> PAGEREF _Toc440541253 \h </w:instrText>
            </w:r>
            <w:r>
              <w:rPr>
                <w:webHidden/>
              </w:rPr>
            </w:r>
          </w:ins>
          <w:r>
            <w:rPr>
              <w:webHidden/>
            </w:rPr>
            <w:fldChar w:fldCharType="separate"/>
          </w:r>
          <w:ins w:id="62" w:author="User1" w:date="2016-01-14T13:25:00Z">
            <w:r>
              <w:rPr>
                <w:webHidden/>
              </w:rPr>
              <w:t>65</w:t>
            </w:r>
            <w:r>
              <w:rPr>
                <w:webHidden/>
              </w:rPr>
              <w:fldChar w:fldCharType="end"/>
            </w:r>
            <w:r w:rsidRPr="005259CF">
              <w:rPr>
                <w:rStyle w:val="Hyperlink"/>
              </w:rPr>
              <w:fldChar w:fldCharType="end"/>
            </w:r>
          </w:ins>
        </w:p>
        <w:p w:rsidR="0077448C" w:rsidRDefault="0077448C">
          <w:pPr>
            <w:pStyle w:val="TOC3"/>
            <w:rPr>
              <w:ins w:id="63" w:author="User1" w:date="2016-01-14T13:25:00Z"/>
              <w:rFonts w:asciiTheme="minorHAnsi" w:eastAsiaTheme="minorEastAsia" w:hAnsiTheme="minorHAnsi" w:cstheme="minorBidi"/>
              <w:sz w:val="22"/>
              <w:szCs w:val="22"/>
            </w:rPr>
          </w:pPr>
          <w:ins w:id="64" w:author="User1" w:date="2016-01-14T13:25:00Z">
            <w:r w:rsidRPr="005259CF">
              <w:rPr>
                <w:rStyle w:val="Hyperlink"/>
              </w:rPr>
              <w:fldChar w:fldCharType="begin"/>
            </w:r>
            <w:r w:rsidRPr="005259CF">
              <w:rPr>
                <w:rStyle w:val="Hyperlink"/>
              </w:rPr>
              <w:instrText xml:space="preserve"> </w:instrText>
            </w:r>
            <w:r>
              <w:instrText>HYPERLINK \l "_Toc440541254"</w:instrText>
            </w:r>
            <w:r w:rsidRPr="005259CF">
              <w:rPr>
                <w:rStyle w:val="Hyperlink"/>
              </w:rPr>
              <w:instrText xml:space="preserve"> </w:instrText>
            </w:r>
            <w:r w:rsidRPr="005259CF">
              <w:rPr>
                <w:rStyle w:val="Hyperlink"/>
              </w:rPr>
            </w:r>
            <w:r w:rsidRPr="005259CF">
              <w:rPr>
                <w:rStyle w:val="Hyperlink"/>
              </w:rPr>
              <w:fldChar w:fldCharType="separate"/>
            </w:r>
            <w:r w:rsidRPr="005259CF">
              <w:rPr>
                <w:rStyle w:val="Hyperlink"/>
              </w:rPr>
              <w:t>3.2.12</w:t>
            </w:r>
            <w:r>
              <w:rPr>
                <w:rFonts w:asciiTheme="minorHAnsi" w:eastAsiaTheme="minorEastAsia" w:hAnsiTheme="minorHAnsi" w:cstheme="minorBidi"/>
                <w:sz w:val="22"/>
                <w:szCs w:val="22"/>
              </w:rPr>
              <w:tab/>
            </w:r>
            <w:r w:rsidRPr="005259CF">
              <w:rPr>
                <w:rStyle w:val="Hyperlink"/>
              </w:rPr>
              <w:t>Purchase Request Jasa</w:t>
            </w:r>
            <w:r>
              <w:rPr>
                <w:webHidden/>
              </w:rPr>
              <w:tab/>
            </w:r>
            <w:r>
              <w:rPr>
                <w:webHidden/>
              </w:rPr>
              <w:fldChar w:fldCharType="begin"/>
            </w:r>
            <w:r>
              <w:rPr>
                <w:webHidden/>
              </w:rPr>
              <w:instrText xml:space="preserve"> PAGEREF _Toc440541254 \h </w:instrText>
            </w:r>
            <w:r>
              <w:rPr>
                <w:webHidden/>
              </w:rPr>
            </w:r>
          </w:ins>
          <w:r>
            <w:rPr>
              <w:webHidden/>
            </w:rPr>
            <w:fldChar w:fldCharType="separate"/>
          </w:r>
          <w:ins w:id="65" w:author="User1" w:date="2016-01-14T13:25:00Z">
            <w:r>
              <w:rPr>
                <w:webHidden/>
              </w:rPr>
              <w:t>69</w:t>
            </w:r>
            <w:r>
              <w:rPr>
                <w:webHidden/>
              </w:rPr>
              <w:fldChar w:fldCharType="end"/>
            </w:r>
            <w:r w:rsidRPr="005259CF">
              <w:rPr>
                <w:rStyle w:val="Hyperlink"/>
              </w:rPr>
              <w:fldChar w:fldCharType="end"/>
            </w:r>
          </w:ins>
        </w:p>
        <w:p w:rsidR="0077448C" w:rsidRDefault="0077448C">
          <w:pPr>
            <w:pStyle w:val="TOC3"/>
            <w:rPr>
              <w:ins w:id="66" w:author="User1" w:date="2016-01-14T13:25:00Z"/>
              <w:rFonts w:asciiTheme="minorHAnsi" w:eastAsiaTheme="minorEastAsia" w:hAnsiTheme="minorHAnsi" w:cstheme="minorBidi"/>
              <w:sz w:val="22"/>
              <w:szCs w:val="22"/>
            </w:rPr>
          </w:pPr>
          <w:ins w:id="67" w:author="User1" w:date="2016-01-14T13:25:00Z">
            <w:r w:rsidRPr="005259CF">
              <w:rPr>
                <w:rStyle w:val="Hyperlink"/>
              </w:rPr>
              <w:fldChar w:fldCharType="begin"/>
            </w:r>
            <w:r w:rsidRPr="005259CF">
              <w:rPr>
                <w:rStyle w:val="Hyperlink"/>
              </w:rPr>
              <w:instrText xml:space="preserve"> </w:instrText>
            </w:r>
            <w:r>
              <w:instrText>HYPERLINK \l "_Toc440541255"</w:instrText>
            </w:r>
            <w:r w:rsidRPr="005259CF">
              <w:rPr>
                <w:rStyle w:val="Hyperlink"/>
              </w:rPr>
              <w:instrText xml:space="preserve"> </w:instrText>
            </w:r>
            <w:r w:rsidRPr="005259CF">
              <w:rPr>
                <w:rStyle w:val="Hyperlink"/>
              </w:rPr>
            </w:r>
            <w:r w:rsidRPr="005259CF">
              <w:rPr>
                <w:rStyle w:val="Hyperlink"/>
              </w:rPr>
              <w:fldChar w:fldCharType="separate"/>
            </w:r>
            <w:r w:rsidRPr="005259CF">
              <w:rPr>
                <w:rStyle w:val="Hyperlink"/>
              </w:rPr>
              <w:t>3.2.13</w:t>
            </w:r>
            <w:r>
              <w:rPr>
                <w:rFonts w:asciiTheme="minorHAnsi" w:eastAsiaTheme="minorEastAsia" w:hAnsiTheme="minorHAnsi" w:cstheme="minorBidi"/>
                <w:sz w:val="22"/>
                <w:szCs w:val="22"/>
              </w:rPr>
              <w:tab/>
            </w:r>
            <w:r w:rsidRPr="005259CF">
              <w:rPr>
                <w:rStyle w:val="Hyperlink"/>
              </w:rPr>
              <w:t>Daftar PR</w:t>
            </w:r>
            <w:r>
              <w:rPr>
                <w:webHidden/>
              </w:rPr>
              <w:tab/>
            </w:r>
            <w:r>
              <w:rPr>
                <w:webHidden/>
              </w:rPr>
              <w:fldChar w:fldCharType="begin"/>
            </w:r>
            <w:r>
              <w:rPr>
                <w:webHidden/>
              </w:rPr>
              <w:instrText xml:space="preserve"> PAGEREF _Toc440541255 \h </w:instrText>
            </w:r>
            <w:r>
              <w:rPr>
                <w:webHidden/>
              </w:rPr>
            </w:r>
          </w:ins>
          <w:r>
            <w:rPr>
              <w:webHidden/>
            </w:rPr>
            <w:fldChar w:fldCharType="separate"/>
          </w:r>
          <w:ins w:id="68" w:author="User1" w:date="2016-01-14T13:25:00Z">
            <w:r>
              <w:rPr>
                <w:webHidden/>
              </w:rPr>
              <w:t>72</w:t>
            </w:r>
            <w:r>
              <w:rPr>
                <w:webHidden/>
              </w:rPr>
              <w:fldChar w:fldCharType="end"/>
            </w:r>
            <w:r w:rsidRPr="005259CF">
              <w:rPr>
                <w:rStyle w:val="Hyperlink"/>
              </w:rPr>
              <w:fldChar w:fldCharType="end"/>
            </w:r>
          </w:ins>
        </w:p>
        <w:p w:rsidR="0077448C" w:rsidRDefault="0077448C">
          <w:pPr>
            <w:pStyle w:val="TOC3"/>
            <w:rPr>
              <w:ins w:id="69" w:author="User1" w:date="2016-01-14T13:25:00Z"/>
              <w:rFonts w:asciiTheme="minorHAnsi" w:eastAsiaTheme="minorEastAsia" w:hAnsiTheme="minorHAnsi" w:cstheme="minorBidi"/>
              <w:sz w:val="22"/>
              <w:szCs w:val="22"/>
            </w:rPr>
          </w:pPr>
          <w:ins w:id="70" w:author="User1" w:date="2016-01-14T13:25:00Z">
            <w:r w:rsidRPr="005259CF">
              <w:rPr>
                <w:rStyle w:val="Hyperlink"/>
              </w:rPr>
              <w:fldChar w:fldCharType="begin"/>
            </w:r>
            <w:r w:rsidRPr="005259CF">
              <w:rPr>
                <w:rStyle w:val="Hyperlink"/>
              </w:rPr>
              <w:instrText xml:space="preserve"> </w:instrText>
            </w:r>
            <w:r>
              <w:instrText>HYPERLINK \l "_Toc440541256"</w:instrText>
            </w:r>
            <w:r w:rsidRPr="005259CF">
              <w:rPr>
                <w:rStyle w:val="Hyperlink"/>
              </w:rPr>
              <w:instrText xml:space="preserve"> </w:instrText>
            </w:r>
            <w:r w:rsidRPr="005259CF">
              <w:rPr>
                <w:rStyle w:val="Hyperlink"/>
              </w:rPr>
            </w:r>
            <w:r w:rsidRPr="005259CF">
              <w:rPr>
                <w:rStyle w:val="Hyperlink"/>
              </w:rPr>
              <w:fldChar w:fldCharType="separate"/>
            </w:r>
            <w:r w:rsidRPr="005259CF">
              <w:rPr>
                <w:rStyle w:val="Hyperlink"/>
              </w:rPr>
              <w:t>3.2.14</w:t>
            </w:r>
            <w:r>
              <w:rPr>
                <w:rFonts w:asciiTheme="minorHAnsi" w:eastAsiaTheme="minorEastAsia" w:hAnsiTheme="minorHAnsi" w:cstheme="minorBidi"/>
                <w:sz w:val="22"/>
                <w:szCs w:val="22"/>
              </w:rPr>
              <w:tab/>
            </w:r>
            <w:r w:rsidRPr="005259CF">
              <w:rPr>
                <w:rStyle w:val="Hyperlink"/>
              </w:rPr>
              <w:t>Purchase Order</w:t>
            </w:r>
            <w:r>
              <w:rPr>
                <w:webHidden/>
              </w:rPr>
              <w:tab/>
            </w:r>
            <w:r>
              <w:rPr>
                <w:webHidden/>
              </w:rPr>
              <w:fldChar w:fldCharType="begin"/>
            </w:r>
            <w:r>
              <w:rPr>
                <w:webHidden/>
              </w:rPr>
              <w:instrText xml:space="preserve"> PAGEREF _Toc440541256 \h </w:instrText>
            </w:r>
            <w:r>
              <w:rPr>
                <w:webHidden/>
              </w:rPr>
            </w:r>
          </w:ins>
          <w:r>
            <w:rPr>
              <w:webHidden/>
            </w:rPr>
            <w:fldChar w:fldCharType="separate"/>
          </w:r>
          <w:ins w:id="71" w:author="User1" w:date="2016-01-14T13:25:00Z">
            <w:r>
              <w:rPr>
                <w:webHidden/>
              </w:rPr>
              <w:t>75</w:t>
            </w:r>
            <w:r>
              <w:rPr>
                <w:webHidden/>
              </w:rPr>
              <w:fldChar w:fldCharType="end"/>
            </w:r>
            <w:r w:rsidRPr="005259CF">
              <w:rPr>
                <w:rStyle w:val="Hyperlink"/>
              </w:rPr>
              <w:fldChar w:fldCharType="end"/>
            </w:r>
          </w:ins>
        </w:p>
        <w:p w:rsidR="0077448C" w:rsidRDefault="0077448C">
          <w:pPr>
            <w:pStyle w:val="TOC3"/>
            <w:rPr>
              <w:ins w:id="72" w:author="User1" w:date="2016-01-14T13:25:00Z"/>
              <w:rFonts w:asciiTheme="minorHAnsi" w:eastAsiaTheme="minorEastAsia" w:hAnsiTheme="minorHAnsi" w:cstheme="minorBidi"/>
              <w:sz w:val="22"/>
              <w:szCs w:val="22"/>
            </w:rPr>
          </w:pPr>
          <w:ins w:id="73" w:author="User1" w:date="2016-01-14T13:25:00Z">
            <w:r w:rsidRPr="005259CF">
              <w:rPr>
                <w:rStyle w:val="Hyperlink"/>
              </w:rPr>
              <w:fldChar w:fldCharType="begin"/>
            </w:r>
            <w:r w:rsidRPr="005259CF">
              <w:rPr>
                <w:rStyle w:val="Hyperlink"/>
              </w:rPr>
              <w:instrText xml:space="preserve"> </w:instrText>
            </w:r>
            <w:r>
              <w:instrText>HYPERLINK \l "_Toc440541257"</w:instrText>
            </w:r>
            <w:r w:rsidRPr="005259CF">
              <w:rPr>
                <w:rStyle w:val="Hyperlink"/>
              </w:rPr>
              <w:instrText xml:space="preserve"> </w:instrText>
            </w:r>
            <w:r w:rsidRPr="005259CF">
              <w:rPr>
                <w:rStyle w:val="Hyperlink"/>
              </w:rPr>
            </w:r>
            <w:r w:rsidRPr="005259CF">
              <w:rPr>
                <w:rStyle w:val="Hyperlink"/>
              </w:rPr>
              <w:fldChar w:fldCharType="separate"/>
            </w:r>
            <w:r w:rsidRPr="005259CF">
              <w:rPr>
                <w:rStyle w:val="Hyperlink"/>
              </w:rPr>
              <w:t>3.2.15</w:t>
            </w:r>
            <w:r>
              <w:rPr>
                <w:rFonts w:asciiTheme="minorHAnsi" w:eastAsiaTheme="minorEastAsia" w:hAnsiTheme="minorHAnsi" w:cstheme="minorBidi"/>
                <w:sz w:val="22"/>
                <w:szCs w:val="22"/>
              </w:rPr>
              <w:tab/>
            </w:r>
            <w:r w:rsidRPr="005259CF">
              <w:rPr>
                <w:rStyle w:val="Hyperlink"/>
              </w:rPr>
              <w:t>Daftar Purchase Order</w:t>
            </w:r>
            <w:r>
              <w:rPr>
                <w:webHidden/>
              </w:rPr>
              <w:tab/>
            </w:r>
            <w:r>
              <w:rPr>
                <w:webHidden/>
              </w:rPr>
              <w:fldChar w:fldCharType="begin"/>
            </w:r>
            <w:r>
              <w:rPr>
                <w:webHidden/>
              </w:rPr>
              <w:instrText xml:space="preserve"> PAGEREF _Toc440541257 \h </w:instrText>
            </w:r>
            <w:r>
              <w:rPr>
                <w:webHidden/>
              </w:rPr>
            </w:r>
          </w:ins>
          <w:r>
            <w:rPr>
              <w:webHidden/>
            </w:rPr>
            <w:fldChar w:fldCharType="separate"/>
          </w:r>
          <w:ins w:id="74" w:author="User1" w:date="2016-01-14T13:25:00Z">
            <w:r>
              <w:rPr>
                <w:webHidden/>
              </w:rPr>
              <w:t>80</w:t>
            </w:r>
            <w:r>
              <w:rPr>
                <w:webHidden/>
              </w:rPr>
              <w:fldChar w:fldCharType="end"/>
            </w:r>
            <w:r w:rsidRPr="005259CF">
              <w:rPr>
                <w:rStyle w:val="Hyperlink"/>
              </w:rPr>
              <w:fldChar w:fldCharType="end"/>
            </w:r>
          </w:ins>
        </w:p>
        <w:p w:rsidR="0077448C" w:rsidRDefault="0077448C">
          <w:pPr>
            <w:pStyle w:val="TOC3"/>
            <w:rPr>
              <w:ins w:id="75" w:author="User1" w:date="2016-01-14T13:25:00Z"/>
              <w:rFonts w:asciiTheme="minorHAnsi" w:eastAsiaTheme="minorEastAsia" w:hAnsiTheme="minorHAnsi" w:cstheme="minorBidi"/>
              <w:sz w:val="22"/>
              <w:szCs w:val="22"/>
            </w:rPr>
          </w:pPr>
          <w:ins w:id="76" w:author="User1" w:date="2016-01-14T13:25:00Z">
            <w:r w:rsidRPr="005259CF">
              <w:rPr>
                <w:rStyle w:val="Hyperlink"/>
              </w:rPr>
              <w:fldChar w:fldCharType="begin"/>
            </w:r>
            <w:r w:rsidRPr="005259CF">
              <w:rPr>
                <w:rStyle w:val="Hyperlink"/>
              </w:rPr>
              <w:instrText xml:space="preserve"> </w:instrText>
            </w:r>
            <w:r>
              <w:instrText>HYPERLINK \l "_Toc440541258"</w:instrText>
            </w:r>
            <w:r w:rsidRPr="005259CF">
              <w:rPr>
                <w:rStyle w:val="Hyperlink"/>
              </w:rPr>
              <w:instrText xml:space="preserve"> </w:instrText>
            </w:r>
            <w:r w:rsidRPr="005259CF">
              <w:rPr>
                <w:rStyle w:val="Hyperlink"/>
              </w:rPr>
            </w:r>
            <w:r w:rsidRPr="005259CF">
              <w:rPr>
                <w:rStyle w:val="Hyperlink"/>
              </w:rPr>
              <w:fldChar w:fldCharType="separate"/>
            </w:r>
            <w:r w:rsidRPr="005259CF">
              <w:rPr>
                <w:rStyle w:val="Hyperlink"/>
              </w:rPr>
              <w:t>3.2.16</w:t>
            </w:r>
            <w:r>
              <w:rPr>
                <w:rFonts w:asciiTheme="minorHAnsi" w:eastAsiaTheme="minorEastAsia" w:hAnsiTheme="minorHAnsi" w:cstheme="minorBidi"/>
                <w:sz w:val="22"/>
                <w:szCs w:val="22"/>
              </w:rPr>
              <w:tab/>
            </w:r>
            <w:r w:rsidRPr="005259CF">
              <w:rPr>
                <w:rStyle w:val="Hyperlink"/>
              </w:rPr>
              <w:t>Stock Out</w:t>
            </w:r>
            <w:r>
              <w:rPr>
                <w:webHidden/>
              </w:rPr>
              <w:tab/>
            </w:r>
            <w:r>
              <w:rPr>
                <w:webHidden/>
              </w:rPr>
              <w:fldChar w:fldCharType="begin"/>
            </w:r>
            <w:r>
              <w:rPr>
                <w:webHidden/>
              </w:rPr>
              <w:instrText xml:space="preserve"> PAGEREF _Toc440541258 \h </w:instrText>
            </w:r>
            <w:r>
              <w:rPr>
                <w:webHidden/>
              </w:rPr>
            </w:r>
          </w:ins>
          <w:r>
            <w:rPr>
              <w:webHidden/>
            </w:rPr>
            <w:fldChar w:fldCharType="separate"/>
          </w:r>
          <w:ins w:id="77" w:author="User1" w:date="2016-01-14T13:25:00Z">
            <w:r>
              <w:rPr>
                <w:webHidden/>
              </w:rPr>
              <w:t>82</w:t>
            </w:r>
            <w:r>
              <w:rPr>
                <w:webHidden/>
              </w:rPr>
              <w:fldChar w:fldCharType="end"/>
            </w:r>
            <w:r w:rsidRPr="005259CF">
              <w:rPr>
                <w:rStyle w:val="Hyperlink"/>
              </w:rPr>
              <w:fldChar w:fldCharType="end"/>
            </w:r>
          </w:ins>
        </w:p>
        <w:p w:rsidR="0077448C" w:rsidRDefault="0077448C">
          <w:pPr>
            <w:pStyle w:val="TOC3"/>
            <w:rPr>
              <w:ins w:id="78" w:author="User1" w:date="2016-01-14T13:25:00Z"/>
              <w:rFonts w:asciiTheme="minorHAnsi" w:eastAsiaTheme="minorEastAsia" w:hAnsiTheme="minorHAnsi" w:cstheme="minorBidi"/>
              <w:sz w:val="22"/>
              <w:szCs w:val="22"/>
            </w:rPr>
          </w:pPr>
          <w:ins w:id="79" w:author="User1" w:date="2016-01-14T13:25:00Z">
            <w:r w:rsidRPr="005259CF">
              <w:rPr>
                <w:rStyle w:val="Hyperlink"/>
              </w:rPr>
              <w:fldChar w:fldCharType="begin"/>
            </w:r>
            <w:r w:rsidRPr="005259CF">
              <w:rPr>
                <w:rStyle w:val="Hyperlink"/>
              </w:rPr>
              <w:instrText xml:space="preserve"> </w:instrText>
            </w:r>
            <w:r>
              <w:instrText>HYPERLINK \l "_Toc440541259"</w:instrText>
            </w:r>
            <w:r w:rsidRPr="005259CF">
              <w:rPr>
                <w:rStyle w:val="Hyperlink"/>
              </w:rPr>
              <w:instrText xml:space="preserve"> </w:instrText>
            </w:r>
            <w:r w:rsidRPr="005259CF">
              <w:rPr>
                <w:rStyle w:val="Hyperlink"/>
              </w:rPr>
            </w:r>
            <w:r w:rsidRPr="005259CF">
              <w:rPr>
                <w:rStyle w:val="Hyperlink"/>
              </w:rPr>
              <w:fldChar w:fldCharType="separate"/>
            </w:r>
            <w:r w:rsidRPr="005259CF">
              <w:rPr>
                <w:rStyle w:val="Hyperlink"/>
              </w:rPr>
              <w:t>3.2.17</w:t>
            </w:r>
            <w:r>
              <w:rPr>
                <w:rFonts w:asciiTheme="minorHAnsi" w:eastAsiaTheme="minorEastAsia" w:hAnsiTheme="minorHAnsi" w:cstheme="minorBidi"/>
                <w:sz w:val="22"/>
                <w:szCs w:val="22"/>
              </w:rPr>
              <w:tab/>
            </w:r>
            <w:r w:rsidRPr="005259CF">
              <w:rPr>
                <w:rStyle w:val="Hyperlink"/>
              </w:rPr>
              <w:t>Monitoring Delivery Order</w:t>
            </w:r>
            <w:r>
              <w:rPr>
                <w:webHidden/>
              </w:rPr>
              <w:tab/>
            </w:r>
            <w:r>
              <w:rPr>
                <w:webHidden/>
              </w:rPr>
              <w:fldChar w:fldCharType="begin"/>
            </w:r>
            <w:r>
              <w:rPr>
                <w:webHidden/>
              </w:rPr>
              <w:instrText xml:space="preserve"> PAGEREF _Toc440541259 \h </w:instrText>
            </w:r>
            <w:r>
              <w:rPr>
                <w:webHidden/>
              </w:rPr>
            </w:r>
          </w:ins>
          <w:r>
            <w:rPr>
              <w:webHidden/>
            </w:rPr>
            <w:fldChar w:fldCharType="separate"/>
          </w:r>
          <w:ins w:id="80" w:author="User1" w:date="2016-01-14T13:25:00Z">
            <w:r>
              <w:rPr>
                <w:webHidden/>
              </w:rPr>
              <w:t>85</w:t>
            </w:r>
            <w:r>
              <w:rPr>
                <w:webHidden/>
              </w:rPr>
              <w:fldChar w:fldCharType="end"/>
            </w:r>
            <w:r w:rsidRPr="005259CF">
              <w:rPr>
                <w:rStyle w:val="Hyperlink"/>
              </w:rPr>
              <w:fldChar w:fldCharType="end"/>
            </w:r>
          </w:ins>
        </w:p>
        <w:p w:rsidR="0077448C" w:rsidRDefault="0077448C">
          <w:pPr>
            <w:pStyle w:val="TOC3"/>
            <w:rPr>
              <w:ins w:id="81" w:author="User1" w:date="2016-01-14T13:25:00Z"/>
              <w:rFonts w:asciiTheme="minorHAnsi" w:eastAsiaTheme="minorEastAsia" w:hAnsiTheme="minorHAnsi" w:cstheme="minorBidi"/>
              <w:sz w:val="22"/>
              <w:szCs w:val="22"/>
            </w:rPr>
          </w:pPr>
          <w:ins w:id="82" w:author="User1" w:date="2016-01-14T13:25:00Z">
            <w:r w:rsidRPr="005259CF">
              <w:rPr>
                <w:rStyle w:val="Hyperlink"/>
              </w:rPr>
              <w:fldChar w:fldCharType="begin"/>
            </w:r>
            <w:r w:rsidRPr="005259CF">
              <w:rPr>
                <w:rStyle w:val="Hyperlink"/>
              </w:rPr>
              <w:instrText xml:space="preserve"> </w:instrText>
            </w:r>
            <w:r>
              <w:instrText>HYPERLINK \l "_Toc440541260"</w:instrText>
            </w:r>
            <w:r w:rsidRPr="005259CF">
              <w:rPr>
                <w:rStyle w:val="Hyperlink"/>
              </w:rPr>
              <w:instrText xml:space="preserve"> </w:instrText>
            </w:r>
            <w:r w:rsidRPr="005259CF">
              <w:rPr>
                <w:rStyle w:val="Hyperlink"/>
              </w:rPr>
            </w:r>
            <w:r w:rsidRPr="005259CF">
              <w:rPr>
                <w:rStyle w:val="Hyperlink"/>
              </w:rPr>
              <w:fldChar w:fldCharType="separate"/>
            </w:r>
            <w:r w:rsidRPr="005259CF">
              <w:rPr>
                <w:rStyle w:val="Hyperlink"/>
              </w:rPr>
              <w:t>3.2.18</w:t>
            </w:r>
            <w:r>
              <w:rPr>
                <w:rFonts w:asciiTheme="minorHAnsi" w:eastAsiaTheme="minorEastAsia" w:hAnsiTheme="minorHAnsi" w:cstheme="minorBidi"/>
                <w:sz w:val="22"/>
                <w:szCs w:val="22"/>
              </w:rPr>
              <w:tab/>
            </w:r>
            <w:r w:rsidRPr="005259CF">
              <w:rPr>
                <w:rStyle w:val="Hyperlink"/>
              </w:rPr>
              <w:t>Delivery Order</w:t>
            </w:r>
            <w:r>
              <w:rPr>
                <w:webHidden/>
              </w:rPr>
              <w:tab/>
            </w:r>
            <w:r>
              <w:rPr>
                <w:webHidden/>
              </w:rPr>
              <w:fldChar w:fldCharType="begin"/>
            </w:r>
            <w:r>
              <w:rPr>
                <w:webHidden/>
              </w:rPr>
              <w:instrText xml:space="preserve"> PAGEREF _Toc440541260 \h </w:instrText>
            </w:r>
            <w:r>
              <w:rPr>
                <w:webHidden/>
              </w:rPr>
            </w:r>
          </w:ins>
          <w:r>
            <w:rPr>
              <w:webHidden/>
            </w:rPr>
            <w:fldChar w:fldCharType="separate"/>
          </w:r>
          <w:ins w:id="83" w:author="User1" w:date="2016-01-14T13:25:00Z">
            <w:r>
              <w:rPr>
                <w:webHidden/>
              </w:rPr>
              <w:t>88</w:t>
            </w:r>
            <w:r>
              <w:rPr>
                <w:webHidden/>
              </w:rPr>
              <w:fldChar w:fldCharType="end"/>
            </w:r>
            <w:r w:rsidRPr="005259CF">
              <w:rPr>
                <w:rStyle w:val="Hyperlink"/>
              </w:rPr>
              <w:fldChar w:fldCharType="end"/>
            </w:r>
          </w:ins>
        </w:p>
        <w:p w:rsidR="0077448C" w:rsidRDefault="0077448C">
          <w:pPr>
            <w:pStyle w:val="TOC3"/>
            <w:rPr>
              <w:ins w:id="84" w:author="User1" w:date="2016-01-14T13:25:00Z"/>
              <w:rFonts w:asciiTheme="minorHAnsi" w:eastAsiaTheme="minorEastAsia" w:hAnsiTheme="minorHAnsi" w:cstheme="minorBidi"/>
              <w:sz w:val="22"/>
              <w:szCs w:val="22"/>
            </w:rPr>
          </w:pPr>
          <w:ins w:id="85" w:author="User1" w:date="2016-01-14T13:25:00Z">
            <w:r w:rsidRPr="005259CF">
              <w:rPr>
                <w:rStyle w:val="Hyperlink"/>
              </w:rPr>
              <w:fldChar w:fldCharType="begin"/>
            </w:r>
            <w:r w:rsidRPr="005259CF">
              <w:rPr>
                <w:rStyle w:val="Hyperlink"/>
              </w:rPr>
              <w:instrText xml:space="preserve"> </w:instrText>
            </w:r>
            <w:r>
              <w:instrText>HYPERLINK \l "_Toc440541261"</w:instrText>
            </w:r>
            <w:r w:rsidRPr="005259CF">
              <w:rPr>
                <w:rStyle w:val="Hyperlink"/>
              </w:rPr>
              <w:instrText xml:space="preserve"> </w:instrText>
            </w:r>
            <w:r w:rsidRPr="005259CF">
              <w:rPr>
                <w:rStyle w:val="Hyperlink"/>
              </w:rPr>
            </w:r>
            <w:r w:rsidRPr="005259CF">
              <w:rPr>
                <w:rStyle w:val="Hyperlink"/>
              </w:rPr>
              <w:fldChar w:fldCharType="separate"/>
            </w:r>
            <w:r w:rsidRPr="005259CF">
              <w:rPr>
                <w:rStyle w:val="Hyperlink"/>
              </w:rPr>
              <w:t>3.2.19</w:t>
            </w:r>
            <w:r>
              <w:rPr>
                <w:rFonts w:asciiTheme="minorHAnsi" w:eastAsiaTheme="minorEastAsia" w:hAnsiTheme="minorHAnsi" w:cstheme="minorBidi"/>
                <w:sz w:val="22"/>
                <w:szCs w:val="22"/>
              </w:rPr>
              <w:tab/>
            </w:r>
            <w:r w:rsidRPr="005259CF">
              <w:rPr>
                <w:rStyle w:val="Hyperlink"/>
              </w:rPr>
              <w:t>Delivery Order Payment</w:t>
            </w:r>
            <w:r>
              <w:rPr>
                <w:webHidden/>
              </w:rPr>
              <w:tab/>
            </w:r>
            <w:r>
              <w:rPr>
                <w:webHidden/>
              </w:rPr>
              <w:fldChar w:fldCharType="begin"/>
            </w:r>
            <w:r>
              <w:rPr>
                <w:webHidden/>
              </w:rPr>
              <w:instrText xml:space="preserve"> PAGEREF _Toc440541261 \h </w:instrText>
            </w:r>
            <w:r>
              <w:rPr>
                <w:webHidden/>
              </w:rPr>
            </w:r>
          </w:ins>
          <w:r>
            <w:rPr>
              <w:webHidden/>
            </w:rPr>
            <w:fldChar w:fldCharType="separate"/>
          </w:r>
          <w:ins w:id="86" w:author="User1" w:date="2016-01-14T13:25:00Z">
            <w:r>
              <w:rPr>
                <w:webHidden/>
              </w:rPr>
              <w:t>90</w:t>
            </w:r>
            <w:r>
              <w:rPr>
                <w:webHidden/>
              </w:rPr>
              <w:fldChar w:fldCharType="end"/>
            </w:r>
            <w:r w:rsidRPr="005259CF">
              <w:rPr>
                <w:rStyle w:val="Hyperlink"/>
              </w:rPr>
              <w:fldChar w:fldCharType="end"/>
            </w:r>
          </w:ins>
        </w:p>
        <w:p w:rsidR="0077448C" w:rsidRDefault="0077448C">
          <w:pPr>
            <w:pStyle w:val="TOC3"/>
            <w:rPr>
              <w:ins w:id="87" w:author="User1" w:date="2016-01-14T13:25:00Z"/>
              <w:rFonts w:asciiTheme="minorHAnsi" w:eastAsiaTheme="minorEastAsia" w:hAnsiTheme="minorHAnsi" w:cstheme="minorBidi"/>
              <w:sz w:val="22"/>
              <w:szCs w:val="22"/>
            </w:rPr>
          </w:pPr>
          <w:ins w:id="88" w:author="User1" w:date="2016-01-14T13:25:00Z">
            <w:r w:rsidRPr="005259CF">
              <w:rPr>
                <w:rStyle w:val="Hyperlink"/>
              </w:rPr>
              <w:fldChar w:fldCharType="begin"/>
            </w:r>
            <w:r w:rsidRPr="005259CF">
              <w:rPr>
                <w:rStyle w:val="Hyperlink"/>
              </w:rPr>
              <w:instrText xml:space="preserve"> </w:instrText>
            </w:r>
            <w:r>
              <w:instrText>HYPERLINK \l "_Toc440541262"</w:instrText>
            </w:r>
            <w:r w:rsidRPr="005259CF">
              <w:rPr>
                <w:rStyle w:val="Hyperlink"/>
              </w:rPr>
              <w:instrText xml:space="preserve"> </w:instrText>
            </w:r>
            <w:r w:rsidRPr="005259CF">
              <w:rPr>
                <w:rStyle w:val="Hyperlink"/>
              </w:rPr>
            </w:r>
            <w:r w:rsidRPr="005259CF">
              <w:rPr>
                <w:rStyle w:val="Hyperlink"/>
              </w:rPr>
              <w:fldChar w:fldCharType="separate"/>
            </w:r>
            <w:r w:rsidRPr="005259CF">
              <w:rPr>
                <w:rStyle w:val="Hyperlink"/>
              </w:rPr>
              <w:t>3.2.20</w:t>
            </w:r>
            <w:r>
              <w:rPr>
                <w:rFonts w:asciiTheme="minorHAnsi" w:eastAsiaTheme="minorEastAsia" w:hAnsiTheme="minorHAnsi" w:cstheme="minorBidi"/>
                <w:sz w:val="22"/>
                <w:szCs w:val="22"/>
              </w:rPr>
              <w:tab/>
            </w:r>
            <w:r w:rsidRPr="005259CF">
              <w:rPr>
                <w:rStyle w:val="Hyperlink"/>
              </w:rPr>
              <w:t>Daftar Stok</w:t>
            </w:r>
            <w:r>
              <w:rPr>
                <w:webHidden/>
              </w:rPr>
              <w:tab/>
            </w:r>
            <w:r>
              <w:rPr>
                <w:webHidden/>
              </w:rPr>
              <w:fldChar w:fldCharType="begin"/>
            </w:r>
            <w:r>
              <w:rPr>
                <w:webHidden/>
              </w:rPr>
              <w:instrText xml:space="preserve"> PAGEREF _Toc440541262 \h </w:instrText>
            </w:r>
            <w:r>
              <w:rPr>
                <w:webHidden/>
              </w:rPr>
            </w:r>
          </w:ins>
          <w:r>
            <w:rPr>
              <w:webHidden/>
            </w:rPr>
            <w:fldChar w:fldCharType="separate"/>
          </w:r>
          <w:ins w:id="89" w:author="User1" w:date="2016-01-14T13:25:00Z">
            <w:r>
              <w:rPr>
                <w:webHidden/>
              </w:rPr>
              <w:t>92</w:t>
            </w:r>
            <w:r>
              <w:rPr>
                <w:webHidden/>
              </w:rPr>
              <w:fldChar w:fldCharType="end"/>
            </w:r>
            <w:r w:rsidRPr="005259CF">
              <w:rPr>
                <w:rStyle w:val="Hyperlink"/>
              </w:rPr>
              <w:fldChar w:fldCharType="end"/>
            </w:r>
          </w:ins>
        </w:p>
        <w:p w:rsidR="0077448C" w:rsidRDefault="0077448C">
          <w:pPr>
            <w:pStyle w:val="TOC3"/>
            <w:rPr>
              <w:ins w:id="90" w:author="User1" w:date="2016-01-14T13:25:00Z"/>
              <w:rFonts w:asciiTheme="minorHAnsi" w:eastAsiaTheme="minorEastAsia" w:hAnsiTheme="minorHAnsi" w:cstheme="minorBidi"/>
              <w:sz w:val="22"/>
              <w:szCs w:val="22"/>
            </w:rPr>
          </w:pPr>
          <w:ins w:id="91" w:author="User1" w:date="2016-01-14T13:25:00Z">
            <w:r w:rsidRPr="005259CF">
              <w:rPr>
                <w:rStyle w:val="Hyperlink"/>
              </w:rPr>
              <w:fldChar w:fldCharType="begin"/>
            </w:r>
            <w:r w:rsidRPr="005259CF">
              <w:rPr>
                <w:rStyle w:val="Hyperlink"/>
              </w:rPr>
              <w:instrText xml:space="preserve"> </w:instrText>
            </w:r>
            <w:r>
              <w:instrText>HYPERLINK \l "_Toc440541263"</w:instrText>
            </w:r>
            <w:r w:rsidRPr="005259CF">
              <w:rPr>
                <w:rStyle w:val="Hyperlink"/>
              </w:rPr>
              <w:instrText xml:space="preserve"> </w:instrText>
            </w:r>
            <w:r w:rsidRPr="005259CF">
              <w:rPr>
                <w:rStyle w:val="Hyperlink"/>
              </w:rPr>
            </w:r>
            <w:r w:rsidRPr="005259CF">
              <w:rPr>
                <w:rStyle w:val="Hyperlink"/>
              </w:rPr>
              <w:fldChar w:fldCharType="separate"/>
            </w:r>
            <w:r w:rsidRPr="005259CF">
              <w:rPr>
                <w:rStyle w:val="Hyperlink"/>
                <w:rFonts w:ascii="Trebuchet MS" w:hAnsi="Trebuchet MS"/>
              </w:rPr>
              <w:t>3.2.21</w:t>
            </w:r>
            <w:r>
              <w:rPr>
                <w:rFonts w:asciiTheme="minorHAnsi" w:eastAsiaTheme="minorEastAsia" w:hAnsiTheme="minorHAnsi" w:cstheme="minorBidi"/>
                <w:sz w:val="22"/>
                <w:szCs w:val="22"/>
              </w:rPr>
              <w:tab/>
            </w:r>
            <w:r w:rsidRPr="005259CF">
              <w:rPr>
                <w:rStyle w:val="Hyperlink"/>
                <w:rFonts w:ascii="Trebuchet MS" w:hAnsi="Trebuchet MS"/>
              </w:rPr>
              <w:t>Pemetaan Departemen Pengguna</w:t>
            </w:r>
            <w:r>
              <w:rPr>
                <w:webHidden/>
              </w:rPr>
              <w:tab/>
            </w:r>
            <w:r>
              <w:rPr>
                <w:webHidden/>
              </w:rPr>
              <w:fldChar w:fldCharType="begin"/>
            </w:r>
            <w:r>
              <w:rPr>
                <w:webHidden/>
              </w:rPr>
              <w:instrText xml:space="preserve"> PAGEREF _Toc440541263 \h </w:instrText>
            </w:r>
            <w:r>
              <w:rPr>
                <w:webHidden/>
              </w:rPr>
            </w:r>
          </w:ins>
          <w:r>
            <w:rPr>
              <w:webHidden/>
            </w:rPr>
            <w:fldChar w:fldCharType="separate"/>
          </w:r>
          <w:ins w:id="92" w:author="User1" w:date="2016-01-14T13:25:00Z">
            <w:r>
              <w:rPr>
                <w:webHidden/>
              </w:rPr>
              <w:t>94</w:t>
            </w:r>
            <w:r>
              <w:rPr>
                <w:webHidden/>
              </w:rPr>
              <w:fldChar w:fldCharType="end"/>
            </w:r>
            <w:r w:rsidRPr="005259CF">
              <w:rPr>
                <w:rStyle w:val="Hyperlink"/>
              </w:rPr>
              <w:fldChar w:fldCharType="end"/>
            </w:r>
          </w:ins>
        </w:p>
        <w:p w:rsidR="0077448C" w:rsidRDefault="0077448C">
          <w:pPr>
            <w:pStyle w:val="TOC3"/>
            <w:rPr>
              <w:ins w:id="93" w:author="User1" w:date="2016-01-14T13:25:00Z"/>
              <w:rFonts w:asciiTheme="minorHAnsi" w:eastAsiaTheme="minorEastAsia" w:hAnsiTheme="minorHAnsi" w:cstheme="minorBidi"/>
              <w:sz w:val="22"/>
              <w:szCs w:val="22"/>
            </w:rPr>
          </w:pPr>
          <w:ins w:id="94" w:author="User1" w:date="2016-01-14T13:25:00Z">
            <w:r w:rsidRPr="005259CF">
              <w:rPr>
                <w:rStyle w:val="Hyperlink"/>
              </w:rPr>
              <w:fldChar w:fldCharType="begin"/>
            </w:r>
            <w:r w:rsidRPr="005259CF">
              <w:rPr>
                <w:rStyle w:val="Hyperlink"/>
              </w:rPr>
              <w:instrText xml:space="preserve"> </w:instrText>
            </w:r>
            <w:r>
              <w:instrText>HYPERLINK \l "_Toc440541264"</w:instrText>
            </w:r>
            <w:r w:rsidRPr="005259CF">
              <w:rPr>
                <w:rStyle w:val="Hyperlink"/>
              </w:rPr>
              <w:instrText xml:space="preserve"> </w:instrText>
            </w:r>
            <w:r w:rsidRPr="005259CF">
              <w:rPr>
                <w:rStyle w:val="Hyperlink"/>
              </w:rPr>
            </w:r>
            <w:r w:rsidRPr="005259CF">
              <w:rPr>
                <w:rStyle w:val="Hyperlink"/>
              </w:rPr>
              <w:fldChar w:fldCharType="separate"/>
            </w:r>
            <w:r w:rsidRPr="005259CF">
              <w:rPr>
                <w:rStyle w:val="Hyperlink"/>
              </w:rPr>
              <w:t>3.2.22</w:t>
            </w:r>
            <w:r>
              <w:rPr>
                <w:rFonts w:asciiTheme="minorHAnsi" w:eastAsiaTheme="minorEastAsia" w:hAnsiTheme="minorHAnsi" w:cstheme="minorBidi"/>
                <w:sz w:val="22"/>
                <w:szCs w:val="22"/>
              </w:rPr>
              <w:tab/>
            </w:r>
            <w:r w:rsidRPr="005259CF">
              <w:rPr>
                <w:rStyle w:val="Hyperlink"/>
              </w:rPr>
              <w:t>Report</w:t>
            </w:r>
            <w:r>
              <w:rPr>
                <w:webHidden/>
              </w:rPr>
              <w:tab/>
            </w:r>
            <w:r>
              <w:rPr>
                <w:webHidden/>
              </w:rPr>
              <w:fldChar w:fldCharType="begin"/>
            </w:r>
            <w:r>
              <w:rPr>
                <w:webHidden/>
              </w:rPr>
              <w:instrText xml:space="preserve"> PAGEREF _Toc440541264 \h </w:instrText>
            </w:r>
            <w:r>
              <w:rPr>
                <w:webHidden/>
              </w:rPr>
            </w:r>
          </w:ins>
          <w:r>
            <w:rPr>
              <w:webHidden/>
            </w:rPr>
            <w:fldChar w:fldCharType="separate"/>
          </w:r>
          <w:ins w:id="95" w:author="User1" w:date="2016-01-14T13:25:00Z">
            <w:r>
              <w:rPr>
                <w:webHidden/>
              </w:rPr>
              <w:t>94</w:t>
            </w:r>
            <w:r>
              <w:rPr>
                <w:webHidden/>
              </w:rPr>
              <w:fldChar w:fldCharType="end"/>
            </w:r>
            <w:r w:rsidRPr="005259CF">
              <w:rPr>
                <w:rStyle w:val="Hyperlink"/>
              </w:rPr>
              <w:fldChar w:fldCharType="end"/>
            </w:r>
          </w:ins>
        </w:p>
        <w:p w:rsidR="0077448C" w:rsidRDefault="0077448C">
          <w:pPr>
            <w:pStyle w:val="TOC3"/>
            <w:rPr>
              <w:ins w:id="96" w:author="User1" w:date="2016-01-14T13:25:00Z"/>
              <w:rFonts w:asciiTheme="minorHAnsi" w:eastAsiaTheme="minorEastAsia" w:hAnsiTheme="minorHAnsi" w:cstheme="minorBidi"/>
              <w:sz w:val="22"/>
              <w:szCs w:val="22"/>
            </w:rPr>
          </w:pPr>
          <w:ins w:id="97" w:author="User1" w:date="2016-01-14T13:25:00Z">
            <w:r w:rsidRPr="005259CF">
              <w:rPr>
                <w:rStyle w:val="Hyperlink"/>
              </w:rPr>
              <w:fldChar w:fldCharType="begin"/>
            </w:r>
            <w:r w:rsidRPr="005259CF">
              <w:rPr>
                <w:rStyle w:val="Hyperlink"/>
              </w:rPr>
              <w:instrText xml:space="preserve"> </w:instrText>
            </w:r>
            <w:r>
              <w:instrText>HYPERLINK \l "_Toc440541265"</w:instrText>
            </w:r>
            <w:r w:rsidRPr="005259CF">
              <w:rPr>
                <w:rStyle w:val="Hyperlink"/>
              </w:rPr>
              <w:instrText xml:space="preserve"> </w:instrText>
            </w:r>
            <w:r w:rsidRPr="005259CF">
              <w:rPr>
                <w:rStyle w:val="Hyperlink"/>
              </w:rPr>
            </w:r>
            <w:r w:rsidRPr="005259CF">
              <w:rPr>
                <w:rStyle w:val="Hyperlink"/>
              </w:rPr>
              <w:fldChar w:fldCharType="separate"/>
            </w:r>
            <w:r w:rsidRPr="005259CF">
              <w:rPr>
                <w:rStyle w:val="Hyperlink"/>
              </w:rPr>
              <w:t>3.2.23</w:t>
            </w:r>
            <w:r>
              <w:rPr>
                <w:rFonts w:asciiTheme="minorHAnsi" w:eastAsiaTheme="minorEastAsia" w:hAnsiTheme="minorHAnsi" w:cstheme="minorBidi"/>
                <w:sz w:val="22"/>
                <w:szCs w:val="22"/>
              </w:rPr>
              <w:tab/>
            </w:r>
            <w:r w:rsidRPr="005259CF">
              <w:rPr>
                <w:rStyle w:val="Hyperlink"/>
              </w:rPr>
              <w:t>Wind</w:t>
            </w:r>
            <w:r w:rsidRPr="005259CF">
              <w:rPr>
                <w:rStyle w:val="Hyperlink"/>
              </w:rPr>
              <w:t>o</w:t>
            </w:r>
            <w:r w:rsidRPr="005259CF">
              <w:rPr>
                <w:rStyle w:val="Hyperlink"/>
              </w:rPr>
              <w:t>ws Service Price Validity</w:t>
            </w:r>
            <w:r>
              <w:rPr>
                <w:webHidden/>
              </w:rPr>
              <w:tab/>
            </w:r>
            <w:r>
              <w:rPr>
                <w:webHidden/>
              </w:rPr>
              <w:fldChar w:fldCharType="begin"/>
            </w:r>
            <w:r>
              <w:rPr>
                <w:webHidden/>
              </w:rPr>
              <w:instrText xml:space="preserve"> PAGEREF _Toc440541265 \h </w:instrText>
            </w:r>
            <w:r>
              <w:rPr>
                <w:webHidden/>
              </w:rPr>
            </w:r>
          </w:ins>
          <w:r>
            <w:rPr>
              <w:webHidden/>
            </w:rPr>
            <w:fldChar w:fldCharType="separate"/>
          </w:r>
          <w:ins w:id="98" w:author="User1" w:date="2016-01-14T13:25:00Z">
            <w:r>
              <w:rPr>
                <w:webHidden/>
              </w:rPr>
              <w:t>95</w:t>
            </w:r>
            <w:r>
              <w:rPr>
                <w:webHidden/>
              </w:rPr>
              <w:fldChar w:fldCharType="end"/>
            </w:r>
            <w:r w:rsidRPr="005259CF">
              <w:rPr>
                <w:rStyle w:val="Hyperlink"/>
              </w:rPr>
              <w:fldChar w:fldCharType="end"/>
            </w:r>
          </w:ins>
        </w:p>
        <w:p w:rsidR="0077448C" w:rsidRDefault="0077448C">
          <w:pPr>
            <w:pStyle w:val="TOC2"/>
            <w:rPr>
              <w:ins w:id="99" w:author="User1" w:date="2016-01-14T13:25:00Z"/>
              <w:rFonts w:asciiTheme="minorHAnsi" w:eastAsiaTheme="minorEastAsia" w:hAnsiTheme="minorHAnsi" w:cstheme="minorBidi"/>
              <w:sz w:val="22"/>
              <w:szCs w:val="22"/>
            </w:rPr>
          </w:pPr>
          <w:ins w:id="100" w:author="User1" w:date="2016-01-14T13:25:00Z">
            <w:r w:rsidRPr="005259CF">
              <w:rPr>
                <w:rStyle w:val="Hyperlink"/>
              </w:rPr>
              <w:fldChar w:fldCharType="begin"/>
            </w:r>
            <w:r w:rsidRPr="005259CF">
              <w:rPr>
                <w:rStyle w:val="Hyperlink"/>
              </w:rPr>
              <w:instrText xml:space="preserve"> </w:instrText>
            </w:r>
            <w:r>
              <w:instrText>HYPERLINK \l "_Toc440541266"</w:instrText>
            </w:r>
            <w:r w:rsidRPr="005259CF">
              <w:rPr>
                <w:rStyle w:val="Hyperlink"/>
              </w:rPr>
              <w:instrText xml:space="preserve"> </w:instrText>
            </w:r>
            <w:r w:rsidRPr="005259CF">
              <w:rPr>
                <w:rStyle w:val="Hyperlink"/>
              </w:rPr>
            </w:r>
            <w:r w:rsidRPr="005259CF">
              <w:rPr>
                <w:rStyle w:val="Hyperlink"/>
              </w:rPr>
              <w:fldChar w:fldCharType="separate"/>
            </w:r>
            <w:r w:rsidRPr="005259CF">
              <w:rPr>
                <w:rStyle w:val="Hyperlink"/>
                <w:rFonts w:ascii="Trebuchet MS" w:hAnsi="Trebuchet MS"/>
              </w:rPr>
              <w:t>3.3</w:t>
            </w:r>
            <w:r>
              <w:rPr>
                <w:rFonts w:asciiTheme="minorHAnsi" w:eastAsiaTheme="minorEastAsia" w:hAnsiTheme="minorHAnsi" w:cstheme="minorBidi"/>
                <w:sz w:val="22"/>
                <w:szCs w:val="22"/>
              </w:rPr>
              <w:tab/>
            </w:r>
            <w:r w:rsidRPr="005259CF">
              <w:rPr>
                <w:rStyle w:val="Hyperlink"/>
                <w:rFonts w:ascii="Trebuchet MS" w:hAnsi="Trebuchet MS"/>
              </w:rPr>
              <w:t>SPESIFIKASI DESAIN DATABASE / STRUKTUR DATA</w:t>
            </w:r>
            <w:r>
              <w:rPr>
                <w:webHidden/>
              </w:rPr>
              <w:tab/>
            </w:r>
            <w:r>
              <w:rPr>
                <w:webHidden/>
              </w:rPr>
              <w:fldChar w:fldCharType="begin"/>
            </w:r>
            <w:r>
              <w:rPr>
                <w:webHidden/>
              </w:rPr>
              <w:instrText xml:space="preserve"> PAGEREF _Toc440541266 \h </w:instrText>
            </w:r>
            <w:r>
              <w:rPr>
                <w:webHidden/>
              </w:rPr>
            </w:r>
          </w:ins>
          <w:r>
            <w:rPr>
              <w:webHidden/>
            </w:rPr>
            <w:fldChar w:fldCharType="separate"/>
          </w:r>
          <w:ins w:id="101" w:author="User1" w:date="2016-01-14T13:25:00Z">
            <w:r>
              <w:rPr>
                <w:webHidden/>
              </w:rPr>
              <w:t>96</w:t>
            </w:r>
            <w:r>
              <w:rPr>
                <w:webHidden/>
              </w:rPr>
              <w:fldChar w:fldCharType="end"/>
            </w:r>
            <w:r w:rsidRPr="005259CF">
              <w:rPr>
                <w:rStyle w:val="Hyperlink"/>
              </w:rPr>
              <w:fldChar w:fldCharType="end"/>
            </w:r>
          </w:ins>
        </w:p>
        <w:p w:rsidR="0077448C" w:rsidRDefault="0077448C">
          <w:pPr>
            <w:pStyle w:val="TOC1"/>
            <w:rPr>
              <w:ins w:id="102" w:author="User1" w:date="2016-01-14T13:25:00Z"/>
              <w:rFonts w:asciiTheme="minorHAnsi" w:eastAsiaTheme="minorEastAsia" w:hAnsiTheme="minorHAnsi" w:cstheme="minorBidi"/>
              <w:b w:val="0"/>
              <w:bCs w:val="0"/>
              <w:caps w:val="0"/>
              <w:sz w:val="22"/>
              <w:szCs w:val="22"/>
            </w:rPr>
          </w:pPr>
          <w:ins w:id="103" w:author="User1" w:date="2016-01-14T13:25:00Z">
            <w:r w:rsidRPr="005259CF">
              <w:rPr>
                <w:rStyle w:val="Hyperlink"/>
              </w:rPr>
              <w:fldChar w:fldCharType="begin"/>
            </w:r>
            <w:r w:rsidRPr="005259CF">
              <w:rPr>
                <w:rStyle w:val="Hyperlink"/>
              </w:rPr>
              <w:instrText xml:space="preserve"> </w:instrText>
            </w:r>
            <w:r>
              <w:instrText>HYPERLINK \l "_Toc440541267"</w:instrText>
            </w:r>
            <w:r w:rsidRPr="005259CF">
              <w:rPr>
                <w:rStyle w:val="Hyperlink"/>
              </w:rPr>
              <w:instrText xml:space="preserve"> </w:instrText>
            </w:r>
            <w:r w:rsidRPr="005259CF">
              <w:rPr>
                <w:rStyle w:val="Hyperlink"/>
              </w:rPr>
            </w:r>
            <w:r w:rsidRPr="005259CF">
              <w:rPr>
                <w:rStyle w:val="Hyperlink"/>
              </w:rPr>
              <w:fldChar w:fldCharType="separate"/>
            </w:r>
            <w:r w:rsidRPr="005259CF">
              <w:rPr>
                <w:rStyle w:val="Hyperlink"/>
                <w:rFonts w:ascii="Trebuchet MS" w:hAnsi="Trebuchet MS" w:cs="Arial"/>
              </w:rPr>
              <w:t>4</w:t>
            </w:r>
            <w:r>
              <w:rPr>
                <w:rFonts w:asciiTheme="minorHAnsi" w:eastAsiaTheme="minorEastAsia" w:hAnsiTheme="minorHAnsi" w:cstheme="minorBidi"/>
                <w:b w:val="0"/>
                <w:bCs w:val="0"/>
                <w:caps w:val="0"/>
                <w:sz w:val="22"/>
                <w:szCs w:val="22"/>
              </w:rPr>
              <w:tab/>
            </w:r>
            <w:r w:rsidRPr="005259CF">
              <w:rPr>
                <w:rStyle w:val="Hyperlink"/>
                <w:rFonts w:ascii="Trebuchet MS" w:hAnsi="Trebuchet MS" w:cs="Arial"/>
              </w:rPr>
              <w:t>SPESIFIKASI DESAIN NON-FUNCTIONAL REQUIREMENT</w:t>
            </w:r>
            <w:r>
              <w:rPr>
                <w:webHidden/>
              </w:rPr>
              <w:tab/>
            </w:r>
            <w:r>
              <w:rPr>
                <w:webHidden/>
              </w:rPr>
              <w:fldChar w:fldCharType="begin"/>
            </w:r>
            <w:r>
              <w:rPr>
                <w:webHidden/>
              </w:rPr>
              <w:instrText xml:space="preserve"> PAGEREF _Toc440541267 \h </w:instrText>
            </w:r>
            <w:r>
              <w:rPr>
                <w:webHidden/>
              </w:rPr>
            </w:r>
          </w:ins>
          <w:r>
            <w:rPr>
              <w:webHidden/>
            </w:rPr>
            <w:fldChar w:fldCharType="separate"/>
          </w:r>
          <w:ins w:id="104" w:author="User1" w:date="2016-01-14T13:25:00Z">
            <w:r>
              <w:rPr>
                <w:webHidden/>
              </w:rPr>
              <w:t>124</w:t>
            </w:r>
            <w:r>
              <w:rPr>
                <w:webHidden/>
              </w:rPr>
              <w:fldChar w:fldCharType="end"/>
            </w:r>
            <w:r w:rsidRPr="005259CF">
              <w:rPr>
                <w:rStyle w:val="Hyperlink"/>
              </w:rPr>
              <w:fldChar w:fldCharType="end"/>
            </w:r>
          </w:ins>
        </w:p>
        <w:p w:rsidR="0077448C" w:rsidRDefault="0077448C">
          <w:pPr>
            <w:pStyle w:val="TOC2"/>
            <w:rPr>
              <w:ins w:id="105" w:author="User1" w:date="2016-01-14T13:25:00Z"/>
              <w:rFonts w:asciiTheme="minorHAnsi" w:eastAsiaTheme="minorEastAsia" w:hAnsiTheme="minorHAnsi" w:cstheme="minorBidi"/>
              <w:sz w:val="22"/>
              <w:szCs w:val="22"/>
            </w:rPr>
          </w:pPr>
          <w:ins w:id="106" w:author="User1" w:date="2016-01-14T13:25:00Z">
            <w:r w:rsidRPr="005259CF">
              <w:rPr>
                <w:rStyle w:val="Hyperlink"/>
              </w:rPr>
              <w:fldChar w:fldCharType="begin"/>
            </w:r>
            <w:r w:rsidRPr="005259CF">
              <w:rPr>
                <w:rStyle w:val="Hyperlink"/>
              </w:rPr>
              <w:instrText xml:space="preserve"> </w:instrText>
            </w:r>
            <w:r>
              <w:instrText>HYPERLINK \l "_Toc440541268"</w:instrText>
            </w:r>
            <w:r w:rsidRPr="005259CF">
              <w:rPr>
                <w:rStyle w:val="Hyperlink"/>
              </w:rPr>
              <w:instrText xml:space="preserve"> </w:instrText>
            </w:r>
            <w:r w:rsidRPr="005259CF">
              <w:rPr>
                <w:rStyle w:val="Hyperlink"/>
              </w:rPr>
            </w:r>
            <w:r w:rsidRPr="005259CF">
              <w:rPr>
                <w:rStyle w:val="Hyperlink"/>
              </w:rPr>
              <w:fldChar w:fldCharType="separate"/>
            </w:r>
            <w:r w:rsidRPr="005259CF">
              <w:rPr>
                <w:rStyle w:val="Hyperlink"/>
                <w:rFonts w:ascii="Trebuchet MS" w:hAnsi="Trebuchet MS"/>
              </w:rPr>
              <w:t>4.1</w:t>
            </w:r>
            <w:r>
              <w:rPr>
                <w:rFonts w:asciiTheme="minorHAnsi" w:eastAsiaTheme="minorEastAsia" w:hAnsiTheme="minorHAnsi" w:cstheme="minorBidi"/>
                <w:sz w:val="22"/>
                <w:szCs w:val="22"/>
              </w:rPr>
              <w:tab/>
            </w:r>
            <w:r w:rsidRPr="005259CF">
              <w:rPr>
                <w:rStyle w:val="Hyperlink"/>
                <w:rFonts w:ascii="Trebuchet MS" w:hAnsi="Trebuchet MS"/>
              </w:rPr>
              <w:t>SPESIFIKASI HARDWARE</w:t>
            </w:r>
            <w:r>
              <w:rPr>
                <w:webHidden/>
              </w:rPr>
              <w:tab/>
            </w:r>
            <w:r>
              <w:rPr>
                <w:webHidden/>
              </w:rPr>
              <w:fldChar w:fldCharType="begin"/>
            </w:r>
            <w:r>
              <w:rPr>
                <w:webHidden/>
              </w:rPr>
              <w:instrText xml:space="preserve"> PAGEREF _Toc440541268 \h </w:instrText>
            </w:r>
            <w:r>
              <w:rPr>
                <w:webHidden/>
              </w:rPr>
            </w:r>
          </w:ins>
          <w:r>
            <w:rPr>
              <w:webHidden/>
            </w:rPr>
            <w:fldChar w:fldCharType="separate"/>
          </w:r>
          <w:ins w:id="107" w:author="User1" w:date="2016-01-14T13:25:00Z">
            <w:r>
              <w:rPr>
                <w:webHidden/>
              </w:rPr>
              <w:t>124</w:t>
            </w:r>
            <w:r>
              <w:rPr>
                <w:webHidden/>
              </w:rPr>
              <w:fldChar w:fldCharType="end"/>
            </w:r>
            <w:r w:rsidRPr="005259CF">
              <w:rPr>
                <w:rStyle w:val="Hyperlink"/>
              </w:rPr>
              <w:fldChar w:fldCharType="end"/>
            </w:r>
          </w:ins>
        </w:p>
        <w:p w:rsidR="0077448C" w:rsidRDefault="0077448C">
          <w:pPr>
            <w:pStyle w:val="TOC2"/>
            <w:rPr>
              <w:ins w:id="108" w:author="User1" w:date="2016-01-14T13:25:00Z"/>
              <w:rFonts w:asciiTheme="minorHAnsi" w:eastAsiaTheme="minorEastAsia" w:hAnsiTheme="minorHAnsi" w:cstheme="minorBidi"/>
              <w:sz w:val="22"/>
              <w:szCs w:val="22"/>
            </w:rPr>
          </w:pPr>
          <w:ins w:id="109" w:author="User1" w:date="2016-01-14T13:25:00Z">
            <w:r w:rsidRPr="005259CF">
              <w:rPr>
                <w:rStyle w:val="Hyperlink"/>
              </w:rPr>
              <w:fldChar w:fldCharType="begin"/>
            </w:r>
            <w:r w:rsidRPr="005259CF">
              <w:rPr>
                <w:rStyle w:val="Hyperlink"/>
              </w:rPr>
              <w:instrText xml:space="preserve"> </w:instrText>
            </w:r>
            <w:r>
              <w:instrText>HYPERLINK \l "_Toc440541269"</w:instrText>
            </w:r>
            <w:r w:rsidRPr="005259CF">
              <w:rPr>
                <w:rStyle w:val="Hyperlink"/>
              </w:rPr>
              <w:instrText xml:space="preserve"> </w:instrText>
            </w:r>
            <w:r w:rsidRPr="005259CF">
              <w:rPr>
                <w:rStyle w:val="Hyperlink"/>
              </w:rPr>
            </w:r>
            <w:r w:rsidRPr="005259CF">
              <w:rPr>
                <w:rStyle w:val="Hyperlink"/>
              </w:rPr>
              <w:fldChar w:fldCharType="separate"/>
            </w:r>
            <w:r w:rsidRPr="005259CF">
              <w:rPr>
                <w:rStyle w:val="Hyperlink"/>
                <w:rFonts w:ascii="Trebuchet MS" w:hAnsi="Trebuchet MS"/>
              </w:rPr>
              <w:t>4.2</w:t>
            </w:r>
            <w:r>
              <w:rPr>
                <w:rFonts w:asciiTheme="minorHAnsi" w:eastAsiaTheme="minorEastAsia" w:hAnsiTheme="minorHAnsi" w:cstheme="minorBidi"/>
                <w:sz w:val="22"/>
                <w:szCs w:val="22"/>
              </w:rPr>
              <w:tab/>
            </w:r>
            <w:r w:rsidRPr="005259CF">
              <w:rPr>
                <w:rStyle w:val="Hyperlink"/>
                <w:rFonts w:ascii="Trebuchet MS" w:hAnsi="Trebuchet MS"/>
              </w:rPr>
              <w:t>SPESIFIKASI OPERATING SYSTEM</w:t>
            </w:r>
            <w:r>
              <w:rPr>
                <w:webHidden/>
              </w:rPr>
              <w:tab/>
            </w:r>
            <w:r>
              <w:rPr>
                <w:webHidden/>
              </w:rPr>
              <w:fldChar w:fldCharType="begin"/>
            </w:r>
            <w:r>
              <w:rPr>
                <w:webHidden/>
              </w:rPr>
              <w:instrText xml:space="preserve"> PAGEREF _Toc440541269 \h </w:instrText>
            </w:r>
            <w:r>
              <w:rPr>
                <w:webHidden/>
              </w:rPr>
            </w:r>
          </w:ins>
          <w:r>
            <w:rPr>
              <w:webHidden/>
            </w:rPr>
            <w:fldChar w:fldCharType="separate"/>
          </w:r>
          <w:ins w:id="110" w:author="User1" w:date="2016-01-14T13:25:00Z">
            <w:r>
              <w:rPr>
                <w:webHidden/>
              </w:rPr>
              <w:t>125</w:t>
            </w:r>
            <w:r>
              <w:rPr>
                <w:webHidden/>
              </w:rPr>
              <w:fldChar w:fldCharType="end"/>
            </w:r>
            <w:r w:rsidRPr="005259CF">
              <w:rPr>
                <w:rStyle w:val="Hyperlink"/>
              </w:rPr>
              <w:fldChar w:fldCharType="end"/>
            </w:r>
          </w:ins>
        </w:p>
        <w:p w:rsidR="0077448C" w:rsidRDefault="0077448C">
          <w:pPr>
            <w:pStyle w:val="TOC2"/>
            <w:rPr>
              <w:ins w:id="111" w:author="User1" w:date="2016-01-14T13:25:00Z"/>
              <w:rFonts w:asciiTheme="minorHAnsi" w:eastAsiaTheme="minorEastAsia" w:hAnsiTheme="minorHAnsi" w:cstheme="minorBidi"/>
              <w:sz w:val="22"/>
              <w:szCs w:val="22"/>
            </w:rPr>
          </w:pPr>
          <w:ins w:id="112" w:author="User1" w:date="2016-01-14T13:25:00Z">
            <w:r w:rsidRPr="005259CF">
              <w:rPr>
                <w:rStyle w:val="Hyperlink"/>
              </w:rPr>
              <w:fldChar w:fldCharType="begin"/>
            </w:r>
            <w:r w:rsidRPr="005259CF">
              <w:rPr>
                <w:rStyle w:val="Hyperlink"/>
              </w:rPr>
              <w:instrText xml:space="preserve"> </w:instrText>
            </w:r>
            <w:r>
              <w:instrText>HYPERLINK \l "_Toc440541270"</w:instrText>
            </w:r>
            <w:r w:rsidRPr="005259CF">
              <w:rPr>
                <w:rStyle w:val="Hyperlink"/>
              </w:rPr>
              <w:instrText xml:space="preserve"> </w:instrText>
            </w:r>
            <w:r w:rsidRPr="005259CF">
              <w:rPr>
                <w:rStyle w:val="Hyperlink"/>
              </w:rPr>
            </w:r>
            <w:r w:rsidRPr="005259CF">
              <w:rPr>
                <w:rStyle w:val="Hyperlink"/>
              </w:rPr>
              <w:fldChar w:fldCharType="separate"/>
            </w:r>
            <w:r w:rsidRPr="005259CF">
              <w:rPr>
                <w:rStyle w:val="Hyperlink"/>
                <w:rFonts w:ascii="Trebuchet MS" w:hAnsi="Trebuchet MS"/>
              </w:rPr>
              <w:t>4.3</w:t>
            </w:r>
            <w:r>
              <w:rPr>
                <w:rFonts w:asciiTheme="minorHAnsi" w:eastAsiaTheme="minorEastAsia" w:hAnsiTheme="minorHAnsi" w:cstheme="minorBidi"/>
                <w:sz w:val="22"/>
                <w:szCs w:val="22"/>
              </w:rPr>
              <w:tab/>
            </w:r>
            <w:r w:rsidRPr="005259CF">
              <w:rPr>
                <w:rStyle w:val="Hyperlink"/>
                <w:rFonts w:ascii="Trebuchet MS" w:hAnsi="Trebuchet MS"/>
              </w:rPr>
              <w:t>SPESIFIKASI DATABASE SERVER</w:t>
            </w:r>
            <w:r>
              <w:rPr>
                <w:webHidden/>
              </w:rPr>
              <w:tab/>
            </w:r>
            <w:r>
              <w:rPr>
                <w:webHidden/>
              </w:rPr>
              <w:fldChar w:fldCharType="begin"/>
            </w:r>
            <w:r>
              <w:rPr>
                <w:webHidden/>
              </w:rPr>
              <w:instrText xml:space="preserve"> PAGEREF _Toc440541270 \h </w:instrText>
            </w:r>
            <w:r>
              <w:rPr>
                <w:webHidden/>
              </w:rPr>
            </w:r>
          </w:ins>
          <w:r>
            <w:rPr>
              <w:webHidden/>
            </w:rPr>
            <w:fldChar w:fldCharType="separate"/>
          </w:r>
          <w:ins w:id="113" w:author="User1" w:date="2016-01-14T13:25:00Z">
            <w:r>
              <w:rPr>
                <w:webHidden/>
              </w:rPr>
              <w:t>125</w:t>
            </w:r>
            <w:r>
              <w:rPr>
                <w:webHidden/>
              </w:rPr>
              <w:fldChar w:fldCharType="end"/>
            </w:r>
            <w:r w:rsidRPr="005259CF">
              <w:rPr>
                <w:rStyle w:val="Hyperlink"/>
              </w:rPr>
              <w:fldChar w:fldCharType="end"/>
            </w:r>
          </w:ins>
        </w:p>
        <w:p w:rsidR="0077448C" w:rsidRDefault="0077448C">
          <w:pPr>
            <w:pStyle w:val="TOC2"/>
            <w:rPr>
              <w:ins w:id="114" w:author="User1" w:date="2016-01-14T13:25:00Z"/>
              <w:rFonts w:asciiTheme="minorHAnsi" w:eastAsiaTheme="minorEastAsia" w:hAnsiTheme="minorHAnsi" w:cstheme="minorBidi"/>
              <w:sz w:val="22"/>
              <w:szCs w:val="22"/>
            </w:rPr>
          </w:pPr>
          <w:ins w:id="115" w:author="User1" w:date="2016-01-14T13:25:00Z">
            <w:r w:rsidRPr="005259CF">
              <w:rPr>
                <w:rStyle w:val="Hyperlink"/>
              </w:rPr>
              <w:lastRenderedPageBreak/>
              <w:fldChar w:fldCharType="begin"/>
            </w:r>
            <w:r w:rsidRPr="005259CF">
              <w:rPr>
                <w:rStyle w:val="Hyperlink"/>
              </w:rPr>
              <w:instrText xml:space="preserve"> </w:instrText>
            </w:r>
            <w:r>
              <w:instrText>HYPERLINK \l "_Toc440541271"</w:instrText>
            </w:r>
            <w:r w:rsidRPr="005259CF">
              <w:rPr>
                <w:rStyle w:val="Hyperlink"/>
              </w:rPr>
              <w:instrText xml:space="preserve"> </w:instrText>
            </w:r>
            <w:r w:rsidRPr="005259CF">
              <w:rPr>
                <w:rStyle w:val="Hyperlink"/>
              </w:rPr>
            </w:r>
            <w:r w:rsidRPr="005259CF">
              <w:rPr>
                <w:rStyle w:val="Hyperlink"/>
              </w:rPr>
              <w:fldChar w:fldCharType="separate"/>
            </w:r>
            <w:r w:rsidRPr="005259CF">
              <w:rPr>
                <w:rStyle w:val="Hyperlink"/>
                <w:rFonts w:ascii="Trebuchet MS" w:hAnsi="Trebuchet MS"/>
              </w:rPr>
              <w:t>4.4</w:t>
            </w:r>
            <w:r>
              <w:rPr>
                <w:rFonts w:asciiTheme="minorHAnsi" w:eastAsiaTheme="minorEastAsia" w:hAnsiTheme="minorHAnsi" w:cstheme="minorBidi"/>
                <w:sz w:val="22"/>
                <w:szCs w:val="22"/>
              </w:rPr>
              <w:tab/>
            </w:r>
            <w:r w:rsidRPr="005259CF">
              <w:rPr>
                <w:rStyle w:val="Hyperlink"/>
                <w:rFonts w:ascii="Trebuchet MS" w:hAnsi="Trebuchet MS"/>
              </w:rPr>
              <w:t>SPESIFIKASI WEB SERVER</w:t>
            </w:r>
            <w:r>
              <w:rPr>
                <w:webHidden/>
              </w:rPr>
              <w:tab/>
            </w:r>
            <w:r>
              <w:rPr>
                <w:webHidden/>
              </w:rPr>
              <w:fldChar w:fldCharType="begin"/>
            </w:r>
            <w:r>
              <w:rPr>
                <w:webHidden/>
              </w:rPr>
              <w:instrText xml:space="preserve"> PAGEREF _Toc440541271 \h </w:instrText>
            </w:r>
            <w:r>
              <w:rPr>
                <w:webHidden/>
              </w:rPr>
            </w:r>
          </w:ins>
          <w:r>
            <w:rPr>
              <w:webHidden/>
            </w:rPr>
            <w:fldChar w:fldCharType="separate"/>
          </w:r>
          <w:ins w:id="116" w:author="User1" w:date="2016-01-14T13:25:00Z">
            <w:r>
              <w:rPr>
                <w:webHidden/>
              </w:rPr>
              <w:t>125</w:t>
            </w:r>
            <w:r>
              <w:rPr>
                <w:webHidden/>
              </w:rPr>
              <w:fldChar w:fldCharType="end"/>
            </w:r>
            <w:r w:rsidRPr="005259CF">
              <w:rPr>
                <w:rStyle w:val="Hyperlink"/>
              </w:rPr>
              <w:fldChar w:fldCharType="end"/>
            </w:r>
          </w:ins>
        </w:p>
        <w:p w:rsidR="0077448C" w:rsidRDefault="0077448C">
          <w:pPr>
            <w:pStyle w:val="TOC2"/>
            <w:rPr>
              <w:ins w:id="117" w:author="User1" w:date="2016-01-14T13:25:00Z"/>
              <w:rFonts w:asciiTheme="minorHAnsi" w:eastAsiaTheme="minorEastAsia" w:hAnsiTheme="minorHAnsi" w:cstheme="minorBidi"/>
              <w:sz w:val="22"/>
              <w:szCs w:val="22"/>
            </w:rPr>
          </w:pPr>
          <w:ins w:id="118" w:author="User1" w:date="2016-01-14T13:25:00Z">
            <w:r w:rsidRPr="005259CF">
              <w:rPr>
                <w:rStyle w:val="Hyperlink"/>
              </w:rPr>
              <w:fldChar w:fldCharType="begin"/>
            </w:r>
            <w:r w:rsidRPr="005259CF">
              <w:rPr>
                <w:rStyle w:val="Hyperlink"/>
              </w:rPr>
              <w:instrText xml:space="preserve"> </w:instrText>
            </w:r>
            <w:r>
              <w:instrText>HYPERLINK \l "_Toc440541272"</w:instrText>
            </w:r>
            <w:r w:rsidRPr="005259CF">
              <w:rPr>
                <w:rStyle w:val="Hyperlink"/>
              </w:rPr>
              <w:instrText xml:space="preserve"> </w:instrText>
            </w:r>
            <w:r w:rsidRPr="005259CF">
              <w:rPr>
                <w:rStyle w:val="Hyperlink"/>
              </w:rPr>
            </w:r>
            <w:r w:rsidRPr="005259CF">
              <w:rPr>
                <w:rStyle w:val="Hyperlink"/>
              </w:rPr>
              <w:fldChar w:fldCharType="separate"/>
            </w:r>
            <w:r w:rsidRPr="005259CF">
              <w:rPr>
                <w:rStyle w:val="Hyperlink"/>
                <w:rFonts w:ascii="Trebuchet MS" w:hAnsi="Trebuchet MS"/>
              </w:rPr>
              <w:t>4.5</w:t>
            </w:r>
            <w:r>
              <w:rPr>
                <w:rFonts w:asciiTheme="minorHAnsi" w:eastAsiaTheme="minorEastAsia" w:hAnsiTheme="minorHAnsi" w:cstheme="minorBidi"/>
                <w:sz w:val="22"/>
                <w:szCs w:val="22"/>
              </w:rPr>
              <w:tab/>
            </w:r>
            <w:r w:rsidRPr="005259CF">
              <w:rPr>
                <w:rStyle w:val="Hyperlink"/>
                <w:rFonts w:ascii="Trebuchet MS" w:hAnsi="Trebuchet MS"/>
              </w:rPr>
              <w:t>SPESIFIKASI APPLICATION SERVER</w:t>
            </w:r>
            <w:r>
              <w:rPr>
                <w:webHidden/>
              </w:rPr>
              <w:tab/>
            </w:r>
            <w:r>
              <w:rPr>
                <w:webHidden/>
              </w:rPr>
              <w:fldChar w:fldCharType="begin"/>
            </w:r>
            <w:r>
              <w:rPr>
                <w:webHidden/>
              </w:rPr>
              <w:instrText xml:space="preserve"> PAGEREF _Toc440541272 \h </w:instrText>
            </w:r>
            <w:r>
              <w:rPr>
                <w:webHidden/>
              </w:rPr>
            </w:r>
          </w:ins>
          <w:r>
            <w:rPr>
              <w:webHidden/>
            </w:rPr>
            <w:fldChar w:fldCharType="separate"/>
          </w:r>
          <w:ins w:id="119" w:author="User1" w:date="2016-01-14T13:25:00Z">
            <w:r>
              <w:rPr>
                <w:webHidden/>
              </w:rPr>
              <w:t>125</w:t>
            </w:r>
            <w:r>
              <w:rPr>
                <w:webHidden/>
              </w:rPr>
              <w:fldChar w:fldCharType="end"/>
            </w:r>
            <w:r w:rsidRPr="005259CF">
              <w:rPr>
                <w:rStyle w:val="Hyperlink"/>
              </w:rPr>
              <w:fldChar w:fldCharType="end"/>
            </w:r>
          </w:ins>
        </w:p>
        <w:p w:rsidR="0077448C" w:rsidRDefault="0077448C">
          <w:pPr>
            <w:pStyle w:val="TOC2"/>
            <w:rPr>
              <w:ins w:id="120" w:author="User1" w:date="2016-01-14T13:25:00Z"/>
              <w:rFonts w:asciiTheme="minorHAnsi" w:eastAsiaTheme="minorEastAsia" w:hAnsiTheme="minorHAnsi" w:cstheme="minorBidi"/>
              <w:sz w:val="22"/>
              <w:szCs w:val="22"/>
            </w:rPr>
          </w:pPr>
          <w:ins w:id="121" w:author="User1" w:date="2016-01-14T13:25:00Z">
            <w:r w:rsidRPr="005259CF">
              <w:rPr>
                <w:rStyle w:val="Hyperlink"/>
              </w:rPr>
              <w:fldChar w:fldCharType="begin"/>
            </w:r>
            <w:r w:rsidRPr="005259CF">
              <w:rPr>
                <w:rStyle w:val="Hyperlink"/>
              </w:rPr>
              <w:instrText xml:space="preserve"> </w:instrText>
            </w:r>
            <w:r>
              <w:instrText>HYPERLINK \l "_Toc440541273"</w:instrText>
            </w:r>
            <w:r w:rsidRPr="005259CF">
              <w:rPr>
                <w:rStyle w:val="Hyperlink"/>
              </w:rPr>
              <w:instrText xml:space="preserve"> </w:instrText>
            </w:r>
            <w:r w:rsidRPr="005259CF">
              <w:rPr>
                <w:rStyle w:val="Hyperlink"/>
              </w:rPr>
            </w:r>
            <w:r w:rsidRPr="005259CF">
              <w:rPr>
                <w:rStyle w:val="Hyperlink"/>
              </w:rPr>
              <w:fldChar w:fldCharType="separate"/>
            </w:r>
            <w:r w:rsidRPr="005259CF">
              <w:rPr>
                <w:rStyle w:val="Hyperlink"/>
                <w:rFonts w:ascii="Trebuchet MS" w:hAnsi="Trebuchet MS"/>
              </w:rPr>
              <w:t>4.6</w:t>
            </w:r>
            <w:r>
              <w:rPr>
                <w:rFonts w:asciiTheme="minorHAnsi" w:eastAsiaTheme="minorEastAsia" w:hAnsiTheme="minorHAnsi" w:cstheme="minorBidi"/>
                <w:sz w:val="22"/>
                <w:szCs w:val="22"/>
              </w:rPr>
              <w:tab/>
            </w:r>
            <w:r w:rsidRPr="005259CF">
              <w:rPr>
                <w:rStyle w:val="Hyperlink"/>
                <w:rFonts w:ascii="Trebuchet MS" w:hAnsi="Trebuchet MS"/>
              </w:rPr>
              <w:t>SPESIFIKASI SERVER SIDE PROGRAMMING/SCRIPTING</w:t>
            </w:r>
            <w:r>
              <w:rPr>
                <w:webHidden/>
              </w:rPr>
              <w:tab/>
            </w:r>
            <w:r>
              <w:rPr>
                <w:webHidden/>
              </w:rPr>
              <w:fldChar w:fldCharType="begin"/>
            </w:r>
            <w:r>
              <w:rPr>
                <w:webHidden/>
              </w:rPr>
              <w:instrText xml:space="preserve"> PAGEREF _Toc440541273 \h </w:instrText>
            </w:r>
            <w:r>
              <w:rPr>
                <w:webHidden/>
              </w:rPr>
            </w:r>
          </w:ins>
          <w:r>
            <w:rPr>
              <w:webHidden/>
            </w:rPr>
            <w:fldChar w:fldCharType="separate"/>
          </w:r>
          <w:ins w:id="122" w:author="User1" w:date="2016-01-14T13:25:00Z">
            <w:r>
              <w:rPr>
                <w:webHidden/>
              </w:rPr>
              <w:t>126</w:t>
            </w:r>
            <w:r>
              <w:rPr>
                <w:webHidden/>
              </w:rPr>
              <w:fldChar w:fldCharType="end"/>
            </w:r>
            <w:r w:rsidRPr="005259CF">
              <w:rPr>
                <w:rStyle w:val="Hyperlink"/>
              </w:rPr>
              <w:fldChar w:fldCharType="end"/>
            </w:r>
          </w:ins>
        </w:p>
        <w:p w:rsidR="0077448C" w:rsidRDefault="0077448C">
          <w:pPr>
            <w:pStyle w:val="TOC2"/>
            <w:rPr>
              <w:ins w:id="123" w:author="User1" w:date="2016-01-14T13:25:00Z"/>
              <w:rFonts w:asciiTheme="minorHAnsi" w:eastAsiaTheme="minorEastAsia" w:hAnsiTheme="minorHAnsi" w:cstheme="minorBidi"/>
              <w:sz w:val="22"/>
              <w:szCs w:val="22"/>
            </w:rPr>
          </w:pPr>
          <w:ins w:id="124" w:author="User1" w:date="2016-01-14T13:25:00Z">
            <w:r w:rsidRPr="005259CF">
              <w:rPr>
                <w:rStyle w:val="Hyperlink"/>
              </w:rPr>
              <w:fldChar w:fldCharType="begin"/>
            </w:r>
            <w:r w:rsidRPr="005259CF">
              <w:rPr>
                <w:rStyle w:val="Hyperlink"/>
              </w:rPr>
              <w:instrText xml:space="preserve"> </w:instrText>
            </w:r>
            <w:r>
              <w:instrText>HYPERLINK \l "_Toc440541274"</w:instrText>
            </w:r>
            <w:r w:rsidRPr="005259CF">
              <w:rPr>
                <w:rStyle w:val="Hyperlink"/>
              </w:rPr>
              <w:instrText xml:space="preserve"> </w:instrText>
            </w:r>
            <w:r w:rsidRPr="005259CF">
              <w:rPr>
                <w:rStyle w:val="Hyperlink"/>
              </w:rPr>
            </w:r>
            <w:r w:rsidRPr="005259CF">
              <w:rPr>
                <w:rStyle w:val="Hyperlink"/>
              </w:rPr>
              <w:fldChar w:fldCharType="separate"/>
            </w:r>
            <w:r w:rsidRPr="005259CF">
              <w:rPr>
                <w:rStyle w:val="Hyperlink"/>
                <w:rFonts w:ascii="Trebuchet MS" w:hAnsi="Trebuchet MS"/>
              </w:rPr>
              <w:t>4.7</w:t>
            </w:r>
            <w:r>
              <w:rPr>
                <w:rFonts w:asciiTheme="minorHAnsi" w:eastAsiaTheme="minorEastAsia" w:hAnsiTheme="minorHAnsi" w:cstheme="minorBidi"/>
                <w:sz w:val="22"/>
                <w:szCs w:val="22"/>
              </w:rPr>
              <w:tab/>
            </w:r>
            <w:r w:rsidRPr="005259CF">
              <w:rPr>
                <w:rStyle w:val="Hyperlink"/>
                <w:rFonts w:ascii="Trebuchet MS" w:hAnsi="Trebuchet MS"/>
              </w:rPr>
              <w:t>BACKUP</w:t>
            </w:r>
            <w:r>
              <w:rPr>
                <w:webHidden/>
              </w:rPr>
              <w:tab/>
            </w:r>
            <w:r>
              <w:rPr>
                <w:webHidden/>
              </w:rPr>
              <w:fldChar w:fldCharType="begin"/>
            </w:r>
            <w:r>
              <w:rPr>
                <w:webHidden/>
              </w:rPr>
              <w:instrText xml:space="preserve"> PAGEREF _Toc440541274 \h </w:instrText>
            </w:r>
            <w:r>
              <w:rPr>
                <w:webHidden/>
              </w:rPr>
            </w:r>
          </w:ins>
          <w:r>
            <w:rPr>
              <w:webHidden/>
            </w:rPr>
            <w:fldChar w:fldCharType="separate"/>
          </w:r>
          <w:ins w:id="125" w:author="User1" w:date="2016-01-14T13:25:00Z">
            <w:r>
              <w:rPr>
                <w:webHidden/>
              </w:rPr>
              <w:t>126</w:t>
            </w:r>
            <w:r>
              <w:rPr>
                <w:webHidden/>
              </w:rPr>
              <w:fldChar w:fldCharType="end"/>
            </w:r>
            <w:r w:rsidRPr="005259CF">
              <w:rPr>
                <w:rStyle w:val="Hyperlink"/>
              </w:rPr>
              <w:fldChar w:fldCharType="end"/>
            </w:r>
          </w:ins>
        </w:p>
        <w:p w:rsidR="0077448C" w:rsidRDefault="0077448C">
          <w:pPr>
            <w:pStyle w:val="TOC2"/>
            <w:rPr>
              <w:ins w:id="126" w:author="User1" w:date="2016-01-14T13:25:00Z"/>
              <w:rFonts w:asciiTheme="minorHAnsi" w:eastAsiaTheme="minorEastAsia" w:hAnsiTheme="minorHAnsi" w:cstheme="minorBidi"/>
              <w:sz w:val="22"/>
              <w:szCs w:val="22"/>
            </w:rPr>
          </w:pPr>
          <w:ins w:id="127" w:author="User1" w:date="2016-01-14T13:25:00Z">
            <w:r w:rsidRPr="005259CF">
              <w:rPr>
                <w:rStyle w:val="Hyperlink"/>
              </w:rPr>
              <w:fldChar w:fldCharType="begin"/>
            </w:r>
            <w:r w:rsidRPr="005259CF">
              <w:rPr>
                <w:rStyle w:val="Hyperlink"/>
              </w:rPr>
              <w:instrText xml:space="preserve"> </w:instrText>
            </w:r>
            <w:r>
              <w:instrText>HYPERLINK \l "_Toc440541275"</w:instrText>
            </w:r>
            <w:r w:rsidRPr="005259CF">
              <w:rPr>
                <w:rStyle w:val="Hyperlink"/>
              </w:rPr>
              <w:instrText xml:space="preserve"> </w:instrText>
            </w:r>
            <w:r w:rsidRPr="005259CF">
              <w:rPr>
                <w:rStyle w:val="Hyperlink"/>
              </w:rPr>
            </w:r>
            <w:r w:rsidRPr="005259CF">
              <w:rPr>
                <w:rStyle w:val="Hyperlink"/>
              </w:rPr>
              <w:fldChar w:fldCharType="separate"/>
            </w:r>
            <w:r w:rsidRPr="005259CF">
              <w:rPr>
                <w:rStyle w:val="Hyperlink"/>
                <w:rFonts w:ascii="Trebuchet MS" w:hAnsi="Trebuchet MS"/>
              </w:rPr>
              <w:t>4.8</w:t>
            </w:r>
            <w:r>
              <w:rPr>
                <w:rFonts w:asciiTheme="minorHAnsi" w:eastAsiaTheme="minorEastAsia" w:hAnsiTheme="minorHAnsi" w:cstheme="minorBidi"/>
                <w:sz w:val="22"/>
                <w:szCs w:val="22"/>
              </w:rPr>
              <w:tab/>
            </w:r>
            <w:r w:rsidRPr="005259CF">
              <w:rPr>
                <w:rStyle w:val="Hyperlink"/>
                <w:rFonts w:ascii="Trebuchet MS" w:hAnsi="Trebuchet MS"/>
              </w:rPr>
              <w:t>NETWORK</w:t>
            </w:r>
            <w:r>
              <w:rPr>
                <w:webHidden/>
              </w:rPr>
              <w:tab/>
            </w:r>
            <w:r>
              <w:rPr>
                <w:webHidden/>
              </w:rPr>
              <w:fldChar w:fldCharType="begin"/>
            </w:r>
            <w:r>
              <w:rPr>
                <w:webHidden/>
              </w:rPr>
              <w:instrText xml:space="preserve"> PAGEREF _Toc440541275 \h </w:instrText>
            </w:r>
            <w:r>
              <w:rPr>
                <w:webHidden/>
              </w:rPr>
            </w:r>
          </w:ins>
          <w:r>
            <w:rPr>
              <w:webHidden/>
            </w:rPr>
            <w:fldChar w:fldCharType="separate"/>
          </w:r>
          <w:ins w:id="128" w:author="User1" w:date="2016-01-14T13:25:00Z">
            <w:r>
              <w:rPr>
                <w:webHidden/>
              </w:rPr>
              <w:t>126</w:t>
            </w:r>
            <w:r>
              <w:rPr>
                <w:webHidden/>
              </w:rPr>
              <w:fldChar w:fldCharType="end"/>
            </w:r>
            <w:r w:rsidRPr="005259CF">
              <w:rPr>
                <w:rStyle w:val="Hyperlink"/>
              </w:rPr>
              <w:fldChar w:fldCharType="end"/>
            </w:r>
          </w:ins>
        </w:p>
        <w:p w:rsidR="0077448C" w:rsidRDefault="0077448C">
          <w:pPr>
            <w:pStyle w:val="TOC2"/>
            <w:rPr>
              <w:ins w:id="129" w:author="User1" w:date="2016-01-14T13:25:00Z"/>
              <w:rFonts w:asciiTheme="minorHAnsi" w:eastAsiaTheme="minorEastAsia" w:hAnsiTheme="minorHAnsi" w:cstheme="minorBidi"/>
              <w:sz w:val="22"/>
              <w:szCs w:val="22"/>
            </w:rPr>
          </w:pPr>
          <w:ins w:id="130" w:author="User1" w:date="2016-01-14T13:25:00Z">
            <w:r w:rsidRPr="005259CF">
              <w:rPr>
                <w:rStyle w:val="Hyperlink"/>
              </w:rPr>
              <w:fldChar w:fldCharType="begin"/>
            </w:r>
            <w:r w:rsidRPr="005259CF">
              <w:rPr>
                <w:rStyle w:val="Hyperlink"/>
              </w:rPr>
              <w:instrText xml:space="preserve"> </w:instrText>
            </w:r>
            <w:r>
              <w:instrText>HYPERLINK \l "_Toc440541276"</w:instrText>
            </w:r>
            <w:r w:rsidRPr="005259CF">
              <w:rPr>
                <w:rStyle w:val="Hyperlink"/>
              </w:rPr>
              <w:instrText xml:space="preserve"> </w:instrText>
            </w:r>
            <w:r w:rsidRPr="005259CF">
              <w:rPr>
                <w:rStyle w:val="Hyperlink"/>
              </w:rPr>
            </w:r>
            <w:r w:rsidRPr="005259CF">
              <w:rPr>
                <w:rStyle w:val="Hyperlink"/>
              </w:rPr>
              <w:fldChar w:fldCharType="separate"/>
            </w:r>
            <w:r w:rsidRPr="005259CF">
              <w:rPr>
                <w:rStyle w:val="Hyperlink"/>
                <w:rFonts w:ascii="Trebuchet MS" w:hAnsi="Trebuchet MS"/>
              </w:rPr>
              <w:t>4.9</w:t>
            </w:r>
            <w:r>
              <w:rPr>
                <w:rFonts w:asciiTheme="minorHAnsi" w:eastAsiaTheme="minorEastAsia" w:hAnsiTheme="minorHAnsi" w:cstheme="minorBidi"/>
                <w:sz w:val="22"/>
                <w:szCs w:val="22"/>
              </w:rPr>
              <w:tab/>
            </w:r>
            <w:r w:rsidRPr="005259CF">
              <w:rPr>
                <w:rStyle w:val="Hyperlink"/>
                <w:rFonts w:ascii="Trebuchet MS" w:hAnsi="Trebuchet MS"/>
              </w:rPr>
              <w:t>SECURITY</w:t>
            </w:r>
            <w:r>
              <w:rPr>
                <w:webHidden/>
              </w:rPr>
              <w:tab/>
            </w:r>
            <w:r>
              <w:rPr>
                <w:webHidden/>
              </w:rPr>
              <w:fldChar w:fldCharType="begin"/>
            </w:r>
            <w:r>
              <w:rPr>
                <w:webHidden/>
              </w:rPr>
              <w:instrText xml:space="preserve"> PAGEREF _Toc440541276 \h </w:instrText>
            </w:r>
            <w:r>
              <w:rPr>
                <w:webHidden/>
              </w:rPr>
            </w:r>
          </w:ins>
          <w:r>
            <w:rPr>
              <w:webHidden/>
            </w:rPr>
            <w:fldChar w:fldCharType="separate"/>
          </w:r>
          <w:ins w:id="131" w:author="User1" w:date="2016-01-14T13:25:00Z">
            <w:r>
              <w:rPr>
                <w:webHidden/>
              </w:rPr>
              <w:t>127</w:t>
            </w:r>
            <w:r>
              <w:rPr>
                <w:webHidden/>
              </w:rPr>
              <w:fldChar w:fldCharType="end"/>
            </w:r>
            <w:r w:rsidRPr="005259CF">
              <w:rPr>
                <w:rStyle w:val="Hyperlink"/>
              </w:rPr>
              <w:fldChar w:fldCharType="end"/>
            </w:r>
          </w:ins>
        </w:p>
        <w:p w:rsidR="0077448C" w:rsidRDefault="0077448C">
          <w:pPr>
            <w:pStyle w:val="TOC2"/>
            <w:rPr>
              <w:ins w:id="132" w:author="User1" w:date="2016-01-14T13:25:00Z"/>
              <w:rFonts w:asciiTheme="minorHAnsi" w:eastAsiaTheme="minorEastAsia" w:hAnsiTheme="minorHAnsi" w:cstheme="minorBidi"/>
              <w:sz w:val="22"/>
              <w:szCs w:val="22"/>
            </w:rPr>
          </w:pPr>
          <w:ins w:id="133" w:author="User1" w:date="2016-01-14T13:25:00Z">
            <w:r w:rsidRPr="005259CF">
              <w:rPr>
                <w:rStyle w:val="Hyperlink"/>
              </w:rPr>
              <w:fldChar w:fldCharType="begin"/>
            </w:r>
            <w:r w:rsidRPr="005259CF">
              <w:rPr>
                <w:rStyle w:val="Hyperlink"/>
              </w:rPr>
              <w:instrText xml:space="preserve"> </w:instrText>
            </w:r>
            <w:r>
              <w:instrText>HYPERLINK \l "_Toc440541277"</w:instrText>
            </w:r>
            <w:r w:rsidRPr="005259CF">
              <w:rPr>
                <w:rStyle w:val="Hyperlink"/>
              </w:rPr>
              <w:instrText xml:space="preserve"> </w:instrText>
            </w:r>
            <w:r w:rsidRPr="005259CF">
              <w:rPr>
                <w:rStyle w:val="Hyperlink"/>
              </w:rPr>
            </w:r>
            <w:r w:rsidRPr="005259CF">
              <w:rPr>
                <w:rStyle w:val="Hyperlink"/>
              </w:rPr>
              <w:fldChar w:fldCharType="separate"/>
            </w:r>
            <w:r w:rsidRPr="005259CF">
              <w:rPr>
                <w:rStyle w:val="Hyperlink"/>
                <w:rFonts w:ascii="Trebuchet MS" w:hAnsi="Trebuchet MS"/>
              </w:rPr>
              <w:t>4.10</w:t>
            </w:r>
            <w:r>
              <w:rPr>
                <w:rFonts w:asciiTheme="minorHAnsi" w:eastAsiaTheme="minorEastAsia" w:hAnsiTheme="minorHAnsi" w:cstheme="minorBidi"/>
                <w:sz w:val="22"/>
                <w:szCs w:val="22"/>
              </w:rPr>
              <w:tab/>
            </w:r>
            <w:r w:rsidRPr="005259CF">
              <w:rPr>
                <w:rStyle w:val="Hyperlink"/>
                <w:rFonts w:ascii="Trebuchet MS" w:hAnsi="Trebuchet MS"/>
              </w:rPr>
              <w:t>DISASTER RECOVERY</w:t>
            </w:r>
            <w:r>
              <w:rPr>
                <w:webHidden/>
              </w:rPr>
              <w:tab/>
            </w:r>
            <w:r>
              <w:rPr>
                <w:webHidden/>
              </w:rPr>
              <w:fldChar w:fldCharType="begin"/>
            </w:r>
            <w:r>
              <w:rPr>
                <w:webHidden/>
              </w:rPr>
              <w:instrText xml:space="preserve"> PAGEREF _Toc440541277 \h </w:instrText>
            </w:r>
            <w:r>
              <w:rPr>
                <w:webHidden/>
              </w:rPr>
            </w:r>
          </w:ins>
          <w:r>
            <w:rPr>
              <w:webHidden/>
            </w:rPr>
            <w:fldChar w:fldCharType="separate"/>
          </w:r>
          <w:ins w:id="134" w:author="User1" w:date="2016-01-14T13:25:00Z">
            <w:r>
              <w:rPr>
                <w:webHidden/>
              </w:rPr>
              <w:t>127</w:t>
            </w:r>
            <w:r>
              <w:rPr>
                <w:webHidden/>
              </w:rPr>
              <w:fldChar w:fldCharType="end"/>
            </w:r>
            <w:r w:rsidRPr="005259CF">
              <w:rPr>
                <w:rStyle w:val="Hyperlink"/>
              </w:rPr>
              <w:fldChar w:fldCharType="end"/>
            </w:r>
          </w:ins>
        </w:p>
        <w:p w:rsidR="0077448C" w:rsidRDefault="0077448C">
          <w:pPr>
            <w:pStyle w:val="TOC2"/>
            <w:rPr>
              <w:ins w:id="135" w:author="User1" w:date="2016-01-14T13:25:00Z"/>
              <w:rFonts w:asciiTheme="minorHAnsi" w:eastAsiaTheme="minorEastAsia" w:hAnsiTheme="minorHAnsi" w:cstheme="minorBidi"/>
              <w:sz w:val="22"/>
              <w:szCs w:val="22"/>
            </w:rPr>
          </w:pPr>
          <w:ins w:id="136" w:author="User1" w:date="2016-01-14T13:25:00Z">
            <w:r w:rsidRPr="005259CF">
              <w:rPr>
                <w:rStyle w:val="Hyperlink"/>
              </w:rPr>
              <w:fldChar w:fldCharType="begin"/>
            </w:r>
            <w:r w:rsidRPr="005259CF">
              <w:rPr>
                <w:rStyle w:val="Hyperlink"/>
              </w:rPr>
              <w:instrText xml:space="preserve"> </w:instrText>
            </w:r>
            <w:r>
              <w:instrText>HYPERLINK \l "_Toc440541278"</w:instrText>
            </w:r>
            <w:r w:rsidRPr="005259CF">
              <w:rPr>
                <w:rStyle w:val="Hyperlink"/>
              </w:rPr>
              <w:instrText xml:space="preserve"> </w:instrText>
            </w:r>
            <w:r w:rsidRPr="005259CF">
              <w:rPr>
                <w:rStyle w:val="Hyperlink"/>
              </w:rPr>
            </w:r>
            <w:r w:rsidRPr="005259CF">
              <w:rPr>
                <w:rStyle w:val="Hyperlink"/>
              </w:rPr>
              <w:fldChar w:fldCharType="separate"/>
            </w:r>
            <w:r w:rsidRPr="005259CF">
              <w:rPr>
                <w:rStyle w:val="Hyperlink"/>
                <w:rFonts w:ascii="Trebuchet MS" w:hAnsi="Trebuchet MS"/>
              </w:rPr>
              <w:t>4.11</w:t>
            </w:r>
            <w:r>
              <w:rPr>
                <w:rFonts w:asciiTheme="minorHAnsi" w:eastAsiaTheme="minorEastAsia" w:hAnsiTheme="minorHAnsi" w:cstheme="minorBidi"/>
                <w:sz w:val="22"/>
                <w:szCs w:val="22"/>
              </w:rPr>
              <w:tab/>
            </w:r>
            <w:r w:rsidRPr="005259CF">
              <w:rPr>
                <w:rStyle w:val="Hyperlink"/>
                <w:rFonts w:ascii="Trebuchet MS" w:hAnsi="Trebuchet MS"/>
              </w:rPr>
              <w:t>USER ACCESS</w:t>
            </w:r>
            <w:r>
              <w:rPr>
                <w:webHidden/>
              </w:rPr>
              <w:tab/>
            </w:r>
            <w:r>
              <w:rPr>
                <w:webHidden/>
              </w:rPr>
              <w:fldChar w:fldCharType="begin"/>
            </w:r>
            <w:r>
              <w:rPr>
                <w:webHidden/>
              </w:rPr>
              <w:instrText xml:space="preserve"> PAGEREF _Toc440541278 \h </w:instrText>
            </w:r>
            <w:r>
              <w:rPr>
                <w:webHidden/>
              </w:rPr>
            </w:r>
          </w:ins>
          <w:r>
            <w:rPr>
              <w:webHidden/>
            </w:rPr>
            <w:fldChar w:fldCharType="separate"/>
          </w:r>
          <w:ins w:id="137" w:author="User1" w:date="2016-01-14T13:25:00Z">
            <w:r>
              <w:rPr>
                <w:webHidden/>
              </w:rPr>
              <w:t>128</w:t>
            </w:r>
            <w:r>
              <w:rPr>
                <w:webHidden/>
              </w:rPr>
              <w:fldChar w:fldCharType="end"/>
            </w:r>
            <w:r w:rsidRPr="005259CF">
              <w:rPr>
                <w:rStyle w:val="Hyperlink"/>
              </w:rPr>
              <w:fldChar w:fldCharType="end"/>
            </w:r>
          </w:ins>
        </w:p>
        <w:p w:rsidR="0077448C" w:rsidRDefault="0077448C">
          <w:pPr>
            <w:pStyle w:val="TOC1"/>
            <w:rPr>
              <w:ins w:id="138" w:author="User1" w:date="2016-01-14T13:25:00Z"/>
              <w:rFonts w:asciiTheme="minorHAnsi" w:eastAsiaTheme="minorEastAsia" w:hAnsiTheme="minorHAnsi" w:cstheme="minorBidi"/>
              <w:b w:val="0"/>
              <w:bCs w:val="0"/>
              <w:caps w:val="0"/>
              <w:sz w:val="22"/>
              <w:szCs w:val="22"/>
            </w:rPr>
          </w:pPr>
          <w:ins w:id="139" w:author="User1" w:date="2016-01-14T13:25:00Z">
            <w:r w:rsidRPr="005259CF">
              <w:rPr>
                <w:rStyle w:val="Hyperlink"/>
              </w:rPr>
              <w:fldChar w:fldCharType="begin"/>
            </w:r>
            <w:r w:rsidRPr="005259CF">
              <w:rPr>
                <w:rStyle w:val="Hyperlink"/>
              </w:rPr>
              <w:instrText xml:space="preserve"> </w:instrText>
            </w:r>
            <w:r>
              <w:instrText>HYPERLINK \l "_Toc440541279"</w:instrText>
            </w:r>
            <w:r w:rsidRPr="005259CF">
              <w:rPr>
                <w:rStyle w:val="Hyperlink"/>
              </w:rPr>
              <w:instrText xml:space="preserve"> </w:instrText>
            </w:r>
            <w:r w:rsidRPr="005259CF">
              <w:rPr>
                <w:rStyle w:val="Hyperlink"/>
              </w:rPr>
            </w:r>
            <w:r w:rsidRPr="005259CF">
              <w:rPr>
                <w:rStyle w:val="Hyperlink"/>
              </w:rPr>
              <w:fldChar w:fldCharType="separate"/>
            </w:r>
            <w:r w:rsidRPr="005259CF">
              <w:rPr>
                <w:rStyle w:val="Hyperlink"/>
                <w:rFonts w:ascii="Trebuchet MS" w:hAnsi="Trebuchet MS" w:cs="Arial"/>
              </w:rPr>
              <w:t>5</w:t>
            </w:r>
            <w:r>
              <w:rPr>
                <w:rFonts w:asciiTheme="minorHAnsi" w:eastAsiaTheme="minorEastAsia" w:hAnsiTheme="minorHAnsi" w:cstheme="minorBidi"/>
                <w:b w:val="0"/>
                <w:bCs w:val="0"/>
                <w:caps w:val="0"/>
                <w:sz w:val="22"/>
                <w:szCs w:val="22"/>
              </w:rPr>
              <w:tab/>
            </w:r>
            <w:r w:rsidRPr="005259CF">
              <w:rPr>
                <w:rStyle w:val="Hyperlink"/>
                <w:rFonts w:ascii="Trebuchet MS" w:hAnsi="Trebuchet MS" w:cs="Arial"/>
              </w:rPr>
              <w:t>LAMPIRAN</w:t>
            </w:r>
            <w:r>
              <w:rPr>
                <w:webHidden/>
              </w:rPr>
              <w:tab/>
            </w:r>
            <w:r>
              <w:rPr>
                <w:webHidden/>
              </w:rPr>
              <w:fldChar w:fldCharType="begin"/>
            </w:r>
            <w:r>
              <w:rPr>
                <w:webHidden/>
              </w:rPr>
              <w:instrText xml:space="preserve"> PAGEREF _Toc440541279 \h </w:instrText>
            </w:r>
            <w:r>
              <w:rPr>
                <w:webHidden/>
              </w:rPr>
            </w:r>
          </w:ins>
          <w:r>
            <w:rPr>
              <w:webHidden/>
            </w:rPr>
            <w:fldChar w:fldCharType="separate"/>
          </w:r>
          <w:ins w:id="140" w:author="User1" w:date="2016-01-14T13:25:00Z">
            <w:r>
              <w:rPr>
                <w:webHidden/>
              </w:rPr>
              <w:t>129</w:t>
            </w:r>
            <w:r>
              <w:rPr>
                <w:webHidden/>
              </w:rPr>
              <w:fldChar w:fldCharType="end"/>
            </w:r>
            <w:r w:rsidRPr="005259CF">
              <w:rPr>
                <w:rStyle w:val="Hyperlink"/>
              </w:rPr>
              <w:fldChar w:fldCharType="end"/>
            </w:r>
          </w:ins>
        </w:p>
        <w:p w:rsidR="00A3730C" w:rsidDel="0077448C" w:rsidRDefault="00A3730C">
          <w:pPr>
            <w:pStyle w:val="TOC1"/>
            <w:rPr>
              <w:del w:id="141" w:author="User1" w:date="2016-01-14T13:25:00Z"/>
              <w:rFonts w:asciiTheme="minorHAnsi" w:eastAsiaTheme="minorEastAsia" w:hAnsiTheme="minorHAnsi" w:cstheme="minorBidi"/>
              <w:b w:val="0"/>
              <w:bCs w:val="0"/>
              <w:caps w:val="0"/>
              <w:sz w:val="22"/>
              <w:szCs w:val="22"/>
            </w:rPr>
          </w:pPr>
          <w:del w:id="142" w:author="User1" w:date="2016-01-14T13:25:00Z">
            <w:r w:rsidRPr="0077448C" w:rsidDel="0077448C">
              <w:rPr>
                <w:rFonts w:ascii="Trebuchet MS" w:hAnsi="Trebuchet MS" w:cs="Arial"/>
                <w:rPrChange w:id="143" w:author="User1" w:date="2016-01-14T13:25:00Z">
                  <w:rPr>
                    <w:rStyle w:val="Hyperlink"/>
                    <w:rFonts w:ascii="Trebuchet MS" w:hAnsi="Trebuchet MS" w:cs="Arial"/>
                  </w:rPr>
                </w:rPrChange>
              </w:rPr>
              <w:delText>1</w:delText>
            </w:r>
            <w:r w:rsidDel="0077448C">
              <w:rPr>
                <w:rFonts w:asciiTheme="minorHAnsi" w:eastAsiaTheme="minorEastAsia" w:hAnsiTheme="minorHAnsi" w:cstheme="minorBidi"/>
                <w:b w:val="0"/>
                <w:bCs w:val="0"/>
                <w:caps w:val="0"/>
                <w:sz w:val="22"/>
                <w:szCs w:val="22"/>
              </w:rPr>
              <w:tab/>
            </w:r>
            <w:r w:rsidRPr="0077448C" w:rsidDel="0077448C">
              <w:rPr>
                <w:rFonts w:ascii="Trebuchet MS" w:hAnsi="Trebuchet MS" w:cs="Arial"/>
                <w:rPrChange w:id="144" w:author="User1" w:date="2016-01-14T13:25:00Z">
                  <w:rPr>
                    <w:rStyle w:val="Hyperlink"/>
                    <w:rFonts w:ascii="Trebuchet MS" w:hAnsi="Trebuchet MS" w:cs="Arial"/>
                  </w:rPr>
                </w:rPrChange>
              </w:rPr>
              <w:delText>PENDAHULUAN</w:delText>
            </w:r>
            <w:r w:rsidDel="0077448C">
              <w:rPr>
                <w:webHidden/>
              </w:rPr>
              <w:tab/>
              <w:delText>11</w:delText>
            </w:r>
          </w:del>
        </w:p>
        <w:p w:rsidR="00A3730C" w:rsidDel="0077448C" w:rsidRDefault="00A3730C">
          <w:pPr>
            <w:pStyle w:val="TOC1"/>
            <w:rPr>
              <w:del w:id="145" w:author="User1" w:date="2016-01-14T13:25:00Z"/>
              <w:rFonts w:asciiTheme="minorHAnsi" w:eastAsiaTheme="minorEastAsia" w:hAnsiTheme="minorHAnsi" w:cstheme="minorBidi"/>
              <w:b w:val="0"/>
              <w:bCs w:val="0"/>
              <w:caps w:val="0"/>
              <w:sz w:val="22"/>
              <w:szCs w:val="22"/>
            </w:rPr>
          </w:pPr>
          <w:del w:id="146" w:author="User1" w:date="2016-01-14T13:25:00Z">
            <w:r w:rsidRPr="0077448C" w:rsidDel="0077448C">
              <w:rPr>
                <w:rFonts w:ascii="Trebuchet MS" w:hAnsi="Trebuchet MS" w:cs="Arial"/>
                <w:rPrChange w:id="147" w:author="User1" w:date="2016-01-14T13:25:00Z">
                  <w:rPr>
                    <w:rStyle w:val="Hyperlink"/>
                    <w:rFonts w:ascii="Trebuchet MS" w:hAnsi="Trebuchet MS" w:cs="Arial"/>
                  </w:rPr>
                </w:rPrChange>
              </w:rPr>
              <w:delText>2</w:delText>
            </w:r>
            <w:r w:rsidDel="0077448C">
              <w:rPr>
                <w:rFonts w:asciiTheme="minorHAnsi" w:eastAsiaTheme="minorEastAsia" w:hAnsiTheme="minorHAnsi" w:cstheme="minorBidi"/>
                <w:b w:val="0"/>
                <w:bCs w:val="0"/>
                <w:caps w:val="0"/>
                <w:sz w:val="22"/>
                <w:szCs w:val="22"/>
              </w:rPr>
              <w:tab/>
            </w:r>
            <w:r w:rsidRPr="0077448C" w:rsidDel="0077448C">
              <w:rPr>
                <w:rFonts w:ascii="Trebuchet MS" w:hAnsi="Trebuchet MS" w:cs="Arial"/>
                <w:rPrChange w:id="148" w:author="User1" w:date="2016-01-14T13:25:00Z">
                  <w:rPr>
                    <w:rStyle w:val="Hyperlink"/>
                    <w:rFonts w:ascii="Trebuchet MS" w:hAnsi="Trebuchet MS" w:cs="Arial"/>
                  </w:rPr>
                </w:rPrChange>
              </w:rPr>
              <w:delText>SYSTEM DESIGN</w:delText>
            </w:r>
            <w:r w:rsidDel="0077448C">
              <w:rPr>
                <w:webHidden/>
              </w:rPr>
              <w:tab/>
              <w:delText>11</w:delText>
            </w:r>
          </w:del>
        </w:p>
        <w:p w:rsidR="00A3730C" w:rsidDel="0077448C" w:rsidRDefault="00A3730C">
          <w:pPr>
            <w:pStyle w:val="TOC2"/>
            <w:rPr>
              <w:del w:id="149" w:author="User1" w:date="2016-01-14T13:25:00Z"/>
              <w:rFonts w:asciiTheme="minorHAnsi" w:eastAsiaTheme="minorEastAsia" w:hAnsiTheme="minorHAnsi" w:cstheme="minorBidi"/>
              <w:sz w:val="22"/>
              <w:szCs w:val="22"/>
            </w:rPr>
          </w:pPr>
          <w:del w:id="150" w:author="User1" w:date="2016-01-14T13:25:00Z">
            <w:r w:rsidRPr="0077448C" w:rsidDel="0077448C">
              <w:rPr>
                <w:rFonts w:ascii="Trebuchet MS" w:hAnsi="Trebuchet MS"/>
                <w:rPrChange w:id="151" w:author="User1" w:date="2016-01-14T13:25:00Z">
                  <w:rPr>
                    <w:rStyle w:val="Hyperlink"/>
                    <w:rFonts w:ascii="Trebuchet MS" w:hAnsi="Trebuchet MS"/>
                  </w:rPr>
                </w:rPrChange>
              </w:rPr>
              <w:delText>2.1</w:delText>
            </w:r>
            <w:r w:rsidDel="0077448C">
              <w:rPr>
                <w:rFonts w:asciiTheme="minorHAnsi" w:eastAsiaTheme="minorEastAsia" w:hAnsiTheme="minorHAnsi" w:cstheme="minorBidi"/>
                <w:sz w:val="22"/>
                <w:szCs w:val="22"/>
              </w:rPr>
              <w:tab/>
            </w:r>
            <w:r w:rsidRPr="0077448C" w:rsidDel="0077448C">
              <w:rPr>
                <w:rFonts w:ascii="Trebuchet MS" w:hAnsi="Trebuchet MS"/>
                <w:rPrChange w:id="152" w:author="User1" w:date="2016-01-14T13:25:00Z">
                  <w:rPr>
                    <w:rStyle w:val="Hyperlink"/>
                    <w:rFonts w:ascii="Trebuchet MS" w:hAnsi="Trebuchet MS"/>
                  </w:rPr>
                </w:rPrChange>
              </w:rPr>
              <w:delText>SYSTEM ARCHITECTURE DEFINITION</w:delText>
            </w:r>
            <w:r w:rsidDel="0077448C">
              <w:rPr>
                <w:webHidden/>
              </w:rPr>
              <w:tab/>
              <w:delText>11</w:delText>
            </w:r>
          </w:del>
        </w:p>
        <w:p w:rsidR="00A3730C" w:rsidDel="0077448C" w:rsidRDefault="00A3730C">
          <w:pPr>
            <w:pStyle w:val="TOC2"/>
            <w:rPr>
              <w:del w:id="153" w:author="User1" w:date="2016-01-14T13:25:00Z"/>
              <w:rFonts w:asciiTheme="minorHAnsi" w:eastAsiaTheme="minorEastAsia" w:hAnsiTheme="minorHAnsi" w:cstheme="minorBidi"/>
              <w:sz w:val="22"/>
              <w:szCs w:val="22"/>
            </w:rPr>
          </w:pPr>
          <w:del w:id="154" w:author="User1" w:date="2016-01-14T13:25:00Z">
            <w:r w:rsidRPr="0077448C" w:rsidDel="0077448C">
              <w:rPr>
                <w:rFonts w:ascii="Trebuchet MS" w:hAnsi="Trebuchet MS"/>
                <w:rPrChange w:id="155" w:author="User1" w:date="2016-01-14T13:25:00Z">
                  <w:rPr>
                    <w:rStyle w:val="Hyperlink"/>
                    <w:rFonts w:ascii="Trebuchet MS" w:hAnsi="Trebuchet MS"/>
                  </w:rPr>
                </w:rPrChange>
              </w:rPr>
              <w:delText>2.2</w:delText>
            </w:r>
            <w:r w:rsidDel="0077448C">
              <w:rPr>
                <w:rFonts w:asciiTheme="minorHAnsi" w:eastAsiaTheme="minorEastAsia" w:hAnsiTheme="minorHAnsi" w:cstheme="minorBidi"/>
                <w:sz w:val="22"/>
                <w:szCs w:val="22"/>
              </w:rPr>
              <w:tab/>
            </w:r>
            <w:r w:rsidRPr="0077448C" w:rsidDel="0077448C">
              <w:rPr>
                <w:rFonts w:ascii="Trebuchet MS" w:hAnsi="Trebuchet MS"/>
                <w:rPrChange w:id="156" w:author="User1" w:date="2016-01-14T13:25:00Z">
                  <w:rPr>
                    <w:rStyle w:val="Hyperlink"/>
                    <w:rFonts w:ascii="Trebuchet MS" w:hAnsi="Trebuchet MS"/>
                  </w:rPr>
                </w:rPrChange>
              </w:rPr>
              <w:delText>APPLICATION ARCHITECTURE DEFINITION</w:delText>
            </w:r>
            <w:r w:rsidDel="0077448C">
              <w:rPr>
                <w:webHidden/>
              </w:rPr>
              <w:tab/>
              <w:delText>11</w:delText>
            </w:r>
          </w:del>
        </w:p>
        <w:p w:rsidR="00A3730C" w:rsidDel="0077448C" w:rsidRDefault="00A3730C">
          <w:pPr>
            <w:pStyle w:val="TOC2"/>
            <w:rPr>
              <w:del w:id="157" w:author="User1" w:date="2016-01-14T13:25:00Z"/>
              <w:rFonts w:asciiTheme="minorHAnsi" w:eastAsiaTheme="minorEastAsia" w:hAnsiTheme="minorHAnsi" w:cstheme="minorBidi"/>
              <w:sz w:val="22"/>
              <w:szCs w:val="22"/>
            </w:rPr>
          </w:pPr>
          <w:del w:id="158" w:author="User1" w:date="2016-01-14T13:25:00Z">
            <w:r w:rsidRPr="0077448C" w:rsidDel="0077448C">
              <w:rPr>
                <w:rFonts w:ascii="Trebuchet MS" w:hAnsi="Trebuchet MS"/>
                <w:rPrChange w:id="159" w:author="User1" w:date="2016-01-14T13:25:00Z">
                  <w:rPr>
                    <w:rStyle w:val="Hyperlink"/>
                    <w:rFonts w:ascii="Trebuchet MS" w:hAnsi="Trebuchet MS"/>
                  </w:rPr>
                </w:rPrChange>
              </w:rPr>
              <w:delText>2.3</w:delText>
            </w:r>
            <w:r w:rsidDel="0077448C">
              <w:rPr>
                <w:rFonts w:asciiTheme="minorHAnsi" w:eastAsiaTheme="minorEastAsia" w:hAnsiTheme="minorHAnsi" w:cstheme="minorBidi"/>
                <w:sz w:val="22"/>
                <w:szCs w:val="22"/>
              </w:rPr>
              <w:tab/>
            </w:r>
            <w:r w:rsidRPr="0077448C" w:rsidDel="0077448C">
              <w:rPr>
                <w:rFonts w:ascii="Trebuchet MS" w:hAnsi="Trebuchet MS"/>
                <w:rPrChange w:id="160" w:author="User1" w:date="2016-01-14T13:25:00Z">
                  <w:rPr>
                    <w:rStyle w:val="Hyperlink"/>
                    <w:rFonts w:ascii="Trebuchet MS" w:hAnsi="Trebuchet MS"/>
                  </w:rPr>
                </w:rPrChange>
              </w:rPr>
              <w:delText>INFRASTRUCTURE ARCHITECTURE DEFINITION</w:delText>
            </w:r>
            <w:r w:rsidDel="0077448C">
              <w:rPr>
                <w:webHidden/>
              </w:rPr>
              <w:tab/>
              <w:delText>11</w:delText>
            </w:r>
          </w:del>
        </w:p>
        <w:p w:rsidR="00A3730C" w:rsidDel="0077448C" w:rsidRDefault="00A3730C">
          <w:pPr>
            <w:pStyle w:val="TOC1"/>
            <w:rPr>
              <w:del w:id="161" w:author="User1" w:date="2016-01-14T13:25:00Z"/>
              <w:rFonts w:asciiTheme="minorHAnsi" w:eastAsiaTheme="minorEastAsia" w:hAnsiTheme="minorHAnsi" w:cstheme="minorBidi"/>
              <w:b w:val="0"/>
              <w:bCs w:val="0"/>
              <w:caps w:val="0"/>
              <w:sz w:val="22"/>
              <w:szCs w:val="22"/>
            </w:rPr>
          </w:pPr>
          <w:del w:id="162" w:author="User1" w:date="2016-01-14T13:25:00Z">
            <w:r w:rsidRPr="0077448C" w:rsidDel="0077448C">
              <w:rPr>
                <w:rFonts w:ascii="Trebuchet MS" w:hAnsi="Trebuchet MS" w:cs="Arial"/>
                <w:rPrChange w:id="163" w:author="User1" w:date="2016-01-14T13:25:00Z">
                  <w:rPr>
                    <w:rStyle w:val="Hyperlink"/>
                    <w:rFonts w:ascii="Trebuchet MS" w:hAnsi="Trebuchet MS" w:cs="Arial"/>
                  </w:rPr>
                </w:rPrChange>
              </w:rPr>
              <w:delText>3</w:delText>
            </w:r>
            <w:r w:rsidDel="0077448C">
              <w:rPr>
                <w:rFonts w:asciiTheme="minorHAnsi" w:eastAsiaTheme="minorEastAsia" w:hAnsiTheme="minorHAnsi" w:cstheme="minorBidi"/>
                <w:b w:val="0"/>
                <w:bCs w:val="0"/>
                <w:caps w:val="0"/>
                <w:sz w:val="22"/>
                <w:szCs w:val="22"/>
              </w:rPr>
              <w:tab/>
            </w:r>
            <w:r w:rsidRPr="0077448C" w:rsidDel="0077448C">
              <w:rPr>
                <w:rFonts w:ascii="Trebuchet MS" w:hAnsi="Trebuchet MS" w:cs="Arial"/>
                <w:rPrChange w:id="164" w:author="User1" w:date="2016-01-14T13:25:00Z">
                  <w:rPr>
                    <w:rStyle w:val="Hyperlink"/>
                    <w:rFonts w:ascii="Trebuchet MS" w:hAnsi="Trebuchet MS" w:cs="Arial"/>
                  </w:rPr>
                </w:rPrChange>
              </w:rPr>
              <w:delText>FUNCTIONAL REQUIREMENT DESIGN</w:delText>
            </w:r>
            <w:r w:rsidDel="0077448C">
              <w:rPr>
                <w:webHidden/>
              </w:rPr>
              <w:tab/>
              <w:delText>12</w:delText>
            </w:r>
          </w:del>
        </w:p>
        <w:p w:rsidR="00A3730C" w:rsidDel="0077448C" w:rsidRDefault="00A3730C">
          <w:pPr>
            <w:pStyle w:val="TOC2"/>
            <w:rPr>
              <w:del w:id="165" w:author="User1" w:date="2016-01-14T13:25:00Z"/>
              <w:rFonts w:asciiTheme="minorHAnsi" w:eastAsiaTheme="minorEastAsia" w:hAnsiTheme="minorHAnsi" w:cstheme="minorBidi"/>
              <w:sz w:val="22"/>
              <w:szCs w:val="22"/>
            </w:rPr>
          </w:pPr>
          <w:del w:id="166" w:author="User1" w:date="2016-01-14T13:25:00Z">
            <w:r w:rsidRPr="0077448C" w:rsidDel="0077448C">
              <w:rPr>
                <w:rFonts w:ascii="Trebuchet MS" w:hAnsi="Trebuchet MS"/>
                <w:rPrChange w:id="167" w:author="User1" w:date="2016-01-14T13:25:00Z">
                  <w:rPr>
                    <w:rStyle w:val="Hyperlink"/>
                    <w:rFonts w:ascii="Trebuchet MS" w:hAnsi="Trebuchet MS"/>
                  </w:rPr>
                </w:rPrChange>
              </w:rPr>
              <w:delText>3.1</w:delText>
            </w:r>
            <w:r w:rsidDel="0077448C">
              <w:rPr>
                <w:rFonts w:asciiTheme="minorHAnsi" w:eastAsiaTheme="minorEastAsia" w:hAnsiTheme="minorHAnsi" w:cstheme="minorBidi"/>
                <w:sz w:val="22"/>
                <w:szCs w:val="22"/>
              </w:rPr>
              <w:tab/>
            </w:r>
            <w:r w:rsidRPr="0077448C" w:rsidDel="0077448C">
              <w:rPr>
                <w:rFonts w:ascii="Trebuchet MS" w:hAnsi="Trebuchet MS"/>
                <w:rPrChange w:id="168" w:author="User1" w:date="2016-01-14T13:25:00Z">
                  <w:rPr>
                    <w:rStyle w:val="Hyperlink"/>
                    <w:rFonts w:ascii="Trebuchet MS" w:hAnsi="Trebuchet MS"/>
                  </w:rPr>
                </w:rPrChange>
              </w:rPr>
              <w:delText>TRACEABILITY FUNCTIONAL REQUIREMENT</w:delText>
            </w:r>
            <w:r w:rsidDel="0077448C">
              <w:rPr>
                <w:webHidden/>
              </w:rPr>
              <w:tab/>
              <w:delText>12</w:delText>
            </w:r>
          </w:del>
        </w:p>
        <w:p w:rsidR="00A3730C" w:rsidDel="0077448C" w:rsidRDefault="00A3730C">
          <w:pPr>
            <w:pStyle w:val="TOC2"/>
            <w:rPr>
              <w:del w:id="169" w:author="User1" w:date="2016-01-14T13:25:00Z"/>
              <w:rFonts w:asciiTheme="minorHAnsi" w:eastAsiaTheme="minorEastAsia" w:hAnsiTheme="minorHAnsi" w:cstheme="minorBidi"/>
              <w:sz w:val="22"/>
              <w:szCs w:val="22"/>
            </w:rPr>
          </w:pPr>
          <w:del w:id="170" w:author="User1" w:date="2016-01-14T13:25:00Z">
            <w:r w:rsidRPr="0077448C" w:rsidDel="0077448C">
              <w:rPr>
                <w:rFonts w:ascii="Trebuchet MS" w:hAnsi="Trebuchet MS"/>
                <w:rPrChange w:id="171" w:author="User1" w:date="2016-01-14T13:25:00Z">
                  <w:rPr>
                    <w:rStyle w:val="Hyperlink"/>
                    <w:rFonts w:ascii="Trebuchet MS" w:hAnsi="Trebuchet MS"/>
                  </w:rPr>
                </w:rPrChange>
              </w:rPr>
              <w:delText>3.2</w:delText>
            </w:r>
            <w:r w:rsidDel="0077448C">
              <w:rPr>
                <w:rFonts w:asciiTheme="minorHAnsi" w:eastAsiaTheme="minorEastAsia" w:hAnsiTheme="minorHAnsi" w:cstheme="minorBidi"/>
                <w:sz w:val="22"/>
                <w:szCs w:val="22"/>
              </w:rPr>
              <w:tab/>
            </w:r>
            <w:r w:rsidRPr="0077448C" w:rsidDel="0077448C">
              <w:rPr>
                <w:rFonts w:ascii="Trebuchet MS" w:hAnsi="Trebuchet MS"/>
                <w:rPrChange w:id="172" w:author="User1" w:date="2016-01-14T13:25:00Z">
                  <w:rPr>
                    <w:rStyle w:val="Hyperlink"/>
                    <w:rFonts w:ascii="Trebuchet MS" w:hAnsi="Trebuchet MS"/>
                  </w:rPr>
                </w:rPrChange>
              </w:rPr>
              <w:delText>DESAIN YANG DIUSULKAN IT SOLUTION DEVELOPMENT</w:delText>
            </w:r>
            <w:r w:rsidDel="0077448C">
              <w:rPr>
                <w:webHidden/>
              </w:rPr>
              <w:tab/>
              <w:delText>13</w:delText>
            </w:r>
          </w:del>
        </w:p>
        <w:p w:rsidR="00A3730C" w:rsidDel="0077448C" w:rsidRDefault="00A3730C">
          <w:pPr>
            <w:pStyle w:val="TOC3"/>
            <w:rPr>
              <w:del w:id="173" w:author="User1" w:date="2016-01-14T13:25:00Z"/>
              <w:rFonts w:asciiTheme="minorHAnsi" w:eastAsiaTheme="minorEastAsia" w:hAnsiTheme="minorHAnsi" w:cstheme="minorBidi"/>
              <w:sz w:val="22"/>
              <w:szCs w:val="22"/>
            </w:rPr>
          </w:pPr>
          <w:del w:id="174" w:author="User1" w:date="2016-01-14T13:25:00Z">
            <w:r w:rsidRPr="0077448C" w:rsidDel="0077448C">
              <w:rPr>
                <w:rPrChange w:id="175" w:author="User1" w:date="2016-01-14T13:25:00Z">
                  <w:rPr>
                    <w:rStyle w:val="Hyperlink"/>
                  </w:rPr>
                </w:rPrChange>
              </w:rPr>
              <w:delText>3.2.1</w:delText>
            </w:r>
            <w:r w:rsidDel="0077448C">
              <w:rPr>
                <w:rFonts w:asciiTheme="minorHAnsi" w:eastAsiaTheme="minorEastAsia" w:hAnsiTheme="minorHAnsi" w:cstheme="minorBidi"/>
                <w:sz w:val="22"/>
                <w:szCs w:val="22"/>
              </w:rPr>
              <w:tab/>
            </w:r>
            <w:r w:rsidRPr="0077448C" w:rsidDel="0077448C">
              <w:rPr>
                <w:rPrChange w:id="176" w:author="User1" w:date="2016-01-14T13:25:00Z">
                  <w:rPr>
                    <w:rStyle w:val="Hyperlink"/>
                  </w:rPr>
                </w:rPrChange>
              </w:rPr>
              <w:delText>Matrix Approval Cost Center</w:delText>
            </w:r>
            <w:r w:rsidDel="0077448C">
              <w:rPr>
                <w:webHidden/>
              </w:rPr>
              <w:tab/>
              <w:delText>13</w:delText>
            </w:r>
          </w:del>
        </w:p>
        <w:p w:rsidR="00A3730C" w:rsidDel="0077448C" w:rsidRDefault="00A3730C">
          <w:pPr>
            <w:pStyle w:val="TOC3"/>
            <w:rPr>
              <w:del w:id="177" w:author="User1" w:date="2016-01-14T13:25:00Z"/>
              <w:rFonts w:asciiTheme="minorHAnsi" w:eastAsiaTheme="minorEastAsia" w:hAnsiTheme="minorHAnsi" w:cstheme="minorBidi"/>
              <w:sz w:val="22"/>
              <w:szCs w:val="22"/>
            </w:rPr>
          </w:pPr>
          <w:del w:id="178" w:author="User1" w:date="2016-01-14T13:25:00Z">
            <w:r w:rsidRPr="0077448C" w:rsidDel="0077448C">
              <w:rPr>
                <w:rPrChange w:id="179" w:author="User1" w:date="2016-01-14T13:25:00Z">
                  <w:rPr>
                    <w:rStyle w:val="Hyperlink"/>
                  </w:rPr>
                </w:rPrChange>
              </w:rPr>
              <w:delText>3.2.2</w:delText>
            </w:r>
            <w:r w:rsidDel="0077448C">
              <w:rPr>
                <w:rFonts w:asciiTheme="minorHAnsi" w:eastAsiaTheme="minorEastAsia" w:hAnsiTheme="minorHAnsi" w:cstheme="minorBidi"/>
                <w:sz w:val="22"/>
                <w:szCs w:val="22"/>
              </w:rPr>
              <w:tab/>
            </w:r>
            <w:r w:rsidRPr="0077448C" w:rsidDel="0077448C">
              <w:rPr>
                <w:rPrChange w:id="180" w:author="User1" w:date="2016-01-14T13:25:00Z">
                  <w:rPr>
                    <w:rStyle w:val="Hyperlink"/>
                  </w:rPr>
                </w:rPrChange>
              </w:rPr>
              <w:delText>Akses PR</w:delText>
            </w:r>
            <w:r w:rsidDel="0077448C">
              <w:rPr>
                <w:webHidden/>
              </w:rPr>
              <w:tab/>
              <w:delText>17</w:delText>
            </w:r>
          </w:del>
        </w:p>
        <w:p w:rsidR="00A3730C" w:rsidDel="0077448C" w:rsidRDefault="00A3730C">
          <w:pPr>
            <w:pStyle w:val="TOC3"/>
            <w:rPr>
              <w:del w:id="181" w:author="User1" w:date="2016-01-14T13:25:00Z"/>
              <w:rFonts w:asciiTheme="minorHAnsi" w:eastAsiaTheme="minorEastAsia" w:hAnsiTheme="minorHAnsi" w:cstheme="minorBidi"/>
              <w:sz w:val="22"/>
              <w:szCs w:val="22"/>
            </w:rPr>
          </w:pPr>
          <w:del w:id="182" w:author="User1" w:date="2016-01-14T13:25:00Z">
            <w:r w:rsidRPr="0077448C" w:rsidDel="0077448C">
              <w:rPr>
                <w:rPrChange w:id="183" w:author="User1" w:date="2016-01-14T13:25:00Z">
                  <w:rPr>
                    <w:rStyle w:val="Hyperlink"/>
                  </w:rPr>
                </w:rPrChange>
              </w:rPr>
              <w:delText>3.2.3</w:delText>
            </w:r>
            <w:r w:rsidDel="0077448C">
              <w:rPr>
                <w:rFonts w:asciiTheme="minorHAnsi" w:eastAsiaTheme="minorEastAsia" w:hAnsiTheme="minorHAnsi" w:cstheme="minorBidi"/>
                <w:sz w:val="22"/>
                <w:szCs w:val="22"/>
              </w:rPr>
              <w:tab/>
            </w:r>
            <w:r w:rsidRPr="0077448C" w:rsidDel="0077448C">
              <w:rPr>
                <w:rPrChange w:id="184" w:author="User1" w:date="2016-01-14T13:25:00Z">
                  <w:rPr>
                    <w:rStyle w:val="Hyperlink"/>
                  </w:rPr>
                </w:rPrChange>
              </w:rPr>
              <w:delText>Kargo</w:delText>
            </w:r>
            <w:r w:rsidDel="0077448C">
              <w:rPr>
                <w:webHidden/>
              </w:rPr>
              <w:tab/>
              <w:delText>22</w:delText>
            </w:r>
          </w:del>
        </w:p>
        <w:p w:rsidR="00A3730C" w:rsidDel="0077448C" w:rsidRDefault="00A3730C">
          <w:pPr>
            <w:pStyle w:val="TOC3"/>
            <w:rPr>
              <w:del w:id="185" w:author="User1" w:date="2016-01-14T13:25:00Z"/>
              <w:rFonts w:asciiTheme="minorHAnsi" w:eastAsiaTheme="minorEastAsia" w:hAnsiTheme="minorHAnsi" w:cstheme="minorBidi"/>
              <w:sz w:val="22"/>
              <w:szCs w:val="22"/>
            </w:rPr>
          </w:pPr>
          <w:del w:id="186" w:author="User1" w:date="2016-01-14T13:25:00Z">
            <w:r w:rsidRPr="0077448C" w:rsidDel="0077448C">
              <w:rPr>
                <w:rPrChange w:id="187" w:author="User1" w:date="2016-01-14T13:25:00Z">
                  <w:rPr>
                    <w:rStyle w:val="Hyperlink"/>
                  </w:rPr>
                </w:rPrChange>
              </w:rPr>
              <w:delText>3.2.4</w:delText>
            </w:r>
            <w:r w:rsidDel="0077448C">
              <w:rPr>
                <w:rFonts w:asciiTheme="minorHAnsi" w:eastAsiaTheme="minorEastAsia" w:hAnsiTheme="minorHAnsi" w:cstheme="minorBidi"/>
                <w:sz w:val="22"/>
                <w:szCs w:val="22"/>
              </w:rPr>
              <w:tab/>
            </w:r>
            <w:r w:rsidRPr="0077448C" w:rsidDel="0077448C">
              <w:rPr>
                <w:rPrChange w:id="188" w:author="User1" w:date="2016-01-14T13:25:00Z">
                  <w:rPr>
                    <w:rStyle w:val="Hyperlink"/>
                  </w:rPr>
                </w:rPrChange>
              </w:rPr>
              <w:delText>Request for Quotation Produk</w:delText>
            </w:r>
            <w:r w:rsidDel="0077448C">
              <w:rPr>
                <w:webHidden/>
              </w:rPr>
              <w:tab/>
              <w:delText>26</w:delText>
            </w:r>
          </w:del>
        </w:p>
        <w:p w:rsidR="00A3730C" w:rsidDel="0077448C" w:rsidRDefault="00A3730C">
          <w:pPr>
            <w:pStyle w:val="TOC3"/>
            <w:rPr>
              <w:del w:id="189" w:author="User1" w:date="2016-01-14T13:25:00Z"/>
              <w:rFonts w:asciiTheme="minorHAnsi" w:eastAsiaTheme="minorEastAsia" w:hAnsiTheme="minorHAnsi" w:cstheme="minorBidi"/>
              <w:sz w:val="22"/>
              <w:szCs w:val="22"/>
            </w:rPr>
          </w:pPr>
          <w:del w:id="190" w:author="User1" w:date="2016-01-14T13:25:00Z">
            <w:r w:rsidRPr="0077448C" w:rsidDel="0077448C">
              <w:rPr>
                <w:rPrChange w:id="191" w:author="User1" w:date="2016-01-14T13:25:00Z">
                  <w:rPr>
                    <w:rStyle w:val="Hyperlink"/>
                  </w:rPr>
                </w:rPrChange>
              </w:rPr>
              <w:delText>3.2.5</w:delText>
            </w:r>
            <w:r w:rsidDel="0077448C">
              <w:rPr>
                <w:rFonts w:asciiTheme="minorHAnsi" w:eastAsiaTheme="minorEastAsia" w:hAnsiTheme="minorHAnsi" w:cstheme="minorBidi"/>
                <w:sz w:val="22"/>
                <w:szCs w:val="22"/>
              </w:rPr>
              <w:tab/>
            </w:r>
            <w:r w:rsidRPr="0077448C" w:rsidDel="0077448C">
              <w:rPr>
                <w:rPrChange w:id="192" w:author="User1" w:date="2016-01-14T13:25:00Z">
                  <w:rPr>
                    <w:rStyle w:val="Hyperlink"/>
                  </w:rPr>
                </w:rPrChange>
              </w:rPr>
              <w:delText>Request for Quotation Jasa</w:delText>
            </w:r>
            <w:r w:rsidDel="0077448C">
              <w:rPr>
                <w:webHidden/>
              </w:rPr>
              <w:tab/>
              <w:delText>32</w:delText>
            </w:r>
          </w:del>
        </w:p>
        <w:p w:rsidR="00A3730C" w:rsidDel="0077448C" w:rsidRDefault="00A3730C">
          <w:pPr>
            <w:pStyle w:val="TOC3"/>
            <w:rPr>
              <w:del w:id="193" w:author="User1" w:date="2016-01-14T13:25:00Z"/>
              <w:rFonts w:asciiTheme="minorHAnsi" w:eastAsiaTheme="minorEastAsia" w:hAnsiTheme="minorHAnsi" w:cstheme="minorBidi"/>
              <w:sz w:val="22"/>
              <w:szCs w:val="22"/>
            </w:rPr>
          </w:pPr>
          <w:del w:id="194" w:author="User1" w:date="2016-01-14T13:25:00Z">
            <w:r w:rsidRPr="0077448C" w:rsidDel="0077448C">
              <w:rPr>
                <w:rPrChange w:id="195" w:author="User1" w:date="2016-01-14T13:25:00Z">
                  <w:rPr>
                    <w:rStyle w:val="Hyperlink"/>
                  </w:rPr>
                </w:rPrChange>
              </w:rPr>
              <w:delText>3.2.6</w:delText>
            </w:r>
            <w:r w:rsidDel="0077448C">
              <w:rPr>
                <w:rFonts w:asciiTheme="minorHAnsi" w:eastAsiaTheme="minorEastAsia" w:hAnsiTheme="minorHAnsi" w:cstheme="minorBidi"/>
                <w:sz w:val="22"/>
                <w:szCs w:val="22"/>
              </w:rPr>
              <w:tab/>
            </w:r>
            <w:r w:rsidRPr="0077448C" w:rsidDel="0077448C">
              <w:rPr>
                <w:rPrChange w:id="196" w:author="User1" w:date="2016-01-14T13:25:00Z">
                  <w:rPr>
                    <w:rStyle w:val="Hyperlink"/>
                  </w:rPr>
                </w:rPrChange>
              </w:rPr>
              <w:delText>Daftar Request For Quotation</w:delText>
            </w:r>
            <w:r w:rsidDel="0077448C">
              <w:rPr>
                <w:webHidden/>
              </w:rPr>
              <w:tab/>
              <w:delText>39</w:delText>
            </w:r>
          </w:del>
        </w:p>
        <w:p w:rsidR="00A3730C" w:rsidDel="0077448C" w:rsidRDefault="00A3730C">
          <w:pPr>
            <w:pStyle w:val="TOC3"/>
            <w:rPr>
              <w:del w:id="197" w:author="User1" w:date="2016-01-14T13:25:00Z"/>
              <w:rFonts w:asciiTheme="minorHAnsi" w:eastAsiaTheme="minorEastAsia" w:hAnsiTheme="minorHAnsi" w:cstheme="minorBidi"/>
              <w:sz w:val="22"/>
              <w:szCs w:val="22"/>
            </w:rPr>
          </w:pPr>
          <w:del w:id="198" w:author="User1" w:date="2016-01-14T13:25:00Z">
            <w:r w:rsidRPr="0077448C" w:rsidDel="0077448C">
              <w:rPr>
                <w:rPrChange w:id="199" w:author="User1" w:date="2016-01-14T13:25:00Z">
                  <w:rPr>
                    <w:rStyle w:val="Hyperlink"/>
                  </w:rPr>
                </w:rPrChange>
              </w:rPr>
              <w:delText>3.2.7</w:delText>
            </w:r>
            <w:r w:rsidDel="0077448C">
              <w:rPr>
                <w:rFonts w:asciiTheme="minorHAnsi" w:eastAsiaTheme="minorEastAsia" w:hAnsiTheme="minorHAnsi" w:cstheme="minorBidi"/>
                <w:sz w:val="22"/>
                <w:szCs w:val="22"/>
              </w:rPr>
              <w:tab/>
            </w:r>
            <w:r w:rsidRPr="0077448C" w:rsidDel="0077448C">
              <w:rPr>
                <w:rPrChange w:id="200" w:author="User1" w:date="2016-01-14T13:25:00Z">
                  <w:rPr>
                    <w:rStyle w:val="Hyperlink"/>
                  </w:rPr>
                </w:rPrChange>
              </w:rPr>
              <w:delText>Memo Produk</w:delText>
            </w:r>
            <w:r w:rsidDel="0077448C">
              <w:rPr>
                <w:webHidden/>
              </w:rPr>
              <w:tab/>
              <w:delText>40</w:delText>
            </w:r>
          </w:del>
        </w:p>
        <w:p w:rsidR="00A3730C" w:rsidDel="0077448C" w:rsidRDefault="00A3730C">
          <w:pPr>
            <w:pStyle w:val="TOC3"/>
            <w:rPr>
              <w:del w:id="201" w:author="User1" w:date="2016-01-14T13:25:00Z"/>
              <w:rFonts w:asciiTheme="minorHAnsi" w:eastAsiaTheme="minorEastAsia" w:hAnsiTheme="minorHAnsi" w:cstheme="minorBidi"/>
              <w:sz w:val="22"/>
              <w:szCs w:val="22"/>
            </w:rPr>
          </w:pPr>
          <w:del w:id="202" w:author="User1" w:date="2016-01-14T13:25:00Z">
            <w:r w:rsidRPr="0077448C" w:rsidDel="0077448C">
              <w:rPr>
                <w:rPrChange w:id="203" w:author="User1" w:date="2016-01-14T13:25:00Z">
                  <w:rPr>
                    <w:rStyle w:val="Hyperlink"/>
                  </w:rPr>
                </w:rPrChange>
              </w:rPr>
              <w:delText>3.2.8</w:delText>
            </w:r>
            <w:r w:rsidDel="0077448C">
              <w:rPr>
                <w:rFonts w:asciiTheme="minorHAnsi" w:eastAsiaTheme="minorEastAsia" w:hAnsiTheme="minorHAnsi" w:cstheme="minorBidi"/>
                <w:sz w:val="22"/>
                <w:szCs w:val="22"/>
              </w:rPr>
              <w:tab/>
            </w:r>
            <w:r w:rsidRPr="0077448C" w:rsidDel="0077448C">
              <w:rPr>
                <w:rPrChange w:id="204" w:author="User1" w:date="2016-01-14T13:25:00Z">
                  <w:rPr>
                    <w:rStyle w:val="Hyperlink"/>
                  </w:rPr>
                </w:rPrChange>
              </w:rPr>
              <w:delText>Memo Jasa</w:delText>
            </w:r>
            <w:r w:rsidDel="0077448C">
              <w:rPr>
                <w:webHidden/>
              </w:rPr>
              <w:tab/>
              <w:delText>50</w:delText>
            </w:r>
          </w:del>
        </w:p>
        <w:p w:rsidR="00A3730C" w:rsidDel="0077448C" w:rsidRDefault="00A3730C">
          <w:pPr>
            <w:pStyle w:val="TOC3"/>
            <w:rPr>
              <w:del w:id="205" w:author="User1" w:date="2016-01-14T13:25:00Z"/>
              <w:rFonts w:asciiTheme="minorHAnsi" w:eastAsiaTheme="minorEastAsia" w:hAnsiTheme="minorHAnsi" w:cstheme="minorBidi"/>
              <w:sz w:val="22"/>
              <w:szCs w:val="22"/>
            </w:rPr>
          </w:pPr>
          <w:del w:id="206" w:author="User1" w:date="2016-01-14T13:25:00Z">
            <w:r w:rsidRPr="0077448C" w:rsidDel="0077448C">
              <w:rPr>
                <w:rPrChange w:id="207" w:author="User1" w:date="2016-01-14T13:25:00Z">
                  <w:rPr>
                    <w:rStyle w:val="Hyperlink"/>
                  </w:rPr>
                </w:rPrChange>
              </w:rPr>
              <w:delText>3.2.9</w:delText>
            </w:r>
            <w:r w:rsidDel="0077448C">
              <w:rPr>
                <w:rFonts w:asciiTheme="minorHAnsi" w:eastAsiaTheme="minorEastAsia" w:hAnsiTheme="minorHAnsi" w:cstheme="minorBidi"/>
                <w:sz w:val="22"/>
                <w:szCs w:val="22"/>
              </w:rPr>
              <w:tab/>
            </w:r>
            <w:r w:rsidRPr="0077448C" w:rsidDel="0077448C">
              <w:rPr>
                <w:rPrChange w:id="208" w:author="User1" w:date="2016-01-14T13:25:00Z">
                  <w:rPr>
                    <w:rStyle w:val="Hyperlink"/>
                  </w:rPr>
                </w:rPrChange>
              </w:rPr>
              <w:delText>Katalog Produk</w:delText>
            </w:r>
            <w:r w:rsidDel="0077448C">
              <w:rPr>
                <w:webHidden/>
              </w:rPr>
              <w:tab/>
              <w:delText>62</w:delText>
            </w:r>
          </w:del>
        </w:p>
        <w:p w:rsidR="00A3730C" w:rsidDel="0077448C" w:rsidRDefault="00A3730C">
          <w:pPr>
            <w:pStyle w:val="TOC3"/>
            <w:rPr>
              <w:del w:id="209" w:author="User1" w:date="2016-01-14T13:25:00Z"/>
              <w:rFonts w:asciiTheme="minorHAnsi" w:eastAsiaTheme="minorEastAsia" w:hAnsiTheme="minorHAnsi" w:cstheme="minorBidi"/>
              <w:sz w:val="22"/>
              <w:szCs w:val="22"/>
            </w:rPr>
          </w:pPr>
          <w:del w:id="210" w:author="User1" w:date="2016-01-14T13:25:00Z">
            <w:r w:rsidRPr="0077448C" w:rsidDel="0077448C">
              <w:rPr>
                <w:rPrChange w:id="211" w:author="User1" w:date="2016-01-14T13:25:00Z">
                  <w:rPr>
                    <w:rStyle w:val="Hyperlink"/>
                  </w:rPr>
                </w:rPrChange>
              </w:rPr>
              <w:delText>3.2.10</w:delText>
            </w:r>
            <w:r w:rsidDel="0077448C">
              <w:rPr>
                <w:rFonts w:asciiTheme="minorHAnsi" w:eastAsiaTheme="minorEastAsia" w:hAnsiTheme="minorHAnsi" w:cstheme="minorBidi"/>
                <w:sz w:val="22"/>
                <w:szCs w:val="22"/>
              </w:rPr>
              <w:tab/>
            </w:r>
            <w:r w:rsidRPr="0077448C" w:rsidDel="0077448C">
              <w:rPr>
                <w:rPrChange w:id="212" w:author="User1" w:date="2016-01-14T13:25:00Z">
                  <w:rPr>
                    <w:rStyle w:val="Hyperlink"/>
                  </w:rPr>
                </w:rPrChange>
              </w:rPr>
              <w:delText>Katalog Jasa</w:delText>
            </w:r>
            <w:r w:rsidDel="0077448C">
              <w:rPr>
                <w:webHidden/>
              </w:rPr>
              <w:tab/>
              <w:delText>63</w:delText>
            </w:r>
          </w:del>
        </w:p>
        <w:p w:rsidR="00A3730C" w:rsidDel="0077448C" w:rsidRDefault="00A3730C">
          <w:pPr>
            <w:pStyle w:val="TOC3"/>
            <w:rPr>
              <w:del w:id="213" w:author="User1" w:date="2016-01-14T13:25:00Z"/>
              <w:rFonts w:asciiTheme="minorHAnsi" w:eastAsiaTheme="minorEastAsia" w:hAnsiTheme="minorHAnsi" w:cstheme="minorBidi"/>
              <w:sz w:val="22"/>
              <w:szCs w:val="22"/>
            </w:rPr>
          </w:pPr>
          <w:del w:id="214" w:author="User1" w:date="2016-01-14T13:25:00Z">
            <w:r w:rsidRPr="0077448C" w:rsidDel="0077448C">
              <w:rPr>
                <w:rPrChange w:id="215" w:author="User1" w:date="2016-01-14T13:25:00Z">
                  <w:rPr>
                    <w:rStyle w:val="Hyperlink"/>
                  </w:rPr>
                </w:rPrChange>
              </w:rPr>
              <w:delText>3.2.11</w:delText>
            </w:r>
            <w:r w:rsidDel="0077448C">
              <w:rPr>
                <w:rFonts w:asciiTheme="minorHAnsi" w:eastAsiaTheme="minorEastAsia" w:hAnsiTheme="minorHAnsi" w:cstheme="minorBidi"/>
                <w:sz w:val="22"/>
                <w:szCs w:val="22"/>
              </w:rPr>
              <w:tab/>
            </w:r>
            <w:r w:rsidRPr="0077448C" w:rsidDel="0077448C">
              <w:rPr>
                <w:rPrChange w:id="216" w:author="User1" w:date="2016-01-14T13:25:00Z">
                  <w:rPr>
                    <w:rStyle w:val="Hyperlink"/>
                  </w:rPr>
                </w:rPrChange>
              </w:rPr>
              <w:delText>Purchase Request Produk</w:delText>
            </w:r>
            <w:r w:rsidDel="0077448C">
              <w:rPr>
                <w:webHidden/>
              </w:rPr>
              <w:tab/>
              <w:delText>64</w:delText>
            </w:r>
          </w:del>
        </w:p>
        <w:p w:rsidR="00A3730C" w:rsidDel="0077448C" w:rsidRDefault="00A3730C">
          <w:pPr>
            <w:pStyle w:val="TOC3"/>
            <w:rPr>
              <w:del w:id="217" w:author="User1" w:date="2016-01-14T13:25:00Z"/>
              <w:rFonts w:asciiTheme="minorHAnsi" w:eastAsiaTheme="minorEastAsia" w:hAnsiTheme="minorHAnsi" w:cstheme="minorBidi"/>
              <w:sz w:val="22"/>
              <w:szCs w:val="22"/>
            </w:rPr>
          </w:pPr>
          <w:del w:id="218" w:author="User1" w:date="2016-01-14T13:25:00Z">
            <w:r w:rsidRPr="0077448C" w:rsidDel="0077448C">
              <w:rPr>
                <w:rPrChange w:id="219" w:author="User1" w:date="2016-01-14T13:25:00Z">
                  <w:rPr>
                    <w:rStyle w:val="Hyperlink"/>
                  </w:rPr>
                </w:rPrChange>
              </w:rPr>
              <w:delText>3.2.12</w:delText>
            </w:r>
            <w:r w:rsidDel="0077448C">
              <w:rPr>
                <w:rFonts w:asciiTheme="minorHAnsi" w:eastAsiaTheme="minorEastAsia" w:hAnsiTheme="minorHAnsi" w:cstheme="minorBidi"/>
                <w:sz w:val="22"/>
                <w:szCs w:val="22"/>
              </w:rPr>
              <w:tab/>
            </w:r>
            <w:r w:rsidRPr="0077448C" w:rsidDel="0077448C">
              <w:rPr>
                <w:rPrChange w:id="220" w:author="User1" w:date="2016-01-14T13:25:00Z">
                  <w:rPr>
                    <w:rStyle w:val="Hyperlink"/>
                  </w:rPr>
                </w:rPrChange>
              </w:rPr>
              <w:delText>Purchase Request Jasa</w:delText>
            </w:r>
            <w:r w:rsidDel="0077448C">
              <w:rPr>
                <w:webHidden/>
              </w:rPr>
              <w:tab/>
              <w:delText>68</w:delText>
            </w:r>
          </w:del>
        </w:p>
        <w:p w:rsidR="00A3730C" w:rsidDel="0077448C" w:rsidRDefault="00A3730C">
          <w:pPr>
            <w:pStyle w:val="TOC3"/>
            <w:rPr>
              <w:del w:id="221" w:author="User1" w:date="2016-01-14T13:25:00Z"/>
              <w:rFonts w:asciiTheme="minorHAnsi" w:eastAsiaTheme="minorEastAsia" w:hAnsiTheme="minorHAnsi" w:cstheme="minorBidi"/>
              <w:sz w:val="22"/>
              <w:szCs w:val="22"/>
            </w:rPr>
          </w:pPr>
          <w:del w:id="222" w:author="User1" w:date="2016-01-14T13:25:00Z">
            <w:r w:rsidRPr="0077448C" w:rsidDel="0077448C">
              <w:rPr>
                <w:rPrChange w:id="223" w:author="User1" w:date="2016-01-14T13:25:00Z">
                  <w:rPr>
                    <w:rStyle w:val="Hyperlink"/>
                  </w:rPr>
                </w:rPrChange>
              </w:rPr>
              <w:delText>3.2.13</w:delText>
            </w:r>
            <w:r w:rsidDel="0077448C">
              <w:rPr>
                <w:rFonts w:asciiTheme="minorHAnsi" w:eastAsiaTheme="minorEastAsia" w:hAnsiTheme="minorHAnsi" w:cstheme="minorBidi"/>
                <w:sz w:val="22"/>
                <w:szCs w:val="22"/>
              </w:rPr>
              <w:tab/>
            </w:r>
            <w:r w:rsidRPr="0077448C" w:rsidDel="0077448C">
              <w:rPr>
                <w:rPrChange w:id="224" w:author="User1" w:date="2016-01-14T13:25:00Z">
                  <w:rPr>
                    <w:rStyle w:val="Hyperlink"/>
                  </w:rPr>
                </w:rPrChange>
              </w:rPr>
              <w:delText>Daftar PR</w:delText>
            </w:r>
            <w:r w:rsidDel="0077448C">
              <w:rPr>
                <w:webHidden/>
              </w:rPr>
              <w:tab/>
              <w:delText>71</w:delText>
            </w:r>
          </w:del>
        </w:p>
        <w:p w:rsidR="00A3730C" w:rsidDel="0077448C" w:rsidRDefault="00A3730C">
          <w:pPr>
            <w:pStyle w:val="TOC3"/>
            <w:rPr>
              <w:del w:id="225" w:author="User1" w:date="2016-01-14T13:25:00Z"/>
              <w:rFonts w:asciiTheme="minorHAnsi" w:eastAsiaTheme="minorEastAsia" w:hAnsiTheme="minorHAnsi" w:cstheme="minorBidi"/>
              <w:sz w:val="22"/>
              <w:szCs w:val="22"/>
            </w:rPr>
          </w:pPr>
          <w:del w:id="226" w:author="User1" w:date="2016-01-14T13:25:00Z">
            <w:r w:rsidRPr="0077448C" w:rsidDel="0077448C">
              <w:rPr>
                <w:rPrChange w:id="227" w:author="User1" w:date="2016-01-14T13:25:00Z">
                  <w:rPr>
                    <w:rStyle w:val="Hyperlink"/>
                  </w:rPr>
                </w:rPrChange>
              </w:rPr>
              <w:delText>3.2.14</w:delText>
            </w:r>
            <w:r w:rsidDel="0077448C">
              <w:rPr>
                <w:rFonts w:asciiTheme="minorHAnsi" w:eastAsiaTheme="minorEastAsia" w:hAnsiTheme="minorHAnsi" w:cstheme="minorBidi"/>
                <w:sz w:val="22"/>
                <w:szCs w:val="22"/>
              </w:rPr>
              <w:tab/>
            </w:r>
            <w:r w:rsidRPr="0077448C" w:rsidDel="0077448C">
              <w:rPr>
                <w:rPrChange w:id="228" w:author="User1" w:date="2016-01-14T13:25:00Z">
                  <w:rPr>
                    <w:rStyle w:val="Hyperlink"/>
                  </w:rPr>
                </w:rPrChange>
              </w:rPr>
              <w:delText>Purchase Order</w:delText>
            </w:r>
            <w:r w:rsidDel="0077448C">
              <w:rPr>
                <w:webHidden/>
              </w:rPr>
              <w:tab/>
              <w:delText>74</w:delText>
            </w:r>
          </w:del>
        </w:p>
        <w:p w:rsidR="00A3730C" w:rsidDel="0077448C" w:rsidRDefault="00A3730C">
          <w:pPr>
            <w:pStyle w:val="TOC3"/>
            <w:rPr>
              <w:del w:id="229" w:author="User1" w:date="2016-01-14T13:25:00Z"/>
              <w:rFonts w:asciiTheme="minorHAnsi" w:eastAsiaTheme="minorEastAsia" w:hAnsiTheme="minorHAnsi" w:cstheme="minorBidi"/>
              <w:sz w:val="22"/>
              <w:szCs w:val="22"/>
            </w:rPr>
          </w:pPr>
          <w:del w:id="230" w:author="User1" w:date="2016-01-14T13:25:00Z">
            <w:r w:rsidRPr="0077448C" w:rsidDel="0077448C">
              <w:rPr>
                <w:rPrChange w:id="231" w:author="User1" w:date="2016-01-14T13:25:00Z">
                  <w:rPr>
                    <w:rStyle w:val="Hyperlink"/>
                  </w:rPr>
                </w:rPrChange>
              </w:rPr>
              <w:delText>3.2.15</w:delText>
            </w:r>
            <w:r w:rsidDel="0077448C">
              <w:rPr>
                <w:rFonts w:asciiTheme="minorHAnsi" w:eastAsiaTheme="minorEastAsia" w:hAnsiTheme="minorHAnsi" w:cstheme="minorBidi"/>
                <w:sz w:val="22"/>
                <w:szCs w:val="22"/>
              </w:rPr>
              <w:tab/>
            </w:r>
            <w:r w:rsidRPr="0077448C" w:rsidDel="0077448C">
              <w:rPr>
                <w:rPrChange w:id="232" w:author="User1" w:date="2016-01-14T13:25:00Z">
                  <w:rPr>
                    <w:rStyle w:val="Hyperlink"/>
                  </w:rPr>
                </w:rPrChange>
              </w:rPr>
              <w:delText>Daftar Purchase Order</w:delText>
            </w:r>
            <w:r w:rsidDel="0077448C">
              <w:rPr>
                <w:webHidden/>
              </w:rPr>
              <w:tab/>
              <w:delText>79</w:delText>
            </w:r>
          </w:del>
        </w:p>
        <w:p w:rsidR="00A3730C" w:rsidDel="0077448C" w:rsidRDefault="00A3730C">
          <w:pPr>
            <w:pStyle w:val="TOC3"/>
            <w:rPr>
              <w:del w:id="233" w:author="User1" w:date="2016-01-14T13:25:00Z"/>
              <w:rFonts w:asciiTheme="minorHAnsi" w:eastAsiaTheme="minorEastAsia" w:hAnsiTheme="minorHAnsi" w:cstheme="minorBidi"/>
              <w:sz w:val="22"/>
              <w:szCs w:val="22"/>
            </w:rPr>
          </w:pPr>
          <w:del w:id="234" w:author="User1" w:date="2016-01-14T13:25:00Z">
            <w:r w:rsidRPr="0077448C" w:rsidDel="0077448C">
              <w:rPr>
                <w:rPrChange w:id="235" w:author="User1" w:date="2016-01-14T13:25:00Z">
                  <w:rPr>
                    <w:rStyle w:val="Hyperlink"/>
                  </w:rPr>
                </w:rPrChange>
              </w:rPr>
              <w:delText>3.2.16</w:delText>
            </w:r>
            <w:r w:rsidDel="0077448C">
              <w:rPr>
                <w:rFonts w:asciiTheme="minorHAnsi" w:eastAsiaTheme="minorEastAsia" w:hAnsiTheme="minorHAnsi" w:cstheme="minorBidi"/>
                <w:sz w:val="22"/>
                <w:szCs w:val="22"/>
              </w:rPr>
              <w:tab/>
            </w:r>
            <w:r w:rsidRPr="0077448C" w:rsidDel="0077448C">
              <w:rPr>
                <w:rPrChange w:id="236" w:author="User1" w:date="2016-01-14T13:25:00Z">
                  <w:rPr>
                    <w:rStyle w:val="Hyperlink"/>
                  </w:rPr>
                </w:rPrChange>
              </w:rPr>
              <w:delText>Stock Out</w:delText>
            </w:r>
            <w:r w:rsidDel="0077448C">
              <w:rPr>
                <w:webHidden/>
              </w:rPr>
              <w:tab/>
              <w:delText>81</w:delText>
            </w:r>
          </w:del>
        </w:p>
        <w:p w:rsidR="00A3730C" w:rsidDel="0077448C" w:rsidRDefault="00A3730C">
          <w:pPr>
            <w:pStyle w:val="TOC3"/>
            <w:rPr>
              <w:del w:id="237" w:author="User1" w:date="2016-01-14T13:25:00Z"/>
              <w:rFonts w:asciiTheme="minorHAnsi" w:eastAsiaTheme="minorEastAsia" w:hAnsiTheme="minorHAnsi" w:cstheme="minorBidi"/>
              <w:sz w:val="22"/>
              <w:szCs w:val="22"/>
            </w:rPr>
          </w:pPr>
          <w:del w:id="238" w:author="User1" w:date="2016-01-14T13:25:00Z">
            <w:r w:rsidRPr="0077448C" w:rsidDel="0077448C">
              <w:rPr>
                <w:rPrChange w:id="239" w:author="User1" w:date="2016-01-14T13:25:00Z">
                  <w:rPr>
                    <w:rStyle w:val="Hyperlink"/>
                  </w:rPr>
                </w:rPrChange>
              </w:rPr>
              <w:delText>3.2.17</w:delText>
            </w:r>
            <w:r w:rsidDel="0077448C">
              <w:rPr>
                <w:rFonts w:asciiTheme="minorHAnsi" w:eastAsiaTheme="minorEastAsia" w:hAnsiTheme="minorHAnsi" w:cstheme="minorBidi"/>
                <w:sz w:val="22"/>
                <w:szCs w:val="22"/>
              </w:rPr>
              <w:tab/>
            </w:r>
            <w:r w:rsidRPr="0077448C" w:rsidDel="0077448C">
              <w:rPr>
                <w:rPrChange w:id="240" w:author="User1" w:date="2016-01-14T13:25:00Z">
                  <w:rPr>
                    <w:rStyle w:val="Hyperlink"/>
                  </w:rPr>
                </w:rPrChange>
              </w:rPr>
              <w:delText>Monitoring Delivery Order</w:delText>
            </w:r>
            <w:r w:rsidDel="0077448C">
              <w:rPr>
                <w:webHidden/>
              </w:rPr>
              <w:tab/>
              <w:delText>84</w:delText>
            </w:r>
          </w:del>
        </w:p>
        <w:p w:rsidR="00A3730C" w:rsidDel="0077448C" w:rsidRDefault="00A3730C">
          <w:pPr>
            <w:pStyle w:val="TOC3"/>
            <w:rPr>
              <w:del w:id="241" w:author="User1" w:date="2016-01-14T13:25:00Z"/>
              <w:rFonts w:asciiTheme="minorHAnsi" w:eastAsiaTheme="minorEastAsia" w:hAnsiTheme="minorHAnsi" w:cstheme="minorBidi"/>
              <w:sz w:val="22"/>
              <w:szCs w:val="22"/>
            </w:rPr>
          </w:pPr>
          <w:del w:id="242" w:author="User1" w:date="2016-01-14T13:25:00Z">
            <w:r w:rsidRPr="0077448C" w:rsidDel="0077448C">
              <w:rPr>
                <w:rPrChange w:id="243" w:author="User1" w:date="2016-01-14T13:25:00Z">
                  <w:rPr>
                    <w:rStyle w:val="Hyperlink"/>
                  </w:rPr>
                </w:rPrChange>
              </w:rPr>
              <w:delText>3.2.18</w:delText>
            </w:r>
            <w:r w:rsidDel="0077448C">
              <w:rPr>
                <w:rFonts w:asciiTheme="minorHAnsi" w:eastAsiaTheme="minorEastAsia" w:hAnsiTheme="minorHAnsi" w:cstheme="minorBidi"/>
                <w:sz w:val="22"/>
                <w:szCs w:val="22"/>
              </w:rPr>
              <w:tab/>
            </w:r>
            <w:r w:rsidRPr="0077448C" w:rsidDel="0077448C">
              <w:rPr>
                <w:rPrChange w:id="244" w:author="User1" w:date="2016-01-14T13:25:00Z">
                  <w:rPr>
                    <w:rStyle w:val="Hyperlink"/>
                  </w:rPr>
                </w:rPrChange>
              </w:rPr>
              <w:delText>Delivery Order</w:delText>
            </w:r>
            <w:r w:rsidDel="0077448C">
              <w:rPr>
                <w:webHidden/>
              </w:rPr>
              <w:tab/>
              <w:delText>87</w:delText>
            </w:r>
          </w:del>
        </w:p>
        <w:p w:rsidR="00A3730C" w:rsidDel="0077448C" w:rsidRDefault="00A3730C">
          <w:pPr>
            <w:pStyle w:val="TOC3"/>
            <w:rPr>
              <w:del w:id="245" w:author="User1" w:date="2016-01-14T13:25:00Z"/>
              <w:rFonts w:asciiTheme="minorHAnsi" w:eastAsiaTheme="minorEastAsia" w:hAnsiTheme="minorHAnsi" w:cstheme="minorBidi"/>
              <w:sz w:val="22"/>
              <w:szCs w:val="22"/>
            </w:rPr>
          </w:pPr>
          <w:del w:id="246" w:author="User1" w:date="2016-01-14T13:25:00Z">
            <w:r w:rsidRPr="0077448C" w:rsidDel="0077448C">
              <w:rPr>
                <w:rPrChange w:id="247" w:author="User1" w:date="2016-01-14T13:25:00Z">
                  <w:rPr>
                    <w:rStyle w:val="Hyperlink"/>
                  </w:rPr>
                </w:rPrChange>
              </w:rPr>
              <w:delText>3.2.19</w:delText>
            </w:r>
            <w:r w:rsidDel="0077448C">
              <w:rPr>
                <w:rFonts w:asciiTheme="minorHAnsi" w:eastAsiaTheme="minorEastAsia" w:hAnsiTheme="minorHAnsi" w:cstheme="minorBidi"/>
                <w:sz w:val="22"/>
                <w:szCs w:val="22"/>
              </w:rPr>
              <w:tab/>
            </w:r>
            <w:r w:rsidRPr="0077448C" w:rsidDel="0077448C">
              <w:rPr>
                <w:rPrChange w:id="248" w:author="User1" w:date="2016-01-14T13:25:00Z">
                  <w:rPr>
                    <w:rStyle w:val="Hyperlink"/>
                  </w:rPr>
                </w:rPrChange>
              </w:rPr>
              <w:delText>Delivery Order Payment</w:delText>
            </w:r>
            <w:r w:rsidDel="0077448C">
              <w:rPr>
                <w:webHidden/>
              </w:rPr>
              <w:tab/>
              <w:delText>89</w:delText>
            </w:r>
          </w:del>
        </w:p>
        <w:p w:rsidR="00A3730C" w:rsidDel="0077448C" w:rsidRDefault="00A3730C">
          <w:pPr>
            <w:pStyle w:val="TOC3"/>
            <w:rPr>
              <w:del w:id="249" w:author="User1" w:date="2016-01-14T13:25:00Z"/>
              <w:rFonts w:asciiTheme="minorHAnsi" w:eastAsiaTheme="minorEastAsia" w:hAnsiTheme="minorHAnsi" w:cstheme="minorBidi"/>
              <w:sz w:val="22"/>
              <w:szCs w:val="22"/>
            </w:rPr>
          </w:pPr>
          <w:del w:id="250" w:author="User1" w:date="2016-01-14T13:25:00Z">
            <w:r w:rsidRPr="0077448C" w:rsidDel="0077448C">
              <w:rPr>
                <w:rPrChange w:id="251" w:author="User1" w:date="2016-01-14T13:25:00Z">
                  <w:rPr>
                    <w:rStyle w:val="Hyperlink"/>
                  </w:rPr>
                </w:rPrChange>
              </w:rPr>
              <w:delText>3.2.20</w:delText>
            </w:r>
            <w:r w:rsidDel="0077448C">
              <w:rPr>
                <w:rFonts w:asciiTheme="minorHAnsi" w:eastAsiaTheme="minorEastAsia" w:hAnsiTheme="minorHAnsi" w:cstheme="minorBidi"/>
                <w:sz w:val="22"/>
                <w:szCs w:val="22"/>
              </w:rPr>
              <w:tab/>
            </w:r>
            <w:r w:rsidRPr="0077448C" w:rsidDel="0077448C">
              <w:rPr>
                <w:rPrChange w:id="252" w:author="User1" w:date="2016-01-14T13:25:00Z">
                  <w:rPr>
                    <w:rStyle w:val="Hyperlink"/>
                  </w:rPr>
                </w:rPrChange>
              </w:rPr>
              <w:delText>Daftar Stok</w:delText>
            </w:r>
            <w:r w:rsidDel="0077448C">
              <w:rPr>
                <w:webHidden/>
              </w:rPr>
              <w:tab/>
              <w:delText>91</w:delText>
            </w:r>
          </w:del>
        </w:p>
        <w:p w:rsidR="00A3730C" w:rsidDel="0077448C" w:rsidRDefault="00A3730C">
          <w:pPr>
            <w:pStyle w:val="TOC3"/>
            <w:rPr>
              <w:del w:id="253" w:author="User1" w:date="2016-01-14T13:25:00Z"/>
              <w:rFonts w:asciiTheme="minorHAnsi" w:eastAsiaTheme="minorEastAsia" w:hAnsiTheme="minorHAnsi" w:cstheme="minorBidi"/>
              <w:sz w:val="22"/>
              <w:szCs w:val="22"/>
            </w:rPr>
          </w:pPr>
          <w:del w:id="254" w:author="User1" w:date="2016-01-14T13:25:00Z">
            <w:r w:rsidRPr="0077448C" w:rsidDel="0077448C">
              <w:rPr>
                <w:rFonts w:ascii="Trebuchet MS" w:hAnsi="Trebuchet MS"/>
                <w:rPrChange w:id="255" w:author="User1" w:date="2016-01-14T13:25:00Z">
                  <w:rPr>
                    <w:rStyle w:val="Hyperlink"/>
                    <w:rFonts w:ascii="Trebuchet MS" w:hAnsi="Trebuchet MS"/>
                  </w:rPr>
                </w:rPrChange>
              </w:rPr>
              <w:delText>3.2.21</w:delText>
            </w:r>
            <w:r w:rsidDel="0077448C">
              <w:rPr>
                <w:rFonts w:asciiTheme="minorHAnsi" w:eastAsiaTheme="minorEastAsia" w:hAnsiTheme="minorHAnsi" w:cstheme="minorBidi"/>
                <w:sz w:val="22"/>
                <w:szCs w:val="22"/>
              </w:rPr>
              <w:tab/>
            </w:r>
            <w:r w:rsidRPr="0077448C" w:rsidDel="0077448C">
              <w:rPr>
                <w:rFonts w:ascii="Trebuchet MS" w:hAnsi="Trebuchet MS"/>
                <w:rPrChange w:id="256" w:author="User1" w:date="2016-01-14T13:25:00Z">
                  <w:rPr>
                    <w:rStyle w:val="Hyperlink"/>
                    <w:rFonts w:ascii="Trebuchet MS" w:hAnsi="Trebuchet MS"/>
                  </w:rPr>
                </w:rPrChange>
              </w:rPr>
              <w:delText>Pemetaan Departemen Pengguna</w:delText>
            </w:r>
            <w:r w:rsidDel="0077448C">
              <w:rPr>
                <w:webHidden/>
              </w:rPr>
              <w:tab/>
              <w:delText>93</w:delText>
            </w:r>
          </w:del>
        </w:p>
        <w:p w:rsidR="00A3730C" w:rsidDel="0077448C" w:rsidRDefault="00A3730C">
          <w:pPr>
            <w:pStyle w:val="TOC3"/>
            <w:rPr>
              <w:del w:id="257" w:author="User1" w:date="2016-01-14T13:25:00Z"/>
              <w:rFonts w:asciiTheme="minorHAnsi" w:eastAsiaTheme="minorEastAsia" w:hAnsiTheme="minorHAnsi" w:cstheme="minorBidi"/>
              <w:sz w:val="22"/>
              <w:szCs w:val="22"/>
            </w:rPr>
          </w:pPr>
          <w:del w:id="258" w:author="User1" w:date="2016-01-14T13:25:00Z">
            <w:r w:rsidRPr="0077448C" w:rsidDel="0077448C">
              <w:rPr>
                <w:rPrChange w:id="259" w:author="User1" w:date="2016-01-14T13:25:00Z">
                  <w:rPr>
                    <w:rStyle w:val="Hyperlink"/>
                  </w:rPr>
                </w:rPrChange>
              </w:rPr>
              <w:delText>3.2.22</w:delText>
            </w:r>
            <w:r w:rsidDel="0077448C">
              <w:rPr>
                <w:rFonts w:asciiTheme="minorHAnsi" w:eastAsiaTheme="minorEastAsia" w:hAnsiTheme="minorHAnsi" w:cstheme="minorBidi"/>
                <w:sz w:val="22"/>
                <w:szCs w:val="22"/>
              </w:rPr>
              <w:tab/>
            </w:r>
            <w:r w:rsidRPr="0077448C" w:rsidDel="0077448C">
              <w:rPr>
                <w:rPrChange w:id="260" w:author="User1" w:date="2016-01-14T13:25:00Z">
                  <w:rPr>
                    <w:rStyle w:val="Hyperlink"/>
                  </w:rPr>
                </w:rPrChange>
              </w:rPr>
              <w:delText>Report Report</w:delText>
            </w:r>
            <w:r w:rsidDel="0077448C">
              <w:rPr>
                <w:webHidden/>
              </w:rPr>
              <w:tab/>
              <w:delText>93</w:delText>
            </w:r>
          </w:del>
        </w:p>
        <w:p w:rsidR="00A3730C" w:rsidDel="0077448C" w:rsidRDefault="00A3730C">
          <w:pPr>
            <w:pStyle w:val="TOC2"/>
            <w:rPr>
              <w:del w:id="261" w:author="User1" w:date="2016-01-14T13:25:00Z"/>
              <w:rFonts w:asciiTheme="minorHAnsi" w:eastAsiaTheme="minorEastAsia" w:hAnsiTheme="minorHAnsi" w:cstheme="minorBidi"/>
              <w:sz w:val="22"/>
              <w:szCs w:val="22"/>
            </w:rPr>
          </w:pPr>
          <w:del w:id="262" w:author="User1" w:date="2016-01-14T13:25:00Z">
            <w:r w:rsidRPr="0077448C" w:rsidDel="0077448C">
              <w:rPr>
                <w:rFonts w:ascii="Trebuchet MS" w:hAnsi="Trebuchet MS"/>
                <w:rPrChange w:id="263" w:author="User1" w:date="2016-01-14T13:25:00Z">
                  <w:rPr>
                    <w:rStyle w:val="Hyperlink"/>
                    <w:rFonts w:ascii="Trebuchet MS" w:hAnsi="Trebuchet MS"/>
                  </w:rPr>
                </w:rPrChange>
              </w:rPr>
              <w:delText>3.3</w:delText>
            </w:r>
            <w:r w:rsidDel="0077448C">
              <w:rPr>
                <w:rFonts w:asciiTheme="minorHAnsi" w:eastAsiaTheme="minorEastAsia" w:hAnsiTheme="minorHAnsi" w:cstheme="minorBidi"/>
                <w:sz w:val="22"/>
                <w:szCs w:val="22"/>
              </w:rPr>
              <w:tab/>
            </w:r>
            <w:r w:rsidRPr="0077448C" w:rsidDel="0077448C">
              <w:rPr>
                <w:rFonts w:ascii="Trebuchet MS" w:hAnsi="Trebuchet MS"/>
                <w:rPrChange w:id="264" w:author="User1" w:date="2016-01-14T13:25:00Z">
                  <w:rPr>
                    <w:rStyle w:val="Hyperlink"/>
                    <w:rFonts w:ascii="Trebuchet MS" w:hAnsi="Trebuchet MS"/>
                  </w:rPr>
                </w:rPrChange>
              </w:rPr>
              <w:delText>SPESIFIKASI DESAIN DATABASE / STRUKTUR DATA</w:delText>
            </w:r>
            <w:r w:rsidDel="0077448C">
              <w:rPr>
                <w:webHidden/>
              </w:rPr>
              <w:tab/>
              <w:delText>95</w:delText>
            </w:r>
          </w:del>
        </w:p>
        <w:p w:rsidR="00A3730C" w:rsidDel="0077448C" w:rsidRDefault="00A3730C">
          <w:pPr>
            <w:pStyle w:val="TOC1"/>
            <w:rPr>
              <w:del w:id="265" w:author="User1" w:date="2016-01-14T13:25:00Z"/>
              <w:rFonts w:asciiTheme="minorHAnsi" w:eastAsiaTheme="minorEastAsia" w:hAnsiTheme="minorHAnsi" w:cstheme="minorBidi"/>
              <w:b w:val="0"/>
              <w:bCs w:val="0"/>
              <w:caps w:val="0"/>
              <w:sz w:val="22"/>
              <w:szCs w:val="22"/>
            </w:rPr>
          </w:pPr>
          <w:del w:id="266" w:author="User1" w:date="2016-01-14T13:25:00Z">
            <w:r w:rsidRPr="0077448C" w:rsidDel="0077448C">
              <w:rPr>
                <w:rFonts w:ascii="Trebuchet MS" w:hAnsi="Trebuchet MS" w:cs="Arial"/>
                <w:rPrChange w:id="267" w:author="User1" w:date="2016-01-14T13:25:00Z">
                  <w:rPr>
                    <w:rStyle w:val="Hyperlink"/>
                    <w:rFonts w:ascii="Trebuchet MS" w:hAnsi="Trebuchet MS" w:cs="Arial"/>
                  </w:rPr>
                </w:rPrChange>
              </w:rPr>
              <w:delText>4</w:delText>
            </w:r>
            <w:r w:rsidDel="0077448C">
              <w:rPr>
                <w:rFonts w:asciiTheme="minorHAnsi" w:eastAsiaTheme="minorEastAsia" w:hAnsiTheme="minorHAnsi" w:cstheme="minorBidi"/>
                <w:b w:val="0"/>
                <w:bCs w:val="0"/>
                <w:caps w:val="0"/>
                <w:sz w:val="22"/>
                <w:szCs w:val="22"/>
              </w:rPr>
              <w:tab/>
            </w:r>
            <w:r w:rsidRPr="0077448C" w:rsidDel="0077448C">
              <w:rPr>
                <w:rFonts w:ascii="Trebuchet MS" w:hAnsi="Trebuchet MS" w:cs="Arial"/>
                <w:rPrChange w:id="268" w:author="User1" w:date="2016-01-14T13:25:00Z">
                  <w:rPr>
                    <w:rStyle w:val="Hyperlink"/>
                    <w:rFonts w:ascii="Trebuchet MS" w:hAnsi="Trebuchet MS" w:cs="Arial"/>
                  </w:rPr>
                </w:rPrChange>
              </w:rPr>
              <w:delText>SPESIFIKASI DESAIN NON-FUNCTIONAL REQUIREMENT</w:delText>
            </w:r>
            <w:r w:rsidDel="0077448C">
              <w:rPr>
                <w:webHidden/>
              </w:rPr>
              <w:tab/>
              <w:delText>120</w:delText>
            </w:r>
          </w:del>
        </w:p>
        <w:p w:rsidR="00A3730C" w:rsidDel="0077448C" w:rsidRDefault="00A3730C">
          <w:pPr>
            <w:pStyle w:val="TOC2"/>
            <w:rPr>
              <w:del w:id="269" w:author="User1" w:date="2016-01-14T13:25:00Z"/>
              <w:rFonts w:asciiTheme="minorHAnsi" w:eastAsiaTheme="minorEastAsia" w:hAnsiTheme="minorHAnsi" w:cstheme="minorBidi"/>
              <w:sz w:val="22"/>
              <w:szCs w:val="22"/>
            </w:rPr>
          </w:pPr>
          <w:del w:id="270" w:author="User1" w:date="2016-01-14T13:25:00Z">
            <w:r w:rsidRPr="0077448C" w:rsidDel="0077448C">
              <w:rPr>
                <w:rFonts w:ascii="Trebuchet MS" w:hAnsi="Trebuchet MS"/>
                <w:rPrChange w:id="271" w:author="User1" w:date="2016-01-14T13:25:00Z">
                  <w:rPr>
                    <w:rStyle w:val="Hyperlink"/>
                    <w:rFonts w:ascii="Trebuchet MS" w:hAnsi="Trebuchet MS"/>
                  </w:rPr>
                </w:rPrChange>
              </w:rPr>
              <w:delText>4.1</w:delText>
            </w:r>
            <w:r w:rsidDel="0077448C">
              <w:rPr>
                <w:rFonts w:asciiTheme="minorHAnsi" w:eastAsiaTheme="minorEastAsia" w:hAnsiTheme="minorHAnsi" w:cstheme="minorBidi"/>
                <w:sz w:val="22"/>
                <w:szCs w:val="22"/>
              </w:rPr>
              <w:tab/>
            </w:r>
            <w:r w:rsidRPr="0077448C" w:rsidDel="0077448C">
              <w:rPr>
                <w:rFonts w:ascii="Trebuchet MS" w:hAnsi="Trebuchet MS"/>
                <w:rPrChange w:id="272" w:author="User1" w:date="2016-01-14T13:25:00Z">
                  <w:rPr>
                    <w:rStyle w:val="Hyperlink"/>
                    <w:rFonts w:ascii="Trebuchet MS" w:hAnsi="Trebuchet MS"/>
                  </w:rPr>
                </w:rPrChange>
              </w:rPr>
              <w:delText>SPESIFIKASI HARDWARE</w:delText>
            </w:r>
            <w:r w:rsidDel="0077448C">
              <w:rPr>
                <w:webHidden/>
              </w:rPr>
              <w:tab/>
              <w:delText>120</w:delText>
            </w:r>
          </w:del>
        </w:p>
        <w:p w:rsidR="00A3730C" w:rsidDel="0077448C" w:rsidRDefault="00A3730C">
          <w:pPr>
            <w:pStyle w:val="TOC2"/>
            <w:rPr>
              <w:del w:id="273" w:author="User1" w:date="2016-01-14T13:25:00Z"/>
              <w:rFonts w:asciiTheme="minorHAnsi" w:eastAsiaTheme="minorEastAsia" w:hAnsiTheme="minorHAnsi" w:cstheme="minorBidi"/>
              <w:sz w:val="22"/>
              <w:szCs w:val="22"/>
            </w:rPr>
          </w:pPr>
          <w:del w:id="274" w:author="User1" w:date="2016-01-14T13:25:00Z">
            <w:r w:rsidRPr="0077448C" w:rsidDel="0077448C">
              <w:rPr>
                <w:rFonts w:ascii="Trebuchet MS" w:hAnsi="Trebuchet MS"/>
                <w:rPrChange w:id="275" w:author="User1" w:date="2016-01-14T13:25:00Z">
                  <w:rPr>
                    <w:rStyle w:val="Hyperlink"/>
                    <w:rFonts w:ascii="Trebuchet MS" w:hAnsi="Trebuchet MS"/>
                  </w:rPr>
                </w:rPrChange>
              </w:rPr>
              <w:delText>4.2</w:delText>
            </w:r>
            <w:r w:rsidDel="0077448C">
              <w:rPr>
                <w:rFonts w:asciiTheme="minorHAnsi" w:eastAsiaTheme="minorEastAsia" w:hAnsiTheme="minorHAnsi" w:cstheme="minorBidi"/>
                <w:sz w:val="22"/>
                <w:szCs w:val="22"/>
              </w:rPr>
              <w:tab/>
            </w:r>
            <w:r w:rsidRPr="0077448C" w:rsidDel="0077448C">
              <w:rPr>
                <w:rFonts w:ascii="Trebuchet MS" w:hAnsi="Trebuchet MS"/>
                <w:rPrChange w:id="276" w:author="User1" w:date="2016-01-14T13:25:00Z">
                  <w:rPr>
                    <w:rStyle w:val="Hyperlink"/>
                    <w:rFonts w:ascii="Trebuchet MS" w:hAnsi="Trebuchet MS"/>
                  </w:rPr>
                </w:rPrChange>
              </w:rPr>
              <w:delText>SPESIFIKASI OPERATING SYSTEM</w:delText>
            </w:r>
            <w:r w:rsidDel="0077448C">
              <w:rPr>
                <w:webHidden/>
              </w:rPr>
              <w:tab/>
              <w:delText>121</w:delText>
            </w:r>
          </w:del>
        </w:p>
        <w:p w:rsidR="00A3730C" w:rsidDel="0077448C" w:rsidRDefault="00A3730C">
          <w:pPr>
            <w:pStyle w:val="TOC2"/>
            <w:rPr>
              <w:del w:id="277" w:author="User1" w:date="2016-01-14T13:25:00Z"/>
              <w:rFonts w:asciiTheme="minorHAnsi" w:eastAsiaTheme="minorEastAsia" w:hAnsiTheme="minorHAnsi" w:cstheme="minorBidi"/>
              <w:sz w:val="22"/>
              <w:szCs w:val="22"/>
            </w:rPr>
          </w:pPr>
          <w:del w:id="278" w:author="User1" w:date="2016-01-14T13:25:00Z">
            <w:r w:rsidRPr="0077448C" w:rsidDel="0077448C">
              <w:rPr>
                <w:rFonts w:ascii="Trebuchet MS" w:hAnsi="Trebuchet MS"/>
                <w:rPrChange w:id="279" w:author="User1" w:date="2016-01-14T13:25:00Z">
                  <w:rPr>
                    <w:rStyle w:val="Hyperlink"/>
                    <w:rFonts w:ascii="Trebuchet MS" w:hAnsi="Trebuchet MS"/>
                  </w:rPr>
                </w:rPrChange>
              </w:rPr>
              <w:delText>4.3</w:delText>
            </w:r>
            <w:r w:rsidDel="0077448C">
              <w:rPr>
                <w:rFonts w:asciiTheme="minorHAnsi" w:eastAsiaTheme="minorEastAsia" w:hAnsiTheme="minorHAnsi" w:cstheme="minorBidi"/>
                <w:sz w:val="22"/>
                <w:szCs w:val="22"/>
              </w:rPr>
              <w:tab/>
            </w:r>
            <w:r w:rsidRPr="0077448C" w:rsidDel="0077448C">
              <w:rPr>
                <w:rFonts w:ascii="Trebuchet MS" w:hAnsi="Trebuchet MS"/>
                <w:rPrChange w:id="280" w:author="User1" w:date="2016-01-14T13:25:00Z">
                  <w:rPr>
                    <w:rStyle w:val="Hyperlink"/>
                    <w:rFonts w:ascii="Trebuchet MS" w:hAnsi="Trebuchet MS"/>
                  </w:rPr>
                </w:rPrChange>
              </w:rPr>
              <w:delText>SPESIFIKASI DATABASE SERVER</w:delText>
            </w:r>
            <w:r w:rsidDel="0077448C">
              <w:rPr>
                <w:webHidden/>
              </w:rPr>
              <w:tab/>
              <w:delText>121</w:delText>
            </w:r>
          </w:del>
        </w:p>
        <w:p w:rsidR="00A3730C" w:rsidDel="0077448C" w:rsidRDefault="00A3730C">
          <w:pPr>
            <w:pStyle w:val="TOC2"/>
            <w:rPr>
              <w:del w:id="281" w:author="User1" w:date="2016-01-14T13:25:00Z"/>
              <w:rFonts w:asciiTheme="minorHAnsi" w:eastAsiaTheme="minorEastAsia" w:hAnsiTheme="minorHAnsi" w:cstheme="minorBidi"/>
              <w:sz w:val="22"/>
              <w:szCs w:val="22"/>
            </w:rPr>
          </w:pPr>
          <w:del w:id="282" w:author="User1" w:date="2016-01-14T13:25:00Z">
            <w:r w:rsidRPr="0077448C" w:rsidDel="0077448C">
              <w:rPr>
                <w:rFonts w:ascii="Trebuchet MS" w:hAnsi="Trebuchet MS"/>
                <w:rPrChange w:id="283" w:author="User1" w:date="2016-01-14T13:25:00Z">
                  <w:rPr>
                    <w:rStyle w:val="Hyperlink"/>
                    <w:rFonts w:ascii="Trebuchet MS" w:hAnsi="Trebuchet MS"/>
                  </w:rPr>
                </w:rPrChange>
              </w:rPr>
              <w:delText>4.4</w:delText>
            </w:r>
            <w:r w:rsidDel="0077448C">
              <w:rPr>
                <w:rFonts w:asciiTheme="minorHAnsi" w:eastAsiaTheme="minorEastAsia" w:hAnsiTheme="minorHAnsi" w:cstheme="minorBidi"/>
                <w:sz w:val="22"/>
                <w:szCs w:val="22"/>
              </w:rPr>
              <w:tab/>
            </w:r>
            <w:r w:rsidRPr="0077448C" w:rsidDel="0077448C">
              <w:rPr>
                <w:rFonts w:ascii="Trebuchet MS" w:hAnsi="Trebuchet MS"/>
                <w:rPrChange w:id="284" w:author="User1" w:date="2016-01-14T13:25:00Z">
                  <w:rPr>
                    <w:rStyle w:val="Hyperlink"/>
                    <w:rFonts w:ascii="Trebuchet MS" w:hAnsi="Trebuchet MS"/>
                  </w:rPr>
                </w:rPrChange>
              </w:rPr>
              <w:delText>SPESIFIKASI WEB SERVER</w:delText>
            </w:r>
            <w:r w:rsidDel="0077448C">
              <w:rPr>
                <w:webHidden/>
              </w:rPr>
              <w:tab/>
              <w:delText>121</w:delText>
            </w:r>
          </w:del>
        </w:p>
        <w:p w:rsidR="00A3730C" w:rsidDel="0077448C" w:rsidRDefault="00A3730C">
          <w:pPr>
            <w:pStyle w:val="TOC2"/>
            <w:rPr>
              <w:del w:id="285" w:author="User1" w:date="2016-01-14T13:25:00Z"/>
              <w:rFonts w:asciiTheme="minorHAnsi" w:eastAsiaTheme="minorEastAsia" w:hAnsiTheme="minorHAnsi" w:cstheme="minorBidi"/>
              <w:sz w:val="22"/>
              <w:szCs w:val="22"/>
            </w:rPr>
          </w:pPr>
          <w:del w:id="286" w:author="User1" w:date="2016-01-14T13:25:00Z">
            <w:r w:rsidRPr="0077448C" w:rsidDel="0077448C">
              <w:rPr>
                <w:rFonts w:ascii="Trebuchet MS" w:hAnsi="Trebuchet MS"/>
                <w:rPrChange w:id="287" w:author="User1" w:date="2016-01-14T13:25:00Z">
                  <w:rPr>
                    <w:rStyle w:val="Hyperlink"/>
                    <w:rFonts w:ascii="Trebuchet MS" w:hAnsi="Trebuchet MS"/>
                  </w:rPr>
                </w:rPrChange>
              </w:rPr>
              <w:delText>4.5</w:delText>
            </w:r>
            <w:r w:rsidDel="0077448C">
              <w:rPr>
                <w:rFonts w:asciiTheme="minorHAnsi" w:eastAsiaTheme="minorEastAsia" w:hAnsiTheme="minorHAnsi" w:cstheme="minorBidi"/>
                <w:sz w:val="22"/>
                <w:szCs w:val="22"/>
              </w:rPr>
              <w:tab/>
            </w:r>
            <w:r w:rsidRPr="0077448C" w:rsidDel="0077448C">
              <w:rPr>
                <w:rFonts w:ascii="Trebuchet MS" w:hAnsi="Trebuchet MS"/>
                <w:rPrChange w:id="288" w:author="User1" w:date="2016-01-14T13:25:00Z">
                  <w:rPr>
                    <w:rStyle w:val="Hyperlink"/>
                    <w:rFonts w:ascii="Trebuchet MS" w:hAnsi="Trebuchet MS"/>
                  </w:rPr>
                </w:rPrChange>
              </w:rPr>
              <w:delText>SPESIFIKASI APPLICATION SERVER</w:delText>
            </w:r>
            <w:r w:rsidDel="0077448C">
              <w:rPr>
                <w:webHidden/>
              </w:rPr>
              <w:tab/>
              <w:delText>121</w:delText>
            </w:r>
          </w:del>
        </w:p>
        <w:p w:rsidR="00A3730C" w:rsidDel="0077448C" w:rsidRDefault="00A3730C">
          <w:pPr>
            <w:pStyle w:val="TOC2"/>
            <w:rPr>
              <w:del w:id="289" w:author="User1" w:date="2016-01-14T13:25:00Z"/>
              <w:rFonts w:asciiTheme="minorHAnsi" w:eastAsiaTheme="minorEastAsia" w:hAnsiTheme="minorHAnsi" w:cstheme="minorBidi"/>
              <w:sz w:val="22"/>
              <w:szCs w:val="22"/>
            </w:rPr>
          </w:pPr>
          <w:del w:id="290" w:author="User1" w:date="2016-01-14T13:25:00Z">
            <w:r w:rsidRPr="0077448C" w:rsidDel="0077448C">
              <w:rPr>
                <w:rFonts w:ascii="Trebuchet MS" w:hAnsi="Trebuchet MS"/>
                <w:rPrChange w:id="291" w:author="User1" w:date="2016-01-14T13:25:00Z">
                  <w:rPr>
                    <w:rStyle w:val="Hyperlink"/>
                    <w:rFonts w:ascii="Trebuchet MS" w:hAnsi="Trebuchet MS"/>
                  </w:rPr>
                </w:rPrChange>
              </w:rPr>
              <w:delText>4.6</w:delText>
            </w:r>
            <w:r w:rsidDel="0077448C">
              <w:rPr>
                <w:rFonts w:asciiTheme="minorHAnsi" w:eastAsiaTheme="minorEastAsia" w:hAnsiTheme="minorHAnsi" w:cstheme="minorBidi"/>
                <w:sz w:val="22"/>
                <w:szCs w:val="22"/>
              </w:rPr>
              <w:tab/>
            </w:r>
            <w:r w:rsidRPr="0077448C" w:rsidDel="0077448C">
              <w:rPr>
                <w:rFonts w:ascii="Trebuchet MS" w:hAnsi="Trebuchet MS"/>
                <w:rPrChange w:id="292" w:author="User1" w:date="2016-01-14T13:25:00Z">
                  <w:rPr>
                    <w:rStyle w:val="Hyperlink"/>
                    <w:rFonts w:ascii="Trebuchet MS" w:hAnsi="Trebuchet MS"/>
                  </w:rPr>
                </w:rPrChange>
              </w:rPr>
              <w:delText>SPESIFIKASI SERVER SIDE PROGRAMMING/SCRIPTING</w:delText>
            </w:r>
            <w:r w:rsidDel="0077448C">
              <w:rPr>
                <w:webHidden/>
              </w:rPr>
              <w:tab/>
              <w:delText>122</w:delText>
            </w:r>
          </w:del>
        </w:p>
        <w:p w:rsidR="00A3730C" w:rsidDel="0077448C" w:rsidRDefault="00A3730C">
          <w:pPr>
            <w:pStyle w:val="TOC2"/>
            <w:rPr>
              <w:del w:id="293" w:author="User1" w:date="2016-01-14T13:25:00Z"/>
              <w:rFonts w:asciiTheme="minorHAnsi" w:eastAsiaTheme="minorEastAsia" w:hAnsiTheme="minorHAnsi" w:cstheme="minorBidi"/>
              <w:sz w:val="22"/>
              <w:szCs w:val="22"/>
            </w:rPr>
          </w:pPr>
          <w:del w:id="294" w:author="User1" w:date="2016-01-14T13:25:00Z">
            <w:r w:rsidRPr="0077448C" w:rsidDel="0077448C">
              <w:rPr>
                <w:rFonts w:ascii="Trebuchet MS" w:hAnsi="Trebuchet MS"/>
                <w:rPrChange w:id="295" w:author="User1" w:date="2016-01-14T13:25:00Z">
                  <w:rPr>
                    <w:rStyle w:val="Hyperlink"/>
                    <w:rFonts w:ascii="Trebuchet MS" w:hAnsi="Trebuchet MS"/>
                  </w:rPr>
                </w:rPrChange>
              </w:rPr>
              <w:delText>4.7</w:delText>
            </w:r>
            <w:r w:rsidDel="0077448C">
              <w:rPr>
                <w:rFonts w:asciiTheme="minorHAnsi" w:eastAsiaTheme="minorEastAsia" w:hAnsiTheme="minorHAnsi" w:cstheme="minorBidi"/>
                <w:sz w:val="22"/>
                <w:szCs w:val="22"/>
              </w:rPr>
              <w:tab/>
            </w:r>
            <w:r w:rsidRPr="0077448C" w:rsidDel="0077448C">
              <w:rPr>
                <w:rFonts w:ascii="Trebuchet MS" w:hAnsi="Trebuchet MS"/>
                <w:rPrChange w:id="296" w:author="User1" w:date="2016-01-14T13:25:00Z">
                  <w:rPr>
                    <w:rStyle w:val="Hyperlink"/>
                    <w:rFonts w:ascii="Trebuchet MS" w:hAnsi="Trebuchet MS"/>
                  </w:rPr>
                </w:rPrChange>
              </w:rPr>
              <w:delText>BACKUP</w:delText>
            </w:r>
            <w:r w:rsidDel="0077448C">
              <w:rPr>
                <w:webHidden/>
              </w:rPr>
              <w:tab/>
              <w:delText>122</w:delText>
            </w:r>
          </w:del>
        </w:p>
        <w:p w:rsidR="00A3730C" w:rsidDel="0077448C" w:rsidRDefault="00A3730C">
          <w:pPr>
            <w:pStyle w:val="TOC2"/>
            <w:rPr>
              <w:del w:id="297" w:author="User1" w:date="2016-01-14T13:25:00Z"/>
              <w:rFonts w:asciiTheme="minorHAnsi" w:eastAsiaTheme="minorEastAsia" w:hAnsiTheme="minorHAnsi" w:cstheme="minorBidi"/>
              <w:sz w:val="22"/>
              <w:szCs w:val="22"/>
            </w:rPr>
          </w:pPr>
          <w:del w:id="298" w:author="User1" w:date="2016-01-14T13:25:00Z">
            <w:r w:rsidRPr="0077448C" w:rsidDel="0077448C">
              <w:rPr>
                <w:rFonts w:ascii="Trebuchet MS" w:hAnsi="Trebuchet MS"/>
                <w:rPrChange w:id="299" w:author="User1" w:date="2016-01-14T13:25:00Z">
                  <w:rPr>
                    <w:rStyle w:val="Hyperlink"/>
                    <w:rFonts w:ascii="Trebuchet MS" w:hAnsi="Trebuchet MS"/>
                  </w:rPr>
                </w:rPrChange>
              </w:rPr>
              <w:delText>4.8</w:delText>
            </w:r>
            <w:r w:rsidDel="0077448C">
              <w:rPr>
                <w:rFonts w:asciiTheme="minorHAnsi" w:eastAsiaTheme="minorEastAsia" w:hAnsiTheme="minorHAnsi" w:cstheme="minorBidi"/>
                <w:sz w:val="22"/>
                <w:szCs w:val="22"/>
              </w:rPr>
              <w:tab/>
            </w:r>
            <w:r w:rsidRPr="0077448C" w:rsidDel="0077448C">
              <w:rPr>
                <w:rFonts w:ascii="Trebuchet MS" w:hAnsi="Trebuchet MS"/>
                <w:rPrChange w:id="300" w:author="User1" w:date="2016-01-14T13:25:00Z">
                  <w:rPr>
                    <w:rStyle w:val="Hyperlink"/>
                    <w:rFonts w:ascii="Trebuchet MS" w:hAnsi="Trebuchet MS"/>
                  </w:rPr>
                </w:rPrChange>
              </w:rPr>
              <w:delText>NETWORK</w:delText>
            </w:r>
            <w:r w:rsidDel="0077448C">
              <w:rPr>
                <w:webHidden/>
              </w:rPr>
              <w:tab/>
              <w:delText>122</w:delText>
            </w:r>
          </w:del>
        </w:p>
        <w:p w:rsidR="00A3730C" w:rsidDel="0077448C" w:rsidRDefault="00A3730C">
          <w:pPr>
            <w:pStyle w:val="TOC2"/>
            <w:rPr>
              <w:del w:id="301" w:author="User1" w:date="2016-01-14T13:25:00Z"/>
              <w:rFonts w:asciiTheme="minorHAnsi" w:eastAsiaTheme="minorEastAsia" w:hAnsiTheme="minorHAnsi" w:cstheme="minorBidi"/>
              <w:sz w:val="22"/>
              <w:szCs w:val="22"/>
            </w:rPr>
          </w:pPr>
          <w:del w:id="302" w:author="User1" w:date="2016-01-14T13:25:00Z">
            <w:r w:rsidRPr="0077448C" w:rsidDel="0077448C">
              <w:rPr>
                <w:rFonts w:ascii="Trebuchet MS" w:hAnsi="Trebuchet MS"/>
                <w:rPrChange w:id="303" w:author="User1" w:date="2016-01-14T13:25:00Z">
                  <w:rPr>
                    <w:rStyle w:val="Hyperlink"/>
                    <w:rFonts w:ascii="Trebuchet MS" w:hAnsi="Trebuchet MS"/>
                  </w:rPr>
                </w:rPrChange>
              </w:rPr>
              <w:delText>4.9</w:delText>
            </w:r>
            <w:r w:rsidDel="0077448C">
              <w:rPr>
                <w:rFonts w:asciiTheme="minorHAnsi" w:eastAsiaTheme="minorEastAsia" w:hAnsiTheme="minorHAnsi" w:cstheme="minorBidi"/>
                <w:sz w:val="22"/>
                <w:szCs w:val="22"/>
              </w:rPr>
              <w:tab/>
            </w:r>
            <w:r w:rsidRPr="0077448C" w:rsidDel="0077448C">
              <w:rPr>
                <w:rFonts w:ascii="Trebuchet MS" w:hAnsi="Trebuchet MS"/>
                <w:rPrChange w:id="304" w:author="User1" w:date="2016-01-14T13:25:00Z">
                  <w:rPr>
                    <w:rStyle w:val="Hyperlink"/>
                    <w:rFonts w:ascii="Trebuchet MS" w:hAnsi="Trebuchet MS"/>
                  </w:rPr>
                </w:rPrChange>
              </w:rPr>
              <w:delText>SECURITY</w:delText>
            </w:r>
            <w:r w:rsidDel="0077448C">
              <w:rPr>
                <w:webHidden/>
              </w:rPr>
              <w:tab/>
              <w:delText>123</w:delText>
            </w:r>
          </w:del>
        </w:p>
        <w:p w:rsidR="00A3730C" w:rsidDel="0077448C" w:rsidRDefault="00A3730C">
          <w:pPr>
            <w:pStyle w:val="TOC2"/>
            <w:rPr>
              <w:del w:id="305" w:author="User1" w:date="2016-01-14T13:25:00Z"/>
              <w:rFonts w:asciiTheme="minorHAnsi" w:eastAsiaTheme="minorEastAsia" w:hAnsiTheme="minorHAnsi" w:cstheme="minorBidi"/>
              <w:sz w:val="22"/>
              <w:szCs w:val="22"/>
            </w:rPr>
          </w:pPr>
          <w:del w:id="306" w:author="User1" w:date="2016-01-14T13:25:00Z">
            <w:r w:rsidRPr="0077448C" w:rsidDel="0077448C">
              <w:rPr>
                <w:rFonts w:ascii="Trebuchet MS" w:hAnsi="Trebuchet MS"/>
                <w:rPrChange w:id="307" w:author="User1" w:date="2016-01-14T13:25:00Z">
                  <w:rPr>
                    <w:rStyle w:val="Hyperlink"/>
                    <w:rFonts w:ascii="Trebuchet MS" w:hAnsi="Trebuchet MS"/>
                  </w:rPr>
                </w:rPrChange>
              </w:rPr>
              <w:delText>4.10</w:delText>
            </w:r>
            <w:r w:rsidDel="0077448C">
              <w:rPr>
                <w:rFonts w:asciiTheme="minorHAnsi" w:eastAsiaTheme="minorEastAsia" w:hAnsiTheme="minorHAnsi" w:cstheme="minorBidi"/>
                <w:sz w:val="22"/>
                <w:szCs w:val="22"/>
              </w:rPr>
              <w:tab/>
            </w:r>
            <w:r w:rsidRPr="0077448C" w:rsidDel="0077448C">
              <w:rPr>
                <w:rFonts w:ascii="Trebuchet MS" w:hAnsi="Trebuchet MS"/>
                <w:rPrChange w:id="308" w:author="User1" w:date="2016-01-14T13:25:00Z">
                  <w:rPr>
                    <w:rStyle w:val="Hyperlink"/>
                    <w:rFonts w:ascii="Trebuchet MS" w:hAnsi="Trebuchet MS"/>
                  </w:rPr>
                </w:rPrChange>
              </w:rPr>
              <w:delText>DISASTER RECOVERY</w:delText>
            </w:r>
            <w:r w:rsidDel="0077448C">
              <w:rPr>
                <w:webHidden/>
              </w:rPr>
              <w:tab/>
              <w:delText>123</w:delText>
            </w:r>
          </w:del>
        </w:p>
        <w:p w:rsidR="00A3730C" w:rsidDel="0077448C" w:rsidRDefault="00A3730C">
          <w:pPr>
            <w:pStyle w:val="TOC2"/>
            <w:rPr>
              <w:del w:id="309" w:author="User1" w:date="2016-01-14T13:25:00Z"/>
              <w:rFonts w:asciiTheme="minorHAnsi" w:eastAsiaTheme="minorEastAsia" w:hAnsiTheme="minorHAnsi" w:cstheme="minorBidi"/>
              <w:sz w:val="22"/>
              <w:szCs w:val="22"/>
            </w:rPr>
          </w:pPr>
          <w:del w:id="310" w:author="User1" w:date="2016-01-14T13:25:00Z">
            <w:r w:rsidRPr="0077448C" w:rsidDel="0077448C">
              <w:rPr>
                <w:rFonts w:ascii="Trebuchet MS" w:hAnsi="Trebuchet MS"/>
                <w:rPrChange w:id="311" w:author="User1" w:date="2016-01-14T13:25:00Z">
                  <w:rPr>
                    <w:rStyle w:val="Hyperlink"/>
                    <w:rFonts w:ascii="Trebuchet MS" w:hAnsi="Trebuchet MS"/>
                  </w:rPr>
                </w:rPrChange>
              </w:rPr>
              <w:delText>4.11</w:delText>
            </w:r>
            <w:r w:rsidDel="0077448C">
              <w:rPr>
                <w:rFonts w:asciiTheme="minorHAnsi" w:eastAsiaTheme="minorEastAsia" w:hAnsiTheme="minorHAnsi" w:cstheme="minorBidi"/>
                <w:sz w:val="22"/>
                <w:szCs w:val="22"/>
              </w:rPr>
              <w:tab/>
            </w:r>
            <w:r w:rsidRPr="0077448C" w:rsidDel="0077448C">
              <w:rPr>
                <w:rFonts w:ascii="Trebuchet MS" w:hAnsi="Trebuchet MS"/>
                <w:rPrChange w:id="312" w:author="User1" w:date="2016-01-14T13:25:00Z">
                  <w:rPr>
                    <w:rStyle w:val="Hyperlink"/>
                    <w:rFonts w:ascii="Trebuchet MS" w:hAnsi="Trebuchet MS"/>
                  </w:rPr>
                </w:rPrChange>
              </w:rPr>
              <w:delText>USER ACCESS</w:delText>
            </w:r>
            <w:r w:rsidDel="0077448C">
              <w:rPr>
                <w:webHidden/>
              </w:rPr>
              <w:tab/>
              <w:delText>124</w:delText>
            </w:r>
          </w:del>
        </w:p>
        <w:p w:rsidR="00A3730C" w:rsidDel="0077448C" w:rsidRDefault="00A3730C">
          <w:pPr>
            <w:pStyle w:val="TOC1"/>
            <w:rPr>
              <w:del w:id="313" w:author="User1" w:date="2016-01-14T13:25:00Z"/>
              <w:rFonts w:asciiTheme="minorHAnsi" w:eastAsiaTheme="minorEastAsia" w:hAnsiTheme="minorHAnsi" w:cstheme="minorBidi"/>
              <w:b w:val="0"/>
              <w:bCs w:val="0"/>
              <w:caps w:val="0"/>
              <w:sz w:val="22"/>
              <w:szCs w:val="22"/>
            </w:rPr>
          </w:pPr>
          <w:del w:id="314" w:author="User1" w:date="2016-01-14T13:25:00Z">
            <w:r w:rsidRPr="0077448C" w:rsidDel="0077448C">
              <w:rPr>
                <w:rFonts w:ascii="Trebuchet MS" w:hAnsi="Trebuchet MS" w:cs="Arial"/>
                <w:rPrChange w:id="315" w:author="User1" w:date="2016-01-14T13:25:00Z">
                  <w:rPr>
                    <w:rStyle w:val="Hyperlink"/>
                    <w:rFonts w:ascii="Trebuchet MS" w:hAnsi="Trebuchet MS" w:cs="Arial"/>
                  </w:rPr>
                </w:rPrChange>
              </w:rPr>
              <w:delText>5</w:delText>
            </w:r>
            <w:r w:rsidDel="0077448C">
              <w:rPr>
                <w:rFonts w:asciiTheme="minorHAnsi" w:eastAsiaTheme="minorEastAsia" w:hAnsiTheme="minorHAnsi" w:cstheme="minorBidi"/>
                <w:b w:val="0"/>
                <w:bCs w:val="0"/>
                <w:caps w:val="0"/>
                <w:sz w:val="22"/>
                <w:szCs w:val="22"/>
              </w:rPr>
              <w:tab/>
            </w:r>
            <w:r w:rsidRPr="0077448C" w:rsidDel="0077448C">
              <w:rPr>
                <w:rFonts w:ascii="Trebuchet MS" w:hAnsi="Trebuchet MS" w:cs="Arial"/>
                <w:rPrChange w:id="316" w:author="User1" w:date="2016-01-14T13:25:00Z">
                  <w:rPr>
                    <w:rStyle w:val="Hyperlink"/>
                    <w:rFonts w:ascii="Trebuchet MS" w:hAnsi="Trebuchet MS" w:cs="Arial"/>
                  </w:rPr>
                </w:rPrChange>
              </w:rPr>
              <w:delText>LAMPIRAN</w:delText>
            </w:r>
            <w:r w:rsidDel="0077448C">
              <w:rPr>
                <w:webHidden/>
              </w:rPr>
              <w:tab/>
              <w:delText>125</w:delText>
            </w:r>
          </w:del>
        </w:p>
        <w:p w:rsidR="005658A5" w:rsidRDefault="005658A5" w:rsidP="005658A5">
          <w:r>
            <w:rPr>
              <w:b/>
              <w:bCs/>
              <w:noProof/>
            </w:rPr>
            <w:fldChar w:fldCharType="end"/>
          </w:r>
        </w:p>
      </w:sdtContent>
    </w:sdt>
    <w:p w:rsidR="0091223D" w:rsidRDefault="0091223D" w:rsidP="005658A5">
      <w:pPr>
        <w:pStyle w:val="ControlTableTitle"/>
        <w:ind w:left="200"/>
      </w:pPr>
    </w:p>
    <w:p w:rsidR="00B10E5C" w:rsidRDefault="00B10E5C" w:rsidP="005658A5">
      <w:pPr>
        <w:pStyle w:val="ControlTableTitle"/>
        <w:ind w:left="200"/>
      </w:pPr>
    </w:p>
    <w:p w:rsidR="00B10E5C" w:rsidRDefault="00B10E5C" w:rsidP="005658A5">
      <w:pPr>
        <w:pStyle w:val="ControlTableTitle"/>
        <w:ind w:left="200"/>
      </w:pPr>
    </w:p>
    <w:p w:rsidR="00B10E5C" w:rsidRDefault="00B10E5C" w:rsidP="005658A5">
      <w:pPr>
        <w:pStyle w:val="ControlTableTitle"/>
        <w:ind w:left="200"/>
      </w:pPr>
    </w:p>
    <w:p w:rsidR="00B10E5C" w:rsidRDefault="00B10E5C" w:rsidP="005658A5">
      <w:pPr>
        <w:pStyle w:val="ControlTableTitle"/>
        <w:ind w:left="200"/>
      </w:pPr>
    </w:p>
    <w:p w:rsidR="00B10E5C" w:rsidRDefault="00B10E5C" w:rsidP="005658A5">
      <w:pPr>
        <w:pStyle w:val="ControlTableTitle"/>
        <w:ind w:left="200"/>
      </w:pPr>
    </w:p>
    <w:p w:rsidR="00B10E5C" w:rsidRDefault="00B10E5C" w:rsidP="005658A5">
      <w:pPr>
        <w:pStyle w:val="ControlTableTitle"/>
        <w:ind w:left="200"/>
      </w:pPr>
    </w:p>
    <w:p w:rsidR="00B10E5C" w:rsidRDefault="00B10E5C" w:rsidP="005658A5">
      <w:pPr>
        <w:pStyle w:val="ControlTableTitle"/>
        <w:ind w:left="200"/>
      </w:pPr>
    </w:p>
    <w:p w:rsidR="00B10E5C" w:rsidRDefault="00B10E5C" w:rsidP="005658A5">
      <w:pPr>
        <w:pStyle w:val="ControlTableTitle"/>
        <w:ind w:left="200"/>
      </w:pPr>
    </w:p>
    <w:p w:rsidR="00B10E5C" w:rsidRDefault="00B10E5C" w:rsidP="005658A5">
      <w:pPr>
        <w:pStyle w:val="ControlTableTitle"/>
        <w:ind w:left="200"/>
      </w:pPr>
    </w:p>
    <w:p w:rsidR="00B10E5C" w:rsidRDefault="00B10E5C" w:rsidP="005658A5">
      <w:pPr>
        <w:pStyle w:val="ControlTableTitle"/>
        <w:ind w:left="200"/>
      </w:pPr>
    </w:p>
    <w:p w:rsidR="00B10E5C" w:rsidRDefault="00B10E5C" w:rsidP="005658A5">
      <w:pPr>
        <w:pStyle w:val="ControlTableTitle"/>
        <w:ind w:left="200"/>
      </w:pPr>
    </w:p>
    <w:p w:rsidR="00B10E5C" w:rsidRDefault="00B10E5C" w:rsidP="005658A5">
      <w:pPr>
        <w:pStyle w:val="ControlTableTitle"/>
        <w:ind w:left="200"/>
      </w:pPr>
    </w:p>
    <w:p w:rsidR="00B10E5C" w:rsidRDefault="00B10E5C" w:rsidP="005658A5">
      <w:pPr>
        <w:pStyle w:val="ControlTableTitle"/>
        <w:ind w:left="200"/>
      </w:pPr>
    </w:p>
    <w:p w:rsidR="00B10E5C" w:rsidRDefault="00B10E5C" w:rsidP="005658A5">
      <w:pPr>
        <w:pStyle w:val="ControlTableTitle"/>
        <w:ind w:left="200"/>
      </w:pPr>
    </w:p>
    <w:p w:rsidR="00B10E5C" w:rsidRDefault="00B10E5C" w:rsidP="005658A5">
      <w:pPr>
        <w:pStyle w:val="ControlTableTitle"/>
        <w:ind w:left="200"/>
      </w:pPr>
    </w:p>
    <w:p w:rsidR="00B10E5C" w:rsidRDefault="00B10E5C" w:rsidP="005658A5">
      <w:pPr>
        <w:pStyle w:val="ControlTableTitle"/>
        <w:ind w:left="200"/>
      </w:pPr>
    </w:p>
    <w:p w:rsidR="00B10E5C" w:rsidRDefault="00B10E5C" w:rsidP="005658A5">
      <w:pPr>
        <w:pStyle w:val="ControlTableTitle"/>
        <w:ind w:left="200"/>
      </w:pPr>
    </w:p>
    <w:p w:rsidR="00B10E5C" w:rsidRDefault="00B10E5C" w:rsidP="005658A5">
      <w:pPr>
        <w:pStyle w:val="ControlTableTitle"/>
        <w:ind w:left="200"/>
      </w:pPr>
    </w:p>
    <w:p w:rsidR="00B10E5C" w:rsidRDefault="00B10E5C" w:rsidP="005658A5">
      <w:pPr>
        <w:pStyle w:val="ControlTableTitle"/>
        <w:ind w:left="200"/>
      </w:pPr>
    </w:p>
    <w:p w:rsidR="00B10E5C" w:rsidRDefault="00B10E5C" w:rsidP="005658A5">
      <w:pPr>
        <w:pStyle w:val="ControlTableTitle"/>
        <w:ind w:left="200"/>
      </w:pPr>
    </w:p>
    <w:p w:rsidR="00B10E5C" w:rsidRDefault="00B10E5C" w:rsidP="005658A5">
      <w:pPr>
        <w:pStyle w:val="ControlTableTitle"/>
        <w:ind w:left="200"/>
      </w:pPr>
    </w:p>
    <w:p w:rsidR="00B10E5C" w:rsidRDefault="00B10E5C" w:rsidP="005658A5">
      <w:pPr>
        <w:pStyle w:val="ControlTableTitle"/>
        <w:ind w:left="200"/>
      </w:pPr>
    </w:p>
    <w:p w:rsidR="005658A5" w:rsidRDefault="00B10E5C" w:rsidP="005658A5">
      <w:pPr>
        <w:pStyle w:val="ControlTableTitle"/>
        <w:ind w:left="200"/>
      </w:pPr>
      <w:r>
        <w:t xml:space="preserve">DAFTAR </w:t>
      </w:r>
      <w:r w:rsidR="005658A5">
        <w:t>Gambar</w:t>
      </w:r>
    </w:p>
    <w:p w:rsidR="00B10E5C" w:rsidRDefault="00B10E5C" w:rsidP="005658A5">
      <w:pPr>
        <w:pStyle w:val="ControlTableTitle"/>
        <w:ind w:left="200"/>
      </w:pPr>
    </w:p>
    <w:p w:rsidR="00A3730C" w:rsidRDefault="001B7A96">
      <w:pPr>
        <w:pStyle w:val="TableofFigures"/>
        <w:tabs>
          <w:tab w:val="right" w:leader="dot" w:pos="9350"/>
        </w:tabs>
        <w:rPr>
          <w:rFonts w:asciiTheme="minorHAnsi" w:eastAsiaTheme="minorEastAsia" w:hAnsiTheme="minorHAnsi" w:cstheme="minorBidi"/>
          <w:noProof/>
          <w:sz w:val="22"/>
          <w:szCs w:val="22"/>
        </w:rPr>
      </w:pPr>
      <w:r>
        <w:rPr>
          <w:b/>
          <w:caps/>
        </w:rPr>
        <w:fldChar w:fldCharType="begin"/>
      </w:r>
      <w:r>
        <w:rPr>
          <w:b/>
          <w:caps/>
        </w:rPr>
        <w:instrText xml:space="preserve"> TOC \h \z \c "Gambar" </w:instrText>
      </w:r>
      <w:r>
        <w:rPr>
          <w:b/>
          <w:caps/>
        </w:rPr>
        <w:fldChar w:fldCharType="separate"/>
      </w:r>
      <w:hyperlink w:anchor="_Toc440027063" w:history="1">
        <w:r w:rsidR="00A3730C" w:rsidRPr="00A25242">
          <w:rPr>
            <w:rStyle w:val="Hyperlink"/>
            <w:noProof/>
          </w:rPr>
          <w:t>Gambar 3</w:t>
        </w:r>
        <w:r w:rsidR="00A3730C" w:rsidRPr="00A25242">
          <w:rPr>
            <w:rStyle w:val="Hyperlink"/>
            <w:noProof/>
          </w:rPr>
          <w:noBreakHyphen/>
          <w:t>1 Modul Matrix Approval Cost Center</w:t>
        </w:r>
        <w:r w:rsidR="00A3730C">
          <w:rPr>
            <w:noProof/>
            <w:webHidden/>
          </w:rPr>
          <w:tab/>
        </w:r>
        <w:r w:rsidR="00A3730C">
          <w:rPr>
            <w:noProof/>
            <w:webHidden/>
          </w:rPr>
          <w:fldChar w:fldCharType="begin"/>
        </w:r>
        <w:r w:rsidR="00A3730C">
          <w:rPr>
            <w:noProof/>
            <w:webHidden/>
          </w:rPr>
          <w:instrText xml:space="preserve"> PAGEREF _Toc440027063 \h </w:instrText>
        </w:r>
        <w:r w:rsidR="00A3730C">
          <w:rPr>
            <w:noProof/>
            <w:webHidden/>
          </w:rPr>
        </w:r>
        <w:r w:rsidR="00A3730C">
          <w:rPr>
            <w:noProof/>
            <w:webHidden/>
          </w:rPr>
          <w:fldChar w:fldCharType="separate"/>
        </w:r>
        <w:r w:rsidR="00A3730C">
          <w:rPr>
            <w:noProof/>
            <w:webHidden/>
          </w:rPr>
          <w:t>14</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064" w:history="1">
        <w:r w:rsidR="00A3730C" w:rsidRPr="00A25242">
          <w:rPr>
            <w:rStyle w:val="Hyperlink"/>
            <w:noProof/>
          </w:rPr>
          <w:t>Gambar 3</w:t>
        </w:r>
        <w:r w:rsidR="00A3730C" w:rsidRPr="00A25242">
          <w:rPr>
            <w:rStyle w:val="Hyperlink"/>
            <w:noProof/>
          </w:rPr>
          <w:noBreakHyphen/>
          <w:t>2 Daftar Matrix Approval</w:t>
        </w:r>
        <w:r w:rsidR="00A3730C">
          <w:rPr>
            <w:noProof/>
            <w:webHidden/>
          </w:rPr>
          <w:tab/>
        </w:r>
        <w:r w:rsidR="00A3730C">
          <w:rPr>
            <w:noProof/>
            <w:webHidden/>
          </w:rPr>
          <w:fldChar w:fldCharType="begin"/>
        </w:r>
        <w:r w:rsidR="00A3730C">
          <w:rPr>
            <w:noProof/>
            <w:webHidden/>
          </w:rPr>
          <w:instrText xml:space="preserve"> PAGEREF _Toc440027064 \h </w:instrText>
        </w:r>
        <w:r w:rsidR="00A3730C">
          <w:rPr>
            <w:noProof/>
            <w:webHidden/>
          </w:rPr>
        </w:r>
        <w:r w:rsidR="00A3730C">
          <w:rPr>
            <w:noProof/>
            <w:webHidden/>
          </w:rPr>
          <w:fldChar w:fldCharType="separate"/>
        </w:r>
        <w:r w:rsidR="00A3730C">
          <w:rPr>
            <w:noProof/>
            <w:webHidden/>
          </w:rPr>
          <w:t>14</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065" w:history="1">
        <w:r w:rsidR="00A3730C" w:rsidRPr="00A25242">
          <w:rPr>
            <w:rStyle w:val="Hyperlink"/>
            <w:noProof/>
          </w:rPr>
          <w:t>Gambar 3</w:t>
        </w:r>
        <w:r w:rsidR="00A3730C" w:rsidRPr="00A25242">
          <w:rPr>
            <w:rStyle w:val="Hyperlink"/>
            <w:noProof/>
          </w:rPr>
          <w:noBreakHyphen/>
          <w:t>3 Detail Approval</w:t>
        </w:r>
        <w:r w:rsidR="00A3730C">
          <w:rPr>
            <w:noProof/>
            <w:webHidden/>
          </w:rPr>
          <w:tab/>
        </w:r>
        <w:r w:rsidR="00A3730C">
          <w:rPr>
            <w:noProof/>
            <w:webHidden/>
          </w:rPr>
          <w:fldChar w:fldCharType="begin"/>
        </w:r>
        <w:r w:rsidR="00A3730C">
          <w:rPr>
            <w:noProof/>
            <w:webHidden/>
          </w:rPr>
          <w:instrText xml:space="preserve"> PAGEREF _Toc440027065 \h </w:instrText>
        </w:r>
        <w:r w:rsidR="00A3730C">
          <w:rPr>
            <w:noProof/>
            <w:webHidden/>
          </w:rPr>
        </w:r>
        <w:r w:rsidR="00A3730C">
          <w:rPr>
            <w:noProof/>
            <w:webHidden/>
          </w:rPr>
          <w:fldChar w:fldCharType="separate"/>
        </w:r>
        <w:r w:rsidR="00A3730C">
          <w:rPr>
            <w:noProof/>
            <w:webHidden/>
          </w:rPr>
          <w:t>15</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066" w:history="1">
        <w:r w:rsidR="00A3730C" w:rsidRPr="00A25242">
          <w:rPr>
            <w:rStyle w:val="Hyperlink"/>
            <w:noProof/>
          </w:rPr>
          <w:t>Gambar 3</w:t>
        </w:r>
        <w:r w:rsidR="00A3730C" w:rsidRPr="00A25242">
          <w:rPr>
            <w:rStyle w:val="Hyperlink"/>
            <w:noProof/>
          </w:rPr>
          <w:noBreakHyphen/>
          <w:t>4 Modul Akses PR</w:t>
        </w:r>
        <w:r w:rsidR="00A3730C">
          <w:rPr>
            <w:noProof/>
            <w:webHidden/>
          </w:rPr>
          <w:tab/>
        </w:r>
        <w:r w:rsidR="00A3730C">
          <w:rPr>
            <w:noProof/>
            <w:webHidden/>
          </w:rPr>
          <w:fldChar w:fldCharType="begin"/>
        </w:r>
        <w:r w:rsidR="00A3730C">
          <w:rPr>
            <w:noProof/>
            <w:webHidden/>
          </w:rPr>
          <w:instrText xml:space="preserve"> PAGEREF _Toc440027066 \h </w:instrText>
        </w:r>
        <w:r w:rsidR="00A3730C">
          <w:rPr>
            <w:noProof/>
            <w:webHidden/>
          </w:rPr>
        </w:r>
        <w:r w:rsidR="00A3730C">
          <w:rPr>
            <w:noProof/>
            <w:webHidden/>
          </w:rPr>
          <w:fldChar w:fldCharType="separate"/>
        </w:r>
        <w:r w:rsidR="00A3730C">
          <w:rPr>
            <w:noProof/>
            <w:webHidden/>
          </w:rPr>
          <w:t>17</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067" w:history="1">
        <w:r w:rsidR="00A3730C" w:rsidRPr="00A25242">
          <w:rPr>
            <w:rStyle w:val="Hyperlink"/>
            <w:noProof/>
          </w:rPr>
          <w:t>Gambar 3</w:t>
        </w:r>
        <w:r w:rsidR="00A3730C" w:rsidRPr="00A25242">
          <w:rPr>
            <w:rStyle w:val="Hyperlink"/>
            <w:noProof/>
          </w:rPr>
          <w:noBreakHyphen/>
          <w:t>5 Daftar Branch Akses PR</w:t>
        </w:r>
        <w:r w:rsidR="00A3730C">
          <w:rPr>
            <w:noProof/>
            <w:webHidden/>
          </w:rPr>
          <w:tab/>
        </w:r>
        <w:r w:rsidR="00A3730C">
          <w:rPr>
            <w:noProof/>
            <w:webHidden/>
          </w:rPr>
          <w:fldChar w:fldCharType="begin"/>
        </w:r>
        <w:r w:rsidR="00A3730C">
          <w:rPr>
            <w:noProof/>
            <w:webHidden/>
          </w:rPr>
          <w:instrText xml:space="preserve"> PAGEREF _Toc440027067 \h </w:instrText>
        </w:r>
        <w:r w:rsidR="00A3730C">
          <w:rPr>
            <w:noProof/>
            <w:webHidden/>
          </w:rPr>
        </w:r>
        <w:r w:rsidR="00A3730C">
          <w:rPr>
            <w:noProof/>
            <w:webHidden/>
          </w:rPr>
          <w:fldChar w:fldCharType="separate"/>
        </w:r>
        <w:r w:rsidR="00A3730C">
          <w:rPr>
            <w:noProof/>
            <w:webHidden/>
          </w:rPr>
          <w:t>17</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068" w:history="1">
        <w:r w:rsidR="00A3730C" w:rsidRPr="00A25242">
          <w:rPr>
            <w:rStyle w:val="Hyperlink"/>
            <w:noProof/>
          </w:rPr>
          <w:t>Gambar 3</w:t>
        </w:r>
        <w:r w:rsidR="00A3730C" w:rsidRPr="00A25242">
          <w:rPr>
            <w:rStyle w:val="Hyperlink"/>
            <w:noProof/>
          </w:rPr>
          <w:noBreakHyphen/>
          <w:t>6 Lookup Kategori</w:t>
        </w:r>
        <w:r w:rsidR="00A3730C">
          <w:rPr>
            <w:noProof/>
            <w:webHidden/>
          </w:rPr>
          <w:tab/>
        </w:r>
        <w:r w:rsidR="00A3730C">
          <w:rPr>
            <w:noProof/>
            <w:webHidden/>
          </w:rPr>
          <w:fldChar w:fldCharType="begin"/>
        </w:r>
        <w:r w:rsidR="00A3730C">
          <w:rPr>
            <w:noProof/>
            <w:webHidden/>
          </w:rPr>
          <w:instrText xml:space="preserve"> PAGEREF _Toc440027068 \h </w:instrText>
        </w:r>
        <w:r w:rsidR="00A3730C">
          <w:rPr>
            <w:noProof/>
            <w:webHidden/>
          </w:rPr>
        </w:r>
        <w:r w:rsidR="00A3730C">
          <w:rPr>
            <w:noProof/>
            <w:webHidden/>
          </w:rPr>
          <w:fldChar w:fldCharType="separate"/>
        </w:r>
        <w:r w:rsidR="00A3730C">
          <w:rPr>
            <w:noProof/>
            <w:webHidden/>
          </w:rPr>
          <w:t>18</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069" w:history="1">
        <w:r w:rsidR="00A3730C" w:rsidRPr="00A25242">
          <w:rPr>
            <w:rStyle w:val="Hyperlink"/>
            <w:noProof/>
          </w:rPr>
          <w:t>Gambar 3</w:t>
        </w:r>
        <w:r w:rsidR="00A3730C" w:rsidRPr="00A25242">
          <w:rPr>
            <w:rStyle w:val="Hyperlink"/>
            <w:noProof/>
          </w:rPr>
          <w:noBreakHyphen/>
          <w:t>7 Daftar Cost Center Akses PR</w:t>
        </w:r>
        <w:r w:rsidR="00A3730C">
          <w:rPr>
            <w:noProof/>
            <w:webHidden/>
          </w:rPr>
          <w:tab/>
        </w:r>
        <w:r w:rsidR="00A3730C">
          <w:rPr>
            <w:noProof/>
            <w:webHidden/>
          </w:rPr>
          <w:fldChar w:fldCharType="begin"/>
        </w:r>
        <w:r w:rsidR="00A3730C">
          <w:rPr>
            <w:noProof/>
            <w:webHidden/>
          </w:rPr>
          <w:instrText xml:space="preserve"> PAGEREF _Toc440027069 \h </w:instrText>
        </w:r>
        <w:r w:rsidR="00A3730C">
          <w:rPr>
            <w:noProof/>
            <w:webHidden/>
          </w:rPr>
        </w:r>
        <w:r w:rsidR="00A3730C">
          <w:rPr>
            <w:noProof/>
            <w:webHidden/>
          </w:rPr>
          <w:fldChar w:fldCharType="separate"/>
        </w:r>
        <w:r w:rsidR="00A3730C">
          <w:rPr>
            <w:noProof/>
            <w:webHidden/>
          </w:rPr>
          <w:t>18</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070" w:history="1">
        <w:r w:rsidR="00A3730C" w:rsidRPr="00A25242">
          <w:rPr>
            <w:rStyle w:val="Hyperlink"/>
            <w:noProof/>
          </w:rPr>
          <w:t>Gambar 3</w:t>
        </w:r>
        <w:r w:rsidR="00A3730C" w:rsidRPr="00A25242">
          <w:rPr>
            <w:rStyle w:val="Hyperlink"/>
            <w:noProof/>
          </w:rPr>
          <w:noBreakHyphen/>
          <w:t>8 Detail Cost Center Akses PR</w:t>
        </w:r>
        <w:r w:rsidR="00A3730C">
          <w:rPr>
            <w:noProof/>
            <w:webHidden/>
          </w:rPr>
          <w:tab/>
        </w:r>
        <w:r w:rsidR="00A3730C">
          <w:rPr>
            <w:noProof/>
            <w:webHidden/>
          </w:rPr>
          <w:fldChar w:fldCharType="begin"/>
        </w:r>
        <w:r w:rsidR="00A3730C">
          <w:rPr>
            <w:noProof/>
            <w:webHidden/>
          </w:rPr>
          <w:instrText xml:space="preserve"> PAGEREF _Toc440027070 \h </w:instrText>
        </w:r>
        <w:r w:rsidR="00A3730C">
          <w:rPr>
            <w:noProof/>
            <w:webHidden/>
          </w:rPr>
        </w:r>
        <w:r w:rsidR="00A3730C">
          <w:rPr>
            <w:noProof/>
            <w:webHidden/>
          </w:rPr>
          <w:fldChar w:fldCharType="separate"/>
        </w:r>
        <w:r w:rsidR="00A3730C">
          <w:rPr>
            <w:noProof/>
            <w:webHidden/>
          </w:rPr>
          <w:t>18</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071" w:history="1">
        <w:r w:rsidR="00A3730C" w:rsidRPr="00A25242">
          <w:rPr>
            <w:rStyle w:val="Hyperlink"/>
            <w:noProof/>
          </w:rPr>
          <w:t>Gambar 3</w:t>
        </w:r>
        <w:r w:rsidR="00A3730C" w:rsidRPr="00A25242">
          <w:rPr>
            <w:rStyle w:val="Hyperlink"/>
            <w:noProof/>
          </w:rPr>
          <w:noBreakHyphen/>
          <w:t>9 Daftar Deviasi Akses PR</w:t>
        </w:r>
        <w:r w:rsidR="00A3730C">
          <w:rPr>
            <w:noProof/>
            <w:webHidden/>
          </w:rPr>
          <w:tab/>
        </w:r>
        <w:r w:rsidR="00A3730C">
          <w:rPr>
            <w:noProof/>
            <w:webHidden/>
          </w:rPr>
          <w:fldChar w:fldCharType="begin"/>
        </w:r>
        <w:r w:rsidR="00A3730C">
          <w:rPr>
            <w:noProof/>
            <w:webHidden/>
          </w:rPr>
          <w:instrText xml:space="preserve"> PAGEREF _Toc440027071 \h </w:instrText>
        </w:r>
        <w:r w:rsidR="00A3730C">
          <w:rPr>
            <w:noProof/>
            <w:webHidden/>
          </w:rPr>
        </w:r>
        <w:r w:rsidR="00A3730C">
          <w:rPr>
            <w:noProof/>
            <w:webHidden/>
          </w:rPr>
          <w:fldChar w:fldCharType="separate"/>
        </w:r>
        <w:r w:rsidR="00A3730C">
          <w:rPr>
            <w:noProof/>
            <w:webHidden/>
          </w:rPr>
          <w:t>19</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072" w:history="1">
        <w:r w:rsidR="00A3730C" w:rsidRPr="00A25242">
          <w:rPr>
            <w:rStyle w:val="Hyperlink"/>
            <w:noProof/>
          </w:rPr>
          <w:t>Gambar 3</w:t>
        </w:r>
        <w:r w:rsidR="00A3730C" w:rsidRPr="00A25242">
          <w:rPr>
            <w:rStyle w:val="Hyperlink"/>
            <w:noProof/>
          </w:rPr>
          <w:noBreakHyphen/>
          <w:t>10 Detail Deviasi</w:t>
        </w:r>
        <w:r w:rsidR="00A3730C">
          <w:rPr>
            <w:noProof/>
            <w:webHidden/>
          </w:rPr>
          <w:tab/>
        </w:r>
        <w:r w:rsidR="00A3730C">
          <w:rPr>
            <w:noProof/>
            <w:webHidden/>
          </w:rPr>
          <w:fldChar w:fldCharType="begin"/>
        </w:r>
        <w:r w:rsidR="00A3730C">
          <w:rPr>
            <w:noProof/>
            <w:webHidden/>
          </w:rPr>
          <w:instrText xml:space="preserve"> PAGEREF _Toc440027072 \h </w:instrText>
        </w:r>
        <w:r w:rsidR="00A3730C">
          <w:rPr>
            <w:noProof/>
            <w:webHidden/>
          </w:rPr>
        </w:r>
        <w:r w:rsidR="00A3730C">
          <w:rPr>
            <w:noProof/>
            <w:webHidden/>
          </w:rPr>
          <w:fldChar w:fldCharType="separate"/>
        </w:r>
        <w:r w:rsidR="00A3730C">
          <w:rPr>
            <w:noProof/>
            <w:webHidden/>
          </w:rPr>
          <w:t>19</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073" w:history="1">
        <w:r w:rsidR="00A3730C" w:rsidRPr="00A25242">
          <w:rPr>
            <w:rStyle w:val="Hyperlink"/>
            <w:noProof/>
          </w:rPr>
          <w:t>Gambar 3</w:t>
        </w:r>
        <w:r w:rsidR="00A3730C" w:rsidRPr="00A25242">
          <w:rPr>
            <w:rStyle w:val="Hyperlink"/>
            <w:noProof/>
          </w:rPr>
          <w:noBreakHyphen/>
          <w:t>11 Modul Kargo</w:t>
        </w:r>
        <w:r w:rsidR="00A3730C">
          <w:rPr>
            <w:noProof/>
            <w:webHidden/>
          </w:rPr>
          <w:tab/>
        </w:r>
        <w:r w:rsidR="00A3730C">
          <w:rPr>
            <w:noProof/>
            <w:webHidden/>
          </w:rPr>
          <w:fldChar w:fldCharType="begin"/>
        </w:r>
        <w:r w:rsidR="00A3730C">
          <w:rPr>
            <w:noProof/>
            <w:webHidden/>
          </w:rPr>
          <w:instrText xml:space="preserve"> PAGEREF _Toc440027073 \h </w:instrText>
        </w:r>
        <w:r w:rsidR="00A3730C">
          <w:rPr>
            <w:noProof/>
            <w:webHidden/>
          </w:rPr>
        </w:r>
        <w:r w:rsidR="00A3730C">
          <w:rPr>
            <w:noProof/>
            <w:webHidden/>
          </w:rPr>
          <w:fldChar w:fldCharType="separate"/>
        </w:r>
        <w:r w:rsidR="00A3730C">
          <w:rPr>
            <w:noProof/>
            <w:webHidden/>
          </w:rPr>
          <w:t>22</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074" w:history="1">
        <w:r w:rsidR="00A3730C" w:rsidRPr="00A25242">
          <w:rPr>
            <w:rStyle w:val="Hyperlink"/>
            <w:noProof/>
          </w:rPr>
          <w:t>Gambar 3</w:t>
        </w:r>
        <w:r w:rsidR="00A3730C" w:rsidRPr="00A25242">
          <w:rPr>
            <w:rStyle w:val="Hyperlink"/>
            <w:noProof/>
          </w:rPr>
          <w:noBreakHyphen/>
          <w:t>12 Detail Kargo</w:t>
        </w:r>
        <w:r w:rsidR="00A3730C">
          <w:rPr>
            <w:noProof/>
            <w:webHidden/>
          </w:rPr>
          <w:tab/>
        </w:r>
        <w:r w:rsidR="00A3730C">
          <w:rPr>
            <w:noProof/>
            <w:webHidden/>
          </w:rPr>
          <w:fldChar w:fldCharType="begin"/>
        </w:r>
        <w:r w:rsidR="00A3730C">
          <w:rPr>
            <w:noProof/>
            <w:webHidden/>
          </w:rPr>
          <w:instrText xml:space="preserve"> PAGEREF _Toc440027074 \h </w:instrText>
        </w:r>
        <w:r w:rsidR="00A3730C">
          <w:rPr>
            <w:noProof/>
            <w:webHidden/>
          </w:rPr>
        </w:r>
        <w:r w:rsidR="00A3730C">
          <w:rPr>
            <w:noProof/>
            <w:webHidden/>
          </w:rPr>
          <w:fldChar w:fldCharType="separate"/>
        </w:r>
        <w:r w:rsidR="00A3730C">
          <w:rPr>
            <w:noProof/>
            <w:webHidden/>
          </w:rPr>
          <w:t>23</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075" w:history="1">
        <w:r w:rsidR="00A3730C" w:rsidRPr="00A25242">
          <w:rPr>
            <w:rStyle w:val="Hyperlink"/>
            <w:noProof/>
          </w:rPr>
          <w:t>Gambar 3</w:t>
        </w:r>
        <w:r w:rsidR="00A3730C" w:rsidRPr="00A25242">
          <w:rPr>
            <w:rStyle w:val="Hyperlink"/>
            <w:noProof/>
          </w:rPr>
          <w:noBreakHyphen/>
          <w:t>13 Detail Packing Kargo</w:t>
        </w:r>
        <w:r w:rsidR="00A3730C">
          <w:rPr>
            <w:noProof/>
            <w:webHidden/>
          </w:rPr>
          <w:tab/>
        </w:r>
        <w:r w:rsidR="00A3730C">
          <w:rPr>
            <w:noProof/>
            <w:webHidden/>
          </w:rPr>
          <w:fldChar w:fldCharType="begin"/>
        </w:r>
        <w:r w:rsidR="00A3730C">
          <w:rPr>
            <w:noProof/>
            <w:webHidden/>
          </w:rPr>
          <w:instrText xml:space="preserve"> PAGEREF _Toc440027075 \h </w:instrText>
        </w:r>
        <w:r w:rsidR="00A3730C">
          <w:rPr>
            <w:noProof/>
            <w:webHidden/>
          </w:rPr>
        </w:r>
        <w:r w:rsidR="00A3730C">
          <w:rPr>
            <w:noProof/>
            <w:webHidden/>
          </w:rPr>
          <w:fldChar w:fldCharType="separate"/>
        </w:r>
        <w:r w:rsidR="00A3730C">
          <w:rPr>
            <w:noProof/>
            <w:webHidden/>
          </w:rPr>
          <w:t>23</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076" w:history="1">
        <w:r w:rsidR="00A3730C" w:rsidRPr="00A25242">
          <w:rPr>
            <w:rStyle w:val="Hyperlink"/>
            <w:noProof/>
          </w:rPr>
          <w:t>Gambar 3</w:t>
        </w:r>
        <w:r w:rsidR="00A3730C" w:rsidRPr="00A25242">
          <w:rPr>
            <w:rStyle w:val="Hyperlink"/>
            <w:noProof/>
          </w:rPr>
          <w:noBreakHyphen/>
          <w:t>14 Daftar Tarif Kargo</w:t>
        </w:r>
        <w:r w:rsidR="00A3730C">
          <w:rPr>
            <w:noProof/>
            <w:webHidden/>
          </w:rPr>
          <w:tab/>
        </w:r>
        <w:r w:rsidR="00A3730C">
          <w:rPr>
            <w:noProof/>
            <w:webHidden/>
          </w:rPr>
          <w:fldChar w:fldCharType="begin"/>
        </w:r>
        <w:r w:rsidR="00A3730C">
          <w:rPr>
            <w:noProof/>
            <w:webHidden/>
          </w:rPr>
          <w:instrText xml:space="preserve"> PAGEREF _Toc440027076 \h </w:instrText>
        </w:r>
        <w:r w:rsidR="00A3730C">
          <w:rPr>
            <w:noProof/>
            <w:webHidden/>
          </w:rPr>
        </w:r>
        <w:r w:rsidR="00A3730C">
          <w:rPr>
            <w:noProof/>
            <w:webHidden/>
          </w:rPr>
          <w:fldChar w:fldCharType="separate"/>
        </w:r>
        <w:r w:rsidR="00A3730C">
          <w:rPr>
            <w:noProof/>
            <w:webHidden/>
          </w:rPr>
          <w:t>23</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077" w:history="1">
        <w:r w:rsidR="00A3730C" w:rsidRPr="00A25242">
          <w:rPr>
            <w:rStyle w:val="Hyperlink"/>
            <w:noProof/>
          </w:rPr>
          <w:t>Gambar 3</w:t>
        </w:r>
        <w:r w:rsidR="00A3730C" w:rsidRPr="00A25242">
          <w:rPr>
            <w:rStyle w:val="Hyperlink"/>
            <w:noProof/>
          </w:rPr>
          <w:noBreakHyphen/>
          <w:t>15 Detail Tarif Kargo</w:t>
        </w:r>
        <w:r w:rsidR="00A3730C">
          <w:rPr>
            <w:noProof/>
            <w:webHidden/>
          </w:rPr>
          <w:tab/>
        </w:r>
        <w:r w:rsidR="00A3730C">
          <w:rPr>
            <w:noProof/>
            <w:webHidden/>
          </w:rPr>
          <w:fldChar w:fldCharType="begin"/>
        </w:r>
        <w:r w:rsidR="00A3730C">
          <w:rPr>
            <w:noProof/>
            <w:webHidden/>
          </w:rPr>
          <w:instrText xml:space="preserve"> PAGEREF _Toc440027077 \h </w:instrText>
        </w:r>
        <w:r w:rsidR="00A3730C">
          <w:rPr>
            <w:noProof/>
            <w:webHidden/>
          </w:rPr>
        </w:r>
        <w:r w:rsidR="00A3730C">
          <w:rPr>
            <w:noProof/>
            <w:webHidden/>
          </w:rPr>
          <w:fldChar w:fldCharType="separate"/>
        </w:r>
        <w:r w:rsidR="00A3730C">
          <w:rPr>
            <w:noProof/>
            <w:webHidden/>
          </w:rPr>
          <w:t>24</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078" w:history="1">
        <w:r w:rsidR="00A3730C" w:rsidRPr="00A25242">
          <w:rPr>
            <w:rStyle w:val="Hyperlink"/>
            <w:noProof/>
          </w:rPr>
          <w:t>Gambar 3</w:t>
        </w:r>
        <w:r w:rsidR="00A3730C" w:rsidRPr="00A25242">
          <w:rPr>
            <w:rStyle w:val="Hyperlink"/>
            <w:noProof/>
          </w:rPr>
          <w:noBreakHyphen/>
          <w:t>16 Lookup Cost Center</w:t>
        </w:r>
        <w:r w:rsidR="00A3730C">
          <w:rPr>
            <w:noProof/>
            <w:webHidden/>
          </w:rPr>
          <w:tab/>
        </w:r>
        <w:r w:rsidR="00A3730C">
          <w:rPr>
            <w:noProof/>
            <w:webHidden/>
          </w:rPr>
          <w:fldChar w:fldCharType="begin"/>
        </w:r>
        <w:r w:rsidR="00A3730C">
          <w:rPr>
            <w:noProof/>
            <w:webHidden/>
          </w:rPr>
          <w:instrText xml:space="preserve"> PAGEREF _Toc440027078 \h </w:instrText>
        </w:r>
        <w:r w:rsidR="00A3730C">
          <w:rPr>
            <w:noProof/>
            <w:webHidden/>
          </w:rPr>
        </w:r>
        <w:r w:rsidR="00A3730C">
          <w:rPr>
            <w:noProof/>
            <w:webHidden/>
          </w:rPr>
          <w:fldChar w:fldCharType="separate"/>
        </w:r>
        <w:r w:rsidR="00A3730C">
          <w:rPr>
            <w:noProof/>
            <w:webHidden/>
          </w:rPr>
          <w:t>24</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079" w:history="1">
        <w:r w:rsidR="00A3730C" w:rsidRPr="00A25242">
          <w:rPr>
            <w:rStyle w:val="Hyperlink"/>
            <w:noProof/>
          </w:rPr>
          <w:t>Gambar 3</w:t>
        </w:r>
        <w:r w:rsidR="00A3730C" w:rsidRPr="00A25242">
          <w:rPr>
            <w:rStyle w:val="Hyperlink"/>
            <w:noProof/>
          </w:rPr>
          <w:noBreakHyphen/>
          <w:t>17 Request for Quotation Produk</w:t>
        </w:r>
        <w:r w:rsidR="00A3730C">
          <w:rPr>
            <w:noProof/>
            <w:webHidden/>
          </w:rPr>
          <w:tab/>
        </w:r>
        <w:r w:rsidR="00A3730C">
          <w:rPr>
            <w:noProof/>
            <w:webHidden/>
          </w:rPr>
          <w:fldChar w:fldCharType="begin"/>
        </w:r>
        <w:r w:rsidR="00A3730C">
          <w:rPr>
            <w:noProof/>
            <w:webHidden/>
          </w:rPr>
          <w:instrText xml:space="preserve"> PAGEREF _Toc440027079 \h </w:instrText>
        </w:r>
        <w:r w:rsidR="00A3730C">
          <w:rPr>
            <w:noProof/>
            <w:webHidden/>
          </w:rPr>
        </w:r>
        <w:r w:rsidR="00A3730C">
          <w:rPr>
            <w:noProof/>
            <w:webHidden/>
          </w:rPr>
          <w:fldChar w:fldCharType="separate"/>
        </w:r>
        <w:r w:rsidR="00A3730C">
          <w:rPr>
            <w:noProof/>
            <w:webHidden/>
          </w:rPr>
          <w:t>26</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080" w:history="1">
        <w:r w:rsidR="00A3730C" w:rsidRPr="00A25242">
          <w:rPr>
            <w:rStyle w:val="Hyperlink"/>
            <w:noProof/>
          </w:rPr>
          <w:t>Gambar 3</w:t>
        </w:r>
        <w:r w:rsidR="00A3730C" w:rsidRPr="00A25242">
          <w:rPr>
            <w:rStyle w:val="Hyperlink"/>
            <w:noProof/>
          </w:rPr>
          <w:noBreakHyphen/>
          <w:t>18 Request for Quotation Produk Detail</w:t>
        </w:r>
        <w:r w:rsidR="00A3730C">
          <w:rPr>
            <w:noProof/>
            <w:webHidden/>
          </w:rPr>
          <w:tab/>
        </w:r>
        <w:r w:rsidR="00A3730C">
          <w:rPr>
            <w:noProof/>
            <w:webHidden/>
          </w:rPr>
          <w:fldChar w:fldCharType="begin"/>
        </w:r>
        <w:r w:rsidR="00A3730C">
          <w:rPr>
            <w:noProof/>
            <w:webHidden/>
          </w:rPr>
          <w:instrText xml:space="preserve"> PAGEREF _Toc440027080 \h </w:instrText>
        </w:r>
        <w:r w:rsidR="00A3730C">
          <w:rPr>
            <w:noProof/>
            <w:webHidden/>
          </w:rPr>
        </w:r>
        <w:r w:rsidR="00A3730C">
          <w:rPr>
            <w:noProof/>
            <w:webHidden/>
          </w:rPr>
          <w:fldChar w:fldCharType="separate"/>
        </w:r>
        <w:r w:rsidR="00A3730C">
          <w:rPr>
            <w:noProof/>
            <w:webHidden/>
          </w:rPr>
          <w:t>27</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081" w:history="1">
        <w:r w:rsidR="00A3730C" w:rsidRPr="00A25242">
          <w:rPr>
            <w:rStyle w:val="Hyperlink"/>
            <w:noProof/>
          </w:rPr>
          <w:t>Gambar 3</w:t>
        </w:r>
        <w:r w:rsidR="00A3730C" w:rsidRPr="00A25242">
          <w:rPr>
            <w:rStyle w:val="Hyperlink"/>
            <w:noProof/>
          </w:rPr>
          <w:noBreakHyphen/>
          <w:t>19 Lookup Katalog Produk</w:t>
        </w:r>
        <w:r w:rsidR="00A3730C">
          <w:rPr>
            <w:noProof/>
            <w:webHidden/>
          </w:rPr>
          <w:tab/>
        </w:r>
        <w:r w:rsidR="00A3730C">
          <w:rPr>
            <w:noProof/>
            <w:webHidden/>
          </w:rPr>
          <w:fldChar w:fldCharType="begin"/>
        </w:r>
        <w:r w:rsidR="00A3730C">
          <w:rPr>
            <w:noProof/>
            <w:webHidden/>
          </w:rPr>
          <w:instrText xml:space="preserve"> PAGEREF _Toc440027081 \h </w:instrText>
        </w:r>
        <w:r w:rsidR="00A3730C">
          <w:rPr>
            <w:noProof/>
            <w:webHidden/>
          </w:rPr>
        </w:r>
        <w:r w:rsidR="00A3730C">
          <w:rPr>
            <w:noProof/>
            <w:webHidden/>
          </w:rPr>
          <w:fldChar w:fldCharType="separate"/>
        </w:r>
        <w:r w:rsidR="00A3730C">
          <w:rPr>
            <w:noProof/>
            <w:webHidden/>
          </w:rPr>
          <w:t>27</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082" w:history="1">
        <w:r w:rsidR="00A3730C" w:rsidRPr="00A25242">
          <w:rPr>
            <w:rStyle w:val="Hyperlink"/>
            <w:noProof/>
          </w:rPr>
          <w:t>Gambar 3</w:t>
        </w:r>
        <w:r w:rsidR="00A3730C" w:rsidRPr="00A25242">
          <w:rPr>
            <w:rStyle w:val="Hyperlink"/>
            <w:noProof/>
          </w:rPr>
          <w:noBreakHyphen/>
          <w:t>20 Request for Quotation Produk Approval</w:t>
        </w:r>
        <w:r w:rsidR="00A3730C">
          <w:rPr>
            <w:noProof/>
            <w:webHidden/>
          </w:rPr>
          <w:tab/>
        </w:r>
        <w:r w:rsidR="00A3730C">
          <w:rPr>
            <w:noProof/>
            <w:webHidden/>
          </w:rPr>
          <w:fldChar w:fldCharType="begin"/>
        </w:r>
        <w:r w:rsidR="00A3730C">
          <w:rPr>
            <w:noProof/>
            <w:webHidden/>
          </w:rPr>
          <w:instrText xml:space="preserve"> PAGEREF _Toc440027082 \h </w:instrText>
        </w:r>
        <w:r w:rsidR="00A3730C">
          <w:rPr>
            <w:noProof/>
            <w:webHidden/>
          </w:rPr>
        </w:r>
        <w:r w:rsidR="00A3730C">
          <w:rPr>
            <w:noProof/>
            <w:webHidden/>
          </w:rPr>
          <w:fldChar w:fldCharType="separate"/>
        </w:r>
        <w:r w:rsidR="00A3730C">
          <w:rPr>
            <w:noProof/>
            <w:webHidden/>
          </w:rPr>
          <w:t>28</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083" w:history="1">
        <w:r w:rsidR="00A3730C" w:rsidRPr="00A25242">
          <w:rPr>
            <w:rStyle w:val="Hyperlink"/>
            <w:noProof/>
          </w:rPr>
          <w:t>Gambar 3</w:t>
        </w:r>
        <w:r w:rsidR="00A3730C" w:rsidRPr="00A25242">
          <w:rPr>
            <w:rStyle w:val="Hyperlink"/>
            <w:noProof/>
          </w:rPr>
          <w:noBreakHyphen/>
          <w:t>21 Form RFQ Produk Approval – Assign Task</w:t>
        </w:r>
        <w:r w:rsidR="00A3730C">
          <w:rPr>
            <w:noProof/>
            <w:webHidden/>
          </w:rPr>
          <w:tab/>
        </w:r>
        <w:r w:rsidR="00A3730C">
          <w:rPr>
            <w:noProof/>
            <w:webHidden/>
          </w:rPr>
          <w:fldChar w:fldCharType="begin"/>
        </w:r>
        <w:r w:rsidR="00A3730C">
          <w:rPr>
            <w:noProof/>
            <w:webHidden/>
          </w:rPr>
          <w:instrText xml:space="preserve"> PAGEREF _Toc440027083 \h </w:instrText>
        </w:r>
        <w:r w:rsidR="00A3730C">
          <w:rPr>
            <w:noProof/>
            <w:webHidden/>
          </w:rPr>
        </w:r>
        <w:r w:rsidR="00A3730C">
          <w:rPr>
            <w:noProof/>
            <w:webHidden/>
          </w:rPr>
          <w:fldChar w:fldCharType="separate"/>
        </w:r>
        <w:r w:rsidR="00A3730C">
          <w:rPr>
            <w:noProof/>
            <w:webHidden/>
          </w:rPr>
          <w:t>28</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084" w:history="1">
        <w:r w:rsidR="00A3730C" w:rsidRPr="00A25242">
          <w:rPr>
            <w:rStyle w:val="Hyperlink"/>
            <w:noProof/>
          </w:rPr>
          <w:t>Gambar 3</w:t>
        </w:r>
        <w:r w:rsidR="00A3730C" w:rsidRPr="00A25242">
          <w:rPr>
            <w:rStyle w:val="Hyperlink"/>
            <w:noProof/>
          </w:rPr>
          <w:noBreakHyphen/>
          <w:t>22 Tambah Assign Task</w:t>
        </w:r>
        <w:r w:rsidR="00A3730C">
          <w:rPr>
            <w:noProof/>
            <w:webHidden/>
          </w:rPr>
          <w:tab/>
        </w:r>
        <w:r w:rsidR="00A3730C">
          <w:rPr>
            <w:noProof/>
            <w:webHidden/>
          </w:rPr>
          <w:fldChar w:fldCharType="begin"/>
        </w:r>
        <w:r w:rsidR="00A3730C">
          <w:rPr>
            <w:noProof/>
            <w:webHidden/>
          </w:rPr>
          <w:instrText xml:space="preserve"> PAGEREF _Toc440027084 \h </w:instrText>
        </w:r>
        <w:r w:rsidR="00A3730C">
          <w:rPr>
            <w:noProof/>
            <w:webHidden/>
          </w:rPr>
        </w:r>
        <w:r w:rsidR="00A3730C">
          <w:rPr>
            <w:noProof/>
            <w:webHidden/>
          </w:rPr>
          <w:fldChar w:fldCharType="separate"/>
        </w:r>
        <w:r w:rsidR="00A3730C">
          <w:rPr>
            <w:noProof/>
            <w:webHidden/>
          </w:rPr>
          <w:t>29</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085" w:history="1">
        <w:r w:rsidR="00A3730C" w:rsidRPr="00A25242">
          <w:rPr>
            <w:rStyle w:val="Hyperlink"/>
            <w:noProof/>
          </w:rPr>
          <w:t>Gambar 3</w:t>
        </w:r>
        <w:r w:rsidR="00A3730C" w:rsidRPr="00A25242">
          <w:rPr>
            <w:rStyle w:val="Hyperlink"/>
            <w:noProof/>
          </w:rPr>
          <w:noBreakHyphen/>
          <w:t>23 Edit Assign Task User</w:t>
        </w:r>
        <w:r w:rsidR="00A3730C">
          <w:rPr>
            <w:noProof/>
            <w:webHidden/>
          </w:rPr>
          <w:tab/>
        </w:r>
        <w:r w:rsidR="00A3730C">
          <w:rPr>
            <w:noProof/>
            <w:webHidden/>
          </w:rPr>
          <w:fldChar w:fldCharType="begin"/>
        </w:r>
        <w:r w:rsidR="00A3730C">
          <w:rPr>
            <w:noProof/>
            <w:webHidden/>
          </w:rPr>
          <w:instrText xml:space="preserve"> PAGEREF _Toc440027085 \h </w:instrText>
        </w:r>
        <w:r w:rsidR="00A3730C">
          <w:rPr>
            <w:noProof/>
            <w:webHidden/>
          </w:rPr>
        </w:r>
        <w:r w:rsidR="00A3730C">
          <w:rPr>
            <w:noProof/>
            <w:webHidden/>
          </w:rPr>
          <w:fldChar w:fldCharType="separate"/>
        </w:r>
        <w:r w:rsidR="00A3730C">
          <w:rPr>
            <w:noProof/>
            <w:webHidden/>
          </w:rPr>
          <w:t>29</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086" w:history="1">
        <w:r w:rsidR="00A3730C" w:rsidRPr="00A25242">
          <w:rPr>
            <w:rStyle w:val="Hyperlink"/>
            <w:noProof/>
          </w:rPr>
          <w:t>Gambar 3</w:t>
        </w:r>
        <w:r w:rsidR="00A3730C" w:rsidRPr="00A25242">
          <w:rPr>
            <w:rStyle w:val="Hyperlink"/>
            <w:noProof/>
          </w:rPr>
          <w:noBreakHyphen/>
          <w:t>24 Request For Quotation Jasa</w:t>
        </w:r>
        <w:r w:rsidR="00A3730C">
          <w:rPr>
            <w:noProof/>
            <w:webHidden/>
          </w:rPr>
          <w:tab/>
        </w:r>
        <w:r w:rsidR="00A3730C">
          <w:rPr>
            <w:noProof/>
            <w:webHidden/>
          </w:rPr>
          <w:fldChar w:fldCharType="begin"/>
        </w:r>
        <w:r w:rsidR="00A3730C">
          <w:rPr>
            <w:noProof/>
            <w:webHidden/>
          </w:rPr>
          <w:instrText xml:space="preserve"> PAGEREF _Toc440027086 \h </w:instrText>
        </w:r>
        <w:r w:rsidR="00A3730C">
          <w:rPr>
            <w:noProof/>
            <w:webHidden/>
          </w:rPr>
        </w:r>
        <w:r w:rsidR="00A3730C">
          <w:rPr>
            <w:noProof/>
            <w:webHidden/>
          </w:rPr>
          <w:fldChar w:fldCharType="separate"/>
        </w:r>
        <w:r w:rsidR="00A3730C">
          <w:rPr>
            <w:noProof/>
            <w:webHidden/>
          </w:rPr>
          <w:t>32</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087" w:history="1">
        <w:r w:rsidR="00A3730C" w:rsidRPr="00A25242">
          <w:rPr>
            <w:rStyle w:val="Hyperlink"/>
            <w:noProof/>
          </w:rPr>
          <w:t>Gambar 3</w:t>
        </w:r>
        <w:r w:rsidR="00A3730C" w:rsidRPr="00A25242">
          <w:rPr>
            <w:rStyle w:val="Hyperlink"/>
            <w:noProof/>
          </w:rPr>
          <w:noBreakHyphen/>
          <w:t>25 Request For Quotaion Jasa Detail</w:t>
        </w:r>
        <w:r w:rsidR="00A3730C">
          <w:rPr>
            <w:noProof/>
            <w:webHidden/>
          </w:rPr>
          <w:tab/>
        </w:r>
        <w:r w:rsidR="00A3730C">
          <w:rPr>
            <w:noProof/>
            <w:webHidden/>
          </w:rPr>
          <w:fldChar w:fldCharType="begin"/>
        </w:r>
        <w:r w:rsidR="00A3730C">
          <w:rPr>
            <w:noProof/>
            <w:webHidden/>
          </w:rPr>
          <w:instrText xml:space="preserve"> PAGEREF _Toc440027087 \h </w:instrText>
        </w:r>
        <w:r w:rsidR="00A3730C">
          <w:rPr>
            <w:noProof/>
            <w:webHidden/>
          </w:rPr>
        </w:r>
        <w:r w:rsidR="00A3730C">
          <w:rPr>
            <w:noProof/>
            <w:webHidden/>
          </w:rPr>
          <w:fldChar w:fldCharType="separate"/>
        </w:r>
        <w:r w:rsidR="00A3730C">
          <w:rPr>
            <w:noProof/>
            <w:webHidden/>
          </w:rPr>
          <w:t>33</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088" w:history="1">
        <w:r w:rsidR="00A3730C" w:rsidRPr="00A25242">
          <w:rPr>
            <w:rStyle w:val="Hyperlink"/>
            <w:noProof/>
          </w:rPr>
          <w:t>Gambar 3</w:t>
        </w:r>
        <w:r w:rsidR="00A3730C" w:rsidRPr="00A25242">
          <w:rPr>
            <w:rStyle w:val="Hyperlink"/>
            <w:noProof/>
          </w:rPr>
          <w:noBreakHyphen/>
          <w:t>26 Bill Of Quantity Detail</w:t>
        </w:r>
        <w:r w:rsidR="00A3730C">
          <w:rPr>
            <w:noProof/>
            <w:webHidden/>
          </w:rPr>
          <w:tab/>
        </w:r>
        <w:r w:rsidR="00A3730C">
          <w:rPr>
            <w:noProof/>
            <w:webHidden/>
          </w:rPr>
          <w:fldChar w:fldCharType="begin"/>
        </w:r>
        <w:r w:rsidR="00A3730C">
          <w:rPr>
            <w:noProof/>
            <w:webHidden/>
          </w:rPr>
          <w:instrText xml:space="preserve"> PAGEREF _Toc440027088 \h </w:instrText>
        </w:r>
        <w:r w:rsidR="00A3730C">
          <w:rPr>
            <w:noProof/>
            <w:webHidden/>
          </w:rPr>
        </w:r>
        <w:r w:rsidR="00A3730C">
          <w:rPr>
            <w:noProof/>
            <w:webHidden/>
          </w:rPr>
          <w:fldChar w:fldCharType="separate"/>
        </w:r>
        <w:r w:rsidR="00A3730C">
          <w:rPr>
            <w:noProof/>
            <w:webHidden/>
          </w:rPr>
          <w:t>33</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089" w:history="1">
        <w:r w:rsidR="00A3730C" w:rsidRPr="00A25242">
          <w:rPr>
            <w:rStyle w:val="Hyperlink"/>
            <w:noProof/>
          </w:rPr>
          <w:t>Gambar 3</w:t>
        </w:r>
        <w:r w:rsidR="00A3730C" w:rsidRPr="00A25242">
          <w:rPr>
            <w:rStyle w:val="Hyperlink"/>
            <w:noProof/>
          </w:rPr>
          <w:noBreakHyphen/>
          <w:t>27 Lookup Katalog Jasa</w:t>
        </w:r>
        <w:r w:rsidR="00A3730C">
          <w:rPr>
            <w:noProof/>
            <w:webHidden/>
          </w:rPr>
          <w:tab/>
        </w:r>
        <w:r w:rsidR="00A3730C">
          <w:rPr>
            <w:noProof/>
            <w:webHidden/>
          </w:rPr>
          <w:fldChar w:fldCharType="begin"/>
        </w:r>
        <w:r w:rsidR="00A3730C">
          <w:rPr>
            <w:noProof/>
            <w:webHidden/>
          </w:rPr>
          <w:instrText xml:space="preserve"> PAGEREF _Toc440027089 \h </w:instrText>
        </w:r>
        <w:r w:rsidR="00A3730C">
          <w:rPr>
            <w:noProof/>
            <w:webHidden/>
          </w:rPr>
        </w:r>
        <w:r w:rsidR="00A3730C">
          <w:rPr>
            <w:noProof/>
            <w:webHidden/>
          </w:rPr>
          <w:fldChar w:fldCharType="separate"/>
        </w:r>
        <w:r w:rsidR="00A3730C">
          <w:rPr>
            <w:noProof/>
            <w:webHidden/>
          </w:rPr>
          <w:t>33</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090" w:history="1">
        <w:r w:rsidR="00A3730C" w:rsidRPr="00A25242">
          <w:rPr>
            <w:rStyle w:val="Hyperlink"/>
            <w:noProof/>
          </w:rPr>
          <w:t>Gambar 3</w:t>
        </w:r>
        <w:r w:rsidR="00A3730C" w:rsidRPr="00A25242">
          <w:rPr>
            <w:rStyle w:val="Hyperlink"/>
            <w:noProof/>
          </w:rPr>
          <w:noBreakHyphen/>
          <w:t>28 Request for Quotation Jasa  Approval</w:t>
        </w:r>
        <w:r w:rsidR="00A3730C">
          <w:rPr>
            <w:noProof/>
            <w:webHidden/>
          </w:rPr>
          <w:tab/>
        </w:r>
        <w:r w:rsidR="00A3730C">
          <w:rPr>
            <w:noProof/>
            <w:webHidden/>
          </w:rPr>
          <w:fldChar w:fldCharType="begin"/>
        </w:r>
        <w:r w:rsidR="00A3730C">
          <w:rPr>
            <w:noProof/>
            <w:webHidden/>
          </w:rPr>
          <w:instrText xml:space="preserve"> PAGEREF _Toc440027090 \h </w:instrText>
        </w:r>
        <w:r w:rsidR="00A3730C">
          <w:rPr>
            <w:noProof/>
            <w:webHidden/>
          </w:rPr>
        </w:r>
        <w:r w:rsidR="00A3730C">
          <w:rPr>
            <w:noProof/>
            <w:webHidden/>
          </w:rPr>
          <w:fldChar w:fldCharType="separate"/>
        </w:r>
        <w:r w:rsidR="00A3730C">
          <w:rPr>
            <w:noProof/>
            <w:webHidden/>
          </w:rPr>
          <w:t>34</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091" w:history="1">
        <w:r w:rsidR="00A3730C" w:rsidRPr="00A25242">
          <w:rPr>
            <w:rStyle w:val="Hyperlink"/>
            <w:noProof/>
          </w:rPr>
          <w:t>Gambar 3</w:t>
        </w:r>
        <w:r w:rsidR="00A3730C" w:rsidRPr="00A25242">
          <w:rPr>
            <w:rStyle w:val="Hyperlink"/>
            <w:noProof/>
          </w:rPr>
          <w:noBreakHyphen/>
          <w:t>29 Form RFQ Jasa Approval – Assign Task</w:t>
        </w:r>
        <w:r w:rsidR="00A3730C">
          <w:rPr>
            <w:noProof/>
            <w:webHidden/>
          </w:rPr>
          <w:tab/>
        </w:r>
        <w:r w:rsidR="00A3730C">
          <w:rPr>
            <w:noProof/>
            <w:webHidden/>
          </w:rPr>
          <w:fldChar w:fldCharType="begin"/>
        </w:r>
        <w:r w:rsidR="00A3730C">
          <w:rPr>
            <w:noProof/>
            <w:webHidden/>
          </w:rPr>
          <w:instrText xml:space="preserve"> PAGEREF _Toc440027091 \h </w:instrText>
        </w:r>
        <w:r w:rsidR="00A3730C">
          <w:rPr>
            <w:noProof/>
            <w:webHidden/>
          </w:rPr>
        </w:r>
        <w:r w:rsidR="00A3730C">
          <w:rPr>
            <w:noProof/>
            <w:webHidden/>
          </w:rPr>
          <w:fldChar w:fldCharType="separate"/>
        </w:r>
        <w:r w:rsidR="00A3730C">
          <w:rPr>
            <w:noProof/>
            <w:webHidden/>
          </w:rPr>
          <w:t>34</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092" w:history="1">
        <w:r w:rsidR="00A3730C" w:rsidRPr="00A25242">
          <w:rPr>
            <w:rStyle w:val="Hyperlink"/>
            <w:noProof/>
          </w:rPr>
          <w:t>Gambar 3</w:t>
        </w:r>
        <w:r w:rsidR="00A3730C" w:rsidRPr="00A25242">
          <w:rPr>
            <w:rStyle w:val="Hyperlink"/>
            <w:noProof/>
          </w:rPr>
          <w:noBreakHyphen/>
          <w:t>30 Tambah Assign Task</w:t>
        </w:r>
        <w:r w:rsidR="00A3730C">
          <w:rPr>
            <w:noProof/>
            <w:webHidden/>
          </w:rPr>
          <w:tab/>
        </w:r>
        <w:r w:rsidR="00A3730C">
          <w:rPr>
            <w:noProof/>
            <w:webHidden/>
          </w:rPr>
          <w:fldChar w:fldCharType="begin"/>
        </w:r>
        <w:r w:rsidR="00A3730C">
          <w:rPr>
            <w:noProof/>
            <w:webHidden/>
          </w:rPr>
          <w:instrText xml:space="preserve"> PAGEREF _Toc440027092 \h </w:instrText>
        </w:r>
        <w:r w:rsidR="00A3730C">
          <w:rPr>
            <w:noProof/>
            <w:webHidden/>
          </w:rPr>
        </w:r>
        <w:r w:rsidR="00A3730C">
          <w:rPr>
            <w:noProof/>
            <w:webHidden/>
          </w:rPr>
          <w:fldChar w:fldCharType="separate"/>
        </w:r>
        <w:r w:rsidR="00A3730C">
          <w:rPr>
            <w:noProof/>
            <w:webHidden/>
          </w:rPr>
          <w:t>35</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093" w:history="1">
        <w:r w:rsidR="00A3730C" w:rsidRPr="00A25242">
          <w:rPr>
            <w:rStyle w:val="Hyperlink"/>
            <w:noProof/>
          </w:rPr>
          <w:t>Gambar 3</w:t>
        </w:r>
        <w:r w:rsidR="00A3730C" w:rsidRPr="00A25242">
          <w:rPr>
            <w:rStyle w:val="Hyperlink"/>
            <w:noProof/>
          </w:rPr>
          <w:noBreakHyphen/>
          <w:t>31 Edit Assign Task User</w:t>
        </w:r>
        <w:r w:rsidR="00A3730C">
          <w:rPr>
            <w:noProof/>
            <w:webHidden/>
          </w:rPr>
          <w:tab/>
        </w:r>
        <w:r w:rsidR="00A3730C">
          <w:rPr>
            <w:noProof/>
            <w:webHidden/>
          </w:rPr>
          <w:fldChar w:fldCharType="begin"/>
        </w:r>
        <w:r w:rsidR="00A3730C">
          <w:rPr>
            <w:noProof/>
            <w:webHidden/>
          </w:rPr>
          <w:instrText xml:space="preserve"> PAGEREF _Toc440027093 \h </w:instrText>
        </w:r>
        <w:r w:rsidR="00A3730C">
          <w:rPr>
            <w:noProof/>
            <w:webHidden/>
          </w:rPr>
        </w:r>
        <w:r w:rsidR="00A3730C">
          <w:rPr>
            <w:noProof/>
            <w:webHidden/>
          </w:rPr>
          <w:fldChar w:fldCharType="separate"/>
        </w:r>
        <w:r w:rsidR="00A3730C">
          <w:rPr>
            <w:noProof/>
            <w:webHidden/>
          </w:rPr>
          <w:t>35</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094" w:history="1">
        <w:r w:rsidR="00A3730C" w:rsidRPr="00A25242">
          <w:rPr>
            <w:rStyle w:val="Hyperlink"/>
            <w:noProof/>
          </w:rPr>
          <w:t>Gambar 3</w:t>
        </w:r>
        <w:r w:rsidR="00A3730C" w:rsidRPr="00A25242">
          <w:rPr>
            <w:rStyle w:val="Hyperlink"/>
            <w:noProof/>
          </w:rPr>
          <w:noBreakHyphen/>
          <w:t>32 Daftar Request for Quotation</w:t>
        </w:r>
        <w:r w:rsidR="00A3730C">
          <w:rPr>
            <w:noProof/>
            <w:webHidden/>
          </w:rPr>
          <w:tab/>
        </w:r>
        <w:r w:rsidR="00A3730C">
          <w:rPr>
            <w:noProof/>
            <w:webHidden/>
          </w:rPr>
          <w:fldChar w:fldCharType="begin"/>
        </w:r>
        <w:r w:rsidR="00A3730C">
          <w:rPr>
            <w:noProof/>
            <w:webHidden/>
          </w:rPr>
          <w:instrText xml:space="preserve"> PAGEREF _Toc440027094 \h </w:instrText>
        </w:r>
        <w:r w:rsidR="00A3730C">
          <w:rPr>
            <w:noProof/>
            <w:webHidden/>
          </w:rPr>
        </w:r>
        <w:r w:rsidR="00A3730C">
          <w:rPr>
            <w:noProof/>
            <w:webHidden/>
          </w:rPr>
          <w:fldChar w:fldCharType="separate"/>
        </w:r>
        <w:r w:rsidR="00A3730C">
          <w:rPr>
            <w:noProof/>
            <w:webHidden/>
          </w:rPr>
          <w:t>39</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095" w:history="1">
        <w:r w:rsidR="00A3730C" w:rsidRPr="00A25242">
          <w:rPr>
            <w:rStyle w:val="Hyperlink"/>
            <w:noProof/>
          </w:rPr>
          <w:t>Gambar 3</w:t>
        </w:r>
        <w:r w:rsidR="00A3730C" w:rsidRPr="00A25242">
          <w:rPr>
            <w:rStyle w:val="Hyperlink"/>
            <w:noProof/>
          </w:rPr>
          <w:noBreakHyphen/>
          <w:t>33 Memo Produk</w:t>
        </w:r>
        <w:r w:rsidR="00A3730C">
          <w:rPr>
            <w:noProof/>
            <w:webHidden/>
          </w:rPr>
          <w:tab/>
        </w:r>
        <w:r w:rsidR="00A3730C">
          <w:rPr>
            <w:noProof/>
            <w:webHidden/>
          </w:rPr>
          <w:fldChar w:fldCharType="begin"/>
        </w:r>
        <w:r w:rsidR="00A3730C">
          <w:rPr>
            <w:noProof/>
            <w:webHidden/>
          </w:rPr>
          <w:instrText xml:space="preserve"> PAGEREF _Toc440027095 \h </w:instrText>
        </w:r>
        <w:r w:rsidR="00A3730C">
          <w:rPr>
            <w:noProof/>
            <w:webHidden/>
          </w:rPr>
        </w:r>
        <w:r w:rsidR="00A3730C">
          <w:rPr>
            <w:noProof/>
            <w:webHidden/>
          </w:rPr>
          <w:fldChar w:fldCharType="separate"/>
        </w:r>
        <w:r w:rsidR="00A3730C">
          <w:rPr>
            <w:noProof/>
            <w:webHidden/>
          </w:rPr>
          <w:t>40</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096" w:history="1">
        <w:r w:rsidR="00A3730C" w:rsidRPr="00A25242">
          <w:rPr>
            <w:rStyle w:val="Hyperlink"/>
            <w:noProof/>
          </w:rPr>
          <w:t>Gambar 3</w:t>
        </w:r>
        <w:r w:rsidR="00A3730C" w:rsidRPr="00A25242">
          <w:rPr>
            <w:rStyle w:val="Hyperlink"/>
            <w:noProof/>
          </w:rPr>
          <w:noBreakHyphen/>
          <w:t>34 Detail Tiering Harga</w:t>
        </w:r>
        <w:r w:rsidR="00A3730C">
          <w:rPr>
            <w:noProof/>
            <w:webHidden/>
          </w:rPr>
          <w:tab/>
        </w:r>
        <w:r w:rsidR="00A3730C">
          <w:rPr>
            <w:noProof/>
            <w:webHidden/>
          </w:rPr>
          <w:fldChar w:fldCharType="begin"/>
        </w:r>
        <w:r w:rsidR="00A3730C">
          <w:rPr>
            <w:noProof/>
            <w:webHidden/>
          </w:rPr>
          <w:instrText xml:space="preserve"> PAGEREF _Toc440027096 \h </w:instrText>
        </w:r>
        <w:r w:rsidR="00A3730C">
          <w:rPr>
            <w:noProof/>
            <w:webHidden/>
          </w:rPr>
        </w:r>
        <w:r w:rsidR="00A3730C">
          <w:rPr>
            <w:noProof/>
            <w:webHidden/>
          </w:rPr>
          <w:fldChar w:fldCharType="separate"/>
        </w:r>
        <w:r w:rsidR="00A3730C">
          <w:rPr>
            <w:noProof/>
            <w:webHidden/>
          </w:rPr>
          <w:t>40</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097" w:history="1">
        <w:r w:rsidR="00A3730C" w:rsidRPr="00A25242">
          <w:rPr>
            <w:rStyle w:val="Hyperlink"/>
            <w:noProof/>
          </w:rPr>
          <w:t>Gambar 3</w:t>
        </w:r>
        <w:r w:rsidR="00A3730C" w:rsidRPr="00A25242">
          <w:rPr>
            <w:rStyle w:val="Hyperlink"/>
            <w:noProof/>
          </w:rPr>
          <w:noBreakHyphen/>
          <w:t>35 Tambah/Edit Tiering</w:t>
        </w:r>
        <w:r w:rsidR="00A3730C">
          <w:rPr>
            <w:noProof/>
            <w:webHidden/>
          </w:rPr>
          <w:tab/>
        </w:r>
        <w:r w:rsidR="00A3730C">
          <w:rPr>
            <w:noProof/>
            <w:webHidden/>
          </w:rPr>
          <w:fldChar w:fldCharType="begin"/>
        </w:r>
        <w:r w:rsidR="00A3730C">
          <w:rPr>
            <w:noProof/>
            <w:webHidden/>
          </w:rPr>
          <w:instrText xml:space="preserve"> PAGEREF _Toc440027097 \h </w:instrText>
        </w:r>
        <w:r w:rsidR="00A3730C">
          <w:rPr>
            <w:noProof/>
            <w:webHidden/>
          </w:rPr>
        </w:r>
        <w:r w:rsidR="00A3730C">
          <w:rPr>
            <w:noProof/>
            <w:webHidden/>
          </w:rPr>
          <w:fldChar w:fldCharType="separate"/>
        </w:r>
        <w:r w:rsidR="00A3730C">
          <w:rPr>
            <w:noProof/>
            <w:webHidden/>
          </w:rPr>
          <w:t>41</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098" w:history="1">
        <w:r w:rsidR="00A3730C" w:rsidRPr="00A25242">
          <w:rPr>
            <w:rStyle w:val="Hyperlink"/>
            <w:noProof/>
          </w:rPr>
          <w:t>Gambar 3</w:t>
        </w:r>
        <w:r w:rsidR="00A3730C" w:rsidRPr="00A25242">
          <w:rPr>
            <w:rStyle w:val="Hyperlink"/>
            <w:noProof/>
          </w:rPr>
          <w:noBreakHyphen/>
          <w:t>36 Detail Produk</w:t>
        </w:r>
        <w:r w:rsidR="00A3730C">
          <w:rPr>
            <w:noProof/>
            <w:webHidden/>
          </w:rPr>
          <w:tab/>
        </w:r>
        <w:r w:rsidR="00A3730C">
          <w:rPr>
            <w:noProof/>
            <w:webHidden/>
          </w:rPr>
          <w:fldChar w:fldCharType="begin"/>
        </w:r>
        <w:r w:rsidR="00A3730C">
          <w:rPr>
            <w:noProof/>
            <w:webHidden/>
          </w:rPr>
          <w:instrText xml:space="preserve"> PAGEREF _Toc440027098 \h </w:instrText>
        </w:r>
        <w:r w:rsidR="00A3730C">
          <w:rPr>
            <w:noProof/>
            <w:webHidden/>
          </w:rPr>
        </w:r>
        <w:r w:rsidR="00A3730C">
          <w:rPr>
            <w:noProof/>
            <w:webHidden/>
          </w:rPr>
          <w:fldChar w:fldCharType="separate"/>
        </w:r>
        <w:r w:rsidR="00A3730C">
          <w:rPr>
            <w:noProof/>
            <w:webHidden/>
          </w:rPr>
          <w:t>41</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099" w:history="1">
        <w:r w:rsidR="00A3730C" w:rsidRPr="00A25242">
          <w:rPr>
            <w:rStyle w:val="Hyperlink"/>
            <w:noProof/>
          </w:rPr>
          <w:t>Gambar 3</w:t>
        </w:r>
        <w:r w:rsidR="00A3730C" w:rsidRPr="00A25242">
          <w:rPr>
            <w:rStyle w:val="Hyperlink"/>
            <w:noProof/>
          </w:rPr>
          <w:noBreakHyphen/>
          <w:t>37 Memo Produk – Penilaian Vendor</w:t>
        </w:r>
        <w:r w:rsidR="00A3730C">
          <w:rPr>
            <w:noProof/>
            <w:webHidden/>
          </w:rPr>
          <w:tab/>
        </w:r>
        <w:r w:rsidR="00A3730C">
          <w:rPr>
            <w:noProof/>
            <w:webHidden/>
          </w:rPr>
          <w:fldChar w:fldCharType="begin"/>
        </w:r>
        <w:r w:rsidR="00A3730C">
          <w:rPr>
            <w:noProof/>
            <w:webHidden/>
          </w:rPr>
          <w:instrText xml:space="preserve"> PAGEREF _Toc440027099 \h </w:instrText>
        </w:r>
        <w:r w:rsidR="00A3730C">
          <w:rPr>
            <w:noProof/>
            <w:webHidden/>
          </w:rPr>
        </w:r>
        <w:r w:rsidR="00A3730C">
          <w:rPr>
            <w:noProof/>
            <w:webHidden/>
          </w:rPr>
          <w:fldChar w:fldCharType="separate"/>
        </w:r>
        <w:r w:rsidR="00A3730C">
          <w:rPr>
            <w:noProof/>
            <w:webHidden/>
          </w:rPr>
          <w:t>42</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00" w:history="1">
        <w:r w:rsidR="00A3730C" w:rsidRPr="00A25242">
          <w:rPr>
            <w:rStyle w:val="Hyperlink"/>
            <w:noProof/>
          </w:rPr>
          <w:t>Gambar 3</w:t>
        </w:r>
        <w:r w:rsidR="00A3730C" w:rsidRPr="00A25242">
          <w:rPr>
            <w:rStyle w:val="Hyperlink"/>
            <w:noProof/>
          </w:rPr>
          <w:noBreakHyphen/>
          <w:t>38 Detail Penilaian</w:t>
        </w:r>
        <w:r w:rsidR="00A3730C">
          <w:rPr>
            <w:noProof/>
            <w:webHidden/>
          </w:rPr>
          <w:tab/>
        </w:r>
        <w:r w:rsidR="00A3730C">
          <w:rPr>
            <w:noProof/>
            <w:webHidden/>
          </w:rPr>
          <w:fldChar w:fldCharType="begin"/>
        </w:r>
        <w:r w:rsidR="00A3730C">
          <w:rPr>
            <w:noProof/>
            <w:webHidden/>
          </w:rPr>
          <w:instrText xml:space="preserve"> PAGEREF _Toc440027100 \h </w:instrText>
        </w:r>
        <w:r w:rsidR="00A3730C">
          <w:rPr>
            <w:noProof/>
            <w:webHidden/>
          </w:rPr>
        </w:r>
        <w:r w:rsidR="00A3730C">
          <w:rPr>
            <w:noProof/>
            <w:webHidden/>
          </w:rPr>
          <w:fldChar w:fldCharType="separate"/>
        </w:r>
        <w:r w:rsidR="00A3730C">
          <w:rPr>
            <w:noProof/>
            <w:webHidden/>
          </w:rPr>
          <w:t>42</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01" w:history="1">
        <w:r w:rsidR="00A3730C" w:rsidRPr="00A25242">
          <w:rPr>
            <w:rStyle w:val="Hyperlink"/>
            <w:noProof/>
          </w:rPr>
          <w:t>Gambar 3</w:t>
        </w:r>
        <w:r w:rsidR="00A3730C" w:rsidRPr="00A25242">
          <w:rPr>
            <w:rStyle w:val="Hyperlink"/>
            <w:noProof/>
          </w:rPr>
          <w:noBreakHyphen/>
          <w:t>39 Pilih Produk</w:t>
        </w:r>
        <w:r w:rsidR="00A3730C">
          <w:rPr>
            <w:noProof/>
            <w:webHidden/>
          </w:rPr>
          <w:tab/>
        </w:r>
        <w:r w:rsidR="00A3730C">
          <w:rPr>
            <w:noProof/>
            <w:webHidden/>
          </w:rPr>
          <w:fldChar w:fldCharType="begin"/>
        </w:r>
        <w:r w:rsidR="00A3730C">
          <w:rPr>
            <w:noProof/>
            <w:webHidden/>
          </w:rPr>
          <w:instrText xml:space="preserve"> PAGEREF _Toc440027101 \h </w:instrText>
        </w:r>
        <w:r w:rsidR="00A3730C">
          <w:rPr>
            <w:noProof/>
            <w:webHidden/>
          </w:rPr>
        </w:r>
        <w:r w:rsidR="00A3730C">
          <w:rPr>
            <w:noProof/>
            <w:webHidden/>
          </w:rPr>
          <w:fldChar w:fldCharType="separate"/>
        </w:r>
        <w:r w:rsidR="00A3730C">
          <w:rPr>
            <w:noProof/>
            <w:webHidden/>
          </w:rPr>
          <w:t>42</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02" w:history="1">
        <w:r w:rsidR="00A3730C" w:rsidRPr="00A25242">
          <w:rPr>
            <w:rStyle w:val="Hyperlink"/>
            <w:noProof/>
          </w:rPr>
          <w:t>Gambar 3</w:t>
        </w:r>
        <w:r w:rsidR="00A3730C" w:rsidRPr="00A25242">
          <w:rPr>
            <w:rStyle w:val="Hyperlink"/>
            <w:noProof/>
          </w:rPr>
          <w:noBreakHyphen/>
          <w:t>40 Detail Produk Memo</w:t>
        </w:r>
        <w:r w:rsidR="00A3730C">
          <w:rPr>
            <w:noProof/>
            <w:webHidden/>
          </w:rPr>
          <w:tab/>
        </w:r>
        <w:r w:rsidR="00A3730C">
          <w:rPr>
            <w:noProof/>
            <w:webHidden/>
          </w:rPr>
          <w:fldChar w:fldCharType="begin"/>
        </w:r>
        <w:r w:rsidR="00A3730C">
          <w:rPr>
            <w:noProof/>
            <w:webHidden/>
          </w:rPr>
          <w:instrText xml:space="preserve"> PAGEREF _Toc440027102 \h </w:instrText>
        </w:r>
        <w:r w:rsidR="00A3730C">
          <w:rPr>
            <w:noProof/>
            <w:webHidden/>
          </w:rPr>
        </w:r>
        <w:r w:rsidR="00A3730C">
          <w:rPr>
            <w:noProof/>
            <w:webHidden/>
          </w:rPr>
          <w:fldChar w:fldCharType="separate"/>
        </w:r>
        <w:r w:rsidR="00A3730C">
          <w:rPr>
            <w:noProof/>
            <w:webHidden/>
          </w:rPr>
          <w:t>43</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03" w:history="1">
        <w:r w:rsidR="00A3730C" w:rsidRPr="00A25242">
          <w:rPr>
            <w:rStyle w:val="Hyperlink"/>
            <w:noProof/>
          </w:rPr>
          <w:t>Gambar 3</w:t>
        </w:r>
        <w:r w:rsidR="00A3730C" w:rsidRPr="00A25242">
          <w:rPr>
            <w:rStyle w:val="Hyperlink"/>
            <w:noProof/>
          </w:rPr>
          <w:noBreakHyphen/>
          <w:t>41 Pilih Tiering</w:t>
        </w:r>
        <w:r w:rsidR="00A3730C">
          <w:rPr>
            <w:noProof/>
            <w:webHidden/>
          </w:rPr>
          <w:tab/>
        </w:r>
        <w:r w:rsidR="00A3730C">
          <w:rPr>
            <w:noProof/>
            <w:webHidden/>
          </w:rPr>
          <w:fldChar w:fldCharType="begin"/>
        </w:r>
        <w:r w:rsidR="00A3730C">
          <w:rPr>
            <w:noProof/>
            <w:webHidden/>
          </w:rPr>
          <w:instrText xml:space="preserve"> PAGEREF _Toc440027103 \h </w:instrText>
        </w:r>
        <w:r w:rsidR="00A3730C">
          <w:rPr>
            <w:noProof/>
            <w:webHidden/>
          </w:rPr>
        </w:r>
        <w:r w:rsidR="00A3730C">
          <w:rPr>
            <w:noProof/>
            <w:webHidden/>
          </w:rPr>
          <w:fldChar w:fldCharType="separate"/>
        </w:r>
        <w:r w:rsidR="00A3730C">
          <w:rPr>
            <w:noProof/>
            <w:webHidden/>
          </w:rPr>
          <w:t>43</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04" w:history="1">
        <w:r w:rsidR="00A3730C" w:rsidRPr="00A25242">
          <w:rPr>
            <w:rStyle w:val="Hyperlink"/>
            <w:noProof/>
          </w:rPr>
          <w:t>Gambar 3</w:t>
        </w:r>
        <w:r w:rsidR="00A3730C" w:rsidRPr="00A25242">
          <w:rPr>
            <w:rStyle w:val="Hyperlink"/>
            <w:noProof/>
          </w:rPr>
          <w:noBreakHyphen/>
          <w:t>42 Edit Tiering Harga</w:t>
        </w:r>
        <w:r w:rsidR="00A3730C">
          <w:rPr>
            <w:noProof/>
            <w:webHidden/>
          </w:rPr>
          <w:tab/>
        </w:r>
        <w:r w:rsidR="00A3730C">
          <w:rPr>
            <w:noProof/>
            <w:webHidden/>
          </w:rPr>
          <w:fldChar w:fldCharType="begin"/>
        </w:r>
        <w:r w:rsidR="00A3730C">
          <w:rPr>
            <w:noProof/>
            <w:webHidden/>
          </w:rPr>
          <w:instrText xml:space="preserve"> PAGEREF _Toc440027104 \h </w:instrText>
        </w:r>
        <w:r w:rsidR="00A3730C">
          <w:rPr>
            <w:noProof/>
            <w:webHidden/>
          </w:rPr>
        </w:r>
        <w:r w:rsidR="00A3730C">
          <w:rPr>
            <w:noProof/>
            <w:webHidden/>
          </w:rPr>
          <w:fldChar w:fldCharType="separate"/>
        </w:r>
        <w:r w:rsidR="00A3730C">
          <w:rPr>
            <w:noProof/>
            <w:webHidden/>
          </w:rPr>
          <w:t>43</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05" w:history="1">
        <w:r w:rsidR="00A3730C" w:rsidRPr="00A25242">
          <w:rPr>
            <w:rStyle w:val="Hyperlink"/>
            <w:noProof/>
          </w:rPr>
          <w:t>Gambar 3</w:t>
        </w:r>
        <w:r w:rsidR="00A3730C" w:rsidRPr="00A25242">
          <w:rPr>
            <w:rStyle w:val="Hyperlink"/>
            <w:noProof/>
          </w:rPr>
          <w:noBreakHyphen/>
          <w:t>43 Detail Produk Memo - Syarat &amp; Ketentuan</w:t>
        </w:r>
        <w:r w:rsidR="00A3730C">
          <w:rPr>
            <w:noProof/>
            <w:webHidden/>
          </w:rPr>
          <w:tab/>
        </w:r>
        <w:r w:rsidR="00A3730C">
          <w:rPr>
            <w:noProof/>
            <w:webHidden/>
          </w:rPr>
          <w:fldChar w:fldCharType="begin"/>
        </w:r>
        <w:r w:rsidR="00A3730C">
          <w:rPr>
            <w:noProof/>
            <w:webHidden/>
          </w:rPr>
          <w:instrText xml:space="preserve"> PAGEREF _Toc440027105 \h </w:instrText>
        </w:r>
        <w:r w:rsidR="00A3730C">
          <w:rPr>
            <w:noProof/>
            <w:webHidden/>
          </w:rPr>
        </w:r>
        <w:r w:rsidR="00A3730C">
          <w:rPr>
            <w:noProof/>
            <w:webHidden/>
          </w:rPr>
          <w:fldChar w:fldCharType="separate"/>
        </w:r>
        <w:r w:rsidR="00A3730C">
          <w:rPr>
            <w:noProof/>
            <w:webHidden/>
          </w:rPr>
          <w:t>44</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06" w:history="1">
        <w:r w:rsidR="00A3730C" w:rsidRPr="00A25242">
          <w:rPr>
            <w:rStyle w:val="Hyperlink"/>
            <w:noProof/>
          </w:rPr>
          <w:t>Gambar 3</w:t>
        </w:r>
        <w:r w:rsidR="00A3730C" w:rsidRPr="00A25242">
          <w:rPr>
            <w:rStyle w:val="Hyperlink"/>
            <w:noProof/>
          </w:rPr>
          <w:noBreakHyphen/>
          <w:t>44 Detail Produk Memo - Aturan Pembayaran</w:t>
        </w:r>
        <w:r w:rsidR="00A3730C">
          <w:rPr>
            <w:noProof/>
            <w:webHidden/>
          </w:rPr>
          <w:tab/>
        </w:r>
        <w:r w:rsidR="00A3730C">
          <w:rPr>
            <w:noProof/>
            <w:webHidden/>
          </w:rPr>
          <w:fldChar w:fldCharType="begin"/>
        </w:r>
        <w:r w:rsidR="00A3730C">
          <w:rPr>
            <w:noProof/>
            <w:webHidden/>
          </w:rPr>
          <w:instrText xml:space="preserve"> PAGEREF _Toc440027106 \h </w:instrText>
        </w:r>
        <w:r w:rsidR="00A3730C">
          <w:rPr>
            <w:noProof/>
            <w:webHidden/>
          </w:rPr>
        </w:r>
        <w:r w:rsidR="00A3730C">
          <w:rPr>
            <w:noProof/>
            <w:webHidden/>
          </w:rPr>
          <w:fldChar w:fldCharType="separate"/>
        </w:r>
        <w:r w:rsidR="00A3730C">
          <w:rPr>
            <w:noProof/>
            <w:webHidden/>
          </w:rPr>
          <w:t>44</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07" w:history="1">
        <w:r w:rsidR="00A3730C" w:rsidRPr="00A25242">
          <w:rPr>
            <w:rStyle w:val="Hyperlink"/>
            <w:noProof/>
          </w:rPr>
          <w:t>Gambar 3</w:t>
        </w:r>
        <w:r w:rsidR="00A3730C" w:rsidRPr="00A25242">
          <w:rPr>
            <w:rStyle w:val="Hyperlink"/>
            <w:noProof/>
          </w:rPr>
          <w:noBreakHyphen/>
          <w:t>45 Detail Produk Memo - Kutipan Penilaian</w:t>
        </w:r>
        <w:r w:rsidR="00A3730C">
          <w:rPr>
            <w:noProof/>
            <w:webHidden/>
          </w:rPr>
          <w:tab/>
        </w:r>
        <w:r w:rsidR="00A3730C">
          <w:rPr>
            <w:noProof/>
            <w:webHidden/>
          </w:rPr>
          <w:fldChar w:fldCharType="begin"/>
        </w:r>
        <w:r w:rsidR="00A3730C">
          <w:rPr>
            <w:noProof/>
            <w:webHidden/>
          </w:rPr>
          <w:instrText xml:space="preserve"> PAGEREF _Toc440027107 \h </w:instrText>
        </w:r>
        <w:r w:rsidR="00A3730C">
          <w:rPr>
            <w:noProof/>
            <w:webHidden/>
          </w:rPr>
        </w:r>
        <w:r w:rsidR="00A3730C">
          <w:rPr>
            <w:noProof/>
            <w:webHidden/>
          </w:rPr>
          <w:fldChar w:fldCharType="separate"/>
        </w:r>
        <w:r w:rsidR="00A3730C">
          <w:rPr>
            <w:noProof/>
            <w:webHidden/>
          </w:rPr>
          <w:t>45</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08" w:history="1">
        <w:r w:rsidR="00A3730C" w:rsidRPr="00A25242">
          <w:rPr>
            <w:rStyle w:val="Hyperlink"/>
            <w:noProof/>
          </w:rPr>
          <w:t>Gambar 3</w:t>
        </w:r>
        <w:r w:rsidR="00A3730C" w:rsidRPr="00A25242">
          <w:rPr>
            <w:rStyle w:val="Hyperlink"/>
            <w:noProof/>
          </w:rPr>
          <w:noBreakHyphen/>
          <w:t>46 Memo Produk – Informasi Memo</w:t>
        </w:r>
        <w:r w:rsidR="00A3730C">
          <w:rPr>
            <w:noProof/>
            <w:webHidden/>
          </w:rPr>
          <w:tab/>
        </w:r>
        <w:r w:rsidR="00A3730C">
          <w:rPr>
            <w:noProof/>
            <w:webHidden/>
          </w:rPr>
          <w:fldChar w:fldCharType="begin"/>
        </w:r>
        <w:r w:rsidR="00A3730C">
          <w:rPr>
            <w:noProof/>
            <w:webHidden/>
          </w:rPr>
          <w:instrText xml:space="preserve"> PAGEREF _Toc440027108 \h </w:instrText>
        </w:r>
        <w:r w:rsidR="00A3730C">
          <w:rPr>
            <w:noProof/>
            <w:webHidden/>
          </w:rPr>
        </w:r>
        <w:r w:rsidR="00A3730C">
          <w:rPr>
            <w:noProof/>
            <w:webHidden/>
          </w:rPr>
          <w:fldChar w:fldCharType="separate"/>
        </w:r>
        <w:r w:rsidR="00A3730C">
          <w:rPr>
            <w:noProof/>
            <w:webHidden/>
          </w:rPr>
          <w:t>45</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09" w:history="1">
        <w:r w:rsidR="00A3730C" w:rsidRPr="00A25242">
          <w:rPr>
            <w:rStyle w:val="Hyperlink"/>
            <w:noProof/>
          </w:rPr>
          <w:t>Gambar 3</w:t>
        </w:r>
        <w:r w:rsidR="00A3730C" w:rsidRPr="00A25242">
          <w:rPr>
            <w:rStyle w:val="Hyperlink"/>
            <w:noProof/>
          </w:rPr>
          <w:noBreakHyphen/>
          <w:t>47 Memo Produk – Pemilihan Vendor</w:t>
        </w:r>
        <w:r w:rsidR="00A3730C">
          <w:rPr>
            <w:noProof/>
            <w:webHidden/>
          </w:rPr>
          <w:tab/>
        </w:r>
        <w:r w:rsidR="00A3730C">
          <w:rPr>
            <w:noProof/>
            <w:webHidden/>
          </w:rPr>
          <w:fldChar w:fldCharType="begin"/>
        </w:r>
        <w:r w:rsidR="00A3730C">
          <w:rPr>
            <w:noProof/>
            <w:webHidden/>
          </w:rPr>
          <w:instrText xml:space="preserve"> PAGEREF _Toc440027109 \h </w:instrText>
        </w:r>
        <w:r w:rsidR="00A3730C">
          <w:rPr>
            <w:noProof/>
            <w:webHidden/>
          </w:rPr>
        </w:r>
        <w:r w:rsidR="00A3730C">
          <w:rPr>
            <w:noProof/>
            <w:webHidden/>
          </w:rPr>
          <w:fldChar w:fldCharType="separate"/>
        </w:r>
        <w:r w:rsidR="00A3730C">
          <w:rPr>
            <w:noProof/>
            <w:webHidden/>
          </w:rPr>
          <w:t>46</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10" w:history="1">
        <w:r w:rsidR="00A3730C" w:rsidRPr="00A25242">
          <w:rPr>
            <w:rStyle w:val="Hyperlink"/>
            <w:noProof/>
          </w:rPr>
          <w:t>Gambar 3</w:t>
        </w:r>
        <w:r w:rsidR="00A3730C" w:rsidRPr="00A25242">
          <w:rPr>
            <w:rStyle w:val="Hyperlink"/>
            <w:noProof/>
          </w:rPr>
          <w:noBreakHyphen/>
          <w:t>48 Report Memo</w:t>
        </w:r>
        <w:r w:rsidR="00A3730C">
          <w:rPr>
            <w:noProof/>
            <w:webHidden/>
          </w:rPr>
          <w:tab/>
        </w:r>
        <w:r w:rsidR="00A3730C">
          <w:rPr>
            <w:noProof/>
            <w:webHidden/>
          </w:rPr>
          <w:fldChar w:fldCharType="begin"/>
        </w:r>
        <w:r w:rsidR="00A3730C">
          <w:rPr>
            <w:noProof/>
            <w:webHidden/>
          </w:rPr>
          <w:instrText xml:space="preserve"> PAGEREF _Toc440027110 \h </w:instrText>
        </w:r>
        <w:r w:rsidR="00A3730C">
          <w:rPr>
            <w:noProof/>
            <w:webHidden/>
          </w:rPr>
        </w:r>
        <w:r w:rsidR="00A3730C">
          <w:rPr>
            <w:noProof/>
            <w:webHidden/>
          </w:rPr>
          <w:fldChar w:fldCharType="separate"/>
        </w:r>
        <w:r w:rsidR="00A3730C">
          <w:rPr>
            <w:noProof/>
            <w:webHidden/>
          </w:rPr>
          <w:t>46</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11" w:history="1">
        <w:r w:rsidR="00A3730C" w:rsidRPr="00A25242">
          <w:rPr>
            <w:rStyle w:val="Hyperlink"/>
            <w:noProof/>
          </w:rPr>
          <w:t>Gambar 3</w:t>
        </w:r>
        <w:r w:rsidR="00A3730C" w:rsidRPr="00A25242">
          <w:rPr>
            <w:rStyle w:val="Hyperlink"/>
            <w:noProof/>
          </w:rPr>
          <w:noBreakHyphen/>
          <w:t>49 Memo Jasa - RFQ dan Memo</w:t>
        </w:r>
        <w:r w:rsidR="00A3730C">
          <w:rPr>
            <w:noProof/>
            <w:webHidden/>
          </w:rPr>
          <w:tab/>
        </w:r>
        <w:r w:rsidR="00A3730C">
          <w:rPr>
            <w:noProof/>
            <w:webHidden/>
          </w:rPr>
          <w:fldChar w:fldCharType="begin"/>
        </w:r>
        <w:r w:rsidR="00A3730C">
          <w:rPr>
            <w:noProof/>
            <w:webHidden/>
          </w:rPr>
          <w:instrText xml:space="preserve"> PAGEREF _Toc440027111 \h </w:instrText>
        </w:r>
        <w:r w:rsidR="00A3730C">
          <w:rPr>
            <w:noProof/>
            <w:webHidden/>
          </w:rPr>
        </w:r>
        <w:r w:rsidR="00A3730C">
          <w:rPr>
            <w:noProof/>
            <w:webHidden/>
          </w:rPr>
          <w:fldChar w:fldCharType="separate"/>
        </w:r>
        <w:r w:rsidR="00A3730C">
          <w:rPr>
            <w:noProof/>
            <w:webHidden/>
          </w:rPr>
          <w:t>50</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12" w:history="1">
        <w:r w:rsidR="00A3730C" w:rsidRPr="00A25242">
          <w:rPr>
            <w:rStyle w:val="Hyperlink"/>
            <w:noProof/>
          </w:rPr>
          <w:t>Gambar 3</w:t>
        </w:r>
        <w:r w:rsidR="00A3730C" w:rsidRPr="00A25242">
          <w:rPr>
            <w:rStyle w:val="Hyperlink"/>
            <w:noProof/>
          </w:rPr>
          <w:noBreakHyphen/>
          <w:t>50 Daftar BOQ</w:t>
        </w:r>
        <w:r w:rsidR="00A3730C">
          <w:rPr>
            <w:noProof/>
            <w:webHidden/>
          </w:rPr>
          <w:tab/>
        </w:r>
        <w:r w:rsidR="00A3730C">
          <w:rPr>
            <w:noProof/>
            <w:webHidden/>
          </w:rPr>
          <w:fldChar w:fldCharType="begin"/>
        </w:r>
        <w:r w:rsidR="00A3730C">
          <w:rPr>
            <w:noProof/>
            <w:webHidden/>
          </w:rPr>
          <w:instrText xml:space="preserve"> PAGEREF _Toc440027112 \h </w:instrText>
        </w:r>
        <w:r w:rsidR="00A3730C">
          <w:rPr>
            <w:noProof/>
            <w:webHidden/>
          </w:rPr>
        </w:r>
        <w:r w:rsidR="00A3730C">
          <w:rPr>
            <w:noProof/>
            <w:webHidden/>
          </w:rPr>
          <w:fldChar w:fldCharType="separate"/>
        </w:r>
        <w:r w:rsidR="00A3730C">
          <w:rPr>
            <w:noProof/>
            <w:webHidden/>
          </w:rPr>
          <w:t>51</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13" w:history="1">
        <w:r w:rsidR="00A3730C" w:rsidRPr="00A25242">
          <w:rPr>
            <w:rStyle w:val="Hyperlink"/>
            <w:noProof/>
          </w:rPr>
          <w:t>Gambar 3</w:t>
        </w:r>
        <w:r w:rsidR="00A3730C" w:rsidRPr="00A25242">
          <w:rPr>
            <w:rStyle w:val="Hyperlink"/>
            <w:noProof/>
          </w:rPr>
          <w:noBreakHyphen/>
          <w:t>51 Detail Jasa</w:t>
        </w:r>
        <w:r w:rsidR="00A3730C">
          <w:rPr>
            <w:noProof/>
            <w:webHidden/>
          </w:rPr>
          <w:tab/>
        </w:r>
        <w:r w:rsidR="00A3730C">
          <w:rPr>
            <w:noProof/>
            <w:webHidden/>
          </w:rPr>
          <w:fldChar w:fldCharType="begin"/>
        </w:r>
        <w:r w:rsidR="00A3730C">
          <w:rPr>
            <w:noProof/>
            <w:webHidden/>
          </w:rPr>
          <w:instrText xml:space="preserve"> PAGEREF _Toc440027113 \h </w:instrText>
        </w:r>
        <w:r w:rsidR="00A3730C">
          <w:rPr>
            <w:noProof/>
            <w:webHidden/>
          </w:rPr>
        </w:r>
        <w:r w:rsidR="00A3730C">
          <w:rPr>
            <w:noProof/>
            <w:webHidden/>
          </w:rPr>
          <w:fldChar w:fldCharType="separate"/>
        </w:r>
        <w:r w:rsidR="00A3730C">
          <w:rPr>
            <w:noProof/>
            <w:webHidden/>
          </w:rPr>
          <w:t>51</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14" w:history="1">
        <w:r w:rsidR="00A3730C" w:rsidRPr="00A25242">
          <w:rPr>
            <w:rStyle w:val="Hyperlink"/>
            <w:noProof/>
          </w:rPr>
          <w:t>Gambar 3</w:t>
        </w:r>
        <w:r w:rsidR="00A3730C" w:rsidRPr="00A25242">
          <w:rPr>
            <w:rStyle w:val="Hyperlink"/>
            <w:noProof/>
          </w:rPr>
          <w:noBreakHyphen/>
          <w:t>52 Detail Tiering Memo</w:t>
        </w:r>
        <w:r w:rsidR="00A3730C">
          <w:rPr>
            <w:noProof/>
            <w:webHidden/>
          </w:rPr>
          <w:tab/>
        </w:r>
        <w:r w:rsidR="00A3730C">
          <w:rPr>
            <w:noProof/>
            <w:webHidden/>
          </w:rPr>
          <w:fldChar w:fldCharType="begin"/>
        </w:r>
        <w:r w:rsidR="00A3730C">
          <w:rPr>
            <w:noProof/>
            <w:webHidden/>
          </w:rPr>
          <w:instrText xml:space="preserve"> PAGEREF _Toc440027114 \h </w:instrText>
        </w:r>
        <w:r w:rsidR="00A3730C">
          <w:rPr>
            <w:noProof/>
            <w:webHidden/>
          </w:rPr>
        </w:r>
        <w:r w:rsidR="00A3730C">
          <w:rPr>
            <w:noProof/>
            <w:webHidden/>
          </w:rPr>
          <w:fldChar w:fldCharType="separate"/>
        </w:r>
        <w:r w:rsidR="00A3730C">
          <w:rPr>
            <w:noProof/>
            <w:webHidden/>
          </w:rPr>
          <w:t>52</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15" w:history="1">
        <w:r w:rsidR="00A3730C" w:rsidRPr="00A25242">
          <w:rPr>
            <w:rStyle w:val="Hyperlink"/>
            <w:noProof/>
          </w:rPr>
          <w:t>Gambar 3</w:t>
        </w:r>
        <w:r w:rsidR="00A3730C" w:rsidRPr="00A25242">
          <w:rPr>
            <w:rStyle w:val="Hyperlink"/>
            <w:noProof/>
          </w:rPr>
          <w:noBreakHyphen/>
          <w:t>53 Tambah/Edit Tiering</w:t>
        </w:r>
        <w:r w:rsidR="00A3730C">
          <w:rPr>
            <w:noProof/>
            <w:webHidden/>
          </w:rPr>
          <w:tab/>
        </w:r>
        <w:r w:rsidR="00A3730C">
          <w:rPr>
            <w:noProof/>
            <w:webHidden/>
          </w:rPr>
          <w:fldChar w:fldCharType="begin"/>
        </w:r>
        <w:r w:rsidR="00A3730C">
          <w:rPr>
            <w:noProof/>
            <w:webHidden/>
          </w:rPr>
          <w:instrText xml:space="preserve"> PAGEREF _Toc440027115 \h </w:instrText>
        </w:r>
        <w:r w:rsidR="00A3730C">
          <w:rPr>
            <w:noProof/>
            <w:webHidden/>
          </w:rPr>
        </w:r>
        <w:r w:rsidR="00A3730C">
          <w:rPr>
            <w:noProof/>
            <w:webHidden/>
          </w:rPr>
          <w:fldChar w:fldCharType="separate"/>
        </w:r>
        <w:r w:rsidR="00A3730C">
          <w:rPr>
            <w:noProof/>
            <w:webHidden/>
          </w:rPr>
          <w:t>52</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16" w:history="1">
        <w:r w:rsidR="00A3730C" w:rsidRPr="00A25242">
          <w:rPr>
            <w:rStyle w:val="Hyperlink"/>
            <w:noProof/>
          </w:rPr>
          <w:t>Gambar 3</w:t>
        </w:r>
        <w:r w:rsidR="00A3730C" w:rsidRPr="00A25242">
          <w:rPr>
            <w:rStyle w:val="Hyperlink"/>
            <w:noProof/>
          </w:rPr>
          <w:noBreakHyphen/>
          <w:t>54 Memo Jasa – Penilaian</w:t>
        </w:r>
        <w:r w:rsidR="00A3730C">
          <w:rPr>
            <w:noProof/>
            <w:webHidden/>
          </w:rPr>
          <w:tab/>
        </w:r>
        <w:r w:rsidR="00A3730C">
          <w:rPr>
            <w:noProof/>
            <w:webHidden/>
          </w:rPr>
          <w:fldChar w:fldCharType="begin"/>
        </w:r>
        <w:r w:rsidR="00A3730C">
          <w:rPr>
            <w:noProof/>
            <w:webHidden/>
          </w:rPr>
          <w:instrText xml:space="preserve"> PAGEREF _Toc440027116 \h </w:instrText>
        </w:r>
        <w:r w:rsidR="00A3730C">
          <w:rPr>
            <w:noProof/>
            <w:webHidden/>
          </w:rPr>
        </w:r>
        <w:r w:rsidR="00A3730C">
          <w:rPr>
            <w:noProof/>
            <w:webHidden/>
          </w:rPr>
          <w:fldChar w:fldCharType="separate"/>
        </w:r>
        <w:r w:rsidR="00A3730C">
          <w:rPr>
            <w:noProof/>
            <w:webHidden/>
          </w:rPr>
          <w:t>52</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17" w:history="1">
        <w:r w:rsidR="00A3730C" w:rsidRPr="00A25242">
          <w:rPr>
            <w:rStyle w:val="Hyperlink"/>
            <w:noProof/>
          </w:rPr>
          <w:t>Gambar 3</w:t>
        </w:r>
        <w:r w:rsidR="00A3730C" w:rsidRPr="00A25242">
          <w:rPr>
            <w:rStyle w:val="Hyperlink"/>
            <w:noProof/>
          </w:rPr>
          <w:noBreakHyphen/>
          <w:t>55 Detail Penilaian</w:t>
        </w:r>
        <w:r w:rsidR="00A3730C">
          <w:rPr>
            <w:noProof/>
            <w:webHidden/>
          </w:rPr>
          <w:tab/>
        </w:r>
        <w:r w:rsidR="00A3730C">
          <w:rPr>
            <w:noProof/>
            <w:webHidden/>
          </w:rPr>
          <w:fldChar w:fldCharType="begin"/>
        </w:r>
        <w:r w:rsidR="00A3730C">
          <w:rPr>
            <w:noProof/>
            <w:webHidden/>
          </w:rPr>
          <w:instrText xml:space="preserve"> PAGEREF _Toc440027117 \h </w:instrText>
        </w:r>
        <w:r w:rsidR="00A3730C">
          <w:rPr>
            <w:noProof/>
            <w:webHidden/>
          </w:rPr>
        </w:r>
        <w:r w:rsidR="00A3730C">
          <w:rPr>
            <w:noProof/>
            <w:webHidden/>
          </w:rPr>
          <w:fldChar w:fldCharType="separate"/>
        </w:r>
        <w:r w:rsidR="00A3730C">
          <w:rPr>
            <w:noProof/>
            <w:webHidden/>
          </w:rPr>
          <w:t>53</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18" w:history="1">
        <w:r w:rsidR="00A3730C" w:rsidRPr="00A25242">
          <w:rPr>
            <w:rStyle w:val="Hyperlink"/>
            <w:noProof/>
          </w:rPr>
          <w:t>Gambar 3</w:t>
        </w:r>
        <w:r w:rsidR="00A3730C" w:rsidRPr="00A25242">
          <w:rPr>
            <w:rStyle w:val="Hyperlink"/>
            <w:noProof/>
          </w:rPr>
          <w:noBreakHyphen/>
          <w:t>56 Pilih Produk</w:t>
        </w:r>
        <w:r w:rsidR="00A3730C">
          <w:rPr>
            <w:noProof/>
            <w:webHidden/>
          </w:rPr>
          <w:tab/>
        </w:r>
        <w:r w:rsidR="00A3730C">
          <w:rPr>
            <w:noProof/>
            <w:webHidden/>
          </w:rPr>
          <w:fldChar w:fldCharType="begin"/>
        </w:r>
        <w:r w:rsidR="00A3730C">
          <w:rPr>
            <w:noProof/>
            <w:webHidden/>
          </w:rPr>
          <w:instrText xml:space="preserve"> PAGEREF _Toc440027118 \h </w:instrText>
        </w:r>
        <w:r w:rsidR="00A3730C">
          <w:rPr>
            <w:noProof/>
            <w:webHidden/>
          </w:rPr>
        </w:r>
        <w:r w:rsidR="00A3730C">
          <w:rPr>
            <w:noProof/>
            <w:webHidden/>
          </w:rPr>
          <w:fldChar w:fldCharType="separate"/>
        </w:r>
        <w:r w:rsidR="00A3730C">
          <w:rPr>
            <w:noProof/>
            <w:webHidden/>
          </w:rPr>
          <w:t>53</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19" w:history="1">
        <w:r w:rsidR="00A3730C" w:rsidRPr="00A25242">
          <w:rPr>
            <w:rStyle w:val="Hyperlink"/>
            <w:noProof/>
          </w:rPr>
          <w:t>Gambar 3</w:t>
        </w:r>
        <w:r w:rsidR="00A3730C" w:rsidRPr="00A25242">
          <w:rPr>
            <w:rStyle w:val="Hyperlink"/>
            <w:noProof/>
          </w:rPr>
          <w:noBreakHyphen/>
          <w:t>57 Detail Produk Memo</w:t>
        </w:r>
        <w:r w:rsidR="00A3730C">
          <w:rPr>
            <w:noProof/>
            <w:webHidden/>
          </w:rPr>
          <w:tab/>
        </w:r>
        <w:r w:rsidR="00A3730C">
          <w:rPr>
            <w:noProof/>
            <w:webHidden/>
          </w:rPr>
          <w:fldChar w:fldCharType="begin"/>
        </w:r>
        <w:r w:rsidR="00A3730C">
          <w:rPr>
            <w:noProof/>
            <w:webHidden/>
          </w:rPr>
          <w:instrText xml:space="preserve"> PAGEREF _Toc440027119 \h </w:instrText>
        </w:r>
        <w:r w:rsidR="00A3730C">
          <w:rPr>
            <w:noProof/>
            <w:webHidden/>
          </w:rPr>
        </w:r>
        <w:r w:rsidR="00A3730C">
          <w:rPr>
            <w:noProof/>
            <w:webHidden/>
          </w:rPr>
          <w:fldChar w:fldCharType="separate"/>
        </w:r>
        <w:r w:rsidR="00A3730C">
          <w:rPr>
            <w:noProof/>
            <w:webHidden/>
          </w:rPr>
          <w:t>53</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20" w:history="1">
        <w:r w:rsidR="00A3730C" w:rsidRPr="00A25242">
          <w:rPr>
            <w:rStyle w:val="Hyperlink"/>
            <w:noProof/>
          </w:rPr>
          <w:t>Gambar 3</w:t>
        </w:r>
        <w:r w:rsidR="00A3730C" w:rsidRPr="00A25242">
          <w:rPr>
            <w:rStyle w:val="Hyperlink"/>
            <w:noProof/>
          </w:rPr>
          <w:noBreakHyphen/>
          <w:t>58 Daftar Tiering Harga</w:t>
        </w:r>
        <w:r w:rsidR="00A3730C">
          <w:rPr>
            <w:noProof/>
            <w:webHidden/>
          </w:rPr>
          <w:tab/>
        </w:r>
        <w:r w:rsidR="00A3730C">
          <w:rPr>
            <w:noProof/>
            <w:webHidden/>
          </w:rPr>
          <w:fldChar w:fldCharType="begin"/>
        </w:r>
        <w:r w:rsidR="00A3730C">
          <w:rPr>
            <w:noProof/>
            <w:webHidden/>
          </w:rPr>
          <w:instrText xml:space="preserve"> PAGEREF _Toc440027120 \h </w:instrText>
        </w:r>
        <w:r w:rsidR="00A3730C">
          <w:rPr>
            <w:noProof/>
            <w:webHidden/>
          </w:rPr>
        </w:r>
        <w:r w:rsidR="00A3730C">
          <w:rPr>
            <w:noProof/>
            <w:webHidden/>
          </w:rPr>
          <w:fldChar w:fldCharType="separate"/>
        </w:r>
        <w:r w:rsidR="00A3730C">
          <w:rPr>
            <w:noProof/>
            <w:webHidden/>
          </w:rPr>
          <w:t>54</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21" w:history="1">
        <w:r w:rsidR="00A3730C" w:rsidRPr="00A25242">
          <w:rPr>
            <w:rStyle w:val="Hyperlink"/>
            <w:noProof/>
          </w:rPr>
          <w:t>Gambar 3</w:t>
        </w:r>
        <w:r w:rsidR="00A3730C" w:rsidRPr="00A25242">
          <w:rPr>
            <w:rStyle w:val="Hyperlink"/>
            <w:noProof/>
          </w:rPr>
          <w:noBreakHyphen/>
          <w:t>59 Pilih Tiering</w:t>
        </w:r>
        <w:r w:rsidR="00A3730C">
          <w:rPr>
            <w:noProof/>
            <w:webHidden/>
          </w:rPr>
          <w:tab/>
        </w:r>
        <w:r w:rsidR="00A3730C">
          <w:rPr>
            <w:noProof/>
            <w:webHidden/>
          </w:rPr>
          <w:fldChar w:fldCharType="begin"/>
        </w:r>
        <w:r w:rsidR="00A3730C">
          <w:rPr>
            <w:noProof/>
            <w:webHidden/>
          </w:rPr>
          <w:instrText xml:space="preserve"> PAGEREF _Toc440027121 \h </w:instrText>
        </w:r>
        <w:r w:rsidR="00A3730C">
          <w:rPr>
            <w:noProof/>
            <w:webHidden/>
          </w:rPr>
        </w:r>
        <w:r w:rsidR="00A3730C">
          <w:rPr>
            <w:noProof/>
            <w:webHidden/>
          </w:rPr>
          <w:fldChar w:fldCharType="separate"/>
        </w:r>
        <w:r w:rsidR="00A3730C">
          <w:rPr>
            <w:noProof/>
            <w:webHidden/>
          </w:rPr>
          <w:t>54</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22" w:history="1">
        <w:r w:rsidR="00A3730C" w:rsidRPr="00A25242">
          <w:rPr>
            <w:rStyle w:val="Hyperlink"/>
            <w:noProof/>
          </w:rPr>
          <w:t>Gambar 3</w:t>
        </w:r>
        <w:r w:rsidR="00A3730C" w:rsidRPr="00A25242">
          <w:rPr>
            <w:rStyle w:val="Hyperlink"/>
            <w:noProof/>
          </w:rPr>
          <w:noBreakHyphen/>
          <w:t>60 Tiering Detail</w:t>
        </w:r>
        <w:r w:rsidR="00A3730C">
          <w:rPr>
            <w:noProof/>
            <w:webHidden/>
          </w:rPr>
          <w:tab/>
        </w:r>
        <w:r w:rsidR="00A3730C">
          <w:rPr>
            <w:noProof/>
            <w:webHidden/>
          </w:rPr>
          <w:fldChar w:fldCharType="begin"/>
        </w:r>
        <w:r w:rsidR="00A3730C">
          <w:rPr>
            <w:noProof/>
            <w:webHidden/>
          </w:rPr>
          <w:instrText xml:space="preserve"> PAGEREF _Toc440027122 \h </w:instrText>
        </w:r>
        <w:r w:rsidR="00A3730C">
          <w:rPr>
            <w:noProof/>
            <w:webHidden/>
          </w:rPr>
        </w:r>
        <w:r w:rsidR="00A3730C">
          <w:rPr>
            <w:noProof/>
            <w:webHidden/>
          </w:rPr>
          <w:fldChar w:fldCharType="separate"/>
        </w:r>
        <w:r w:rsidR="00A3730C">
          <w:rPr>
            <w:noProof/>
            <w:webHidden/>
          </w:rPr>
          <w:t>54</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23" w:history="1">
        <w:r w:rsidR="00A3730C" w:rsidRPr="00A25242">
          <w:rPr>
            <w:rStyle w:val="Hyperlink"/>
            <w:noProof/>
          </w:rPr>
          <w:t>Gambar 3</w:t>
        </w:r>
        <w:r w:rsidR="00A3730C" w:rsidRPr="00A25242">
          <w:rPr>
            <w:rStyle w:val="Hyperlink"/>
            <w:noProof/>
          </w:rPr>
          <w:noBreakHyphen/>
          <w:t>61 Detail Produk Memo - Syarat &amp; Ketentuan</w:t>
        </w:r>
        <w:r w:rsidR="00A3730C">
          <w:rPr>
            <w:noProof/>
            <w:webHidden/>
          </w:rPr>
          <w:tab/>
        </w:r>
        <w:r w:rsidR="00A3730C">
          <w:rPr>
            <w:noProof/>
            <w:webHidden/>
          </w:rPr>
          <w:fldChar w:fldCharType="begin"/>
        </w:r>
        <w:r w:rsidR="00A3730C">
          <w:rPr>
            <w:noProof/>
            <w:webHidden/>
          </w:rPr>
          <w:instrText xml:space="preserve"> PAGEREF _Toc440027123 \h </w:instrText>
        </w:r>
        <w:r w:rsidR="00A3730C">
          <w:rPr>
            <w:noProof/>
            <w:webHidden/>
          </w:rPr>
        </w:r>
        <w:r w:rsidR="00A3730C">
          <w:rPr>
            <w:noProof/>
            <w:webHidden/>
          </w:rPr>
          <w:fldChar w:fldCharType="separate"/>
        </w:r>
        <w:r w:rsidR="00A3730C">
          <w:rPr>
            <w:noProof/>
            <w:webHidden/>
          </w:rPr>
          <w:t>55</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24" w:history="1">
        <w:r w:rsidR="00A3730C" w:rsidRPr="00A25242">
          <w:rPr>
            <w:rStyle w:val="Hyperlink"/>
            <w:noProof/>
          </w:rPr>
          <w:t>Gambar 3</w:t>
        </w:r>
        <w:r w:rsidR="00A3730C" w:rsidRPr="00A25242">
          <w:rPr>
            <w:rStyle w:val="Hyperlink"/>
            <w:noProof/>
          </w:rPr>
          <w:noBreakHyphen/>
          <w:t>62 Detail Produk Memo - Aturan Pembayaran</w:t>
        </w:r>
        <w:r w:rsidR="00A3730C">
          <w:rPr>
            <w:noProof/>
            <w:webHidden/>
          </w:rPr>
          <w:tab/>
        </w:r>
        <w:r w:rsidR="00A3730C">
          <w:rPr>
            <w:noProof/>
            <w:webHidden/>
          </w:rPr>
          <w:fldChar w:fldCharType="begin"/>
        </w:r>
        <w:r w:rsidR="00A3730C">
          <w:rPr>
            <w:noProof/>
            <w:webHidden/>
          </w:rPr>
          <w:instrText xml:space="preserve"> PAGEREF _Toc440027124 \h </w:instrText>
        </w:r>
        <w:r w:rsidR="00A3730C">
          <w:rPr>
            <w:noProof/>
            <w:webHidden/>
          </w:rPr>
        </w:r>
        <w:r w:rsidR="00A3730C">
          <w:rPr>
            <w:noProof/>
            <w:webHidden/>
          </w:rPr>
          <w:fldChar w:fldCharType="separate"/>
        </w:r>
        <w:r w:rsidR="00A3730C">
          <w:rPr>
            <w:noProof/>
            <w:webHidden/>
          </w:rPr>
          <w:t>55</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25" w:history="1">
        <w:r w:rsidR="00A3730C" w:rsidRPr="00A25242">
          <w:rPr>
            <w:rStyle w:val="Hyperlink"/>
            <w:noProof/>
          </w:rPr>
          <w:t>Gambar 3</w:t>
        </w:r>
        <w:r w:rsidR="00A3730C" w:rsidRPr="00A25242">
          <w:rPr>
            <w:rStyle w:val="Hyperlink"/>
            <w:noProof/>
          </w:rPr>
          <w:noBreakHyphen/>
          <w:t>63 Detail Produk Memo - Kutipan Penilaian</w:t>
        </w:r>
        <w:r w:rsidR="00A3730C">
          <w:rPr>
            <w:noProof/>
            <w:webHidden/>
          </w:rPr>
          <w:tab/>
        </w:r>
        <w:r w:rsidR="00A3730C">
          <w:rPr>
            <w:noProof/>
            <w:webHidden/>
          </w:rPr>
          <w:fldChar w:fldCharType="begin"/>
        </w:r>
        <w:r w:rsidR="00A3730C">
          <w:rPr>
            <w:noProof/>
            <w:webHidden/>
          </w:rPr>
          <w:instrText xml:space="preserve"> PAGEREF _Toc440027125 \h </w:instrText>
        </w:r>
        <w:r w:rsidR="00A3730C">
          <w:rPr>
            <w:noProof/>
            <w:webHidden/>
          </w:rPr>
        </w:r>
        <w:r w:rsidR="00A3730C">
          <w:rPr>
            <w:noProof/>
            <w:webHidden/>
          </w:rPr>
          <w:fldChar w:fldCharType="separate"/>
        </w:r>
        <w:r w:rsidR="00A3730C">
          <w:rPr>
            <w:noProof/>
            <w:webHidden/>
          </w:rPr>
          <w:t>55</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26" w:history="1">
        <w:r w:rsidR="00A3730C" w:rsidRPr="00A25242">
          <w:rPr>
            <w:rStyle w:val="Hyperlink"/>
            <w:noProof/>
          </w:rPr>
          <w:t>Gambar 3</w:t>
        </w:r>
        <w:r w:rsidR="00A3730C" w:rsidRPr="00A25242">
          <w:rPr>
            <w:rStyle w:val="Hyperlink"/>
            <w:noProof/>
          </w:rPr>
          <w:noBreakHyphen/>
          <w:t>64 Memo Jasa - Informasi Memo</w:t>
        </w:r>
        <w:r w:rsidR="00A3730C">
          <w:rPr>
            <w:noProof/>
            <w:webHidden/>
          </w:rPr>
          <w:tab/>
        </w:r>
        <w:r w:rsidR="00A3730C">
          <w:rPr>
            <w:noProof/>
            <w:webHidden/>
          </w:rPr>
          <w:fldChar w:fldCharType="begin"/>
        </w:r>
        <w:r w:rsidR="00A3730C">
          <w:rPr>
            <w:noProof/>
            <w:webHidden/>
          </w:rPr>
          <w:instrText xml:space="preserve"> PAGEREF _Toc440027126 \h </w:instrText>
        </w:r>
        <w:r w:rsidR="00A3730C">
          <w:rPr>
            <w:noProof/>
            <w:webHidden/>
          </w:rPr>
        </w:r>
        <w:r w:rsidR="00A3730C">
          <w:rPr>
            <w:noProof/>
            <w:webHidden/>
          </w:rPr>
          <w:fldChar w:fldCharType="separate"/>
        </w:r>
        <w:r w:rsidR="00A3730C">
          <w:rPr>
            <w:noProof/>
            <w:webHidden/>
          </w:rPr>
          <w:t>56</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27" w:history="1">
        <w:r w:rsidR="00A3730C" w:rsidRPr="00A25242">
          <w:rPr>
            <w:rStyle w:val="Hyperlink"/>
            <w:noProof/>
          </w:rPr>
          <w:t>Gambar 3</w:t>
        </w:r>
        <w:r w:rsidR="00A3730C" w:rsidRPr="00A25242">
          <w:rPr>
            <w:rStyle w:val="Hyperlink"/>
            <w:noProof/>
          </w:rPr>
          <w:noBreakHyphen/>
          <w:t>65 Memo Jasa - Pemilihan Vendor</w:t>
        </w:r>
        <w:r w:rsidR="00A3730C">
          <w:rPr>
            <w:noProof/>
            <w:webHidden/>
          </w:rPr>
          <w:tab/>
        </w:r>
        <w:r w:rsidR="00A3730C">
          <w:rPr>
            <w:noProof/>
            <w:webHidden/>
          </w:rPr>
          <w:fldChar w:fldCharType="begin"/>
        </w:r>
        <w:r w:rsidR="00A3730C">
          <w:rPr>
            <w:noProof/>
            <w:webHidden/>
          </w:rPr>
          <w:instrText xml:space="preserve"> PAGEREF _Toc440027127 \h </w:instrText>
        </w:r>
        <w:r w:rsidR="00A3730C">
          <w:rPr>
            <w:noProof/>
            <w:webHidden/>
          </w:rPr>
        </w:r>
        <w:r w:rsidR="00A3730C">
          <w:rPr>
            <w:noProof/>
            <w:webHidden/>
          </w:rPr>
          <w:fldChar w:fldCharType="separate"/>
        </w:r>
        <w:r w:rsidR="00A3730C">
          <w:rPr>
            <w:noProof/>
            <w:webHidden/>
          </w:rPr>
          <w:t>56</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28" w:history="1">
        <w:r w:rsidR="00A3730C" w:rsidRPr="00A25242">
          <w:rPr>
            <w:rStyle w:val="Hyperlink"/>
            <w:noProof/>
          </w:rPr>
          <w:t>Gambar 3</w:t>
        </w:r>
        <w:r w:rsidR="00A3730C" w:rsidRPr="00A25242">
          <w:rPr>
            <w:rStyle w:val="Hyperlink"/>
            <w:noProof/>
          </w:rPr>
          <w:noBreakHyphen/>
          <w:t>66 Katalog Produk</w:t>
        </w:r>
        <w:r w:rsidR="00A3730C">
          <w:rPr>
            <w:noProof/>
            <w:webHidden/>
          </w:rPr>
          <w:tab/>
        </w:r>
        <w:r w:rsidR="00A3730C">
          <w:rPr>
            <w:noProof/>
            <w:webHidden/>
          </w:rPr>
          <w:fldChar w:fldCharType="begin"/>
        </w:r>
        <w:r w:rsidR="00A3730C">
          <w:rPr>
            <w:noProof/>
            <w:webHidden/>
          </w:rPr>
          <w:instrText xml:space="preserve"> PAGEREF _Toc440027128 \h </w:instrText>
        </w:r>
        <w:r w:rsidR="00A3730C">
          <w:rPr>
            <w:noProof/>
            <w:webHidden/>
          </w:rPr>
        </w:r>
        <w:r w:rsidR="00A3730C">
          <w:rPr>
            <w:noProof/>
            <w:webHidden/>
          </w:rPr>
          <w:fldChar w:fldCharType="separate"/>
        </w:r>
        <w:r w:rsidR="00A3730C">
          <w:rPr>
            <w:noProof/>
            <w:webHidden/>
          </w:rPr>
          <w:t>62</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29" w:history="1">
        <w:r w:rsidR="00A3730C" w:rsidRPr="00A25242">
          <w:rPr>
            <w:rStyle w:val="Hyperlink"/>
            <w:noProof/>
          </w:rPr>
          <w:t>Gambar 3</w:t>
        </w:r>
        <w:r w:rsidR="00A3730C" w:rsidRPr="00A25242">
          <w:rPr>
            <w:rStyle w:val="Hyperlink"/>
            <w:noProof/>
          </w:rPr>
          <w:noBreakHyphen/>
          <w:t>67 Detail Produk</w:t>
        </w:r>
        <w:r w:rsidR="00A3730C">
          <w:rPr>
            <w:noProof/>
            <w:webHidden/>
          </w:rPr>
          <w:tab/>
        </w:r>
        <w:r w:rsidR="00A3730C">
          <w:rPr>
            <w:noProof/>
            <w:webHidden/>
          </w:rPr>
          <w:fldChar w:fldCharType="begin"/>
        </w:r>
        <w:r w:rsidR="00A3730C">
          <w:rPr>
            <w:noProof/>
            <w:webHidden/>
          </w:rPr>
          <w:instrText xml:space="preserve"> PAGEREF _Toc440027129 \h </w:instrText>
        </w:r>
        <w:r w:rsidR="00A3730C">
          <w:rPr>
            <w:noProof/>
            <w:webHidden/>
          </w:rPr>
        </w:r>
        <w:r w:rsidR="00A3730C">
          <w:rPr>
            <w:noProof/>
            <w:webHidden/>
          </w:rPr>
          <w:fldChar w:fldCharType="separate"/>
        </w:r>
        <w:r w:rsidR="00A3730C">
          <w:rPr>
            <w:noProof/>
            <w:webHidden/>
          </w:rPr>
          <w:t>62</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30" w:history="1">
        <w:r w:rsidR="00A3730C" w:rsidRPr="00A25242">
          <w:rPr>
            <w:rStyle w:val="Hyperlink"/>
            <w:noProof/>
          </w:rPr>
          <w:t>Gambar 3</w:t>
        </w:r>
        <w:r w:rsidR="00A3730C" w:rsidRPr="00A25242">
          <w:rPr>
            <w:rStyle w:val="Hyperlink"/>
            <w:noProof/>
          </w:rPr>
          <w:noBreakHyphen/>
          <w:t>68 Katalog Jasa</w:t>
        </w:r>
        <w:r w:rsidR="00A3730C">
          <w:rPr>
            <w:noProof/>
            <w:webHidden/>
          </w:rPr>
          <w:tab/>
        </w:r>
        <w:r w:rsidR="00A3730C">
          <w:rPr>
            <w:noProof/>
            <w:webHidden/>
          </w:rPr>
          <w:fldChar w:fldCharType="begin"/>
        </w:r>
        <w:r w:rsidR="00A3730C">
          <w:rPr>
            <w:noProof/>
            <w:webHidden/>
          </w:rPr>
          <w:instrText xml:space="preserve"> PAGEREF _Toc440027130 \h </w:instrText>
        </w:r>
        <w:r w:rsidR="00A3730C">
          <w:rPr>
            <w:noProof/>
            <w:webHidden/>
          </w:rPr>
        </w:r>
        <w:r w:rsidR="00A3730C">
          <w:rPr>
            <w:noProof/>
            <w:webHidden/>
          </w:rPr>
          <w:fldChar w:fldCharType="separate"/>
        </w:r>
        <w:r w:rsidR="00A3730C">
          <w:rPr>
            <w:noProof/>
            <w:webHidden/>
          </w:rPr>
          <w:t>63</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31" w:history="1">
        <w:r w:rsidR="00A3730C" w:rsidRPr="00A25242">
          <w:rPr>
            <w:rStyle w:val="Hyperlink"/>
            <w:noProof/>
          </w:rPr>
          <w:t>Gambar 3</w:t>
        </w:r>
        <w:r w:rsidR="00A3730C" w:rsidRPr="00A25242">
          <w:rPr>
            <w:rStyle w:val="Hyperlink"/>
            <w:noProof/>
          </w:rPr>
          <w:noBreakHyphen/>
          <w:t>69 Detail Jasa</w:t>
        </w:r>
        <w:r w:rsidR="00A3730C">
          <w:rPr>
            <w:noProof/>
            <w:webHidden/>
          </w:rPr>
          <w:tab/>
        </w:r>
        <w:r w:rsidR="00A3730C">
          <w:rPr>
            <w:noProof/>
            <w:webHidden/>
          </w:rPr>
          <w:fldChar w:fldCharType="begin"/>
        </w:r>
        <w:r w:rsidR="00A3730C">
          <w:rPr>
            <w:noProof/>
            <w:webHidden/>
          </w:rPr>
          <w:instrText xml:space="preserve"> PAGEREF _Toc440027131 \h </w:instrText>
        </w:r>
        <w:r w:rsidR="00A3730C">
          <w:rPr>
            <w:noProof/>
            <w:webHidden/>
          </w:rPr>
        </w:r>
        <w:r w:rsidR="00A3730C">
          <w:rPr>
            <w:noProof/>
            <w:webHidden/>
          </w:rPr>
          <w:fldChar w:fldCharType="separate"/>
        </w:r>
        <w:r w:rsidR="00A3730C">
          <w:rPr>
            <w:noProof/>
            <w:webHidden/>
          </w:rPr>
          <w:t>63</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32" w:history="1">
        <w:r w:rsidR="00A3730C" w:rsidRPr="00A25242">
          <w:rPr>
            <w:rStyle w:val="Hyperlink"/>
            <w:noProof/>
          </w:rPr>
          <w:t>Gambar 3</w:t>
        </w:r>
        <w:r w:rsidR="00A3730C" w:rsidRPr="00A25242">
          <w:rPr>
            <w:rStyle w:val="Hyperlink"/>
            <w:noProof/>
          </w:rPr>
          <w:noBreakHyphen/>
          <w:t>70 Purchase Request Produk</w:t>
        </w:r>
        <w:r w:rsidR="00A3730C">
          <w:rPr>
            <w:noProof/>
            <w:webHidden/>
          </w:rPr>
          <w:tab/>
        </w:r>
        <w:r w:rsidR="00A3730C">
          <w:rPr>
            <w:noProof/>
            <w:webHidden/>
          </w:rPr>
          <w:fldChar w:fldCharType="begin"/>
        </w:r>
        <w:r w:rsidR="00A3730C">
          <w:rPr>
            <w:noProof/>
            <w:webHidden/>
          </w:rPr>
          <w:instrText xml:space="preserve"> PAGEREF _Toc440027132 \h </w:instrText>
        </w:r>
        <w:r w:rsidR="00A3730C">
          <w:rPr>
            <w:noProof/>
            <w:webHidden/>
          </w:rPr>
        </w:r>
        <w:r w:rsidR="00A3730C">
          <w:rPr>
            <w:noProof/>
            <w:webHidden/>
          </w:rPr>
          <w:fldChar w:fldCharType="separate"/>
        </w:r>
        <w:r w:rsidR="00A3730C">
          <w:rPr>
            <w:noProof/>
            <w:webHidden/>
          </w:rPr>
          <w:t>64</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33" w:history="1">
        <w:r w:rsidR="00A3730C" w:rsidRPr="00A25242">
          <w:rPr>
            <w:rStyle w:val="Hyperlink"/>
            <w:noProof/>
          </w:rPr>
          <w:t>Gambar 3</w:t>
        </w:r>
        <w:r w:rsidR="00A3730C" w:rsidRPr="00A25242">
          <w:rPr>
            <w:rStyle w:val="Hyperlink"/>
            <w:noProof/>
          </w:rPr>
          <w:noBreakHyphen/>
          <w:t>71 View Daftar Matrix Approval PR</w:t>
        </w:r>
        <w:r w:rsidR="00A3730C">
          <w:rPr>
            <w:noProof/>
            <w:webHidden/>
          </w:rPr>
          <w:tab/>
        </w:r>
        <w:r w:rsidR="00A3730C">
          <w:rPr>
            <w:noProof/>
            <w:webHidden/>
          </w:rPr>
          <w:fldChar w:fldCharType="begin"/>
        </w:r>
        <w:r w:rsidR="00A3730C">
          <w:rPr>
            <w:noProof/>
            <w:webHidden/>
          </w:rPr>
          <w:instrText xml:space="preserve"> PAGEREF _Toc440027133 \h </w:instrText>
        </w:r>
        <w:r w:rsidR="00A3730C">
          <w:rPr>
            <w:noProof/>
            <w:webHidden/>
          </w:rPr>
        </w:r>
        <w:r w:rsidR="00A3730C">
          <w:rPr>
            <w:noProof/>
            <w:webHidden/>
          </w:rPr>
          <w:fldChar w:fldCharType="separate"/>
        </w:r>
        <w:r w:rsidR="00A3730C">
          <w:rPr>
            <w:noProof/>
            <w:webHidden/>
          </w:rPr>
          <w:t>65</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34" w:history="1">
        <w:r w:rsidR="00A3730C" w:rsidRPr="00A25242">
          <w:rPr>
            <w:rStyle w:val="Hyperlink"/>
            <w:noProof/>
          </w:rPr>
          <w:t>Gambar 3</w:t>
        </w:r>
        <w:r w:rsidR="00A3730C" w:rsidRPr="00A25242">
          <w:rPr>
            <w:rStyle w:val="Hyperlink"/>
            <w:noProof/>
          </w:rPr>
          <w:noBreakHyphen/>
          <w:t>72 Detail Permintaan Pembelian – 1</w:t>
        </w:r>
        <w:r w:rsidR="00A3730C">
          <w:rPr>
            <w:noProof/>
            <w:webHidden/>
          </w:rPr>
          <w:tab/>
        </w:r>
        <w:r w:rsidR="00A3730C">
          <w:rPr>
            <w:noProof/>
            <w:webHidden/>
          </w:rPr>
          <w:fldChar w:fldCharType="begin"/>
        </w:r>
        <w:r w:rsidR="00A3730C">
          <w:rPr>
            <w:noProof/>
            <w:webHidden/>
          </w:rPr>
          <w:instrText xml:space="preserve"> PAGEREF _Toc440027134 \h </w:instrText>
        </w:r>
        <w:r w:rsidR="00A3730C">
          <w:rPr>
            <w:noProof/>
            <w:webHidden/>
          </w:rPr>
        </w:r>
        <w:r w:rsidR="00A3730C">
          <w:rPr>
            <w:noProof/>
            <w:webHidden/>
          </w:rPr>
          <w:fldChar w:fldCharType="separate"/>
        </w:r>
        <w:r w:rsidR="00A3730C">
          <w:rPr>
            <w:noProof/>
            <w:webHidden/>
          </w:rPr>
          <w:t>65</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35" w:history="1">
        <w:r w:rsidR="00A3730C" w:rsidRPr="00A25242">
          <w:rPr>
            <w:rStyle w:val="Hyperlink"/>
            <w:noProof/>
          </w:rPr>
          <w:t>Gambar 3</w:t>
        </w:r>
        <w:r w:rsidR="00A3730C" w:rsidRPr="00A25242">
          <w:rPr>
            <w:rStyle w:val="Hyperlink"/>
            <w:noProof/>
          </w:rPr>
          <w:noBreakHyphen/>
          <w:t>73 Detail Permintaan Pembelian – 2</w:t>
        </w:r>
        <w:r w:rsidR="00A3730C">
          <w:rPr>
            <w:noProof/>
            <w:webHidden/>
          </w:rPr>
          <w:tab/>
        </w:r>
        <w:r w:rsidR="00A3730C">
          <w:rPr>
            <w:noProof/>
            <w:webHidden/>
          </w:rPr>
          <w:fldChar w:fldCharType="begin"/>
        </w:r>
        <w:r w:rsidR="00A3730C">
          <w:rPr>
            <w:noProof/>
            <w:webHidden/>
          </w:rPr>
          <w:instrText xml:space="preserve"> PAGEREF _Toc440027135 \h </w:instrText>
        </w:r>
        <w:r w:rsidR="00A3730C">
          <w:rPr>
            <w:noProof/>
            <w:webHidden/>
          </w:rPr>
        </w:r>
        <w:r w:rsidR="00A3730C">
          <w:rPr>
            <w:noProof/>
            <w:webHidden/>
          </w:rPr>
          <w:fldChar w:fldCharType="separate"/>
        </w:r>
        <w:r w:rsidR="00A3730C">
          <w:rPr>
            <w:noProof/>
            <w:webHidden/>
          </w:rPr>
          <w:t>65</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36" w:history="1">
        <w:r w:rsidR="00A3730C" w:rsidRPr="00A25242">
          <w:rPr>
            <w:rStyle w:val="Hyperlink"/>
            <w:noProof/>
          </w:rPr>
          <w:t>Gambar 3</w:t>
        </w:r>
        <w:r w:rsidR="00A3730C" w:rsidRPr="00A25242">
          <w:rPr>
            <w:rStyle w:val="Hyperlink"/>
            <w:noProof/>
          </w:rPr>
          <w:noBreakHyphen/>
          <w:t>74 Detail Grup Produk</w:t>
        </w:r>
        <w:r w:rsidR="00A3730C">
          <w:rPr>
            <w:noProof/>
            <w:webHidden/>
          </w:rPr>
          <w:tab/>
        </w:r>
        <w:r w:rsidR="00A3730C">
          <w:rPr>
            <w:noProof/>
            <w:webHidden/>
          </w:rPr>
          <w:fldChar w:fldCharType="begin"/>
        </w:r>
        <w:r w:rsidR="00A3730C">
          <w:rPr>
            <w:noProof/>
            <w:webHidden/>
          </w:rPr>
          <w:instrText xml:space="preserve"> PAGEREF _Toc440027136 \h </w:instrText>
        </w:r>
        <w:r w:rsidR="00A3730C">
          <w:rPr>
            <w:noProof/>
            <w:webHidden/>
          </w:rPr>
        </w:r>
        <w:r w:rsidR="00A3730C">
          <w:rPr>
            <w:noProof/>
            <w:webHidden/>
          </w:rPr>
          <w:fldChar w:fldCharType="separate"/>
        </w:r>
        <w:r w:rsidR="00A3730C">
          <w:rPr>
            <w:noProof/>
            <w:webHidden/>
          </w:rPr>
          <w:t>66</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37" w:history="1">
        <w:r w:rsidR="00A3730C" w:rsidRPr="00A25242">
          <w:rPr>
            <w:rStyle w:val="Hyperlink"/>
            <w:noProof/>
          </w:rPr>
          <w:t>Gambar 3</w:t>
        </w:r>
        <w:r w:rsidR="00A3730C" w:rsidRPr="00A25242">
          <w:rPr>
            <w:rStyle w:val="Hyperlink"/>
            <w:noProof/>
          </w:rPr>
          <w:noBreakHyphen/>
          <w:t>75 Purchase Request Jasa</w:t>
        </w:r>
        <w:r w:rsidR="00A3730C">
          <w:rPr>
            <w:noProof/>
            <w:webHidden/>
          </w:rPr>
          <w:tab/>
        </w:r>
        <w:r w:rsidR="00A3730C">
          <w:rPr>
            <w:noProof/>
            <w:webHidden/>
          </w:rPr>
          <w:fldChar w:fldCharType="begin"/>
        </w:r>
        <w:r w:rsidR="00A3730C">
          <w:rPr>
            <w:noProof/>
            <w:webHidden/>
          </w:rPr>
          <w:instrText xml:space="preserve"> PAGEREF _Toc440027137 \h </w:instrText>
        </w:r>
        <w:r w:rsidR="00A3730C">
          <w:rPr>
            <w:noProof/>
            <w:webHidden/>
          </w:rPr>
        </w:r>
        <w:r w:rsidR="00A3730C">
          <w:rPr>
            <w:noProof/>
            <w:webHidden/>
          </w:rPr>
          <w:fldChar w:fldCharType="separate"/>
        </w:r>
        <w:r w:rsidR="00A3730C">
          <w:rPr>
            <w:noProof/>
            <w:webHidden/>
          </w:rPr>
          <w:t>68</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38" w:history="1">
        <w:r w:rsidR="00A3730C" w:rsidRPr="00A25242">
          <w:rPr>
            <w:rStyle w:val="Hyperlink"/>
            <w:noProof/>
          </w:rPr>
          <w:t>Gambar 3</w:t>
        </w:r>
        <w:r w:rsidR="00A3730C" w:rsidRPr="00A25242">
          <w:rPr>
            <w:rStyle w:val="Hyperlink"/>
            <w:noProof/>
          </w:rPr>
          <w:noBreakHyphen/>
          <w:t>76 Detail PR Jasa</w:t>
        </w:r>
        <w:r w:rsidR="00A3730C">
          <w:rPr>
            <w:noProof/>
            <w:webHidden/>
          </w:rPr>
          <w:tab/>
        </w:r>
        <w:r w:rsidR="00A3730C">
          <w:rPr>
            <w:noProof/>
            <w:webHidden/>
          </w:rPr>
          <w:fldChar w:fldCharType="begin"/>
        </w:r>
        <w:r w:rsidR="00A3730C">
          <w:rPr>
            <w:noProof/>
            <w:webHidden/>
          </w:rPr>
          <w:instrText xml:space="preserve"> PAGEREF _Toc440027138 \h </w:instrText>
        </w:r>
        <w:r w:rsidR="00A3730C">
          <w:rPr>
            <w:noProof/>
            <w:webHidden/>
          </w:rPr>
        </w:r>
        <w:r w:rsidR="00A3730C">
          <w:rPr>
            <w:noProof/>
            <w:webHidden/>
          </w:rPr>
          <w:fldChar w:fldCharType="separate"/>
        </w:r>
        <w:r w:rsidR="00A3730C">
          <w:rPr>
            <w:noProof/>
            <w:webHidden/>
          </w:rPr>
          <w:t>68</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39" w:history="1">
        <w:r w:rsidR="00A3730C" w:rsidRPr="00A25242">
          <w:rPr>
            <w:rStyle w:val="Hyperlink"/>
            <w:noProof/>
          </w:rPr>
          <w:t>Gambar 3</w:t>
        </w:r>
        <w:r w:rsidR="00A3730C" w:rsidRPr="00A25242">
          <w:rPr>
            <w:rStyle w:val="Hyperlink"/>
            <w:noProof/>
          </w:rPr>
          <w:noBreakHyphen/>
          <w:t>77 Detail BOQ</w:t>
        </w:r>
        <w:r w:rsidR="00A3730C">
          <w:rPr>
            <w:noProof/>
            <w:webHidden/>
          </w:rPr>
          <w:tab/>
        </w:r>
        <w:r w:rsidR="00A3730C">
          <w:rPr>
            <w:noProof/>
            <w:webHidden/>
          </w:rPr>
          <w:fldChar w:fldCharType="begin"/>
        </w:r>
        <w:r w:rsidR="00A3730C">
          <w:rPr>
            <w:noProof/>
            <w:webHidden/>
          </w:rPr>
          <w:instrText xml:space="preserve"> PAGEREF _Toc440027139 \h </w:instrText>
        </w:r>
        <w:r w:rsidR="00A3730C">
          <w:rPr>
            <w:noProof/>
            <w:webHidden/>
          </w:rPr>
        </w:r>
        <w:r w:rsidR="00A3730C">
          <w:rPr>
            <w:noProof/>
            <w:webHidden/>
          </w:rPr>
          <w:fldChar w:fldCharType="separate"/>
        </w:r>
        <w:r w:rsidR="00A3730C">
          <w:rPr>
            <w:noProof/>
            <w:webHidden/>
          </w:rPr>
          <w:t>69</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40" w:history="1">
        <w:r w:rsidR="00A3730C" w:rsidRPr="00A25242">
          <w:rPr>
            <w:rStyle w:val="Hyperlink"/>
            <w:noProof/>
          </w:rPr>
          <w:t>Gambar 3</w:t>
        </w:r>
        <w:r w:rsidR="00A3730C" w:rsidRPr="00A25242">
          <w:rPr>
            <w:rStyle w:val="Hyperlink"/>
            <w:noProof/>
          </w:rPr>
          <w:noBreakHyphen/>
          <w:t>78 Daftar PR</w:t>
        </w:r>
        <w:r w:rsidR="00A3730C">
          <w:rPr>
            <w:noProof/>
            <w:webHidden/>
          </w:rPr>
          <w:tab/>
        </w:r>
        <w:r w:rsidR="00A3730C">
          <w:rPr>
            <w:noProof/>
            <w:webHidden/>
          </w:rPr>
          <w:fldChar w:fldCharType="begin"/>
        </w:r>
        <w:r w:rsidR="00A3730C">
          <w:rPr>
            <w:noProof/>
            <w:webHidden/>
          </w:rPr>
          <w:instrText xml:space="preserve"> PAGEREF _Toc440027140 \h </w:instrText>
        </w:r>
        <w:r w:rsidR="00A3730C">
          <w:rPr>
            <w:noProof/>
            <w:webHidden/>
          </w:rPr>
        </w:r>
        <w:r w:rsidR="00A3730C">
          <w:rPr>
            <w:noProof/>
            <w:webHidden/>
          </w:rPr>
          <w:fldChar w:fldCharType="separate"/>
        </w:r>
        <w:r w:rsidR="00A3730C">
          <w:rPr>
            <w:noProof/>
            <w:webHidden/>
          </w:rPr>
          <w:t>71</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41" w:history="1">
        <w:r w:rsidR="00A3730C" w:rsidRPr="00A25242">
          <w:rPr>
            <w:rStyle w:val="Hyperlink"/>
            <w:noProof/>
          </w:rPr>
          <w:t>Gambar 3</w:t>
        </w:r>
        <w:r w:rsidR="00A3730C" w:rsidRPr="00A25242">
          <w:rPr>
            <w:rStyle w:val="Hyperlink"/>
            <w:noProof/>
          </w:rPr>
          <w:noBreakHyphen/>
          <w:t>79 Form Penolakan Barang</w:t>
        </w:r>
        <w:r w:rsidR="00A3730C">
          <w:rPr>
            <w:noProof/>
            <w:webHidden/>
          </w:rPr>
          <w:tab/>
        </w:r>
        <w:r w:rsidR="00A3730C">
          <w:rPr>
            <w:noProof/>
            <w:webHidden/>
          </w:rPr>
          <w:fldChar w:fldCharType="begin"/>
        </w:r>
        <w:r w:rsidR="00A3730C">
          <w:rPr>
            <w:noProof/>
            <w:webHidden/>
          </w:rPr>
          <w:instrText xml:space="preserve"> PAGEREF _Toc440027141 \h </w:instrText>
        </w:r>
        <w:r w:rsidR="00A3730C">
          <w:rPr>
            <w:noProof/>
            <w:webHidden/>
          </w:rPr>
        </w:r>
        <w:r w:rsidR="00A3730C">
          <w:rPr>
            <w:noProof/>
            <w:webHidden/>
          </w:rPr>
          <w:fldChar w:fldCharType="separate"/>
        </w:r>
        <w:r w:rsidR="00A3730C">
          <w:rPr>
            <w:noProof/>
            <w:webHidden/>
          </w:rPr>
          <w:t>72</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42" w:history="1">
        <w:r w:rsidR="00A3730C" w:rsidRPr="00A25242">
          <w:rPr>
            <w:rStyle w:val="Hyperlink"/>
            <w:noProof/>
          </w:rPr>
          <w:t>Gambar 3</w:t>
        </w:r>
        <w:r w:rsidR="00A3730C" w:rsidRPr="00A25242">
          <w:rPr>
            <w:rStyle w:val="Hyperlink"/>
            <w:noProof/>
          </w:rPr>
          <w:noBreakHyphen/>
          <w:t>80 Print Report PR</w:t>
        </w:r>
        <w:r w:rsidR="00A3730C">
          <w:rPr>
            <w:noProof/>
            <w:webHidden/>
          </w:rPr>
          <w:tab/>
        </w:r>
        <w:r w:rsidR="00A3730C">
          <w:rPr>
            <w:noProof/>
            <w:webHidden/>
          </w:rPr>
          <w:fldChar w:fldCharType="begin"/>
        </w:r>
        <w:r w:rsidR="00A3730C">
          <w:rPr>
            <w:noProof/>
            <w:webHidden/>
          </w:rPr>
          <w:instrText xml:space="preserve"> PAGEREF _Toc440027142 \h </w:instrText>
        </w:r>
        <w:r w:rsidR="00A3730C">
          <w:rPr>
            <w:noProof/>
            <w:webHidden/>
          </w:rPr>
        </w:r>
        <w:r w:rsidR="00A3730C">
          <w:rPr>
            <w:noProof/>
            <w:webHidden/>
          </w:rPr>
          <w:fldChar w:fldCharType="separate"/>
        </w:r>
        <w:r w:rsidR="00A3730C">
          <w:rPr>
            <w:noProof/>
            <w:webHidden/>
          </w:rPr>
          <w:t>72</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43" w:history="1">
        <w:r w:rsidR="00A3730C" w:rsidRPr="00A25242">
          <w:rPr>
            <w:rStyle w:val="Hyperlink"/>
            <w:noProof/>
          </w:rPr>
          <w:t>Gambar 3</w:t>
        </w:r>
        <w:r w:rsidR="00A3730C" w:rsidRPr="00A25242">
          <w:rPr>
            <w:rStyle w:val="Hyperlink"/>
            <w:noProof/>
          </w:rPr>
          <w:noBreakHyphen/>
          <w:t>81 Report Daftar PR</w:t>
        </w:r>
        <w:r w:rsidR="00A3730C">
          <w:rPr>
            <w:noProof/>
            <w:webHidden/>
          </w:rPr>
          <w:tab/>
        </w:r>
        <w:r w:rsidR="00A3730C">
          <w:rPr>
            <w:noProof/>
            <w:webHidden/>
          </w:rPr>
          <w:fldChar w:fldCharType="begin"/>
        </w:r>
        <w:r w:rsidR="00A3730C">
          <w:rPr>
            <w:noProof/>
            <w:webHidden/>
          </w:rPr>
          <w:instrText xml:space="preserve"> PAGEREF _Toc440027143 \h </w:instrText>
        </w:r>
        <w:r w:rsidR="00A3730C">
          <w:rPr>
            <w:noProof/>
            <w:webHidden/>
          </w:rPr>
        </w:r>
        <w:r w:rsidR="00A3730C">
          <w:rPr>
            <w:noProof/>
            <w:webHidden/>
          </w:rPr>
          <w:fldChar w:fldCharType="separate"/>
        </w:r>
        <w:r w:rsidR="00A3730C">
          <w:rPr>
            <w:noProof/>
            <w:webHidden/>
          </w:rPr>
          <w:t>72</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44" w:history="1">
        <w:r w:rsidR="00A3730C" w:rsidRPr="00A25242">
          <w:rPr>
            <w:rStyle w:val="Hyperlink"/>
            <w:noProof/>
          </w:rPr>
          <w:t>Gambar 3</w:t>
        </w:r>
        <w:r w:rsidR="00A3730C" w:rsidRPr="00A25242">
          <w:rPr>
            <w:rStyle w:val="Hyperlink"/>
            <w:noProof/>
          </w:rPr>
          <w:noBreakHyphen/>
          <w:t>82 Purchase Order</w:t>
        </w:r>
        <w:r w:rsidR="00A3730C">
          <w:rPr>
            <w:noProof/>
            <w:webHidden/>
          </w:rPr>
          <w:tab/>
        </w:r>
        <w:r w:rsidR="00A3730C">
          <w:rPr>
            <w:noProof/>
            <w:webHidden/>
          </w:rPr>
          <w:fldChar w:fldCharType="begin"/>
        </w:r>
        <w:r w:rsidR="00A3730C">
          <w:rPr>
            <w:noProof/>
            <w:webHidden/>
          </w:rPr>
          <w:instrText xml:space="preserve"> PAGEREF _Toc440027144 \h </w:instrText>
        </w:r>
        <w:r w:rsidR="00A3730C">
          <w:rPr>
            <w:noProof/>
            <w:webHidden/>
          </w:rPr>
        </w:r>
        <w:r w:rsidR="00A3730C">
          <w:rPr>
            <w:noProof/>
            <w:webHidden/>
          </w:rPr>
          <w:fldChar w:fldCharType="separate"/>
        </w:r>
        <w:r w:rsidR="00A3730C">
          <w:rPr>
            <w:noProof/>
            <w:webHidden/>
          </w:rPr>
          <w:t>74</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45" w:history="1">
        <w:r w:rsidR="00A3730C" w:rsidRPr="00A25242">
          <w:rPr>
            <w:rStyle w:val="Hyperlink"/>
            <w:noProof/>
          </w:rPr>
          <w:t>Gambar 3</w:t>
        </w:r>
        <w:r w:rsidR="00A3730C" w:rsidRPr="00A25242">
          <w:rPr>
            <w:rStyle w:val="Hyperlink"/>
            <w:noProof/>
          </w:rPr>
          <w:noBreakHyphen/>
          <w:t>83 Purchase Order – Informasi Pengiriman</w:t>
        </w:r>
        <w:r w:rsidR="00A3730C">
          <w:rPr>
            <w:noProof/>
            <w:webHidden/>
          </w:rPr>
          <w:tab/>
        </w:r>
        <w:r w:rsidR="00A3730C">
          <w:rPr>
            <w:noProof/>
            <w:webHidden/>
          </w:rPr>
          <w:fldChar w:fldCharType="begin"/>
        </w:r>
        <w:r w:rsidR="00A3730C">
          <w:rPr>
            <w:noProof/>
            <w:webHidden/>
          </w:rPr>
          <w:instrText xml:space="preserve"> PAGEREF _Toc440027145 \h </w:instrText>
        </w:r>
        <w:r w:rsidR="00A3730C">
          <w:rPr>
            <w:noProof/>
            <w:webHidden/>
          </w:rPr>
        </w:r>
        <w:r w:rsidR="00A3730C">
          <w:rPr>
            <w:noProof/>
            <w:webHidden/>
          </w:rPr>
          <w:fldChar w:fldCharType="separate"/>
        </w:r>
        <w:r w:rsidR="00A3730C">
          <w:rPr>
            <w:noProof/>
            <w:webHidden/>
          </w:rPr>
          <w:t>74</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46" w:history="1">
        <w:r w:rsidR="00A3730C" w:rsidRPr="00A25242">
          <w:rPr>
            <w:rStyle w:val="Hyperlink"/>
            <w:noProof/>
          </w:rPr>
          <w:t>Gambar 3</w:t>
        </w:r>
        <w:r w:rsidR="00A3730C" w:rsidRPr="00A25242">
          <w:rPr>
            <w:rStyle w:val="Hyperlink"/>
            <w:noProof/>
          </w:rPr>
          <w:noBreakHyphen/>
          <w:t>84 Purchase Order – Informasi Pemesanan</w:t>
        </w:r>
        <w:r w:rsidR="00A3730C">
          <w:rPr>
            <w:noProof/>
            <w:webHidden/>
          </w:rPr>
          <w:tab/>
        </w:r>
        <w:r w:rsidR="00A3730C">
          <w:rPr>
            <w:noProof/>
            <w:webHidden/>
          </w:rPr>
          <w:fldChar w:fldCharType="begin"/>
        </w:r>
        <w:r w:rsidR="00A3730C">
          <w:rPr>
            <w:noProof/>
            <w:webHidden/>
          </w:rPr>
          <w:instrText xml:space="preserve"> PAGEREF _Toc440027146 \h </w:instrText>
        </w:r>
        <w:r w:rsidR="00A3730C">
          <w:rPr>
            <w:noProof/>
            <w:webHidden/>
          </w:rPr>
        </w:r>
        <w:r w:rsidR="00A3730C">
          <w:rPr>
            <w:noProof/>
            <w:webHidden/>
          </w:rPr>
          <w:fldChar w:fldCharType="separate"/>
        </w:r>
        <w:r w:rsidR="00A3730C">
          <w:rPr>
            <w:noProof/>
            <w:webHidden/>
          </w:rPr>
          <w:t>75</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47" w:history="1">
        <w:r w:rsidR="00A3730C" w:rsidRPr="00A25242">
          <w:rPr>
            <w:rStyle w:val="Hyperlink"/>
            <w:noProof/>
          </w:rPr>
          <w:t>Gambar 3</w:t>
        </w:r>
        <w:r w:rsidR="00A3730C" w:rsidRPr="00A25242">
          <w:rPr>
            <w:rStyle w:val="Hyperlink"/>
            <w:noProof/>
          </w:rPr>
          <w:noBreakHyphen/>
          <w:t>85 Purchase Order – Syarat &amp; Ketentuan</w:t>
        </w:r>
        <w:r w:rsidR="00A3730C">
          <w:rPr>
            <w:noProof/>
            <w:webHidden/>
          </w:rPr>
          <w:tab/>
        </w:r>
        <w:r w:rsidR="00A3730C">
          <w:rPr>
            <w:noProof/>
            <w:webHidden/>
          </w:rPr>
          <w:fldChar w:fldCharType="begin"/>
        </w:r>
        <w:r w:rsidR="00A3730C">
          <w:rPr>
            <w:noProof/>
            <w:webHidden/>
          </w:rPr>
          <w:instrText xml:space="preserve"> PAGEREF _Toc440027147 \h </w:instrText>
        </w:r>
        <w:r w:rsidR="00A3730C">
          <w:rPr>
            <w:noProof/>
            <w:webHidden/>
          </w:rPr>
        </w:r>
        <w:r w:rsidR="00A3730C">
          <w:rPr>
            <w:noProof/>
            <w:webHidden/>
          </w:rPr>
          <w:fldChar w:fldCharType="separate"/>
        </w:r>
        <w:r w:rsidR="00A3730C">
          <w:rPr>
            <w:noProof/>
            <w:webHidden/>
          </w:rPr>
          <w:t>75</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48" w:history="1">
        <w:r w:rsidR="00A3730C" w:rsidRPr="00A25242">
          <w:rPr>
            <w:rStyle w:val="Hyperlink"/>
            <w:noProof/>
          </w:rPr>
          <w:t>Gambar 3</w:t>
        </w:r>
        <w:r w:rsidR="00A3730C" w:rsidRPr="00A25242">
          <w:rPr>
            <w:rStyle w:val="Hyperlink"/>
            <w:noProof/>
          </w:rPr>
          <w:noBreakHyphen/>
          <w:t>86 Purchase Order – Lampiran</w:t>
        </w:r>
        <w:r w:rsidR="00A3730C">
          <w:rPr>
            <w:noProof/>
            <w:webHidden/>
          </w:rPr>
          <w:tab/>
        </w:r>
        <w:r w:rsidR="00A3730C">
          <w:rPr>
            <w:noProof/>
            <w:webHidden/>
          </w:rPr>
          <w:fldChar w:fldCharType="begin"/>
        </w:r>
        <w:r w:rsidR="00A3730C">
          <w:rPr>
            <w:noProof/>
            <w:webHidden/>
          </w:rPr>
          <w:instrText xml:space="preserve"> PAGEREF _Toc440027148 \h </w:instrText>
        </w:r>
        <w:r w:rsidR="00A3730C">
          <w:rPr>
            <w:noProof/>
            <w:webHidden/>
          </w:rPr>
        </w:r>
        <w:r w:rsidR="00A3730C">
          <w:rPr>
            <w:noProof/>
            <w:webHidden/>
          </w:rPr>
          <w:fldChar w:fldCharType="separate"/>
        </w:r>
        <w:r w:rsidR="00A3730C">
          <w:rPr>
            <w:noProof/>
            <w:webHidden/>
          </w:rPr>
          <w:t>76</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49" w:history="1">
        <w:r w:rsidR="00A3730C" w:rsidRPr="00A25242">
          <w:rPr>
            <w:rStyle w:val="Hyperlink"/>
            <w:noProof/>
          </w:rPr>
          <w:t>Gambar 3</w:t>
        </w:r>
        <w:r w:rsidR="00A3730C" w:rsidRPr="00A25242">
          <w:rPr>
            <w:rStyle w:val="Hyperlink"/>
            <w:noProof/>
          </w:rPr>
          <w:noBreakHyphen/>
          <w:t>87 Detail Produk PR</w:t>
        </w:r>
        <w:r w:rsidR="00A3730C">
          <w:rPr>
            <w:noProof/>
            <w:webHidden/>
          </w:rPr>
          <w:tab/>
        </w:r>
        <w:r w:rsidR="00A3730C">
          <w:rPr>
            <w:noProof/>
            <w:webHidden/>
          </w:rPr>
          <w:fldChar w:fldCharType="begin"/>
        </w:r>
        <w:r w:rsidR="00A3730C">
          <w:rPr>
            <w:noProof/>
            <w:webHidden/>
          </w:rPr>
          <w:instrText xml:space="preserve"> PAGEREF _Toc440027149 \h </w:instrText>
        </w:r>
        <w:r w:rsidR="00A3730C">
          <w:rPr>
            <w:noProof/>
            <w:webHidden/>
          </w:rPr>
        </w:r>
        <w:r w:rsidR="00A3730C">
          <w:rPr>
            <w:noProof/>
            <w:webHidden/>
          </w:rPr>
          <w:fldChar w:fldCharType="separate"/>
        </w:r>
        <w:r w:rsidR="00A3730C">
          <w:rPr>
            <w:noProof/>
            <w:webHidden/>
          </w:rPr>
          <w:t>76</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50" w:history="1">
        <w:r w:rsidR="00A3730C" w:rsidRPr="00A25242">
          <w:rPr>
            <w:rStyle w:val="Hyperlink"/>
            <w:noProof/>
          </w:rPr>
          <w:t>Gambar 3</w:t>
        </w:r>
        <w:r w:rsidR="00A3730C" w:rsidRPr="00A25242">
          <w:rPr>
            <w:rStyle w:val="Hyperlink"/>
            <w:noProof/>
          </w:rPr>
          <w:noBreakHyphen/>
          <w:t>88 Detail TOP</w:t>
        </w:r>
        <w:r w:rsidR="00A3730C">
          <w:rPr>
            <w:noProof/>
            <w:webHidden/>
          </w:rPr>
          <w:tab/>
        </w:r>
        <w:r w:rsidR="00A3730C">
          <w:rPr>
            <w:noProof/>
            <w:webHidden/>
          </w:rPr>
          <w:fldChar w:fldCharType="begin"/>
        </w:r>
        <w:r w:rsidR="00A3730C">
          <w:rPr>
            <w:noProof/>
            <w:webHidden/>
          </w:rPr>
          <w:instrText xml:space="preserve"> PAGEREF _Toc440027150 \h </w:instrText>
        </w:r>
        <w:r w:rsidR="00A3730C">
          <w:rPr>
            <w:noProof/>
            <w:webHidden/>
          </w:rPr>
        </w:r>
        <w:r w:rsidR="00A3730C">
          <w:rPr>
            <w:noProof/>
            <w:webHidden/>
          </w:rPr>
          <w:fldChar w:fldCharType="separate"/>
        </w:r>
        <w:r w:rsidR="00A3730C">
          <w:rPr>
            <w:noProof/>
            <w:webHidden/>
          </w:rPr>
          <w:t>76</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51" w:history="1">
        <w:r w:rsidR="00A3730C" w:rsidRPr="00A25242">
          <w:rPr>
            <w:rStyle w:val="Hyperlink"/>
            <w:noProof/>
          </w:rPr>
          <w:t>Gambar 3</w:t>
        </w:r>
        <w:r w:rsidR="00A3730C" w:rsidRPr="00A25242">
          <w:rPr>
            <w:rStyle w:val="Hyperlink"/>
            <w:noProof/>
          </w:rPr>
          <w:noBreakHyphen/>
          <w:t>89 Print Report PO</w:t>
        </w:r>
        <w:r w:rsidR="00A3730C">
          <w:rPr>
            <w:noProof/>
            <w:webHidden/>
          </w:rPr>
          <w:tab/>
        </w:r>
        <w:r w:rsidR="00A3730C">
          <w:rPr>
            <w:noProof/>
            <w:webHidden/>
          </w:rPr>
          <w:fldChar w:fldCharType="begin"/>
        </w:r>
        <w:r w:rsidR="00A3730C">
          <w:rPr>
            <w:noProof/>
            <w:webHidden/>
          </w:rPr>
          <w:instrText xml:space="preserve"> PAGEREF _Toc440027151 \h </w:instrText>
        </w:r>
        <w:r w:rsidR="00A3730C">
          <w:rPr>
            <w:noProof/>
            <w:webHidden/>
          </w:rPr>
        </w:r>
        <w:r w:rsidR="00A3730C">
          <w:rPr>
            <w:noProof/>
            <w:webHidden/>
          </w:rPr>
          <w:fldChar w:fldCharType="separate"/>
        </w:r>
        <w:r w:rsidR="00A3730C">
          <w:rPr>
            <w:noProof/>
            <w:webHidden/>
          </w:rPr>
          <w:t>77</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52" w:history="1">
        <w:r w:rsidR="00A3730C" w:rsidRPr="00A25242">
          <w:rPr>
            <w:rStyle w:val="Hyperlink"/>
            <w:noProof/>
          </w:rPr>
          <w:t>Gambar 3</w:t>
        </w:r>
        <w:r w:rsidR="00A3730C" w:rsidRPr="00A25242">
          <w:rPr>
            <w:rStyle w:val="Hyperlink"/>
            <w:noProof/>
          </w:rPr>
          <w:noBreakHyphen/>
          <w:t>90 Daftar Purchase Order</w:t>
        </w:r>
        <w:r w:rsidR="00A3730C">
          <w:rPr>
            <w:noProof/>
            <w:webHidden/>
          </w:rPr>
          <w:tab/>
        </w:r>
        <w:r w:rsidR="00A3730C">
          <w:rPr>
            <w:noProof/>
            <w:webHidden/>
          </w:rPr>
          <w:fldChar w:fldCharType="begin"/>
        </w:r>
        <w:r w:rsidR="00A3730C">
          <w:rPr>
            <w:noProof/>
            <w:webHidden/>
          </w:rPr>
          <w:instrText xml:space="preserve"> PAGEREF _Toc440027152 \h </w:instrText>
        </w:r>
        <w:r w:rsidR="00A3730C">
          <w:rPr>
            <w:noProof/>
            <w:webHidden/>
          </w:rPr>
        </w:r>
        <w:r w:rsidR="00A3730C">
          <w:rPr>
            <w:noProof/>
            <w:webHidden/>
          </w:rPr>
          <w:fldChar w:fldCharType="separate"/>
        </w:r>
        <w:r w:rsidR="00A3730C">
          <w:rPr>
            <w:noProof/>
            <w:webHidden/>
          </w:rPr>
          <w:t>79</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53" w:history="1">
        <w:r w:rsidR="00A3730C" w:rsidRPr="00A25242">
          <w:rPr>
            <w:rStyle w:val="Hyperlink"/>
            <w:noProof/>
          </w:rPr>
          <w:t>Gambar 3</w:t>
        </w:r>
        <w:r w:rsidR="00A3730C" w:rsidRPr="00A25242">
          <w:rPr>
            <w:rStyle w:val="Hyperlink"/>
            <w:noProof/>
          </w:rPr>
          <w:noBreakHyphen/>
          <w:t>91 Print Report PO</w:t>
        </w:r>
        <w:r w:rsidR="00A3730C">
          <w:rPr>
            <w:noProof/>
            <w:webHidden/>
          </w:rPr>
          <w:tab/>
        </w:r>
        <w:r w:rsidR="00A3730C">
          <w:rPr>
            <w:noProof/>
            <w:webHidden/>
          </w:rPr>
          <w:fldChar w:fldCharType="begin"/>
        </w:r>
        <w:r w:rsidR="00A3730C">
          <w:rPr>
            <w:noProof/>
            <w:webHidden/>
          </w:rPr>
          <w:instrText xml:space="preserve"> PAGEREF _Toc440027153 \h </w:instrText>
        </w:r>
        <w:r w:rsidR="00A3730C">
          <w:rPr>
            <w:noProof/>
            <w:webHidden/>
          </w:rPr>
        </w:r>
        <w:r w:rsidR="00A3730C">
          <w:rPr>
            <w:noProof/>
            <w:webHidden/>
          </w:rPr>
          <w:fldChar w:fldCharType="separate"/>
        </w:r>
        <w:r w:rsidR="00A3730C">
          <w:rPr>
            <w:noProof/>
            <w:webHidden/>
          </w:rPr>
          <w:t>79</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54" w:history="1">
        <w:r w:rsidR="00A3730C" w:rsidRPr="00A25242">
          <w:rPr>
            <w:rStyle w:val="Hyperlink"/>
            <w:noProof/>
          </w:rPr>
          <w:t>Gambar 3</w:t>
        </w:r>
        <w:r w:rsidR="00A3730C" w:rsidRPr="00A25242">
          <w:rPr>
            <w:rStyle w:val="Hyperlink"/>
            <w:noProof/>
          </w:rPr>
          <w:noBreakHyphen/>
          <w:t>92 Report PO</w:t>
        </w:r>
        <w:r w:rsidR="00A3730C">
          <w:rPr>
            <w:noProof/>
            <w:webHidden/>
          </w:rPr>
          <w:tab/>
        </w:r>
        <w:r w:rsidR="00A3730C">
          <w:rPr>
            <w:noProof/>
            <w:webHidden/>
          </w:rPr>
          <w:fldChar w:fldCharType="begin"/>
        </w:r>
        <w:r w:rsidR="00A3730C">
          <w:rPr>
            <w:noProof/>
            <w:webHidden/>
          </w:rPr>
          <w:instrText xml:space="preserve"> PAGEREF _Toc440027154 \h </w:instrText>
        </w:r>
        <w:r w:rsidR="00A3730C">
          <w:rPr>
            <w:noProof/>
            <w:webHidden/>
          </w:rPr>
        </w:r>
        <w:r w:rsidR="00A3730C">
          <w:rPr>
            <w:noProof/>
            <w:webHidden/>
          </w:rPr>
          <w:fldChar w:fldCharType="separate"/>
        </w:r>
        <w:r w:rsidR="00A3730C">
          <w:rPr>
            <w:noProof/>
            <w:webHidden/>
          </w:rPr>
          <w:t>80</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55" w:history="1">
        <w:r w:rsidR="00A3730C" w:rsidRPr="00A25242">
          <w:rPr>
            <w:rStyle w:val="Hyperlink"/>
            <w:noProof/>
          </w:rPr>
          <w:t>Gambar 3</w:t>
        </w:r>
        <w:r w:rsidR="00A3730C" w:rsidRPr="00A25242">
          <w:rPr>
            <w:rStyle w:val="Hyperlink"/>
            <w:noProof/>
          </w:rPr>
          <w:noBreakHyphen/>
          <w:t>93 Stock Out</w:t>
        </w:r>
        <w:r w:rsidR="00A3730C">
          <w:rPr>
            <w:noProof/>
            <w:webHidden/>
          </w:rPr>
          <w:tab/>
        </w:r>
        <w:r w:rsidR="00A3730C">
          <w:rPr>
            <w:noProof/>
            <w:webHidden/>
          </w:rPr>
          <w:fldChar w:fldCharType="begin"/>
        </w:r>
        <w:r w:rsidR="00A3730C">
          <w:rPr>
            <w:noProof/>
            <w:webHidden/>
          </w:rPr>
          <w:instrText xml:space="preserve"> PAGEREF _Toc440027155 \h </w:instrText>
        </w:r>
        <w:r w:rsidR="00A3730C">
          <w:rPr>
            <w:noProof/>
            <w:webHidden/>
          </w:rPr>
        </w:r>
        <w:r w:rsidR="00A3730C">
          <w:rPr>
            <w:noProof/>
            <w:webHidden/>
          </w:rPr>
          <w:fldChar w:fldCharType="separate"/>
        </w:r>
        <w:r w:rsidR="00A3730C">
          <w:rPr>
            <w:noProof/>
            <w:webHidden/>
          </w:rPr>
          <w:t>81</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56" w:history="1">
        <w:r w:rsidR="00A3730C" w:rsidRPr="00A25242">
          <w:rPr>
            <w:rStyle w:val="Hyperlink"/>
            <w:noProof/>
          </w:rPr>
          <w:t>Gambar 3</w:t>
        </w:r>
        <w:r w:rsidR="00A3730C" w:rsidRPr="00A25242">
          <w:rPr>
            <w:rStyle w:val="Hyperlink"/>
            <w:noProof/>
          </w:rPr>
          <w:noBreakHyphen/>
          <w:t>94 Stock Out – Informasi Pengiriman</w:t>
        </w:r>
        <w:r w:rsidR="00A3730C">
          <w:rPr>
            <w:noProof/>
            <w:webHidden/>
          </w:rPr>
          <w:tab/>
        </w:r>
        <w:r w:rsidR="00A3730C">
          <w:rPr>
            <w:noProof/>
            <w:webHidden/>
          </w:rPr>
          <w:fldChar w:fldCharType="begin"/>
        </w:r>
        <w:r w:rsidR="00A3730C">
          <w:rPr>
            <w:noProof/>
            <w:webHidden/>
          </w:rPr>
          <w:instrText xml:space="preserve"> PAGEREF _Toc440027156 \h </w:instrText>
        </w:r>
        <w:r w:rsidR="00A3730C">
          <w:rPr>
            <w:noProof/>
            <w:webHidden/>
          </w:rPr>
        </w:r>
        <w:r w:rsidR="00A3730C">
          <w:rPr>
            <w:noProof/>
            <w:webHidden/>
          </w:rPr>
          <w:fldChar w:fldCharType="separate"/>
        </w:r>
        <w:r w:rsidR="00A3730C">
          <w:rPr>
            <w:noProof/>
            <w:webHidden/>
          </w:rPr>
          <w:t>81</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57" w:history="1">
        <w:r w:rsidR="00A3730C" w:rsidRPr="00A25242">
          <w:rPr>
            <w:rStyle w:val="Hyperlink"/>
            <w:noProof/>
          </w:rPr>
          <w:t>Gambar 3</w:t>
        </w:r>
        <w:r w:rsidR="00A3730C" w:rsidRPr="00A25242">
          <w:rPr>
            <w:rStyle w:val="Hyperlink"/>
            <w:noProof/>
          </w:rPr>
          <w:noBreakHyphen/>
          <w:t>95 Lookup Produk</w:t>
        </w:r>
        <w:r w:rsidR="00A3730C">
          <w:rPr>
            <w:noProof/>
            <w:webHidden/>
          </w:rPr>
          <w:tab/>
        </w:r>
        <w:r w:rsidR="00A3730C">
          <w:rPr>
            <w:noProof/>
            <w:webHidden/>
          </w:rPr>
          <w:fldChar w:fldCharType="begin"/>
        </w:r>
        <w:r w:rsidR="00A3730C">
          <w:rPr>
            <w:noProof/>
            <w:webHidden/>
          </w:rPr>
          <w:instrText xml:space="preserve"> PAGEREF _Toc440027157 \h </w:instrText>
        </w:r>
        <w:r w:rsidR="00A3730C">
          <w:rPr>
            <w:noProof/>
            <w:webHidden/>
          </w:rPr>
        </w:r>
        <w:r w:rsidR="00A3730C">
          <w:rPr>
            <w:noProof/>
            <w:webHidden/>
          </w:rPr>
          <w:fldChar w:fldCharType="separate"/>
        </w:r>
        <w:r w:rsidR="00A3730C">
          <w:rPr>
            <w:noProof/>
            <w:webHidden/>
          </w:rPr>
          <w:t>81</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58" w:history="1">
        <w:r w:rsidR="00A3730C" w:rsidRPr="00A25242">
          <w:rPr>
            <w:rStyle w:val="Hyperlink"/>
            <w:noProof/>
          </w:rPr>
          <w:t>Gambar 3</w:t>
        </w:r>
        <w:r w:rsidR="00A3730C" w:rsidRPr="00A25242">
          <w:rPr>
            <w:rStyle w:val="Hyperlink"/>
            <w:noProof/>
          </w:rPr>
          <w:noBreakHyphen/>
          <w:t>96 Lookup PR</w:t>
        </w:r>
        <w:r w:rsidR="00A3730C">
          <w:rPr>
            <w:noProof/>
            <w:webHidden/>
          </w:rPr>
          <w:tab/>
        </w:r>
        <w:r w:rsidR="00A3730C">
          <w:rPr>
            <w:noProof/>
            <w:webHidden/>
          </w:rPr>
          <w:fldChar w:fldCharType="begin"/>
        </w:r>
        <w:r w:rsidR="00A3730C">
          <w:rPr>
            <w:noProof/>
            <w:webHidden/>
          </w:rPr>
          <w:instrText xml:space="preserve"> PAGEREF _Toc440027158 \h </w:instrText>
        </w:r>
        <w:r w:rsidR="00A3730C">
          <w:rPr>
            <w:noProof/>
            <w:webHidden/>
          </w:rPr>
        </w:r>
        <w:r w:rsidR="00A3730C">
          <w:rPr>
            <w:noProof/>
            <w:webHidden/>
          </w:rPr>
          <w:fldChar w:fldCharType="separate"/>
        </w:r>
        <w:r w:rsidR="00A3730C">
          <w:rPr>
            <w:noProof/>
            <w:webHidden/>
          </w:rPr>
          <w:t>82</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59" w:history="1">
        <w:r w:rsidR="00A3730C" w:rsidRPr="00A25242">
          <w:rPr>
            <w:rStyle w:val="Hyperlink"/>
            <w:noProof/>
          </w:rPr>
          <w:t>Gambar 3</w:t>
        </w:r>
        <w:r w:rsidR="00A3730C" w:rsidRPr="00A25242">
          <w:rPr>
            <w:rStyle w:val="Hyperlink"/>
            <w:noProof/>
          </w:rPr>
          <w:noBreakHyphen/>
          <w:t>97 Report Pengeluaran Stok</w:t>
        </w:r>
        <w:r w:rsidR="00A3730C">
          <w:rPr>
            <w:noProof/>
            <w:webHidden/>
          </w:rPr>
          <w:tab/>
        </w:r>
        <w:r w:rsidR="00A3730C">
          <w:rPr>
            <w:noProof/>
            <w:webHidden/>
          </w:rPr>
          <w:fldChar w:fldCharType="begin"/>
        </w:r>
        <w:r w:rsidR="00A3730C">
          <w:rPr>
            <w:noProof/>
            <w:webHidden/>
          </w:rPr>
          <w:instrText xml:space="preserve"> PAGEREF _Toc440027159 \h </w:instrText>
        </w:r>
        <w:r w:rsidR="00A3730C">
          <w:rPr>
            <w:noProof/>
            <w:webHidden/>
          </w:rPr>
        </w:r>
        <w:r w:rsidR="00A3730C">
          <w:rPr>
            <w:noProof/>
            <w:webHidden/>
          </w:rPr>
          <w:fldChar w:fldCharType="separate"/>
        </w:r>
        <w:r w:rsidR="00A3730C">
          <w:rPr>
            <w:noProof/>
            <w:webHidden/>
          </w:rPr>
          <w:t>82</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60" w:history="1">
        <w:r w:rsidR="00A3730C" w:rsidRPr="00A25242">
          <w:rPr>
            <w:rStyle w:val="Hyperlink"/>
            <w:noProof/>
          </w:rPr>
          <w:t>Gambar 3</w:t>
        </w:r>
        <w:r w:rsidR="00A3730C" w:rsidRPr="00A25242">
          <w:rPr>
            <w:rStyle w:val="Hyperlink"/>
            <w:noProof/>
          </w:rPr>
          <w:noBreakHyphen/>
          <w:t>98 Monitoring Delivery Order – 1</w:t>
        </w:r>
        <w:r w:rsidR="00A3730C">
          <w:rPr>
            <w:noProof/>
            <w:webHidden/>
          </w:rPr>
          <w:tab/>
        </w:r>
        <w:r w:rsidR="00A3730C">
          <w:rPr>
            <w:noProof/>
            <w:webHidden/>
          </w:rPr>
          <w:fldChar w:fldCharType="begin"/>
        </w:r>
        <w:r w:rsidR="00A3730C">
          <w:rPr>
            <w:noProof/>
            <w:webHidden/>
          </w:rPr>
          <w:instrText xml:space="preserve"> PAGEREF _Toc440027160 \h </w:instrText>
        </w:r>
        <w:r w:rsidR="00A3730C">
          <w:rPr>
            <w:noProof/>
            <w:webHidden/>
          </w:rPr>
        </w:r>
        <w:r w:rsidR="00A3730C">
          <w:rPr>
            <w:noProof/>
            <w:webHidden/>
          </w:rPr>
          <w:fldChar w:fldCharType="separate"/>
        </w:r>
        <w:r w:rsidR="00A3730C">
          <w:rPr>
            <w:noProof/>
            <w:webHidden/>
          </w:rPr>
          <w:t>84</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61" w:history="1">
        <w:r w:rsidR="00A3730C" w:rsidRPr="00A25242">
          <w:rPr>
            <w:rStyle w:val="Hyperlink"/>
            <w:noProof/>
          </w:rPr>
          <w:t>Gambar 3</w:t>
        </w:r>
        <w:r w:rsidR="00A3730C" w:rsidRPr="00A25242">
          <w:rPr>
            <w:rStyle w:val="Hyperlink"/>
            <w:noProof/>
          </w:rPr>
          <w:noBreakHyphen/>
          <w:t>99 Monitoring Delivery Order – 2</w:t>
        </w:r>
        <w:r w:rsidR="00A3730C">
          <w:rPr>
            <w:noProof/>
            <w:webHidden/>
          </w:rPr>
          <w:tab/>
        </w:r>
        <w:r w:rsidR="00A3730C">
          <w:rPr>
            <w:noProof/>
            <w:webHidden/>
          </w:rPr>
          <w:fldChar w:fldCharType="begin"/>
        </w:r>
        <w:r w:rsidR="00A3730C">
          <w:rPr>
            <w:noProof/>
            <w:webHidden/>
          </w:rPr>
          <w:instrText xml:space="preserve"> PAGEREF _Toc440027161 \h </w:instrText>
        </w:r>
        <w:r w:rsidR="00A3730C">
          <w:rPr>
            <w:noProof/>
            <w:webHidden/>
          </w:rPr>
        </w:r>
        <w:r w:rsidR="00A3730C">
          <w:rPr>
            <w:noProof/>
            <w:webHidden/>
          </w:rPr>
          <w:fldChar w:fldCharType="separate"/>
        </w:r>
        <w:r w:rsidR="00A3730C">
          <w:rPr>
            <w:noProof/>
            <w:webHidden/>
          </w:rPr>
          <w:t>84</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62" w:history="1">
        <w:r w:rsidR="00A3730C" w:rsidRPr="00A25242">
          <w:rPr>
            <w:rStyle w:val="Hyperlink"/>
            <w:noProof/>
          </w:rPr>
          <w:t>Gambar 3</w:t>
        </w:r>
        <w:r w:rsidR="00A3730C" w:rsidRPr="00A25242">
          <w:rPr>
            <w:rStyle w:val="Hyperlink"/>
            <w:noProof/>
          </w:rPr>
          <w:noBreakHyphen/>
          <w:t>100 History Upload</w:t>
        </w:r>
        <w:r w:rsidR="00A3730C">
          <w:rPr>
            <w:noProof/>
            <w:webHidden/>
          </w:rPr>
          <w:tab/>
        </w:r>
        <w:r w:rsidR="00A3730C">
          <w:rPr>
            <w:noProof/>
            <w:webHidden/>
          </w:rPr>
          <w:fldChar w:fldCharType="begin"/>
        </w:r>
        <w:r w:rsidR="00A3730C">
          <w:rPr>
            <w:noProof/>
            <w:webHidden/>
          </w:rPr>
          <w:instrText xml:space="preserve"> PAGEREF _Toc440027162 \h </w:instrText>
        </w:r>
        <w:r w:rsidR="00A3730C">
          <w:rPr>
            <w:noProof/>
            <w:webHidden/>
          </w:rPr>
        </w:r>
        <w:r w:rsidR="00A3730C">
          <w:rPr>
            <w:noProof/>
            <w:webHidden/>
          </w:rPr>
          <w:fldChar w:fldCharType="separate"/>
        </w:r>
        <w:r w:rsidR="00A3730C">
          <w:rPr>
            <w:noProof/>
            <w:webHidden/>
          </w:rPr>
          <w:t>84</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63" w:history="1">
        <w:r w:rsidR="00A3730C" w:rsidRPr="00A25242">
          <w:rPr>
            <w:rStyle w:val="Hyperlink"/>
            <w:noProof/>
          </w:rPr>
          <w:t>Gambar 3</w:t>
        </w:r>
        <w:r w:rsidR="00A3730C" w:rsidRPr="00A25242">
          <w:rPr>
            <w:rStyle w:val="Hyperlink"/>
            <w:noProof/>
          </w:rPr>
          <w:noBreakHyphen/>
          <w:t>101 Detail History Upload Vendor ke Kargo</w:t>
        </w:r>
        <w:r w:rsidR="00A3730C">
          <w:rPr>
            <w:noProof/>
            <w:webHidden/>
          </w:rPr>
          <w:tab/>
        </w:r>
        <w:r w:rsidR="00A3730C">
          <w:rPr>
            <w:noProof/>
            <w:webHidden/>
          </w:rPr>
          <w:fldChar w:fldCharType="begin"/>
        </w:r>
        <w:r w:rsidR="00A3730C">
          <w:rPr>
            <w:noProof/>
            <w:webHidden/>
          </w:rPr>
          <w:instrText xml:space="preserve"> PAGEREF _Toc440027163 \h </w:instrText>
        </w:r>
        <w:r w:rsidR="00A3730C">
          <w:rPr>
            <w:noProof/>
            <w:webHidden/>
          </w:rPr>
        </w:r>
        <w:r w:rsidR="00A3730C">
          <w:rPr>
            <w:noProof/>
            <w:webHidden/>
          </w:rPr>
          <w:fldChar w:fldCharType="separate"/>
        </w:r>
        <w:r w:rsidR="00A3730C">
          <w:rPr>
            <w:noProof/>
            <w:webHidden/>
          </w:rPr>
          <w:t>85</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64" w:history="1">
        <w:r w:rsidR="00A3730C" w:rsidRPr="00A25242">
          <w:rPr>
            <w:rStyle w:val="Hyperlink"/>
            <w:noProof/>
          </w:rPr>
          <w:t>Gambar 3</w:t>
        </w:r>
        <w:r w:rsidR="00A3730C" w:rsidRPr="00A25242">
          <w:rPr>
            <w:rStyle w:val="Hyperlink"/>
            <w:noProof/>
          </w:rPr>
          <w:noBreakHyphen/>
          <w:t>102 Detail History Upload Kargo ke Cabang</w:t>
        </w:r>
        <w:r w:rsidR="00A3730C">
          <w:rPr>
            <w:noProof/>
            <w:webHidden/>
          </w:rPr>
          <w:tab/>
        </w:r>
        <w:r w:rsidR="00A3730C">
          <w:rPr>
            <w:noProof/>
            <w:webHidden/>
          </w:rPr>
          <w:fldChar w:fldCharType="begin"/>
        </w:r>
        <w:r w:rsidR="00A3730C">
          <w:rPr>
            <w:noProof/>
            <w:webHidden/>
          </w:rPr>
          <w:instrText xml:space="preserve"> PAGEREF _Toc440027164 \h </w:instrText>
        </w:r>
        <w:r w:rsidR="00A3730C">
          <w:rPr>
            <w:noProof/>
            <w:webHidden/>
          </w:rPr>
        </w:r>
        <w:r w:rsidR="00A3730C">
          <w:rPr>
            <w:noProof/>
            <w:webHidden/>
          </w:rPr>
          <w:fldChar w:fldCharType="separate"/>
        </w:r>
        <w:r w:rsidR="00A3730C">
          <w:rPr>
            <w:noProof/>
            <w:webHidden/>
          </w:rPr>
          <w:t>85</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65" w:history="1">
        <w:r w:rsidR="00A3730C" w:rsidRPr="00A25242">
          <w:rPr>
            <w:rStyle w:val="Hyperlink"/>
            <w:noProof/>
          </w:rPr>
          <w:t>Gambar 3</w:t>
        </w:r>
        <w:r w:rsidR="00A3730C" w:rsidRPr="00A25242">
          <w:rPr>
            <w:rStyle w:val="Hyperlink"/>
            <w:noProof/>
          </w:rPr>
          <w:noBreakHyphen/>
          <w:t>103 Delivery Order</w:t>
        </w:r>
        <w:r w:rsidR="00A3730C">
          <w:rPr>
            <w:noProof/>
            <w:webHidden/>
          </w:rPr>
          <w:tab/>
        </w:r>
        <w:r w:rsidR="00A3730C">
          <w:rPr>
            <w:noProof/>
            <w:webHidden/>
          </w:rPr>
          <w:fldChar w:fldCharType="begin"/>
        </w:r>
        <w:r w:rsidR="00A3730C">
          <w:rPr>
            <w:noProof/>
            <w:webHidden/>
          </w:rPr>
          <w:instrText xml:space="preserve"> PAGEREF _Toc440027165 \h </w:instrText>
        </w:r>
        <w:r w:rsidR="00A3730C">
          <w:rPr>
            <w:noProof/>
            <w:webHidden/>
          </w:rPr>
        </w:r>
        <w:r w:rsidR="00A3730C">
          <w:rPr>
            <w:noProof/>
            <w:webHidden/>
          </w:rPr>
          <w:fldChar w:fldCharType="separate"/>
        </w:r>
        <w:r w:rsidR="00A3730C">
          <w:rPr>
            <w:noProof/>
            <w:webHidden/>
          </w:rPr>
          <w:t>87</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66" w:history="1">
        <w:r w:rsidR="00A3730C" w:rsidRPr="00A25242">
          <w:rPr>
            <w:rStyle w:val="Hyperlink"/>
            <w:noProof/>
          </w:rPr>
          <w:t>Gambar 3</w:t>
        </w:r>
        <w:r w:rsidR="00A3730C" w:rsidRPr="00A25242">
          <w:rPr>
            <w:rStyle w:val="Hyperlink"/>
            <w:noProof/>
          </w:rPr>
          <w:noBreakHyphen/>
          <w:t>104 Revisi Delivery Order</w:t>
        </w:r>
        <w:r w:rsidR="00A3730C">
          <w:rPr>
            <w:noProof/>
            <w:webHidden/>
          </w:rPr>
          <w:tab/>
        </w:r>
        <w:r w:rsidR="00A3730C">
          <w:rPr>
            <w:noProof/>
            <w:webHidden/>
          </w:rPr>
          <w:fldChar w:fldCharType="begin"/>
        </w:r>
        <w:r w:rsidR="00A3730C">
          <w:rPr>
            <w:noProof/>
            <w:webHidden/>
          </w:rPr>
          <w:instrText xml:space="preserve"> PAGEREF _Toc440027166 \h </w:instrText>
        </w:r>
        <w:r w:rsidR="00A3730C">
          <w:rPr>
            <w:noProof/>
            <w:webHidden/>
          </w:rPr>
        </w:r>
        <w:r w:rsidR="00A3730C">
          <w:rPr>
            <w:noProof/>
            <w:webHidden/>
          </w:rPr>
          <w:fldChar w:fldCharType="separate"/>
        </w:r>
        <w:r w:rsidR="00A3730C">
          <w:rPr>
            <w:noProof/>
            <w:webHidden/>
          </w:rPr>
          <w:t>88</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67" w:history="1">
        <w:r w:rsidR="00A3730C" w:rsidRPr="00A25242">
          <w:rPr>
            <w:rStyle w:val="Hyperlink"/>
            <w:noProof/>
          </w:rPr>
          <w:t>Gambar 3</w:t>
        </w:r>
        <w:r w:rsidR="00A3730C" w:rsidRPr="00A25242">
          <w:rPr>
            <w:rStyle w:val="Hyperlink"/>
            <w:noProof/>
          </w:rPr>
          <w:noBreakHyphen/>
          <w:t>105 Delivery Order Payment</w:t>
        </w:r>
        <w:r w:rsidR="00A3730C">
          <w:rPr>
            <w:noProof/>
            <w:webHidden/>
          </w:rPr>
          <w:tab/>
        </w:r>
        <w:r w:rsidR="00A3730C">
          <w:rPr>
            <w:noProof/>
            <w:webHidden/>
          </w:rPr>
          <w:fldChar w:fldCharType="begin"/>
        </w:r>
        <w:r w:rsidR="00A3730C">
          <w:rPr>
            <w:noProof/>
            <w:webHidden/>
          </w:rPr>
          <w:instrText xml:space="preserve"> PAGEREF _Toc440027167 \h </w:instrText>
        </w:r>
        <w:r w:rsidR="00A3730C">
          <w:rPr>
            <w:noProof/>
            <w:webHidden/>
          </w:rPr>
        </w:r>
        <w:r w:rsidR="00A3730C">
          <w:rPr>
            <w:noProof/>
            <w:webHidden/>
          </w:rPr>
          <w:fldChar w:fldCharType="separate"/>
        </w:r>
        <w:r w:rsidR="00A3730C">
          <w:rPr>
            <w:noProof/>
            <w:webHidden/>
          </w:rPr>
          <w:t>89</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68" w:history="1">
        <w:r w:rsidR="00A3730C" w:rsidRPr="00A25242">
          <w:rPr>
            <w:rStyle w:val="Hyperlink"/>
            <w:noProof/>
          </w:rPr>
          <w:t>Gambar 3</w:t>
        </w:r>
        <w:r w:rsidR="00A3730C" w:rsidRPr="00A25242">
          <w:rPr>
            <w:rStyle w:val="Hyperlink"/>
            <w:noProof/>
          </w:rPr>
          <w:noBreakHyphen/>
          <w:t>106 Revisi Delivery Order Payment</w:t>
        </w:r>
        <w:r w:rsidR="00A3730C">
          <w:rPr>
            <w:noProof/>
            <w:webHidden/>
          </w:rPr>
          <w:tab/>
        </w:r>
        <w:r w:rsidR="00A3730C">
          <w:rPr>
            <w:noProof/>
            <w:webHidden/>
          </w:rPr>
          <w:fldChar w:fldCharType="begin"/>
        </w:r>
        <w:r w:rsidR="00A3730C">
          <w:rPr>
            <w:noProof/>
            <w:webHidden/>
          </w:rPr>
          <w:instrText xml:space="preserve"> PAGEREF _Toc440027168 \h </w:instrText>
        </w:r>
        <w:r w:rsidR="00A3730C">
          <w:rPr>
            <w:noProof/>
            <w:webHidden/>
          </w:rPr>
        </w:r>
        <w:r w:rsidR="00A3730C">
          <w:rPr>
            <w:noProof/>
            <w:webHidden/>
          </w:rPr>
          <w:fldChar w:fldCharType="separate"/>
        </w:r>
        <w:r w:rsidR="00A3730C">
          <w:rPr>
            <w:noProof/>
            <w:webHidden/>
          </w:rPr>
          <w:t>90</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69" w:history="1">
        <w:r w:rsidR="00A3730C" w:rsidRPr="00A25242">
          <w:rPr>
            <w:rStyle w:val="Hyperlink"/>
            <w:noProof/>
          </w:rPr>
          <w:t>Gambar 3</w:t>
        </w:r>
        <w:r w:rsidR="00A3730C" w:rsidRPr="00A25242">
          <w:rPr>
            <w:rStyle w:val="Hyperlink"/>
            <w:noProof/>
          </w:rPr>
          <w:noBreakHyphen/>
          <w:t>107 Daftar Stok</w:t>
        </w:r>
        <w:r w:rsidR="00A3730C">
          <w:rPr>
            <w:noProof/>
            <w:webHidden/>
          </w:rPr>
          <w:tab/>
        </w:r>
        <w:r w:rsidR="00A3730C">
          <w:rPr>
            <w:noProof/>
            <w:webHidden/>
          </w:rPr>
          <w:fldChar w:fldCharType="begin"/>
        </w:r>
        <w:r w:rsidR="00A3730C">
          <w:rPr>
            <w:noProof/>
            <w:webHidden/>
          </w:rPr>
          <w:instrText xml:space="preserve"> PAGEREF _Toc440027169 \h </w:instrText>
        </w:r>
        <w:r w:rsidR="00A3730C">
          <w:rPr>
            <w:noProof/>
            <w:webHidden/>
          </w:rPr>
        </w:r>
        <w:r w:rsidR="00A3730C">
          <w:rPr>
            <w:noProof/>
            <w:webHidden/>
          </w:rPr>
          <w:fldChar w:fldCharType="separate"/>
        </w:r>
        <w:r w:rsidR="00A3730C">
          <w:rPr>
            <w:noProof/>
            <w:webHidden/>
          </w:rPr>
          <w:t>91</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70" w:history="1">
        <w:r w:rsidR="00A3730C" w:rsidRPr="00A25242">
          <w:rPr>
            <w:rStyle w:val="Hyperlink"/>
            <w:noProof/>
          </w:rPr>
          <w:t>Gambar 3</w:t>
        </w:r>
        <w:r w:rsidR="00A3730C" w:rsidRPr="00A25242">
          <w:rPr>
            <w:rStyle w:val="Hyperlink"/>
            <w:noProof/>
          </w:rPr>
          <w:noBreakHyphen/>
          <w:t>108 Print Report Stok</w:t>
        </w:r>
        <w:r w:rsidR="00A3730C">
          <w:rPr>
            <w:noProof/>
            <w:webHidden/>
          </w:rPr>
          <w:tab/>
        </w:r>
        <w:r w:rsidR="00A3730C">
          <w:rPr>
            <w:noProof/>
            <w:webHidden/>
          </w:rPr>
          <w:fldChar w:fldCharType="begin"/>
        </w:r>
        <w:r w:rsidR="00A3730C">
          <w:rPr>
            <w:noProof/>
            <w:webHidden/>
          </w:rPr>
          <w:instrText xml:space="preserve"> PAGEREF _Toc440027170 \h </w:instrText>
        </w:r>
        <w:r w:rsidR="00A3730C">
          <w:rPr>
            <w:noProof/>
            <w:webHidden/>
          </w:rPr>
        </w:r>
        <w:r w:rsidR="00A3730C">
          <w:rPr>
            <w:noProof/>
            <w:webHidden/>
          </w:rPr>
          <w:fldChar w:fldCharType="separate"/>
        </w:r>
        <w:r w:rsidR="00A3730C">
          <w:rPr>
            <w:noProof/>
            <w:webHidden/>
          </w:rPr>
          <w:t>92</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71" w:history="1">
        <w:r w:rsidR="00A3730C" w:rsidRPr="00A25242">
          <w:rPr>
            <w:rStyle w:val="Hyperlink"/>
            <w:noProof/>
          </w:rPr>
          <w:t>Gambar 3</w:t>
        </w:r>
        <w:r w:rsidR="00A3730C" w:rsidRPr="00A25242">
          <w:rPr>
            <w:rStyle w:val="Hyperlink"/>
            <w:noProof/>
          </w:rPr>
          <w:noBreakHyphen/>
          <w:t>109 Report Stok</w:t>
        </w:r>
        <w:r w:rsidR="00A3730C">
          <w:rPr>
            <w:noProof/>
            <w:webHidden/>
          </w:rPr>
          <w:tab/>
        </w:r>
        <w:r w:rsidR="00A3730C">
          <w:rPr>
            <w:noProof/>
            <w:webHidden/>
          </w:rPr>
          <w:fldChar w:fldCharType="begin"/>
        </w:r>
        <w:r w:rsidR="00A3730C">
          <w:rPr>
            <w:noProof/>
            <w:webHidden/>
          </w:rPr>
          <w:instrText xml:space="preserve"> PAGEREF _Toc440027171 \h </w:instrText>
        </w:r>
        <w:r w:rsidR="00A3730C">
          <w:rPr>
            <w:noProof/>
            <w:webHidden/>
          </w:rPr>
        </w:r>
        <w:r w:rsidR="00A3730C">
          <w:rPr>
            <w:noProof/>
            <w:webHidden/>
          </w:rPr>
          <w:fldChar w:fldCharType="separate"/>
        </w:r>
        <w:r w:rsidR="00A3730C">
          <w:rPr>
            <w:noProof/>
            <w:webHidden/>
          </w:rPr>
          <w:t>92</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72" w:history="1">
        <w:r w:rsidR="00A3730C" w:rsidRPr="00A25242">
          <w:rPr>
            <w:rStyle w:val="Hyperlink"/>
            <w:noProof/>
          </w:rPr>
          <w:t>Gambar 3</w:t>
        </w:r>
        <w:r w:rsidR="00A3730C" w:rsidRPr="00A25242">
          <w:rPr>
            <w:rStyle w:val="Hyperlink"/>
            <w:noProof/>
          </w:rPr>
          <w:noBreakHyphen/>
          <w:t>111 Report Monitoring PR-PO-DO</w:t>
        </w:r>
        <w:r w:rsidR="00A3730C">
          <w:rPr>
            <w:noProof/>
            <w:webHidden/>
          </w:rPr>
          <w:tab/>
        </w:r>
        <w:r w:rsidR="00A3730C">
          <w:rPr>
            <w:noProof/>
            <w:webHidden/>
          </w:rPr>
          <w:fldChar w:fldCharType="begin"/>
        </w:r>
        <w:r w:rsidR="00A3730C">
          <w:rPr>
            <w:noProof/>
            <w:webHidden/>
          </w:rPr>
          <w:instrText xml:space="preserve"> PAGEREF _Toc440027172 \h </w:instrText>
        </w:r>
        <w:r w:rsidR="00A3730C">
          <w:rPr>
            <w:noProof/>
            <w:webHidden/>
          </w:rPr>
        </w:r>
        <w:r w:rsidR="00A3730C">
          <w:rPr>
            <w:noProof/>
            <w:webHidden/>
          </w:rPr>
          <w:fldChar w:fldCharType="separate"/>
        </w:r>
        <w:r w:rsidR="00A3730C">
          <w:rPr>
            <w:noProof/>
            <w:webHidden/>
          </w:rPr>
          <w:t>93</w:t>
        </w:r>
        <w:r w:rsidR="00A3730C">
          <w:rPr>
            <w:noProof/>
            <w:webHidden/>
          </w:rPr>
          <w:fldChar w:fldCharType="end"/>
        </w:r>
      </w:hyperlink>
    </w:p>
    <w:p w:rsidR="00A3730C" w:rsidRDefault="00E95F7C">
      <w:pPr>
        <w:pStyle w:val="TableofFigures"/>
        <w:tabs>
          <w:tab w:val="right" w:leader="dot" w:pos="9350"/>
        </w:tabs>
        <w:rPr>
          <w:rFonts w:asciiTheme="minorHAnsi" w:eastAsiaTheme="minorEastAsia" w:hAnsiTheme="minorHAnsi" w:cstheme="minorBidi"/>
          <w:noProof/>
          <w:sz w:val="22"/>
          <w:szCs w:val="22"/>
        </w:rPr>
      </w:pPr>
      <w:hyperlink w:anchor="_Toc440027173" w:history="1">
        <w:r w:rsidR="00A3730C" w:rsidRPr="00A25242">
          <w:rPr>
            <w:rStyle w:val="Hyperlink"/>
            <w:noProof/>
          </w:rPr>
          <w:t>Gambar 3</w:t>
        </w:r>
        <w:r w:rsidR="00A3730C" w:rsidRPr="00A25242">
          <w:rPr>
            <w:rStyle w:val="Hyperlink"/>
            <w:noProof/>
          </w:rPr>
          <w:noBreakHyphen/>
          <w:t>112 Report Intensitas Vendor</w:t>
        </w:r>
        <w:r w:rsidR="00A3730C">
          <w:rPr>
            <w:noProof/>
            <w:webHidden/>
          </w:rPr>
          <w:tab/>
        </w:r>
        <w:r w:rsidR="00A3730C">
          <w:rPr>
            <w:noProof/>
            <w:webHidden/>
          </w:rPr>
          <w:fldChar w:fldCharType="begin"/>
        </w:r>
        <w:r w:rsidR="00A3730C">
          <w:rPr>
            <w:noProof/>
            <w:webHidden/>
          </w:rPr>
          <w:instrText xml:space="preserve"> PAGEREF _Toc440027173 \h </w:instrText>
        </w:r>
        <w:r w:rsidR="00A3730C">
          <w:rPr>
            <w:noProof/>
            <w:webHidden/>
          </w:rPr>
        </w:r>
        <w:r w:rsidR="00A3730C">
          <w:rPr>
            <w:noProof/>
            <w:webHidden/>
          </w:rPr>
          <w:fldChar w:fldCharType="separate"/>
        </w:r>
        <w:r w:rsidR="00A3730C">
          <w:rPr>
            <w:noProof/>
            <w:webHidden/>
          </w:rPr>
          <w:t>94</w:t>
        </w:r>
        <w:r w:rsidR="00A3730C">
          <w:rPr>
            <w:noProof/>
            <w:webHidden/>
          </w:rPr>
          <w:fldChar w:fldCharType="end"/>
        </w:r>
      </w:hyperlink>
    </w:p>
    <w:p w:rsidR="00B10E5C" w:rsidRDefault="001B7A96" w:rsidP="005658A5">
      <w:pPr>
        <w:pStyle w:val="ControlTableTitle"/>
        <w:ind w:left="200"/>
      </w:pPr>
      <w:r>
        <w:rPr>
          <w:rFonts w:ascii="Times New Roman" w:hAnsi="Times New Roman"/>
          <w:b w:val="0"/>
          <w:caps w:val="0"/>
          <w:sz w:val="24"/>
          <w:szCs w:val="24"/>
        </w:rPr>
        <w:fldChar w:fldCharType="end"/>
      </w:r>
    </w:p>
    <w:p w:rsidR="00B10E5C" w:rsidRPr="00F75A8F" w:rsidRDefault="00B10E5C" w:rsidP="005658A5">
      <w:pPr>
        <w:pStyle w:val="ControlTableTitle"/>
        <w:ind w:left="200"/>
      </w:pPr>
    </w:p>
    <w:p w:rsidR="001B7A96" w:rsidRDefault="005658A5" w:rsidP="001B7A96">
      <w:pPr>
        <w:pStyle w:val="TOC1"/>
        <w:rPr>
          <w:rFonts w:asciiTheme="minorHAnsi" w:eastAsiaTheme="minorEastAsia" w:hAnsiTheme="minorHAnsi" w:cstheme="minorBidi"/>
          <w:b w:val="0"/>
          <w:bCs w:val="0"/>
          <w:caps w:val="0"/>
          <w:sz w:val="22"/>
          <w:szCs w:val="22"/>
        </w:rPr>
      </w:pPr>
      <w:r>
        <w:rPr>
          <w:rFonts w:ascii="Arial" w:hAnsi="Arial" w:cs="Arial"/>
          <w:bCs w:val="0"/>
          <w:caps w:val="0"/>
        </w:rPr>
        <w:fldChar w:fldCharType="begin"/>
      </w:r>
      <w:r>
        <w:rPr>
          <w:rFonts w:ascii="Arial" w:hAnsi="Arial" w:cs="Arial"/>
          <w:bCs w:val="0"/>
          <w:caps w:val="0"/>
        </w:rPr>
        <w:instrText xml:space="preserve"> TOC \h \z \t "Caption,1,PageTitle,1,Section Heading,1" </w:instrText>
      </w:r>
      <w:r>
        <w:rPr>
          <w:rFonts w:ascii="Arial" w:hAnsi="Arial" w:cs="Arial"/>
          <w:bCs w:val="0"/>
          <w:caps w:val="0"/>
        </w:rPr>
        <w:fldChar w:fldCharType="separate"/>
      </w:r>
    </w:p>
    <w:p w:rsidR="001B7A96" w:rsidRDefault="001B7A96">
      <w:pPr>
        <w:pStyle w:val="TOC1"/>
        <w:rPr>
          <w:rFonts w:asciiTheme="minorHAnsi" w:eastAsiaTheme="minorEastAsia" w:hAnsiTheme="minorHAnsi" w:cstheme="minorBidi"/>
          <w:b w:val="0"/>
          <w:bCs w:val="0"/>
          <w:caps w:val="0"/>
          <w:sz w:val="22"/>
          <w:szCs w:val="22"/>
        </w:rPr>
      </w:pPr>
    </w:p>
    <w:p w:rsidR="005658A5" w:rsidRDefault="005658A5" w:rsidP="005658A5">
      <w:pPr>
        <w:pStyle w:val="ControlTableTitle"/>
        <w:rPr>
          <w:rFonts w:ascii="Arial" w:hAnsi="Arial" w:cs="Arial"/>
          <w:bCs/>
          <w:caps w:val="0"/>
          <w:noProof/>
          <w:sz w:val="24"/>
          <w:szCs w:val="28"/>
        </w:rPr>
      </w:pPr>
      <w:r>
        <w:rPr>
          <w:rFonts w:ascii="Arial" w:hAnsi="Arial" w:cs="Arial"/>
          <w:bCs/>
          <w:caps w:val="0"/>
          <w:noProof/>
          <w:sz w:val="24"/>
          <w:szCs w:val="28"/>
        </w:rPr>
        <w:fldChar w:fldCharType="end"/>
      </w:r>
    </w:p>
    <w:p w:rsidR="0091223D" w:rsidRDefault="0091223D" w:rsidP="005658A5">
      <w:pPr>
        <w:pStyle w:val="ControlTableTitle"/>
      </w:pPr>
    </w:p>
    <w:p w:rsidR="005658A5" w:rsidRDefault="005658A5"/>
    <w:p w:rsidR="00E4652F" w:rsidRPr="00F75A8F" w:rsidRDefault="00E4652F" w:rsidP="00E4652F">
      <w:pPr>
        <w:pStyle w:val="ControlTableTitle"/>
        <w:rPr>
          <w:noProof/>
        </w:rPr>
      </w:pPr>
    </w:p>
    <w:p w:rsidR="00594876" w:rsidRPr="00F75A8F" w:rsidRDefault="00594876">
      <w:pPr>
        <w:pStyle w:val="BodyText"/>
        <w:ind w:left="0"/>
        <w:jc w:val="left"/>
        <w:rPr>
          <w:rFonts w:ascii="Arial" w:hAnsi="Arial" w:cs="Arial"/>
          <w:caps/>
          <w:noProof/>
          <w:szCs w:val="28"/>
        </w:rPr>
      </w:pPr>
    </w:p>
    <w:p w:rsidR="006D472B" w:rsidRPr="00F75A8F" w:rsidRDefault="00594876" w:rsidP="006D472B">
      <w:pPr>
        <w:pStyle w:val="Heading1"/>
        <w:rPr>
          <w:rFonts w:ascii="Trebuchet MS" w:hAnsi="Trebuchet MS" w:cs="Arial"/>
        </w:rPr>
      </w:pPr>
      <w:bookmarkStart w:id="317" w:name="_Toc523878297"/>
      <w:bookmarkStart w:id="318" w:name="_Toc436203377"/>
      <w:bookmarkStart w:id="319" w:name="_Toc452813577"/>
      <w:bookmarkEnd w:id="0"/>
      <w:r w:rsidRPr="00F75A8F">
        <w:br w:type="page"/>
      </w:r>
      <w:bookmarkStart w:id="320" w:name="_Toc307323625"/>
      <w:bookmarkStart w:id="321" w:name="_Toc437774409"/>
      <w:bookmarkStart w:id="322" w:name="_Toc440541235"/>
      <w:r w:rsidR="006D472B" w:rsidRPr="00F75A8F">
        <w:rPr>
          <w:rFonts w:ascii="Trebuchet MS" w:hAnsi="Trebuchet MS" w:cs="Arial"/>
          <w:caps w:val="0"/>
        </w:rPr>
        <w:lastRenderedPageBreak/>
        <w:t>PENDAHULUAN</w:t>
      </w:r>
      <w:bookmarkEnd w:id="320"/>
      <w:bookmarkEnd w:id="321"/>
      <w:bookmarkEnd w:id="322"/>
    </w:p>
    <w:p w:rsidR="00F907D6" w:rsidRPr="00F75A8F" w:rsidRDefault="00F907D6" w:rsidP="00F907D6">
      <w:pPr>
        <w:ind w:left="432"/>
        <w:rPr>
          <w:rFonts w:ascii="Trebuchet MS" w:hAnsi="Trebuchet MS"/>
          <w:sz w:val="20"/>
          <w:szCs w:val="20"/>
        </w:rPr>
      </w:pPr>
      <w:r w:rsidRPr="00F75A8F">
        <w:rPr>
          <w:rFonts w:ascii="Trebuchet MS" w:hAnsi="Trebuchet MS"/>
          <w:sz w:val="20"/>
          <w:szCs w:val="20"/>
          <w:lang w:val="de-DE"/>
        </w:rPr>
        <w:t xml:space="preserve">Dokumen ini berisi spesifikasi desain </w:t>
      </w:r>
      <w:r w:rsidR="00AE0BC6" w:rsidRPr="00AE0BC6">
        <w:rPr>
          <w:rFonts w:ascii="Trebuchet MS" w:hAnsi="Trebuchet MS"/>
          <w:sz w:val="20"/>
          <w:szCs w:val="20"/>
          <w:lang w:val="de-DE"/>
        </w:rPr>
        <w:t>produk</w:t>
      </w:r>
      <w:r w:rsidRPr="00F75A8F">
        <w:rPr>
          <w:rFonts w:ascii="Trebuchet MS" w:hAnsi="Trebuchet MS"/>
          <w:sz w:val="20"/>
          <w:szCs w:val="20"/>
          <w:lang w:val="de-DE"/>
        </w:rPr>
        <w:t xml:space="preserve"> TI untuk proyek </w:t>
      </w:r>
      <w:r w:rsidR="006D7223">
        <w:rPr>
          <w:rFonts w:ascii="Trebuchet MS" w:hAnsi="Trebuchet MS"/>
          <w:sz w:val="20"/>
          <w:szCs w:val="20"/>
          <w:lang w:val="de-DE"/>
        </w:rPr>
        <w:t>PAMS</w:t>
      </w:r>
      <w:r w:rsidRPr="00F75A8F">
        <w:rPr>
          <w:rFonts w:ascii="Trebuchet MS" w:hAnsi="Trebuchet MS"/>
          <w:sz w:val="20"/>
          <w:szCs w:val="20"/>
          <w:lang w:val="de-DE"/>
        </w:rPr>
        <w:t xml:space="preserve">. </w:t>
      </w:r>
      <w:r w:rsidRPr="00F75A8F">
        <w:rPr>
          <w:rFonts w:ascii="Trebuchet MS" w:hAnsi="Trebuchet MS"/>
          <w:sz w:val="20"/>
          <w:szCs w:val="20"/>
        </w:rPr>
        <w:t>Spesifikasi desain dalam dokumen ini meliputi spesifikasi desain functional requirement dan non functional requirement.</w:t>
      </w:r>
    </w:p>
    <w:p w:rsidR="00B76291" w:rsidRPr="00F75A8F" w:rsidRDefault="00B76291" w:rsidP="00F907D6">
      <w:pPr>
        <w:ind w:left="432"/>
        <w:rPr>
          <w:rFonts w:ascii="Trebuchet MS" w:hAnsi="Trebuchet MS"/>
          <w:sz w:val="20"/>
          <w:szCs w:val="20"/>
        </w:rPr>
      </w:pPr>
    </w:p>
    <w:p w:rsidR="00F907D6" w:rsidRPr="00F75A8F" w:rsidRDefault="00F907D6" w:rsidP="00F907D6">
      <w:pPr>
        <w:ind w:left="432"/>
        <w:rPr>
          <w:rFonts w:ascii="Trebuchet MS" w:hAnsi="Trebuchet MS"/>
          <w:sz w:val="20"/>
          <w:szCs w:val="20"/>
          <w:lang w:val="de-DE"/>
        </w:rPr>
      </w:pPr>
      <w:r w:rsidRPr="00F75A8F">
        <w:rPr>
          <w:rFonts w:ascii="Trebuchet MS" w:hAnsi="Trebuchet MS"/>
          <w:sz w:val="20"/>
          <w:szCs w:val="20"/>
          <w:lang w:val="de-DE"/>
        </w:rPr>
        <w:t xml:space="preserve">Dokumen ini digunakan sebagai dasar untuk </w:t>
      </w:r>
      <w:r w:rsidR="00B76291" w:rsidRPr="00F75A8F">
        <w:rPr>
          <w:rFonts w:ascii="Trebuchet MS" w:hAnsi="Trebuchet MS"/>
          <w:sz w:val="20"/>
          <w:szCs w:val="20"/>
          <w:lang w:val="de-DE"/>
        </w:rPr>
        <w:t>:</w:t>
      </w:r>
    </w:p>
    <w:p w:rsidR="00F907D6" w:rsidRPr="00F75A8F" w:rsidRDefault="00F907D6" w:rsidP="006A17AD">
      <w:pPr>
        <w:numPr>
          <w:ilvl w:val="0"/>
          <w:numId w:val="8"/>
        </w:numPr>
        <w:rPr>
          <w:rFonts w:ascii="Trebuchet MS" w:hAnsi="Trebuchet MS"/>
          <w:sz w:val="20"/>
          <w:szCs w:val="20"/>
          <w:lang w:val="de-DE"/>
        </w:rPr>
      </w:pPr>
      <w:r w:rsidRPr="00F75A8F">
        <w:rPr>
          <w:rFonts w:ascii="Trebuchet MS" w:hAnsi="Trebuchet MS"/>
          <w:sz w:val="20"/>
          <w:szCs w:val="20"/>
          <w:lang w:val="de-DE"/>
        </w:rPr>
        <w:t xml:space="preserve">Membangun </w:t>
      </w:r>
      <w:r w:rsidR="00AE0BC6" w:rsidRPr="00AE0BC6">
        <w:rPr>
          <w:rFonts w:ascii="Trebuchet MS" w:hAnsi="Trebuchet MS"/>
          <w:sz w:val="20"/>
          <w:szCs w:val="20"/>
          <w:lang w:val="de-DE"/>
        </w:rPr>
        <w:t>produk</w:t>
      </w:r>
      <w:r w:rsidR="00AE0BC6" w:rsidRPr="00F75A8F">
        <w:rPr>
          <w:rFonts w:ascii="Trebuchet MS" w:hAnsi="Trebuchet MS"/>
          <w:sz w:val="20"/>
          <w:szCs w:val="20"/>
          <w:lang w:val="de-DE"/>
        </w:rPr>
        <w:t xml:space="preserve"> </w:t>
      </w:r>
      <w:r w:rsidRPr="00F75A8F">
        <w:rPr>
          <w:rFonts w:ascii="Trebuchet MS" w:hAnsi="Trebuchet MS"/>
          <w:sz w:val="20"/>
          <w:szCs w:val="20"/>
          <w:lang w:val="de-DE"/>
        </w:rPr>
        <w:t>TI baik yang berupa aplikasi maupun infrastruktur.</w:t>
      </w:r>
    </w:p>
    <w:p w:rsidR="00F907D6" w:rsidRPr="00F75A8F" w:rsidRDefault="00F907D6" w:rsidP="006A17AD">
      <w:pPr>
        <w:numPr>
          <w:ilvl w:val="0"/>
          <w:numId w:val="8"/>
        </w:numPr>
        <w:rPr>
          <w:rFonts w:ascii="Trebuchet MS" w:hAnsi="Trebuchet MS"/>
          <w:sz w:val="20"/>
          <w:szCs w:val="20"/>
          <w:lang w:val="de-DE"/>
        </w:rPr>
      </w:pPr>
      <w:r w:rsidRPr="00F75A8F">
        <w:rPr>
          <w:rFonts w:ascii="Trebuchet MS" w:hAnsi="Trebuchet MS"/>
          <w:sz w:val="20"/>
          <w:szCs w:val="20"/>
          <w:lang w:val="de-DE"/>
        </w:rPr>
        <w:t>Menetapkan spesifikasi kebutuhan barang ataupun jasa yang akan dibeli.</w:t>
      </w:r>
    </w:p>
    <w:p w:rsidR="00462D17" w:rsidRPr="00F75A8F" w:rsidRDefault="00462D17" w:rsidP="006D472B">
      <w:pPr>
        <w:pStyle w:val="Heading1"/>
        <w:numPr>
          <w:ilvl w:val="0"/>
          <w:numId w:val="0"/>
        </w:numPr>
        <w:ind w:left="432"/>
        <w:rPr>
          <w:rFonts w:ascii="Trebuchet MS" w:hAnsi="Trebuchet MS" w:cs="Arial"/>
          <w:lang w:val="de-DE"/>
        </w:rPr>
      </w:pPr>
    </w:p>
    <w:p w:rsidR="00462D17" w:rsidRPr="00F75A8F" w:rsidRDefault="00462D17" w:rsidP="00462D17">
      <w:pPr>
        <w:pStyle w:val="Heading1"/>
        <w:rPr>
          <w:rFonts w:ascii="Trebuchet MS" w:hAnsi="Trebuchet MS" w:cs="Arial"/>
        </w:rPr>
      </w:pPr>
      <w:bookmarkStart w:id="323" w:name="_Toc437774410"/>
      <w:bookmarkStart w:id="324" w:name="_Toc440541236"/>
      <w:r w:rsidRPr="00F75A8F">
        <w:rPr>
          <w:rFonts w:ascii="Trebuchet MS" w:hAnsi="Trebuchet MS" w:cs="Arial"/>
          <w:caps w:val="0"/>
        </w:rPr>
        <w:t>SYSTEM DESIGN</w:t>
      </w:r>
      <w:bookmarkEnd w:id="323"/>
      <w:bookmarkEnd w:id="324"/>
    </w:p>
    <w:p w:rsidR="00462D17" w:rsidRPr="00BE32C3" w:rsidRDefault="00FF2FEF" w:rsidP="006A17AD">
      <w:pPr>
        <w:pStyle w:val="ListParagraph"/>
        <w:numPr>
          <w:ilvl w:val="0"/>
          <w:numId w:val="10"/>
        </w:numPr>
        <w:rPr>
          <w:rFonts w:ascii="Trebuchet MS" w:hAnsi="Trebuchet MS"/>
          <w:color w:val="365F91" w:themeColor="accent1" w:themeShade="BF"/>
          <w:sz w:val="20"/>
          <w:lang w:val="de-DE"/>
        </w:rPr>
      </w:pPr>
      <w:r w:rsidRPr="00BE32C3">
        <w:rPr>
          <w:rFonts w:ascii="Trebuchet MS" w:hAnsi="Trebuchet MS"/>
          <w:color w:val="365F91" w:themeColor="accent1" w:themeShade="BF"/>
          <w:sz w:val="20"/>
          <w:lang w:val="de-DE"/>
        </w:rPr>
        <w:t>Bagian ini diisi oleh IT Business Solution</w:t>
      </w:r>
    </w:p>
    <w:p w:rsidR="00FF2FEF" w:rsidRPr="00BE32C3" w:rsidRDefault="00FF2FEF" w:rsidP="006A17AD">
      <w:pPr>
        <w:pStyle w:val="ListParagraph"/>
        <w:numPr>
          <w:ilvl w:val="0"/>
          <w:numId w:val="10"/>
        </w:numPr>
        <w:rPr>
          <w:rFonts w:ascii="Trebuchet MS" w:hAnsi="Trebuchet MS"/>
          <w:color w:val="365F91" w:themeColor="accent1" w:themeShade="BF"/>
          <w:sz w:val="20"/>
          <w:lang w:val="de-DE"/>
        </w:rPr>
      </w:pPr>
      <w:r w:rsidRPr="00BE32C3">
        <w:rPr>
          <w:rFonts w:ascii="Trebuchet MS" w:hAnsi="Trebuchet MS"/>
          <w:color w:val="365F91" w:themeColor="accent1" w:themeShade="BF"/>
          <w:sz w:val="20"/>
          <w:lang w:val="de-DE"/>
        </w:rPr>
        <w:t>IT Business Solution membuat desain produk TI dengan cara menggambarkan diagram system acrhitecture dan application architecture.</w:t>
      </w:r>
    </w:p>
    <w:p w:rsidR="00FF2FEF" w:rsidRPr="00BE32C3" w:rsidRDefault="00FF2FEF" w:rsidP="006A17AD">
      <w:pPr>
        <w:pStyle w:val="ListParagraph"/>
        <w:numPr>
          <w:ilvl w:val="0"/>
          <w:numId w:val="10"/>
        </w:numPr>
        <w:rPr>
          <w:rFonts w:ascii="Trebuchet MS" w:hAnsi="Trebuchet MS"/>
          <w:color w:val="365F91" w:themeColor="accent1" w:themeShade="BF"/>
          <w:sz w:val="20"/>
          <w:lang w:val="de-DE"/>
        </w:rPr>
      </w:pPr>
      <w:r w:rsidRPr="00BE32C3">
        <w:rPr>
          <w:rFonts w:ascii="Trebuchet MS" w:hAnsi="Trebuchet MS"/>
          <w:color w:val="365F91" w:themeColor="accent1" w:themeShade="BF"/>
          <w:sz w:val="20"/>
          <w:lang w:val="de-DE"/>
        </w:rPr>
        <w:t>IT Infrastructure development membuat diagram infrastructure architecture</w:t>
      </w:r>
    </w:p>
    <w:p w:rsidR="00FF2FEF" w:rsidRPr="00F75A8F" w:rsidRDefault="00FF2FEF" w:rsidP="00FF2FEF">
      <w:pPr>
        <w:ind w:left="0"/>
        <w:rPr>
          <w:lang w:val="de-DE"/>
        </w:rPr>
      </w:pPr>
    </w:p>
    <w:p w:rsidR="00EE2D88" w:rsidRPr="00BE32C3" w:rsidRDefault="009E3D49" w:rsidP="00462D17">
      <w:pPr>
        <w:pStyle w:val="Heading2"/>
        <w:rPr>
          <w:rFonts w:ascii="Trebuchet MS" w:hAnsi="Trebuchet MS"/>
          <w:sz w:val="20"/>
          <w:szCs w:val="20"/>
        </w:rPr>
      </w:pPr>
      <w:bookmarkStart w:id="325" w:name="_Toc437774411"/>
      <w:bookmarkStart w:id="326" w:name="_Toc440541237"/>
      <w:r w:rsidRPr="00BE32C3">
        <w:rPr>
          <w:rFonts w:ascii="Trebuchet MS" w:hAnsi="Trebuchet MS"/>
          <w:caps w:val="0"/>
          <w:sz w:val="20"/>
          <w:szCs w:val="20"/>
        </w:rPr>
        <w:t>SYSTEM ARCHITECTURE DEFINITION</w:t>
      </w:r>
      <w:bookmarkEnd w:id="325"/>
      <w:bookmarkEnd w:id="326"/>
    </w:p>
    <w:p w:rsidR="0077448C" w:rsidRDefault="0077448C" w:rsidP="0077448C">
      <w:pPr>
        <w:pStyle w:val="BodyText"/>
        <w:keepNext/>
        <w:rPr>
          <w:ins w:id="327" w:author="User1" w:date="2016-01-14T13:20:00Z"/>
        </w:rPr>
        <w:pPrChange w:id="328" w:author="User1" w:date="2016-01-14T13:20:00Z">
          <w:pPr>
            <w:pStyle w:val="BodyText"/>
          </w:pPr>
        </w:pPrChange>
      </w:pPr>
      <w:ins w:id="329" w:author="User1" w:date="2016-01-14T13:23:00Z">
        <w:r>
          <w:rPr>
            <w:noProof/>
          </w:rPr>
          <w:drawing>
            <wp:inline distT="0" distB="0" distL="0" distR="0" wp14:anchorId="185D37CE" wp14:editId="4B328F7C">
              <wp:extent cx="4087907" cy="2286000"/>
              <wp:effectExtent l="19050" t="19050" r="27305" b="190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90613" cy="2287513"/>
                      </a:xfrm>
                      <a:prstGeom prst="rect">
                        <a:avLst/>
                      </a:prstGeom>
                      <a:noFill/>
                      <a:ln w="3175">
                        <a:solidFill>
                          <a:schemeClr val="tx1"/>
                        </a:solidFill>
                      </a:ln>
                    </pic:spPr>
                  </pic:pic>
                </a:graphicData>
              </a:graphic>
            </wp:inline>
          </w:drawing>
        </w:r>
      </w:ins>
    </w:p>
    <w:p w:rsidR="00462D17" w:rsidRDefault="0077448C" w:rsidP="0077448C">
      <w:pPr>
        <w:pStyle w:val="Caption"/>
        <w:rPr>
          <w:ins w:id="330" w:author="User1" w:date="2016-01-14T13:20:00Z"/>
        </w:rPr>
        <w:pPrChange w:id="331" w:author="User1" w:date="2016-01-14T13:20:00Z">
          <w:pPr>
            <w:pStyle w:val="BodyText"/>
          </w:pPr>
        </w:pPrChange>
      </w:pPr>
      <w:ins w:id="332" w:author="User1" w:date="2016-01-14T13:20:00Z">
        <w:r>
          <w:t xml:space="preserve">Gambar </w:t>
        </w:r>
      </w:ins>
      <w:ins w:id="333" w:author="User1" w:date="2016-01-14T13:23:00Z">
        <w:r>
          <w:fldChar w:fldCharType="begin"/>
        </w:r>
        <w:r>
          <w:instrText xml:space="preserve"> STYLEREF 1 \s </w:instrText>
        </w:r>
      </w:ins>
      <w:r>
        <w:fldChar w:fldCharType="separate"/>
      </w:r>
      <w:r>
        <w:rPr>
          <w:noProof/>
        </w:rPr>
        <w:t>2</w:t>
      </w:r>
      <w:ins w:id="334" w:author="User1" w:date="2016-01-14T13:23:00Z">
        <w:r>
          <w:fldChar w:fldCharType="end"/>
        </w:r>
        <w:r>
          <w:noBreakHyphen/>
        </w:r>
        <w:r>
          <w:fldChar w:fldCharType="begin"/>
        </w:r>
        <w:r>
          <w:instrText xml:space="preserve"> SEQ Gambar \* ARABIC \s 1 </w:instrText>
        </w:r>
      </w:ins>
      <w:r>
        <w:fldChar w:fldCharType="separate"/>
      </w:r>
      <w:ins w:id="335" w:author="User1" w:date="2016-01-14T13:23:00Z">
        <w:r>
          <w:rPr>
            <w:noProof/>
          </w:rPr>
          <w:t>1</w:t>
        </w:r>
        <w:r>
          <w:fldChar w:fldCharType="end"/>
        </w:r>
      </w:ins>
      <w:ins w:id="336" w:author="User1" w:date="2016-01-14T13:20:00Z">
        <w:r>
          <w:t xml:space="preserve"> Arsitektur System</w:t>
        </w:r>
      </w:ins>
    </w:p>
    <w:p w:rsidR="0077448C" w:rsidRPr="00031CD3" w:rsidRDefault="0077448C" w:rsidP="0077448C">
      <w:pPr>
        <w:rPr>
          <w:rFonts w:eastAsia="Arial Unicode MS"/>
        </w:rPr>
        <w:pPrChange w:id="337" w:author="User1" w:date="2016-01-14T13:20:00Z">
          <w:pPr>
            <w:pStyle w:val="BodyText"/>
          </w:pPr>
        </w:pPrChange>
      </w:pPr>
    </w:p>
    <w:p w:rsidR="00EE2D88" w:rsidRPr="00BE32C3" w:rsidRDefault="009E3D49" w:rsidP="00462D17">
      <w:pPr>
        <w:pStyle w:val="Heading2"/>
        <w:rPr>
          <w:rFonts w:ascii="Trebuchet MS" w:hAnsi="Trebuchet MS"/>
          <w:sz w:val="20"/>
          <w:szCs w:val="20"/>
        </w:rPr>
      </w:pPr>
      <w:bookmarkStart w:id="338" w:name="_Toc437774412"/>
      <w:bookmarkStart w:id="339" w:name="_Toc440541238"/>
      <w:r w:rsidRPr="00BE32C3">
        <w:rPr>
          <w:rFonts w:ascii="Trebuchet MS" w:hAnsi="Trebuchet MS"/>
          <w:caps w:val="0"/>
          <w:sz w:val="20"/>
          <w:szCs w:val="20"/>
        </w:rPr>
        <w:lastRenderedPageBreak/>
        <w:t>APPLICATION ARCHITECTURE DEFINITION</w:t>
      </w:r>
      <w:bookmarkEnd w:id="338"/>
      <w:bookmarkEnd w:id="339"/>
    </w:p>
    <w:p w:rsidR="00E95F7C" w:rsidRDefault="00E95F7C" w:rsidP="00E95F7C">
      <w:pPr>
        <w:pStyle w:val="BodyText"/>
        <w:keepNext/>
        <w:rPr>
          <w:ins w:id="340" w:author="User1" w:date="2016-01-14T13:04:00Z"/>
        </w:rPr>
        <w:pPrChange w:id="341" w:author="User1" w:date="2016-01-14T13:04:00Z">
          <w:pPr>
            <w:pStyle w:val="BodyText"/>
          </w:pPr>
        </w:pPrChange>
      </w:pPr>
      <w:ins w:id="342" w:author="User1" w:date="2016-01-14T13:02:00Z">
        <w:r>
          <w:rPr>
            <w:noProof/>
          </w:rPr>
          <w:drawing>
            <wp:inline distT="0" distB="0" distL="0" distR="0" wp14:anchorId="78ACE551" wp14:editId="1BE64366">
              <wp:extent cx="3750716" cy="3476625"/>
              <wp:effectExtent l="0" t="0" r="254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757806" cy="3483197"/>
                      </a:xfrm>
                      <a:prstGeom prst="rect">
                        <a:avLst/>
                      </a:prstGeom>
                    </pic:spPr>
                  </pic:pic>
                </a:graphicData>
              </a:graphic>
            </wp:inline>
          </w:drawing>
        </w:r>
      </w:ins>
    </w:p>
    <w:p w:rsidR="00462D17" w:rsidRDefault="00E95F7C" w:rsidP="00E95F7C">
      <w:pPr>
        <w:pStyle w:val="Caption"/>
        <w:jc w:val="center"/>
        <w:rPr>
          <w:ins w:id="343" w:author="User1" w:date="2016-01-14T13:05:00Z"/>
        </w:rPr>
        <w:pPrChange w:id="344" w:author="User1" w:date="2016-01-14T13:05:00Z">
          <w:pPr>
            <w:pStyle w:val="BodyText"/>
          </w:pPr>
        </w:pPrChange>
      </w:pPr>
      <w:ins w:id="345" w:author="User1" w:date="2016-01-14T13:04:00Z">
        <w:r>
          <w:t xml:space="preserve">Gambar </w:t>
        </w:r>
      </w:ins>
      <w:ins w:id="346" w:author="User1" w:date="2016-01-14T13:23:00Z">
        <w:r w:rsidR="0077448C">
          <w:fldChar w:fldCharType="begin"/>
        </w:r>
        <w:r w:rsidR="0077448C">
          <w:instrText xml:space="preserve"> STYLEREF 1 \s </w:instrText>
        </w:r>
      </w:ins>
      <w:r w:rsidR="0077448C">
        <w:fldChar w:fldCharType="separate"/>
      </w:r>
      <w:r w:rsidR="0077448C">
        <w:rPr>
          <w:noProof/>
        </w:rPr>
        <w:t>2</w:t>
      </w:r>
      <w:ins w:id="347"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348" w:author="User1" w:date="2016-01-14T13:23:00Z">
        <w:r w:rsidR="0077448C">
          <w:rPr>
            <w:noProof/>
          </w:rPr>
          <w:t>2</w:t>
        </w:r>
        <w:r w:rsidR="0077448C">
          <w:fldChar w:fldCharType="end"/>
        </w:r>
      </w:ins>
      <w:ins w:id="349" w:author="User1" w:date="2016-01-14T13:04:00Z">
        <w:r>
          <w:t xml:space="preserve"> Arsitektur Aplikasi</w:t>
        </w:r>
      </w:ins>
    </w:p>
    <w:p w:rsidR="00E95F7C" w:rsidRPr="00E95F7C" w:rsidRDefault="00E95F7C" w:rsidP="00E95F7C">
      <w:pPr>
        <w:rPr>
          <w:rFonts w:eastAsia="Arial Unicode MS"/>
          <w:rPrChange w:id="350" w:author="User1" w:date="2016-01-14T13:05:00Z">
            <w:rPr>
              <w:rFonts w:eastAsia="Arial Unicode MS"/>
              <w:kern w:val="36"/>
            </w:rPr>
          </w:rPrChange>
        </w:rPr>
        <w:pPrChange w:id="351" w:author="User1" w:date="2016-01-14T13:05:00Z">
          <w:pPr>
            <w:pStyle w:val="BodyText"/>
          </w:pPr>
        </w:pPrChange>
      </w:pPr>
    </w:p>
    <w:p w:rsidR="00C8415E" w:rsidRPr="00BE32C3" w:rsidRDefault="009E3D49" w:rsidP="00BE32C3">
      <w:pPr>
        <w:pStyle w:val="Heading2"/>
        <w:rPr>
          <w:rFonts w:ascii="Trebuchet MS" w:hAnsi="Trebuchet MS"/>
          <w:sz w:val="20"/>
          <w:szCs w:val="20"/>
        </w:rPr>
      </w:pPr>
      <w:bookmarkStart w:id="352" w:name="_Toc437774413"/>
      <w:bookmarkStart w:id="353" w:name="_Toc440541239"/>
      <w:r w:rsidRPr="00BE32C3">
        <w:rPr>
          <w:rFonts w:ascii="Trebuchet MS" w:hAnsi="Trebuchet MS"/>
          <w:caps w:val="0"/>
          <w:sz w:val="20"/>
          <w:szCs w:val="20"/>
        </w:rPr>
        <w:t>INFRASTRUCTURE ARCHITECTURE DEFINITION</w:t>
      </w:r>
      <w:bookmarkEnd w:id="352"/>
      <w:bookmarkEnd w:id="353"/>
    </w:p>
    <w:p w:rsidR="0077448C" w:rsidRDefault="0077448C" w:rsidP="0077448C">
      <w:pPr>
        <w:pStyle w:val="BodyText"/>
        <w:keepNext/>
        <w:rPr>
          <w:ins w:id="354" w:author="User1" w:date="2016-01-14T13:23:00Z"/>
        </w:rPr>
        <w:pPrChange w:id="355" w:author="User1" w:date="2016-01-14T13:23:00Z">
          <w:pPr>
            <w:pStyle w:val="BodyText"/>
          </w:pPr>
        </w:pPrChange>
      </w:pPr>
      <w:ins w:id="356" w:author="User1" w:date="2016-01-14T13:23:00Z">
        <w:r>
          <w:rPr>
            <w:noProof/>
          </w:rPr>
          <w:drawing>
            <wp:inline distT="0" distB="0" distL="0" distR="0" wp14:anchorId="1550745C" wp14:editId="4A8CB3EE">
              <wp:extent cx="2362200" cy="2858547"/>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1.png"/>
                      <pic:cNvPicPr/>
                    </pic:nvPicPr>
                    <pic:blipFill>
                      <a:blip r:embed="rId15">
                        <a:extLst>
                          <a:ext uri="{28A0092B-C50C-407E-A947-70E740481C1C}">
                            <a14:useLocalDpi xmlns:a14="http://schemas.microsoft.com/office/drawing/2010/main" val="0"/>
                          </a:ext>
                        </a:extLst>
                      </a:blip>
                      <a:stretch>
                        <a:fillRect/>
                      </a:stretch>
                    </pic:blipFill>
                    <pic:spPr>
                      <a:xfrm>
                        <a:off x="0" y="0"/>
                        <a:ext cx="2362655" cy="2859098"/>
                      </a:xfrm>
                      <a:prstGeom prst="rect">
                        <a:avLst/>
                      </a:prstGeom>
                    </pic:spPr>
                  </pic:pic>
                </a:graphicData>
              </a:graphic>
            </wp:inline>
          </w:drawing>
        </w:r>
      </w:ins>
    </w:p>
    <w:p w:rsidR="00462D17" w:rsidRDefault="0077448C" w:rsidP="0077448C">
      <w:pPr>
        <w:pStyle w:val="Caption"/>
        <w:rPr>
          <w:lang w:val="de-DE"/>
        </w:rPr>
        <w:pPrChange w:id="357" w:author="User1" w:date="2016-01-14T13:23:00Z">
          <w:pPr>
            <w:pStyle w:val="BodyText"/>
          </w:pPr>
        </w:pPrChange>
      </w:pPr>
      <w:ins w:id="358" w:author="User1" w:date="2016-01-14T13:23:00Z">
        <w:r>
          <w:t xml:space="preserve">Gambar </w:t>
        </w:r>
        <w:r>
          <w:fldChar w:fldCharType="begin"/>
        </w:r>
        <w:r>
          <w:instrText xml:space="preserve"> STYLEREF 1 \s </w:instrText>
        </w:r>
      </w:ins>
      <w:r>
        <w:fldChar w:fldCharType="separate"/>
      </w:r>
      <w:r>
        <w:rPr>
          <w:noProof/>
        </w:rPr>
        <w:t>2</w:t>
      </w:r>
      <w:ins w:id="359" w:author="User1" w:date="2016-01-14T13:23:00Z">
        <w:r>
          <w:fldChar w:fldCharType="end"/>
        </w:r>
        <w:r>
          <w:noBreakHyphen/>
        </w:r>
        <w:r>
          <w:fldChar w:fldCharType="begin"/>
        </w:r>
        <w:r>
          <w:instrText xml:space="preserve"> SEQ Gambar \* ARABIC \s 1 </w:instrText>
        </w:r>
      </w:ins>
      <w:r>
        <w:fldChar w:fldCharType="separate"/>
      </w:r>
      <w:ins w:id="360" w:author="User1" w:date="2016-01-14T13:23:00Z">
        <w:r>
          <w:rPr>
            <w:noProof/>
          </w:rPr>
          <w:t>3</w:t>
        </w:r>
        <w:r>
          <w:fldChar w:fldCharType="end"/>
        </w:r>
        <w:r>
          <w:t xml:space="preserve"> Infrastruktur Arsitektur</w:t>
        </w:r>
      </w:ins>
    </w:p>
    <w:p w:rsidR="00BE32C3" w:rsidRPr="00F75A8F" w:rsidRDefault="00BE32C3" w:rsidP="00BE32C3">
      <w:pPr>
        <w:pStyle w:val="BodyText"/>
        <w:rPr>
          <w:lang w:val="de-DE"/>
        </w:rPr>
      </w:pPr>
    </w:p>
    <w:p w:rsidR="00BE32C3" w:rsidRDefault="00BE32C3" w:rsidP="002C3D21">
      <w:pPr>
        <w:pStyle w:val="Heading1"/>
        <w:rPr>
          <w:rFonts w:ascii="Trebuchet MS" w:hAnsi="Trebuchet MS" w:cs="Arial"/>
          <w:caps w:val="0"/>
        </w:rPr>
        <w:sectPr w:rsidR="00BE32C3" w:rsidSect="004676BA">
          <w:type w:val="continuous"/>
          <w:pgSz w:w="12240" w:h="15840" w:code="1"/>
          <w:pgMar w:top="720" w:right="1440" w:bottom="720" w:left="1440" w:header="432" w:footer="432" w:gutter="0"/>
          <w:cols w:space="720"/>
          <w:titlePg/>
          <w:docGrid w:linePitch="360"/>
        </w:sectPr>
      </w:pPr>
    </w:p>
    <w:p w:rsidR="002C3D21" w:rsidRPr="00F75A8F" w:rsidRDefault="009834CD" w:rsidP="002C3D21">
      <w:pPr>
        <w:pStyle w:val="Heading1"/>
        <w:rPr>
          <w:rFonts w:ascii="Trebuchet MS" w:hAnsi="Trebuchet MS" w:cs="Arial"/>
        </w:rPr>
      </w:pPr>
      <w:bookmarkStart w:id="361" w:name="_Toc437774414"/>
      <w:bookmarkStart w:id="362" w:name="_Toc440541240"/>
      <w:r w:rsidRPr="00F75A8F">
        <w:rPr>
          <w:rFonts w:ascii="Trebuchet MS" w:hAnsi="Trebuchet MS" w:cs="Arial"/>
          <w:caps w:val="0"/>
        </w:rPr>
        <w:lastRenderedPageBreak/>
        <w:t>FUNCTIONAL REQUIREMENT</w:t>
      </w:r>
      <w:r w:rsidR="00EE2D88" w:rsidRPr="00F75A8F">
        <w:rPr>
          <w:rFonts w:ascii="Trebuchet MS" w:hAnsi="Trebuchet MS" w:cs="Arial"/>
          <w:caps w:val="0"/>
        </w:rPr>
        <w:t xml:space="preserve"> DESIGN</w:t>
      </w:r>
      <w:bookmarkEnd w:id="361"/>
      <w:bookmarkEnd w:id="362"/>
    </w:p>
    <w:p w:rsidR="00EE2D88" w:rsidRDefault="00F804DD" w:rsidP="00EE2D88">
      <w:pPr>
        <w:pStyle w:val="Heading2"/>
        <w:rPr>
          <w:rFonts w:ascii="Trebuchet MS" w:hAnsi="Trebuchet MS"/>
          <w:caps w:val="0"/>
          <w:sz w:val="20"/>
          <w:szCs w:val="20"/>
        </w:rPr>
      </w:pPr>
      <w:bookmarkStart w:id="363" w:name="_Toc437774415"/>
      <w:bookmarkStart w:id="364" w:name="_Toc440541241"/>
      <w:r w:rsidRPr="00BE32C3">
        <w:rPr>
          <w:rFonts w:ascii="Trebuchet MS" w:hAnsi="Trebuchet MS"/>
          <w:caps w:val="0"/>
          <w:sz w:val="20"/>
          <w:szCs w:val="20"/>
        </w:rPr>
        <w:t>TRACEABILITY FUNCTIONAL REQUIREMENT</w:t>
      </w:r>
      <w:bookmarkEnd w:id="363"/>
      <w:bookmarkEnd w:id="364"/>
    </w:p>
    <w:tbl>
      <w:tblPr>
        <w:tblW w:w="8730" w:type="dxa"/>
        <w:tblInd w:w="620" w:type="dxa"/>
        <w:tblLook w:val="04A0" w:firstRow="1" w:lastRow="0" w:firstColumn="1" w:lastColumn="0" w:noHBand="0" w:noVBand="1"/>
      </w:tblPr>
      <w:tblGrid>
        <w:gridCol w:w="552"/>
        <w:gridCol w:w="2778"/>
        <w:gridCol w:w="2520"/>
        <w:gridCol w:w="2880"/>
      </w:tblGrid>
      <w:tr w:rsidR="00F60853" w:rsidRPr="00F60853" w:rsidTr="00F60853">
        <w:trPr>
          <w:trHeight w:val="315"/>
        </w:trPr>
        <w:tc>
          <w:tcPr>
            <w:tcW w:w="552" w:type="dxa"/>
            <w:tcBorders>
              <w:top w:val="single" w:sz="8" w:space="0" w:color="auto"/>
              <w:left w:val="single" w:sz="8" w:space="0" w:color="auto"/>
              <w:bottom w:val="single" w:sz="8" w:space="0" w:color="auto"/>
              <w:right w:val="single" w:sz="8" w:space="0" w:color="auto"/>
            </w:tcBorders>
            <w:shd w:val="clear" w:color="000000" w:fill="F2F2F2"/>
            <w:hideMark/>
          </w:tcPr>
          <w:p w:rsidR="00F60853" w:rsidRPr="00F60853" w:rsidRDefault="00F60853" w:rsidP="00F60853">
            <w:pPr>
              <w:spacing w:before="0" w:after="0"/>
              <w:ind w:left="0"/>
              <w:jc w:val="center"/>
              <w:rPr>
                <w:rFonts w:ascii="Trebuchet MS" w:hAnsi="Trebuchet MS"/>
                <w:color w:val="000000"/>
                <w:sz w:val="20"/>
                <w:szCs w:val="20"/>
              </w:rPr>
            </w:pPr>
            <w:r w:rsidRPr="00F60853">
              <w:rPr>
                <w:rFonts w:ascii="Trebuchet MS" w:hAnsi="Trebuchet MS"/>
                <w:color w:val="000000"/>
                <w:sz w:val="20"/>
              </w:rPr>
              <w:t>NO.</w:t>
            </w:r>
          </w:p>
        </w:tc>
        <w:tc>
          <w:tcPr>
            <w:tcW w:w="2778" w:type="dxa"/>
            <w:tcBorders>
              <w:top w:val="single" w:sz="8" w:space="0" w:color="auto"/>
              <w:left w:val="nil"/>
              <w:bottom w:val="single" w:sz="8" w:space="0" w:color="auto"/>
              <w:right w:val="single" w:sz="8" w:space="0" w:color="auto"/>
            </w:tcBorders>
            <w:shd w:val="clear" w:color="000000" w:fill="F2F2F2"/>
            <w:hideMark/>
          </w:tcPr>
          <w:p w:rsidR="00F60853" w:rsidRPr="00F60853" w:rsidRDefault="00F60853" w:rsidP="00F60853">
            <w:pPr>
              <w:spacing w:before="0" w:after="0"/>
              <w:ind w:left="0"/>
              <w:jc w:val="center"/>
              <w:rPr>
                <w:rFonts w:ascii="Trebuchet MS" w:hAnsi="Trebuchet MS"/>
                <w:color w:val="000000"/>
                <w:sz w:val="20"/>
                <w:szCs w:val="20"/>
              </w:rPr>
            </w:pPr>
            <w:r w:rsidRPr="00F60853">
              <w:rPr>
                <w:rFonts w:ascii="Trebuchet MS" w:hAnsi="Trebuchet MS"/>
                <w:color w:val="000000"/>
                <w:sz w:val="20"/>
              </w:rPr>
              <w:t>FITUR PADA BRD</w:t>
            </w:r>
          </w:p>
        </w:tc>
        <w:tc>
          <w:tcPr>
            <w:tcW w:w="2520" w:type="dxa"/>
            <w:tcBorders>
              <w:top w:val="single" w:sz="8" w:space="0" w:color="auto"/>
              <w:left w:val="nil"/>
              <w:bottom w:val="single" w:sz="8" w:space="0" w:color="auto"/>
              <w:right w:val="single" w:sz="8" w:space="0" w:color="auto"/>
            </w:tcBorders>
            <w:shd w:val="clear" w:color="000000" w:fill="F2F2F2"/>
            <w:hideMark/>
          </w:tcPr>
          <w:p w:rsidR="00F60853" w:rsidRPr="00F60853" w:rsidRDefault="00F60853" w:rsidP="00F60853">
            <w:pPr>
              <w:spacing w:before="0" w:after="0"/>
              <w:ind w:left="0"/>
              <w:jc w:val="center"/>
              <w:rPr>
                <w:rFonts w:ascii="Trebuchet MS" w:hAnsi="Trebuchet MS"/>
                <w:color w:val="000000"/>
                <w:sz w:val="20"/>
                <w:szCs w:val="20"/>
              </w:rPr>
            </w:pPr>
            <w:r w:rsidRPr="00F60853">
              <w:rPr>
                <w:rFonts w:ascii="Trebuchet MS" w:hAnsi="Trebuchet MS"/>
                <w:color w:val="000000"/>
                <w:sz w:val="20"/>
              </w:rPr>
              <w:t>Acuan BRD</w:t>
            </w:r>
          </w:p>
        </w:tc>
        <w:tc>
          <w:tcPr>
            <w:tcW w:w="2880" w:type="dxa"/>
            <w:tcBorders>
              <w:top w:val="single" w:sz="8" w:space="0" w:color="auto"/>
              <w:left w:val="nil"/>
              <w:bottom w:val="single" w:sz="8" w:space="0" w:color="auto"/>
              <w:right w:val="single" w:sz="8" w:space="0" w:color="auto"/>
            </w:tcBorders>
            <w:shd w:val="clear" w:color="000000" w:fill="F2F2F2"/>
            <w:hideMark/>
          </w:tcPr>
          <w:p w:rsidR="00F60853" w:rsidRPr="00F60853" w:rsidRDefault="00F60853" w:rsidP="00F60853">
            <w:pPr>
              <w:spacing w:before="0" w:after="0"/>
              <w:ind w:left="0"/>
              <w:jc w:val="center"/>
              <w:rPr>
                <w:rFonts w:ascii="Trebuchet MS" w:hAnsi="Trebuchet MS"/>
                <w:color w:val="000000"/>
                <w:sz w:val="20"/>
                <w:szCs w:val="20"/>
              </w:rPr>
            </w:pPr>
            <w:r w:rsidRPr="00F60853">
              <w:rPr>
                <w:rFonts w:ascii="Trebuchet MS" w:hAnsi="Trebuchet MS"/>
                <w:color w:val="000000"/>
                <w:sz w:val="20"/>
              </w:rPr>
              <w:t>DESAIN PADA FSD</w:t>
            </w:r>
          </w:p>
        </w:tc>
      </w:tr>
      <w:tr w:rsidR="00F60853" w:rsidRPr="00F60853" w:rsidTr="00F60853">
        <w:trPr>
          <w:trHeight w:val="615"/>
        </w:trPr>
        <w:tc>
          <w:tcPr>
            <w:tcW w:w="552" w:type="dxa"/>
            <w:tcBorders>
              <w:top w:val="nil"/>
              <w:left w:val="single" w:sz="8" w:space="0" w:color="auto"/>
              <w:bottom w:val="single" w:sz="8" w:space="0" w:color="auto"/>
              <w:right w:val="single" w:sz="8" w:space="0" w:color="auto"/>
            </w:tcBorders>
            <w:shd w:val="clear" w:color="auto" w:fill="auto"/>
            <w:hideMark/>
          </w:tcPr>
          <w:p w:rsidR="00F60853" w:rsidRPr="00F60853" w:rsidRDefault="00F60853" w:rsidP="00F60853">
            <w:pPr>
              <w:spacing w:before="0" w:after="0"/>
              <w:ind w:left="0"/>
              <w:jc w:val="center"/>
              <w:rPr>
                <w:rFonts w:ascii="Trebuchet MS" w:hAnsi="Trebuchet MS"/>
                <w:color w:val="000000"/>
                <w:sz w:val="20"/>
                <w:szCs w:val="20"/>
              </w:rPr>
            </w:pPr>
            <w:r w:rsidRPr="00F60853">
              <w:rPr>
                <w:rFonts w:ascii="Trebuchet MS" w:hAnsi="Trebuchet MS"/>
                <w:color w:val="000000"/>
                <w:sz w:val="20"/>
              </w:rPr>
              <w:t>1</w:t>
            </w:r>
          </w:p>
        </w:tc>
        <w:tc>
          <w:tcPr>
            <w:tcW w:w="2778" w:type="dxa"/>
            <w:tcBorders>
              <w:top w:val="nil"/>
              <w:left w:val="nil"/>
              <w:bottom w:val="single" w:sz="8" w:space="0" w:color="auto"/>
              <w:right w:val="single" w:sz="8" w:space="0" w:color="auto"/>
            </w:tcBorders>
            <w:shd w:val="clear" w:color="auto" w:fill="auto"/>
            <w:hideMark/>
          </w:tcPr>
          <w:p w:rsidR="00F60853" w:rsidRPr="00F60853" w:rsidRDefault="00F60853" w:rsidP="00F60853">
            <w:pPr>
              <w:spacing w:before="0" w:after="0"/>
              <w:ind w:left="0"/>
              <w:jc w:val="left"/>
              <w:rPr>
                <w:rFonts w:ascii="Trebuchet MS" w:hAnsi="Trebuchet MS"/>
                <w:color w:val="000000"/>
                <w:sz w:val="20"/>
                <w:szCs w:val="20"/>
              </w:rPr>
            </w:pPr>
            <w:r w:rsidRPr="00F60853">
              <w:rPr>
                <w:rFonts w:ascii="Trebuchet MS" w:hAnsi="Trebuchet MS"/>
                <w:color w:val="000000"/>
                <w:sz w:val="20"/>
              </w:rPr>
              <w:t xml:space="preserve">Matrix Approval Cost Center </w:t>
            </w:r>
          </w:p>
        </w:tc>
        <w:tc>
          <w:tcPr>
            <w:tcW w:w="2520" w:type="dxa"/>
            <w:tcBorders>
              <w:top w:val="nil"/>
              <w:left w:val="nil"/>
              <w:bottom w:val="single" w:sz="8" w:space="0" w:color="auto"/>
              <w:right w:val="single" w:sz="8" w:space="0" w:color="auto"/>
            </w:tcBorders>
            <w:shd w:val="clear" w:color="auto" w:fill="auto"/>
            <w:hideMark/>
          </w:tcPr>
          <w:p w:rsidR="00F60853" w:rsidRPr="00F60853" w:rsidRDefault="00F60853" w:rsidP="00F60853">
            <w:pPr>
              <w:spacing w:before="0" w:after="0"/>
              <w:ind w:left="0"/>
              <w:jc w:val="left"/>
              <w:rPr>
                <w:rFonts w:ascii="Trebuchet MS" w:hAnsi="Trebuchet MS"/>
                <w:color w:val="000000"/>
                <w:sz w:val="20"/>
                <w:szCs w:val="20"/>
              </w:rPr>
            </w:pPr>
            <w:r w:rsidRPr="00F60853">
              <w:rPr>
                <w:rFonts w:ascii="Trebuchet MS" w:hAnsi="Trebuchet MS"/>
                <w:color w:val="000000"/>
                <w:sz w:val="20"/>
              </w:rPr>
              <w:t>Mengacu pada BRD Hal 7 lingkupan  Task Management : Parameter PR Access(poin 1-9)</w:t>
            </w:r>
          </w:p>
        </w:tc>
        <w:tc>
          <w:tcPr>
            <w:tcW w:w="2880" w:type="dxa"/>
            <w:tcBorders>
              <w:top w:val="nil"/>
              <w:left w:val="nil"/>
              <w:bottom w:val="single" w:sz="8" w:space="0" w:color="auto"/>
              <w:right w:val="single" w:sz="8" w:space="0" w:color="auto"/>
            </w:tcBorders>
            <w:shd w:val="clear" w:color="auto" w:fill="auto"/>
            <w:hideMark/>
          </w:tcPr>
          <w:p w:rsidR="00F60853" w:rsidRPr="00F60853" w:rsidRDefault="00F60853" w:rsidP="00F60853">
            <w:pPr>
              <w:spacing w:before="0" w:after="0"/>
              <w:ind w:left="0"/>
              <w:jc w:val="left"/>
              <w:rPr>
                <w:rFonts w:ascii="Trebuchet MS" w:hAnsi="Trebuchet MS"/>
                <w:color w:val="000000"/>
                <w:sz w:val="20"/>
                <w:szCs w:val="20"/>
              </w:rPr>
            </w:pPr>
            <w:r w:rsidRPr="00F60853">
              <w:rPr>
                <w:rFonts w:ascii="Trebuchet MS" w:hAnsi="Trebuchet MS"/>
                <w:color w:val="000000"/>
                <w:sz w:val="20"/>
              </w:rPr>
              <w:t>Lihat ke desain fitur 3.2.1</w:t>
            </w:r>
          </w:p>
        </w:tc>
      </w:tr>
      <w:tr w:rsidR="00F60853" w:rsidRPr="00F60853" w:rsidTr="00F60853">
        <w:trPr>
          <w:trHeight w:val="615"/>
        </w:trPr>
        <w:tc>
          <w:tcPr>
            <w:tcW w:w="552" w:type="dxa"/>
            <w:tcBorders>
              <w:top w:val="nil"/>
              <w:left w:val="single" w:sz="8" w:space="0" w:color="auto"/>
              <w:bottom w:val="single" w:sz="8" w:space="0" w:color="auto"/>
              <w:right w:val="single" w:sz="8" w:space="0" w:color="auto"/>
            </w:tcBorders>
            <w:shd w:val="clear" w:color="auto" w:fill="auto"/>
            <w:hideMark/>
          </w:tcPr>
          <w:p w:rsidR="00F60853" w:rsidRPr="00F60853" w:rsidRDefault="00F60853" w:rsidP="00F60853">
            <w:pPr>
              <w:spacing w:before="0" w:after="0"/>
              <w:ind w:left="0"/>
              <w:jc w:val="center"/>
              <w:rPr>
                <w:rFonts w:ascii="Trebuchet MS" w:hAnsi="Trebuchet MS"/>
                <w:color w:val="000000"/>
                <w:sz w:val="20"/>
                <w:szCs w:val="20"/>
              </w:rPr>
            </w:pPr>
            <w:r w:rsidRPr="00F60853">
              <w:rPr>
                <w:rFonts w:ascii="Trebuchet MS" w:hAnsi="Trebuchet MS"/>
                <w:color w:val="000000"/>
                <w:sz w:val="20"/>
              </w:rPr>
              <w:t>2</w:t>
            </w:r>
          </w:p>
        </w:tc>
        <w:tc>
          <w:tcPr>
            <w:tcW w:w="2778" w:type="dxa"/>
            <w:tcBorders>
              <w:top w:val="nil"/>
              <w:left w:val="nil"/>
              <w:bottom w:val="single" w:sz="8" w:space="0" w:color="auto"/>
              <w:right w:val="single" w:sz="8" w:space="0" w:color="auto"/>
            </w:tcBorders>
            <w:shd w:val="clear" w:color="auto" w:fill="auto"/>
            <w:hideMark/>
          </w:tcPr>
          <w:p w:rsidR="00F60853" w:rsidRPr="00F60853" w:rsidRDefault="00F60853" w:rsidP="00F60853">
            <w:pPr>
              <w:spacing w:before="0" w:after="0"/>
              <w:ind w:left="0"/>
              <w:jc w:val="left"/>
              <w:rPr>
                <w:rFonts w:ascii="Trebuchet MS" w:hAnsi="Trebuchet MS"/>
                <w:color w:val="000000"/>
                <w:sz w:val="20"/>
                <w:szCs w:val="20"/>
              </w:rPr>
            </w:pPr>
            <w:r w:rsidRPr="00F60853">
              <w:rPr>
                <w:rFonts w:ascii="Trebuchet MS" w:hAnsi="Trebuchet MS"/>
                <w:color w:val="000000"/>
                <w:sz w:val="20"/>
              </w:rPr>
              <w:t>Akses PR</w:t>
            </w:r>
          </w:p>
        </w:tc>
        <w:tc>
          <w:tcPr>
            <w:tcW w:w="2520" w:type="dxa"/>
            <w:tcBorders>
              <w:top w:val="nil"/>
              <w:left w:val="nil"/>
              <w:bottom w:val="single" w:sz="8" w:space="0" w:color="auto"/>
              <w:right w:val="single" w:sz="8" w:space="0" w:color="auto"/>
            </w:tcBorders>
            <w:shd w:val="clear" w:color="auto" w:fill="auto"/>
            <w:hideMark/>
          </w:tcPr>
          <w:p w:rsidR="00F60853" w:rsidRPr="00F60853" w:rsidRDefault="00F60853" w:rsidP="00F60853">
            <w:pPr>
              <w:spacing w:before="0" w:after="0"/>
              <w:ind w:left="0"/>
              <w:jc w:val="left"/>
              <w:rPr>
                <w:rFonts w:ascii="Trebuchet MS" w:hAnsi="Trebuchet MS"/>
                <w:color w:val="000000"/>
                <w:sz w:val="20"/>
                <w:szCs w:val="20"/>
              </w:rPr>
            </w:pPr>
            <w:r w:rsidRPr="00F60853">
              <w:rPr>
                <w:rFonts w:ascii="Trebuchet MS" w:hAnsi="Trebuchet MS"/>
                <w:color w:val="000000"/>
                <w:sz w:val="20"/>
              </w:rPr>
              <w:t>Mengacu pada BRD Hal 7 lingkupan Task Management : Cost Center(Poin 1-2)</w:t>
            </w:r>
          </w:p>
        </w:tc>
        <w:tc>
          <w:tcPr>
            <w:tcW w:w="2880" w:type="dxa"/>
            <w:tcBorders>
              <w:top w:val="nil"/>
              <w:left w:val="nil"/>
              <w:bottom w:val="single" w:sz="8" w:space="0" w:color="auto"/>
              <w:right w:val="single" w:sz="8" w:space="0" w:color="auto"/>
            </w:tcBorders>
            <w:shd w:val="clear" w:color="auto" w:fill="auto"/>
            <w:hideMark/>
          </w:tcPr>
          <w:p w:rsidR="00F60853" w:rsidRPr="00F60853" w:rsidRDefault="00F60853" w:rsidP="00F60853">
            <w:pPr>
              <w:spacing w:before="0" w:after="0"/>
              <w:ind w:left="0"/>
              <w:jc w:val="left"/>
              <w:rPr>
                <w:rFonts w:ascii="Trebuchet MS" w:hAnsi="Trebuchet MS"/>
                <w:color w:val="000000"/>
                <w:sz w:val="20"/>
                <w:szCs w:val="20"/>
              </w:rPr>
            </w:pPr>
            <w:r w:rsidRPr="00F60853">
              <w:rPr>
                <w:rFonts w:ascii="Trebuchet MS" w:hAnsi="Trebuchet MS"/>
                <w:color w:val="000000"/>
                <w:sz w:val="20"/>
              </w:rPr>
              <w:t>Lihat ke desain fitur 3.2.2</w:t>
            </w:r>
          </w:p>
        </w:tc>
      </w:tr>
      <w:tr w:rsidR="00F60853" w:rsidRPr="00F60853" w:rsidTr="00F60853">
        <w:trPr>
          <w:trHeight w:val="615"/>
        </w:trPr>
        <w:tc>
          <w:tcPr>
            <w:tcW w:w="552" w:type="dxa"/>
            <w:tcBorders>
              <w:top w:val="nil"/>
              <w:left w:val="single" w:sz="8" w:space="0" w:color="auto"/>
              <w:bottom w:val="single" w:sz="8" w:space="0" w:color="auto"/>
              <w:right w:val="single" w:sz="8" w:space="0" w:color="auto"/>
            </w:tcBorders>
            <w:shd w:val="clear" w:color="auto" w:fill="auto"/>
            <w:hideMark/>
          </w:tcPr>
          <w:p w:rsidR="00F60853" w:rsidRPr="00F60853" w:rsidRDefault="00F60853" w:rsidP="00F60853">
            <w:pPr>
              <w:spacing w:before="0" w:after="0"/>
              <w:ind w:left="0"/>
              <w:jc w:val="center"/>
              <w:rPr>
                <w:rFonts w:ascii="Trebuchet MS" w:hAnsi="Trebuchet MS"/>
                <w:color w:val="000000"/>
                <w:sz w:val="20"/>
                <w:szCs w:val="20"/>
              </w:rPr>
            </w:pPr>
            <w:r w:rsidRPr="00F60853">
              <w:rPr>
                <w:rFonts w:ascii="Trebuchet MS" w:hAnsi="Trebuchet MS"/>
                <w:color w:val="000000"/>
                <w:sz w:val="20"/>
              </w:rPr>
              <w:t>3</w:t>
            </w:r>
          </w:p>
        </w:tc>
        <w:tc>
          <w:tcPr>
            <w:tcW w:w="2778" w:type="dxa"/>
            <w:tcBorders>
              <w:top w:val="nil"/>
              <w:left w:val="nil"/>
              <w:bottom w:val="single" w:sz="8" w:space="0" w:color="auto"/>
              <w:right w:val="single" w:sz="8" w:space="0" w:color="auto"/>
            </w:tcBorders>
            <w:shd w:val="clear" w:color="auto" w:fill="auto"/>
            <w:hideMark/>
          </w:tcPr>
          <w:p w:rsidR="00F60853" w:rsidRPr="00F60853" w:rsidRDefault="00F60853" w:rsidP="00F60853">
            <w:pPr>
              <w:spacing w:before="0" w:after="0"/>
              <w:ind w:left="0"/>
              <w:jc w:val="left"/>
              <w:rPr>
                <w:rFonts w:ascii="Trebuchet MS" w:hAnsi="Trebuchet MS"/>
                <w:color w:val="000000"/>
                <w:sz w:val="20"/>
                <w:szCs w:val="20"/>
              </w:rPr>
            </w:pPr>
            <w:r w:rsidRPr="00F60853">
              <w:rPr>
                <w:rFonts w:ascii="Trebuchet MS" w:hAnsi="Trebuchet MS"/>
                <w:color w:val="000000"/>
                <w:sz w:val="20"/>
              </w:rPr>
              <w:t xml:space="preserve">Kargo </w:t>
            </w:r>
          </w:p>
        </w:tc>
        <w:tc>
          <w:tcPr>
            <w:tcW w:w="2520" w:type="dxa"/>
            <w:tcBorders>
              <w:top w:val="nil"/>
              <w:left w:val="nil"/>
              <w:bottom w:val="single" w:sz="8" w:space="0" w:color="auto"/>
              <w:right w:val="single" w:sz="8" w:space="0" w:color="auto"/>
            </w:tcBorders>
            <w:shd w:val="clear" w:color="auto" w:fill="auto"/>
            <w:hideMark/>
          </w:tcPr>
          <w:p w:rsidR="00F60853" w:rsidRPr="00F60853" w:rsidRDefault="00F60853" w:rsidP="00F60853">
            <w:pPr>
              <w:spacing w:before="0" w:after="0"/>
              <w:ind w:left="0"/>
              <w:jc w:val="left"/>
              <w:rPr>
                <w:rFonts w:ascii="Trebuchet MS" w:hAnsi="Trebuchet MS"/>
                <w:color w:val="000000"/>
                <w:sz w:val="20"/>
                <w:szCs w:val="20"/>
              </w:rPr>
            </w:pPr>
            <w:r w:rsidRPr="00F60853">
              <w:rPr>
                <w:rFonts w:ascii="Trebuchet MS" w:hAnsi="Trebuchet MS"/>
                <w:color w:val="000000"/>
                <w:sz w:val="20"/>
              </w:rPr>
              <w:t>Mengacu pada BRD Hal 7 lingkupan Master : Kargo</w:t>
            </w:r>
          </w:p>
        </w:tc>
        <w:tc>
          <w:tcPr>
            <w:tcW w:w="2880" w:type="dxa"/>
            <w:tcBorders>
              <w:top w:val="nil"/>
              <w:left w:val="nil"/>
              <w:bottom w:val="single" w:sz="8" w:space="0" w:color="auto"/>
              <w:right w:val="single" w:sz="8" w:space="0" w:color="auto"/>
            </w:tcBorders>
            <w:shd w:val="clear" w:color="auto" w:fill="auto"/>
            <w:hideMark/>
          </w:tcPr>
          <w:p w:rsidR="00F60853" w:rsidRPr="00F60853" w:rsidRDefault="00F60853" w:rsidP="00F60853">
            <w:pPr>
              <w:spacing w:before="0" w:after="0"/>
              <w:ind w:left="0"/>
              <w:jc w:val="left"/>
              <w:rPr>
                <w:rFonts w:ascii="Trebuchet MS" w:hAnsi="Trebuchet MS"/>
                <w:color w:val="000000"/>
                <w:sz w:val="20"/>
                <w:szCs w:val="20"/>
              </w:rPr>
            </w:pPr>
            <w:r w:rsidRPr="00F60853">
              <w:rPr>
                <w:rFonts w:ascii="Trebuchet MS" w:hAnsi="Trebuchet MS"/>
                <w:color w:val="000000"/>
                <w:sz w:val="20"/>
              </w:rPr>
              <w:t>Lihat ke desain fitur 3.2.3</w:t>
            </w:r>
          </w:p>
        </w:tc>
      </w:tr>
      <w:tr w:rsidR="00F60853" w:rsidRPr="00F60853" w:rsidTr="00F60853">
        <w:trPr>
          <w:trHeight w:val="615"/>
        </w:trPr>
        <w:tc>
          <w:tcPr>
            <w:tcW w:w="552" w:type="dxa"/>
            <w:tcBorders>
              <w:top w:val="nil"/>
              <w:left w:val="single" w:sz="8" w:space="0" w:color="auto"/>
              <w:bottom w:val="single" w:sz="8" w:space="0" w:color="auto"/>
              <w:right w:val="single" w:sz="8" w:space="0" w:color="auto"/>
            </w:tcBorders>
            <w:shd w:val="clear" w:color="auto" w:fill="auto"/>
            <w:hideMark/>
          </w:tcPr>
          <w:p w:rsidR="00F60853" w:rsidRPr="00F60853" w:rsidRDefault="00F60853" w:rsidP="00F60853">
            <w:pPr>
              <w:spacing w:before="0" w:after="0"/>
              <w:ind w:left="0"/>
              <w:jc w:val="center"/>
              <w:rPr>
                <w:rFonts w:ascii="Trebuchet MS" w:hAnsi="Trebuchet MS"/>
                <w:color w:val="000000"/>
                <w:sz w:val="20"/>
                <w:szCs w:val="20"/>
              </w:rPr>
            </w:pPr>
            <w:r w:rsidRPr="00F60853">
              <w:rPr>
                <w:rFonts w:ascii="Trebuchet MS" w:hAnsi="Trebuchet MS"/>
                <w:color w:val="000000"/>
                <w:sz w:val="20"/>
              </w:rPr>
              <w:t>4</w:t>
            </w:r>
          </w:p>
        </w:tc>
        <w:tc>
          <w:tcPr>
            <w:tcW w:w="2778" w:type="dxa"/>
            <w:tcBorders>
              <w:top w:val="nil"/>
              <w:left w:val="nil"/>
              <w:bottom w:val="single" w:sz="8" w:space="0" w:color="auto"/>
              <w:right w:val="single" w:sz="8" w:space="0" w:color="auto"/>
            </w:tcBorders>
            <w:shd w:val="clear" w:color="auto" w:fill="auto"/>
            <w:hideMark/>
          </w:tcPr>
          <w:p w:rsidR="00F60853" w:rsidRPr="00F60853" w:rsidRDefault="00F60853" w:rsidP="00F60853">
            <w:pPr>
              <w:spacing w:before="0" w:after="0"/>
              <w:ind w:left="0"/>
              <w:jc w:val="left"/>
              <w:rPr>
                <w:rFonts w:ascii="Trebuchet MS" w:hAnsi="Trebuchet MS"/>
                <w:color w:val="000000"/>
                <w:sz w:val="20"/>
                <w:szCs w:val="20"/>
              </w:rPr>
            </w:pPr>
            <w:r w:rsidRPr="00F60853">
              <w:rPr>
                <w:rFonts w:ascii="Trebuchet MS" w:hAnsi="Trebuchet MS"/>
                <w:color w:val="000000"/>
                <w:sz w:val="20"/>
              </w:rPr>
              <w:t>Request for Quotation Produk</w:t>
            </w:r>
          </w:p>
        </w:tc>
        <w:tc>
          <w:tcPr>
            <w:tcW w:w="2520" w:type="dxa"/>
            <w:tcBorders>
              <w:top w:val="nil"/>
              <w:left w:val="nil"/>
              <w:bottom w:val="single" w:sz="8" w:space="0" w:color="auto"/>
              <w:right w:val="single" w:sz="8" w:space="0" w:color="auto"/>
            </w:tcBorders>
            <w:shd w:val="clear" w:color="auto" w:fill="auto"/>
            <w:hideMark/>
          </w:tcPr>
          <w:p w:rsidR="00F60853" w:rsidRPr="00F60853" w:rsidRDefault="00F60853" w:rsidP="00F60853">
            <w:pPr>
              <w:spacing w:before="0" w:after="0"/>
              <w:ind w:left="0"/>
              <w:jc w:val="left"/>
              <w:rPr>
                <w:rFonts w:ascii="Trebuchet MS" w:hAnsi="Trebuchet MS"/>
                <w:color w:val="000000"/>
                <w:sz w:val="20"/>
                <w:szCs w:val="20"/>
              </w:rPr>
            </w:pPr>
            <w:r w:rsidRPr="00F60853">
              <w:rPr>
                <w:rFonts w:ascii="Trebuchet MS" w:hAnsi="Trebuchet MS"/>
                <w:color w:val="000000"/>
                <w:sz w:val="20"/>
              </w:rPr>
              <w:t>Mengacu pada BRD Hal 8 lingkupan Procurement : Request For Quotation (poin 5,6,10,11 dan 12)</w:t>
            </w:r>
          </w:p>
        </w:tc>
        <w:tc>
          <w:tcPr>
            <w:tcW w:w="2880" w:type="dxa"/>
            <w:tcBorders>
              <w:top w:val="nil"/>
              <w:left w:val="nil"/>
              <w:bottom w:val="single" w:sz="8" w:space="0" w:color="auto"/>
              <w:right w:val="single" w:sz="8" w:space="0" w:color="auto"/>
            </w:tcBorders>
            <w:shd w:val="clear" w:color="auto" w:fill="auto"/>
            <w:hideMark/>
          </w:tcPr>
          <w:p w:rsidR="00F60853" w:rsidRPr="00F60853" w:rsidRDefault="00F60853" w:rsidP="00F60853">
            <w:pPr>
              <w:spacing w:before="0" w:after="0"/>
              <w:ind w:left="0"/>
              <w:jc w:val="left"/>
              <w:rPr>
                <w:rFonts w:ascii="Trebuchet MS" w:hAnsi="Trebuchet MS"/>
                <w:color w:val="000000"/>
                <w:sz w:val="20"/>
                <w:szCs w:val="20"/>
              </w:rPr>
            </w:pPr>
            <w:r w:rsidRPr="00F60853">
              <w:rPr>
                <w:rFonts w:ascii="Trebuchet MS" w:hAnsi="Trebuchet MS"/>
                <w:color w:val="000000"/>
                <w:sz w:val="20"/>
              </w:rPr>
              <w:t>Lihat ke desain fitur 3.2.4</w:t>
            </w:r>
          </w:p>
        </w:tc>
      </w:tr>
      <w:tr w:rsidR="00F60853" w:rsidRPr="00F60853" w:rsidTr="00F60853">
        <w:trPr>
          <w:trHeight w:val="915"/>
        </w:trPr>
        <w:tc>
          <w:tcPr>
            <w:tcW w:w="552" w:type="dxa"/>
            <w:tcBorders>
              <w:top w:val="nil"/>
              <w:left w:val="single" w:sz="8" w:space="0" w:color="auto"/>
              <w:bottom w:val="single" w:sz="8" w:space="0" w:color="auto"/>
              <w:right w:val="single" w:sz="8" w:space="0" w:color="auto"/>
            </w:tcBorders>
            <w:shd w:val="clear" w:color="auto" w:fill="auto"/>
            <w:hideMark/>
          </w:tcPr>
          <w:p w:rsidR="00F60853" w:rsidRPr="00F60853" w:rsidRDefault="00F60853" w:rsidP="00F60853">
            <w:pPr>
              <w:spacing w:before="0" w:after="0"/>
              <w:ind w:left="0"/>
              <w:jc w:val="center"/>
              <w:rPr>
                <w:rFonts w:ascii="Trebuchet MS" w:hAnsi="Trebuchet MS"/>
                <w:color w:val="000000"/>
                <w:sz w:val="20"/>
                <w:szCs w:val="20"/>
              </w:rPr>
            </w:pPr>
            <w:r w:rsidRPr="00F60853">
              <w:rPr>
                <w:rFonts w:ascii="Trebuchet MS" w:hAnsi="Trebuchet MS"/>
                <w:color w:val="000000"/>
                <w:sz w:val="20"/>
              </w:rPr>
              <w:t>5</w:t>
            </w:r>
          </w:p>
        </w:tc>
        <w:tc>
          <w:tcPr>
            <w:tcW w:w="2778" w:type="dxa"/>
            <w:tcBorders>
              <w:top w:val="nil"/>
              <w:left w:val="nil"/>
              <w:bottom w:val="single" w:sz="8" w:space="0" w:color="auto"/>
              <w:right w:val="single" w:sz="8" w:space="0" w:color="auto"/>
            </w:tcBorders>
            <w:shd w:val="clear" w:color="auto" w:fill="auto"/>
            <w:hideMark/>
          </w:tcPr>
          <w:p w:rsidR="00F60853" w:rsidRPr="00F60853" w:rsidRDefault="00F60853" w:rsidP="00F60853">
            <w:pPr>
              <w:spacing w:before="0" w:after="0"/>
              <w:ind w:left="0"/>
              <w:jc w:val="left"/>
              <w:rPr>
                <w:rFonts w:ascii="Trebuchet MS" w:hAnsi="Trebuchet MS"/>
                <w:color w:val="000000"/>
                <w:sz w:val="20"/>
                <w:szCs w:val="20"/>
              </w:rPr>
            </w:pPr>
            <w:r w:rsidRPr="00F60853">
              <w:rPr>
                <w:rFonts w:ascii="Trebuchet MS" w:hAnsi="Trebuchet MS"/>
                <w:color w:val="000000"/>
                <w:sz w:val="20"/>
              </w:rPr>
              <w:t>Request for Quotation Jasa</w:t>
            </w:r>
          </w:p>
        </w:tc>
        <w:tc>
          <w:tcPr>
            <w:tcW w:w="2520" w:type="dxa"/>
            <w:tcBorders>
              <w:top w:val="nil"/>
              <w:left w:val="nil"/>
              <w:bottom w:val="single" w:sz="8" w:space="0" w:color="auto"/>
              <w:right w:val="single" w:sz="8" w:space="0" w:color="auto"/>
            </w:tcBorders>
            <w:shd w:val="clear" w:color="auto" w:fill="auto"/>
            <w:hideMark/>
          </w:tcPr>
          <w:p w:rsidR="00F60853" w:rsidRPr="00F60853" w:rsidRDefault="00F60853" w:rsidP="00F60853">
            <w:pPr>
              <w:spacing w:before="0" w:after="0"/>
              <w:ind w:left="0"/>
              <w:jc w:val="left"/>
              <w:rPr>
                <w:rFonts w:ascii="Trebuchet MS" w:hAnsi="Trebuchet MS"/>
                <w:color w:val="000000"/>
                <w:sz w:val="20"/>
                <w:szCs w:val="20"/>
              </w:rPr>
            </w:pPr>
            <w:r w:rsidRPr="00F60853">
              <w:rPr>
                <w:rFonts w:ascii="Trebuchet MS" w:hAnsi="Trebuchet MS"/>
                <w:color w:val="000000"/>
                <w:sz w:val="20"/>
              </w:rPr>
              <w:t>Mengacu pada BRD Hal 8 lingkupan Procurement : Request For Quotation (poin 1,2,3,4,5,6,9,10,11, 12, dan 13)</w:t>
            </w:r>
          </w:p>
        </w:tc>
        <w:tc>
          <w:tcPr>
            <w:tcW w:w="2880" w:type="dxa"/>
            <w:tcBorders>
              <w:top w:val="nil"/>
              <w:left w:val="nil"/>
              <w:bottom w:val="single" w:sz="8" w:space="0" w:color="auto"/>
              <w:right w:val="single" w:sz="8" w:space="0" w:color="auto"/>
            </w:tcBorders>
            <w:shd w:val="clear" w:color="auto" w:fill="auto"/>
            <w:hideMark/>
          </w:tcPr>
          <w:p w:rsidR="00F60853" w:rsidRPr="00F60853" w:rsidRDefault="00F60853" w:rsidP="00F60853">
            <w:pPr>
              <w:spacing w:before="0" w:after="0"/>
              <w:ind w:left="0"/>
              <w:jc w:val="left"/>
              <w:rPr>
                <w:rFonts w:ascii="Trebuchet MS" w:hAnsi="Trebuchet MS"/>
                <w:color w:val="000000"/>
                <w:sz w:val="20"/>
                <w:szCs w:val="20"/>
              </w:rPr>
            </w:pPr>
            <w:r w:rsidRPr="00F60853">
              <w:rPr>
                <w:rFonts w:ascii="Trebuchet MS" w:hAnsi="Trebuchet MS"/>
                <w:color w:val="000000"/>
                <w:sz w:val="20"/>
              </w:rPr>
              <w:t>Lihat ke desain fitur 3.2.5</w:t>
            </w:r>
          </w:p>
        </w:tc>
      </w:tr>
      <w:tr w:rsidR="00F60853" w:rsidRPr="00F60853" w:rsidTr="00F60853">
        <w:trPr>
          <w:trHeight w:val="615"/>
        </w:trPr>
        <w:tc>
          <w:tcPr>
            <w:tcW w:w="552" w:type="dxa"/>
            <w:tcBorders>
              <w:top w:val="nil"/>
              <w:left w:val="single" w:sz="8" w:space="0" w:color="auto"/>
              <w:bottom w:val="single" w:sz="8" w:space="0" w:color="auto"/>
              <w:right w:val="single" w:sz="8" w:space="0" w:color="auto"/>
            </w:tcBorders>
            <w:shd w:val="clear" w:color="auto" w:fill="auto"/>
            <w:hideMark/>
          </w:tcPr>
          <w:p w:rsidR="00F60853" w:rsidRPr="00F60853" w:rsidRDefault="00F60853" w:rsidP="00F60853">
            <w:pPr>
              <w:spacing w:before="0" w:after="0"/>
              <w:ind w:left="0"/>
              <w:jc w:val="center"/>
              <w:rPr>
                <w:rFonts w:ascii="Trebuchet MS" w:hAnsi="Trebuchet MS"/>
                <w:color w:val="000000"/>
                <w:sz w:val="20"/>
                <w:szCs w:val="20"/>
              </w:rPr>
            </w:pPr>
            <w:r w:rsidRPr="00F60853">
              <w:rPr>
                <w:rFonts w:ascii="Trebuchet MS" w:hAnsi="Trebuchet MS"/>
                <w:color w:val="000000"/>
                <w:sz w:val="20"/>
                <w:szCs w:val="20"/>
              </w:rPr>
              <w:t>6</w:t>
            </w:r>
          </w:p>
        </w:tc>
        <w:tc>
          <w:tcPr>
            <w:tcW w:w="2778" w:type="dxa"/>
            <w:tcBorders>
              <w:top w:val="nil"/>
              <w:left w:val="nil"/>
              <w:bottom w:val="single" w:sz="8" w:space="0" w:color="auto"/>
              <w:right w:val="single" w:sz="8" w:space="0" w:color="auto"/>
            </w:tcBorders>
            <w:shd w:val="clear" w:color="auto" w:fill="auto"/>
            <w:hideMark/>
          </w:tcPr>
          <w:p w:rsidR="00F60853" w:rsidRPr="00F60853" w:rsidRDefault="00F60853" w:rsidP="00F60853">
            <w:pPr>
              <w:spacing w:before="0" w:after="0"/>
              <w:ind w:left="0"/>
              <w:jc w:val="left"/>
              <w:rPr>
                <w:rFonts w:ascii="Trebuchet MS" w:hAnsi="Trebuchet MS"/>
                <w:color w:val="000000"/>
                <w:sz w:val="20"/>
                <w:szCs w:val="20"/>
              </w:rPr>
            </w:pPr>
            <w:r w:rsidRPr="00F60853">
              <w:rPr>
                <w:rFonts w:ascii="Trebuchet MS" w:hAnsi="Trebuchet MS"/>
                <w:color w:val="000000"/>
                <w:sz w:val="20"/>
                <w:szCs w:val="20"/>
              </w:rPr>
              <w:t>Daftar Request for Quotation</w:t>
            </w:r>
          </w:p>
        </w:tc>
        <w:tc>
          <w:tcPr>
            <w:tcW w:w="2520" w:type="dxa"/>
            <w:tcBorders>
              <w:top w:val="nil"/>
              <w:left w:val="nil"/>
              <w:bottom w:val="single" w:sz="8" w:space="0" w:color="auto"/>
              <w:right w:val="single" w:sz="8" w:space="0" w:color="auto"/>
            </w:tcBorders>
            <w:shd w:val="clear" w:color="auto" w:fill="auto"/>
            <w:hideMark/>
          </w:tcPr>
          <w:p w:rsidR="00F60853" w:rsidRPr="00F60853" w:rsidRDefault="00F60853" w:rsidP="00F60853">
            <w:pPr>
              <w:spacing w:before="0" w:after="0"/>
              <w:ind w:left="0"/>
              <w:jc w:val="left"/>
              <w:rPr>
                <w:rFonts w:ascii="Trebuchet MS" w:hAnsi="Trebuchet MS"/>
                <w:color w:val="000000"/>
                <w:sz w:val="20"/>
                <w:szCs w:val="20"/>
              </w:rPr>
            </w:pPr>
            <w:r w:rsidRPr="00F60853">
              <w:rPr>
                <w:rFonts w:ascii="Trebuchet MS" w:hAnsi="Trebuchet MS"/>
                <w:color w:val="000000"/>
                <w:sz w:val="20"/>
              </w:rPr>
              <w:t>Mengacu pada BRD Hal 8 lingkupan Procurement : Request For Quotation (poin 7 dan 8)</w:t>
            </w:r>
          </w:p>
        </w:tc>
        <w:tc>
          <w:tcPr>
            <w:tcW w:w="2880" w:type="dxa"/>
            <w:tcBorders>
              <w:top w:val="nil"/>
              <w:left w:val="nil"/>
              <w:bottom w:val="single" w:sz="8" w:space="0" w:color="auto"/>
              <w:right w:val="single" w:sz="8" w:space="0" w:color="auto"/>
            </w:tcBorders>
            <w:shd w:val="clear" w:color="auto" w:fill="auto"/>
            <w:hideMark/>
          </w:tcPr>
          <w:p w:rsidR="00F60853" w:rsidRPr="00F60853" w:rsidRDefault="00F60853" w:rsidP="00F60853">
            <w:pPr>
              <w:spacing w:before="0" w:after="0"/>
              <w:ind w:left="0"/>
              <w:jc w:val="left"/>
              <w:rPr>
                <w:rFonts w:ascii="Trebuchet MS" w:hAnsi="Trebuchet MS"/>
                <w:color w:val="000000"/>
                <w:sz w:val="20"/>
                <w:szCs w:val="20"/>
              </w:rPr>
            </w:pPr>
            <w:r w:rsidRPr="00F60853">
              <w:rPr>
                <w:rFonts w:ascii="Trebuchet MS" w:hAnsi="Trebuchet MS"/>
                <w:color w:val="000000"/>
                <w:sz w:val="20"/>
              </w:rPr>
              <w:t>Lihat ke desain fitur 3.2.6</w:t>
            </w:r>
          </w:p>
        </w:tc>
      </w:tr>
      <w:tr w:rsidR="00F60853" w:rsidRPr="00F60853" w:rsidTr="00F60853">
        <w:trPr>
          <w:trHeight w:val="615"/>
        </w:trPr>
        <w:tc>
          <w:tcPr>
            <w:tcW w:w="552" w:type="dxa"/>
            <w:tcBorders>
              <w:top w:val="nil"/>
              <w:left w:val="single" w:sz="8" w:space="0" w:color="auto"/>
              <w:bottom w:val="single" w:sz="8" w:space="0" w:color="auto"/>
              <w:right w:val="single" w:sz="8" w:space="0" w:color="auto"/>
            </w:tcBorders>
            <w:shd w:val="clear" w:color="auto" w:fill="auto"/>
            <w:hideMark/>
          </w:tcPr>
          <w:p w:rsidR="00F60853" w:rsidRPr="00F60853" w:rsidRDefault="00F60853" w:rsidP="00F60853">
            <w:pPr>
              <w:spacing w:before="0" w:after="0"/>
              <w:ind w:left="0"/>
              <w:jc w:val="center"/>
              <w:rPr>
                <w:rFonts w:ascii="Trebuchet MS" w:hAnsi="Trebuchet MS"/>
                <w:color w:val="000000"/>
                <w:sz w:val="20"/>
                <w:szCs w:val="20"/>
              </w:rPr>
            </w:pPr>
            <w:r w:rsidRPr="00F60853">
              <w:rPr>
                <w:rFonts w:ascii="Trebuchet MS" w:hAnsi="Trebuchet MS"/>
                <w:color w:val="000000"/>
                <w:sz w:val="20"/>
              </w:rPr>
              <w:t>7</w:t>
            </w:r>
          </w:p>
        </w:tc>
        <w:tc>
          <w:tcPr>
            <w:tcW w:w="2778" w:type="dxa"/>
            <w:tcBorders>
              <w:top w:val="nil"/>
              <w:left w:val="nil"/>
              <w:bottom w:val="single" w:sz="8" w:space="0" w:color="auto"/>
              <w:right w:val="single" w:sz="8" w:space="0" w:color="auto"/>
            </w:tcBorders>
            <w:shd w:val="clear" w:color="auto" w:fill="auto"/>
            <w:hideMark/>
          </w:tcPr>
          <w:p w:rsidR="00F60853" w:rsidRPr="00F60853" w:rsidRDefault="00F60853" w:rsidP="00F60853">
            <w:pPr>
              <w:spacing w:before="0" w:after="0"/>
              <w:ind w:left="0"/>
              <w:jc w:val="left"/>
              <w:rPr>
                <w:rFonts w:ascii="Trebuchet MS" w:hAnsi="Trebuchet MS"/>
                <w:color w:val="000000"/>
                <w:sz w:val="20"/>
                <w:szCs w:val="20"/>
              </w:rPr>
            </w:pPr>
            <w:r w:rsidRPr="00F60853">
              <w:rPr>
                <w:rFonts w:ascii="Trebuchet MS" w:hAnsi="Trebuchet MS"/>
                <w:color w:val="000000"/>
                <w:sz w:val="20"/>
              </w:rPr>
              <w:t>Memo Produk</w:t>
            </w:r>
          </w:p>
        </w:tc>
        <w:tc>
          <w:tcPr>
            <w:tcW w:w="2520" w:type="dxa"/>
            <w:tcBorders>
              <w:top w:val="nil"/>
              <w:left w:val="nil"/>
              <w:bottom w:val="single" w:sz="8" w:space="0" w:color="auto"/>
              <w:right w:val="single" w:sz="8" w:space="0" w:color="auto"/>
            </w:tcBorders>
            <w:shd w:val="clear" w:color="auto" w:fill="auto"/>
            <w:hideMark/>
          </w:tcPr>
          <w:p w:rsidR="00F60853" w:rsidRPr="00F60853" w:rsidRDefault="00F60853" w:rsidP="00F60853">
            <w:pPr>
              <w:spacing w:before="0" w:after="0"/>
              <w:ind w:left="0"/>
              <w:jc w:val="left"/>
              <w:rPr>
                <w:rFonts w:ascii="Trebuchet MS" w:hAnsi="Trebuchet MS"/>
                <w:color w:val="000000"/>
                <w:sz w:val="20"/>
                <w:szCs w:val="20"/>
              </w:rPr>
            </w:pPr>
            <w:r w:rsidRPr="00F60853">
              <w:rPr>
                <w:rFonts w:ascii="Trebuchet MS" w:hAnsi="Trebuchet MS"/>
                <w:color w:val="000000"/>
                <w:sz w:val="20"/>
              </w:rPr>
              <w:t>Mengacu pada BRD Hal 8 lingkupan Procurement : Memo Jasa / Produk (poin 1-7)</w:t>
            </w:r>
          </w:p>
        </w:tc>
        <w:tc>
          <w:tcPr>
            <w:tcW w:w="2880" w:type="dxa"/>
            <w:tcBorders>
              <w:top w:val="nil"/>
              <w:left w:val="nil"/>
              <w:bottom w:val="single" w:sz="8" w:space="0" w:color="auto"/>
              <w:right w:val="single" w:sz="8" w:space="0" w:color="auto"/>
            </w:tcBorders>
            <w:shd w:val="clear" w:color="auto" w:fill="auto"/>
            <w:hideMark/>
          </w:tcPr>
          <w:p w:rsidR="00F60853" w:rsidRPr="00F60853" w:rsidRDefault="00F60853" w:rsidP="00F60853">
            <w:pPr>
              <w:spacing w:before="0" w:after="0"/>
              <w:ind w:left="0"/>
              <w:jc w:val="left"/>
              <w:rPr>
                <w:rFonts w:ascii="Trebuchet MS" w:hAnsi="Trebuchet MS"/>
                <w:color w:val="000000"/>
                <w:sz w:val="20"/>
                <w:szCs w:val="20"/>
              </w:rPr>
            </w:pPr>
            <w:r w:rsidRPr="00F60853">
              <w:rPr>
                <w:rFonts w:ascii="Trebuchet MS" w:hAnsi="Trebuchet MS"/>
                <w:color w:val="000000"/>
                <w:sz w:val="20"/>
              </w:rPr>
              <w:t>Lihat ke desain fitur 3.2.7</w:t>
            </w:r>
          </w:p>
        </w:tc>
      </w:tr>
      <w:tr w:rsidR="00F60853" w:rsidRPr="00F60853" w:rsidTr="00F60853">
        <w:trPr>
          <w:trHeight w:val="615"/>
        </w:trPr>
        <w:tc>
          <w:tcPr>
            <w:tcW w:w="552" w:type="dxa"/>
            <w:tcBorders>
              <w:top w:val="nil"/>
              <w:left w:val="single" w:sz="8" w:space="0" w:color="auto"/>
              <w:bottom w:val="single" w:sz="8" w:space="0" w:color="auto"/>
              <w:right w:val="single" w:sz="8" w:space="0" w:color="auto"/>
            </w:tcBorders>
            <w:shd w:val="clear" w:color="auto" w:fill="auto"/>
            <w:hideMark/>
          </w:tcPr>
          <w:p w:rsidR="00F60853" w:rsidRPr="00F60853" w:rsidRDefault="00F60853" w:rsidP="00F60853">
            <w:pPr>
              <w:spacing w:before="0" w:after="0"/>
              <w:ind w:left="0"/>
              <w:jc w:val="center"/>
              <w:rPr>
                <w:rFonts w:ascii="Trebuchet MS" w:hAnsi="Trebuchet MS"/>
                <w:color w:val="000000"/>
                <w:sz w:val="20"/>
                <w:szCs w:val="20"/>
              </w:rPr>
            </w:pPr>
            <w:r w:rsidRPr="00F60853">
              <w:rPr>
                <w:rFonts w:ascii="Trebuchet MS" w:hAnsi="Trebuchet MS"/>
                <w:color w:val="000000"/>
                <w:sz w:val="20"/>
              </w:rPr>
              <w:t>8</w:t>
            </w:r>
          </w:p>
        </w:tc>
        <w:tc>
          <w:tcPr>
            <w:tcW w:w="2778" w:type="dxa"/>
            <w:tcBorders>
              <w:top w:val="nil"/>
              <w:left w:val="nil"/>
              <w:bottom w:val="single" w:sz="8" w:space="0" w:color="auto"/>
              <w:right w:val="single" w:sz="8" w:space="0" w:color="auto"/>
            </w:tcBorders>
            <w:shd w:val="clear" w:color="auto" w:fill="auto"/>
            <w:hideMark/>
          </w:tcPr>
          <w:p w:rsidR="00F60853" w:rsidRPr="00F60853" w:rsidRDefault="00F60853" w:rsidP="00F60853">
            <w:pPr>
              <w:spacing w:before="0" w:after="0"/>
              <w:ind w:left="0"/>
              <w:jc w:val="left"/>
              <w:rPr>
                <w:rFonts w:ascii="Trebuchet MS" w:hAnsi="Trebuchet MS"/>
                <w:color w:val="000000"/>
                <w:sz w:val="20"/>
                <w:szCs w:val="20"/>
              </w:rPr>
            </w:pPr>
            <w:r w:rsidRPr="00F60853">
              <w:rPr>
                <w:rFonts w:ascii="Trebuchet MS" w:hAnsi="Trebuchet MS"/>
                <w:color w:val="000000"/>
                <w:sz w:val="20"/>
              </w:rPr>
              <w:t>Memo Jasa</w:t>
            </w:r>
          </w:p>
        </w:tc>
        <w:tc>
          <w:tcPr>
            <w:tcW w:w="2520" w:type="dxa"/>
            <w:tcBorders>
              <w:top w:val="nil"/>
              <w:left w:val="nil"/>
              <w:bottom w:val="single" w:sz="8" w:space="0" w:color="auto"/>
              <w:right w:val="single" w:sz="8" w:space="0" w:color="auto"/>
            </w:tcBorders>
            <w:shd w:val="clear" w:color="auto" w:fill="auto"/>
            <w:hideMark/>
          </w:tcPr>
          <w:p w:rsidR="00F60853" w:rsidRPr="00F60853" w:rsidRDefault="00F60853" w:rsidP="00F60853">
            <w:pPr>
              <w:spacing w:before="0" w:after="0"/>
              <w:ind w:left="0"/>
              <w:jc w:val="left"/>
              <w:rPr>
                <w:rFonts w:ascii="Trebuchet MS" w:hAnsi="Trebuchet MS"/>
                <w:color w:val="000000"/>
                <w:sz w:val="20"/>
                <w:szCs w:val="20"/>
              </w:rPr>
            </w:pPr>
            <w:r w:rsidRPr="00F60853">
              <w:rPr>
                <w:rFonts w:ascii="Trebuchet MS" w:hAnsi="Trebuchet MS"/>
                <w:color w:val="000000"/>
                <w:sz w:val="20"/>
              </w:rPr>
              <w:t>Mengacu pada BRD Hal 8 lingkupan Procurement : Memo Jasa / Produk (poin 1-7)</w:t>
            </w:r>
          </w:p>
        </w:tc>
        <w:tc>
          <w:tcPr>
            <w:tcW w:w="2880" w:type="dxa"/>
            <w:tcBorders>
              <w:top w:val="nil"/>
              <w:left w:val="nil"/>
              <w:bottom w:val="single" w:sz="8" w:space="0" w:color="auto"/>
              <w:right w:val="single" w:sz="8" w:space="0" w:color="auto"/>
            </w:tcBorders>
            <w:shd w:val="clear" w:color="auto" w:fill="auto"/>
            <w:hideMark/>
          </w:tcPr>
          <w:p w:rsidR="00F60853" w:rsidRPr="00F60853" w:rsidRDefault="00F60853" w:rsidP="00F60853">
            <w:pPr>
              <w:spacing w:before="0" w:after="0"/>
              <w:ind w:left="0"/>
              <w:jc w:val="left"/>
              <w:rPr>
                <w:rFonts w:ascii="Trebuchet MS" w:hAnsi="Trebuchet MS"/>
                <w:color w:val="000000"/>
                <w:sz w:val="20"/>
                <w:szCs w:val="20"/>
              </w:rPr>
            </w:pPr>
            <w:r w:rsidRPr="00F60853">
              <w:rPr>
                <w:rFonts w:ascii="Trebuchet MS" w:hAnsi="Trebuchet MS"/>
                <w:color w:val="000000"/>
                <w:sz w:val="20"/>
              </w:rPr>
              <w:t>Lihat ke desain fitur 3.2.8</w:t>
            </w:r>
          </w:p>
        </w:tc>
      </w:tr>
      <w:tr w:rsidR="00F60853" w:rsidRPr="00F60853" w:rsidTr="00F60853">
        <w:trPr>
          <w:trHeight w:val="615"/>
        </w:trPr>
        <w:tc>
          <w:tcPr>
            <w:tcW w:w="552" w:type="dxa"/>
            <w:tcBorders>
              <w:top w:val="nil"/>
              <w:left w:val="single" w:sz="8" w:space="0" w:color="auto"/>
              <w:bottom w:val="single" w:sz="8" w:space="0" w:color="auto"/>
              <w:right w:val="single" w:sz="8" w:space="0" w:color="auto"/>
            </w:tcBorders>
            <w:shd w:val="clear" w:color="auto" w:fill="auto"/>
            <w:hideMark/>
          </w:tcPr>
          <w:p w:rsidR="00F60853" w:rsidRPr="00F60853" w:rsidRDefault="00F60853" w:rsidP="00F60853">
            <w:pPr>
              <w:spacing w:before="0" w:after="0"/>
              <w:ind w:left="0"/>
              <w:jc w:val="center"/>
              <w:rPr>
                <w:rFonts w:ascii="Trebuchet MS" w:hAnsi="Trebuchet MS"/>
                <w:color w:val="000000"/>
                <w:sz w:val="20"/>
                <w:szCs w:val="20"/>
              </w:rPr>
            </w:pPr>
            <w:r w:rsidRPr="00F60853">
              <w:rPr>
                <w:rFonts w:ascii="Trebuchet MS" w:hAnsi="Trebuchet MS"/>
                <w:color w:val="000000"/>
                <w:sz w:val="20"/>
              </w:rPr>
              <w:t>9</w:t>
            </w:r>
          </w:p>
        </w:tc>
        <w:tc>
          <w:tcPr>
            <w:tcW w:w="2778" w:type="dxa"/>
            <w:tcBorders>
              <w:top w:val="nil"/>
              <w:left w:val="nil"/>
              <w:bottom w:val="single" w:sz="8" w:space="0" w:color="auto"/>
              <w:right w:val="single" w:sz="8" w:space="0" w:color="auto"/>
            </w:tcBorders>
            <w:shd w:val="clear" w:color="auto" w:fill="auto"/>
            <w:hideMark/>
          </w:tcPr>
          <w:p w:rsidR="00F60853" w:rsidRPr="00F60853" w:rsidRDefault="00F60853" w:rsidP="00F60853">
            <w:pPr>
              <w:spacing w:before="0" w:after="0"/>
              <w:ind w:left="0"/>
              <w:jc w:val="left"/>
              <w:rPr>
                <w:rFonts w:ascii="Trebuchet MS" w:hAnsi="Trebuchet MS"/>
                <w:color w:val="000000"/>
                <w:sz w:val="20"/>
                <w:szCs w:val="20"/>
              </w:rPr>
            </w:pPr>
            <w:r w:rsidRPr="00F60853">
              <w:rPr>
                <w:rFonts w:ascii="Trebuchet MS" w:hAnsi="Trebuchet MS"/>
                <w:color w:val="000000"/>
                <w:sz w:val="20"/>
              </w:rPr>
              <w:t>Katalog Produk</w:t>
            </w:r>
          </w:p>
        </w:tc>
        <w:tc>
          <w:tcPr>
            <w:tcW w:w="2520" w:type="dxa"/>
            <w:tcBorders>
              <w:top w:val="nil"/>
              <w:left w:val="nil"/>
              <w:bottom w:val="single" w:sz="8" w:space="0" w:color="auto"/>
              <w:right w:val="single" w:sz="8" w:space="0" w:color="auto"/>
            </w:tcBorders>
            <w:shd w:val="clear" w:color="auto" w:fill="auto"/>
            <w:hideMark/>
          </w:tcPr>
          <w:p w:rsidR="00F60853" w:rsidRPr="00F60853" w:rsidRDefault="00F60853" w:rsidP="00F60853">
            <w:pPr>
              <w:spacing w:before="0" w:after="0"/>
              <w:ind w:left="0"/>
              <w:jc w:val="left"/>
              <w:rPr>
                <w:rFonts w:ascii="Trebuchet MS" w:hAnsi="Trebuchet MS"/>
                <w:color w:val="000000"/>
                <w:sz w:val="20"/>
                <w:szCs w:val="20"/>
              </w:rPr>
            </w:pPr>
            <w:r w:rsidRPr="00F60853">
              <w:rPr>
                <w:rFonts w:ascii="Trebuchet MS" w:hAnsi="Trebuchet MS"/>
                <w:color w:val="000000"/>
                <w:sz w:val="20"/>
              </w:rPr>
              <w:t>Mengacu pada BRD Hal 8 bagian Procurement : Katalog (poin 1,2 dan 4)</w:t>
            </w:r>
          </w:p>
        </w:tc>
        <w:tc>
          <w:tcPr>
            <w:tcW w:w="2880" w:type="dxa"/>
            <w:tcBorders>
              <w:top w:val="nil"/>
              <w:left w:val="nil"/>
              <w:bottom w:val="single" w:sz="8" w:space="0" w:color="auto"/>
              <w:right w:val="single" w:sz="8" w:space="0" w:color="auto"/>
            </w:tcBorders>
            <w:shd w:val="clear" w:color="auto" w:fill="auto"/>
            <w:hideMark/>
          </w:tcPr>
          <w:p w:rsidR="00F60853" w:rsidRPr="00F60853" w:rsidRDefault="00F60853" w:rsidP="00F60853">
            <w:pPr>
              <w:spacing w:before="0" w:after="0"/>
              <w:ind w:left="0"/>
              <w:jc w:val="left"/>
              <w:rPr>
                <w:rFonts w:ascii="Trebuchet MS" w:hAnsi="Trebuchet MS"/>
                <w:color w:val="000000"/>
                <w:sz w:val="20"/>
                <w:szCs w:val="20"/>
              </w:rPr>
            </w:pPr>
            <w:r w:rsidRPr="00F60853">
              <w:rPr>
                <w:rFonts w:ascii="Trebuchet MS" w:hAnsi="Trebuchet MS"/>
                <w:color w:val="000000"/>
                <w:sz w:val="20"/>
              </w:rPr>
              <w:t>Lihat ke desain fitur 3.2.9</w:t>
            </w:r>
          </w:p>
        </w:tc>
      </w:tr>
      <w:tr w:rsidR="00F60853" w:rsidRPr="00F60853" w:rsidTr="00F60853">
        <w:trPr>
          <w:trHeight w:val="615"/>
        </w:trPr>
        <w:tc>
          <w:tcPr>
            <w:tcW w:w="552" w:type="dxa"/>
            <w:tcBorders>
              <w:top w:val="nil"/>
              <w:left w:val="single" w:sz="8" w:space="0" w:color="auto"/>
              <w:bottom w:val="single" w:sz="8" w:space="0" w:color="auto"/>
              <w:right w:val="single" w:sz="8" w:space="0" w:color="auto"/>
            </w:tcBorders>
            <w:shd w:val="clear" w:color="auto" w:fill="auto"/>
            <w:hideMark/>
          </w:tcPr>
          <w:p w:rsidR="00F60853" w:rsidRPr="00F60853" w:rsidRDefault="00F60853" w:rsidP="00F60853">
            <w:pPr>
              <w:spacing w:before="0" w:after="0"/>
              <w:ind w:left="0"/>
              <w:jc w:val="center"/>
              <w:rPr>
                <w:rFonts w:ascii="Trebuchet MS" w:hAnsi="Trebuchet MS"/>
                <w:color w:val="000000"/>
                <w:sz w:val="20"/>
                <w:szCs w:val="20"/>
              </w:rPr>
            </w:pPr>
            <w:r w:rsidRPr="00F60853">
              <w:rPr>
                <w:rFonts w:ascii="Trebuchet MS" w:hAnsi="Trebuchet MS"/>
                <w:color w:val="000000"/>
                <w:sz w:val="20"/>
              </w:rPr>
              <w:t>10</w:t>
            </w:r>
          </w:p>
        </w:tc>
        <w:tc>
          <w:tcPr>
            <w:tcW w:w="2778" w:type="dxa"/>
            <w:tcBorders>
              <w:top w:val="nil"/>
              <w:left w:val="nil"/>
              <w:bottom w:val="single" w:sz="8" w:space="0" w:color="auto"/>
              <w:right w:val="single" w:sz="8" w:space="0" w:color="auto"/>
            </w:tcBorders>
            <w:shd w:val="clear" w:color="auto" w:fill="auto"/>
            <w:hideMark/>
          </w:tcPr>
          <w:p w:rsidR="00F60853" w:rsidRPr="00F60853" w:rsidRDefault="00F60853" w:rsidP="00F60853">
            <w:pPr>
              <w:spacing w:before="0" w:after="0"/>
              <w:ind w:left="0"/>
              <w:jc w:val="left"/>
              <w:rPr>
                <w:rFonts w:ascii="Trebuchet MS" w:hAnsi="Trebuchet MS"/>
                <w:color w:val="000000"/>
                <w:sz w:val="20"/>
                <w:szCs w:val="20"/>
              </w:rPr>
            </w:pPr>
            <w:r w:rsidRPr="00F60853">
              <w:rPr>
                <w:rFonts w:ascii="Trebuchet MS" w:hAnsi="Trebuchet MS"/>
                <w:color w:val="000000"/>
                <w:sz w:val="20"/>
              </w:rPr>
              <w:t>Katalog Jasa</w:t>
            </w:r>
          </w:p>
        </w:tc>
        <w:tc>
          <w:tcPr>
            <w:tcW w:w="2520" w:type="dxa"/>
            <w:tcBorders>
              <w:top w:val="nil"/>
              <w:left w:val="nil"/>
              <w:bottom w:val="single" w:sz="8" w:space="0" w:color="auto"/>
              <w:right w:val="single" w:sz="8" w:space="0" w:color="auto"/>
            </w:tcBorders>
            <w:shd w:val="clear" w:color="auto" w:fill="auto"/>
            <w:hideMark/>
          </w:tcPr>
          <w:p w:rsidR="00F60853" w:rsidRPr="00F60853" w:rsidRDefault="00F60853" w:rsidP="00F60853">
            <w:pPr>
              <w:spacing w:before="0" w:after="0"/>
              <w:ind w:left="0"/>
              <w:jc w:val="left"/>
              <w:rPr>
                <w:rFonts w:ascii="Trebuchet MS" w:hAnsi="Trebuchet MS"/>
                <w:color w:val="000000"/>
                <w:sz w:val="20"/>
                <w:szCs w:val="20"/>
              </w:rPr>
            </w:pPr>
            <w:r w:rsidRPr="00F60853">
              <w:rPr>
                <w:rFonts w:ascii="Trebuchet MS" w:hAnsi="Trebuchet MS"/>
                <w:color w:val="000000"/>
                <w:sz w:val="20"/>
              </w:rPr>
              <w:t>Mengacu pada BRD Hal 8 bagian Procurement : Katalog (poin 1, 2 dan 4)</w:t>
            </w:r>
          </w:p>
        </w:tc>
        <w:tc>
          <w:tcPr>
            <w:tcW w:w="2880" w:type="dxa"/>
            <w:tcBorders>
              <w:top w:val="nil"/>
              <w:left w:val="nil"/>
              <w:bottom w:val="single" w:sz="8" w:space="0" w:color="auto"/>
              <w:right w:val="single" w:sz="8" w:space="0" w:color="auto"/>
            </w:tcBorders>
            <w:shd w:val="clear" w:color="auto" w:fill="auto"/>
            <w:hideMark/>
          </w:tcPr>
          <w:p w:rsidR="00F60853" w:rsidRPr="00F60853" w:rsidRDefault="00F60853" w:rsidP="00F60853">
            <w:pPr>
              <w:spacing w:before="0" w:after="0"/>
              <w:ind w:left="0"/>
              <w:jc w:val="left"/>
              <w:rPr>
                <w:rFonts w:ascii="Trebuchet MS" w:hAnsi="Trebuchet MS"/>
                <w:color w:val="000000"/>
                <w:sz w:val="20"/>
                <w:szCs w:val="20"/>
              </w:rPr>
            </w:pPr>
            <w:r w:rsidRPr="00F60853">
              <w:rPr>
                <w:rFonts w:ascii="Trebuchet MS" w:hAnsi="Trebuchet MS"/>
                <w:color w:val="000000"/>
                <w:sz w:val="20"/>
              </w:rPr>
              <w:t>Lihat ke desain fitur 3.2.10</w:t>
            </w:r>
          </w:p>
        </w:tc>
      </w:tr>
      <w:tr w:rsidR="00F60853" w:rsidRPr="00F60853" w:rsidTr="00F60853">
        <w:trPr>
          <w:trHeight w:val="615"/>
        </w:trPr>
        <w:tc>
          <w:tcPr>
            <w:tcW w:w="552" w:type="dxa"/>
            <w:tcBorders>
              <w:top w:val="nil"/>
              <w:left w:val="single" w:sz="8" w:space="0" w:color="auto"/>
              <w:bottom w:val="single" w:sz="8" w:space="0" w:color="auto"/>
              <w:right w:val="single" w:sz="8" w:space="0" w:color="auto"/>
            </w:tcBorders>
            <w:shd w:val="clear" w:color="auto" w:fill="auto"/>
            <w:hideMark/>
          </w:tcPr>
          <w:p w:rsidR="00F60853" w:rsidRPr="00F60853" w:rsidRDefault="00F60853" w:rsidP="00F60853">
            <w:pPr>
              <w:spacing w:before="0" w:after="0"/>
              <w:ind w:left="0"/>
              <w:jc w:val="center"/>
              <w:rPr>
                <w:rFonts w:ascii="Trebuchet MS" w:hAnsi="Trebuchet MS"/>
                <w:color w:val="000000"/>
                <w:sz w:val="20"/>
                <w:szCs w:val="20"/>
              </w:rPr>
            </w:pPr>
            <w:r w:rsidRPr="00F60853">
              <w:rPr>
                <w:rFonts w:ascii="Trebuchet MS" w:hAnsi="Trebuchet MS"/>
                <w:color w:val="000000"/>
                <w:sz w:val="20"/>
              </w:rPr>
              <w:t>11</w:t>
            </w:r>
          </w:p>
        </w:tc>
        <w:tc>
          <w:tcPr>
            <w:tcW w:w="2778" w:type="dxa"/>
            <w:tcBorders>
              <w:top w:val="nil"/>
              <w:left w:val="nil"/>
              <w:bottom w:val="single" w:sz="8" w:space="0" w:color="auto"/>
              <w:right w:val="single" w:sz="8" w:space="0" w:color="auto"/>
            </w:tcBorders>
            <w:shd w:val="clear" w:color="auto" w:fill="auto"/>
            <w:hideMark/>
          </w:tcPr>
          <w:p w:rsidR="00F60853" w:rsidRPr="00F60853" w:rsidRDefault="00F60853" w:rsidP="00F60853">
            <w:pPr>
              <w:spacing w:before="0" w:after="0"/>
              <w:ind w:left="0"/>
              <w:jc w:val="left"/>
              <w:rPr>
                <w:rFonts w:ascii="Trebuchet MS" w:hAnsi="Trebuchet MS"/>
                <w:color w:val="000000"/>
                <w:sz w:val="20"/>
                <w:szCs w:val="20"/>
              </w:rPr>
            </w:pPr>
            <w:r w:rsidRPr="00F60853">
              <w:rPr>
                <w:rFonts w:ascii="Trebuchet MS" w:hAnsi="Trebuchet MS"/>
                <w:color w:val="000000"/>
                <w:sz w:val="20"/>
              </w:rPr>
              <w:t>Purchase Request Produk</w:t>
            </w:r>
          </w:p>
        </w:tc>
        <w:tc>
          <w:tcPr>
            <w:tcW w:w="2520" w:type="dxa"/>
            <w:tcBorders>
              <w:top w:val="nil"/>
              <w:left w:val="nil"/>
              <w:bottom w:val="single" w:sz="8" w:space="0" w:color="auto"/>
              <w:right w:val="single" w:sz="8" w:space="0" w:color="auto"/>
            </w:tcBorders>
            <w:shd w:val="clear" w:color="auto" w:fill="auto"/>
            <w:hideMark/>
          </w:tcPr>
          <w:p w:rsidR="00F60853" w:rsidRPr="00F60853" w:rsidRDefault="00F60853" w:rsidP="00F60853">
            <w:pPr>
              <w:spacing w:before="0" w:after="0"/>
              <w:ind w:left="0"/>
              <w:jc w:val="left"/>
              <w:rPr>
                <w:rFonts w:ascii="Trebuchet MS" w:hAnsi="Trebuchet MS"/>
                <w:color w:val="000000"/>
                <w:sz w:val="20"/>
                <w:szCs w:val="20"/>
              </w:rPr>
            </w:pPr>
            <w:r w:rsidRPr="00F60853">
              <w:rPr>
                <w:rFonts w:ascii="Trebuchet MS" w:hAnsi="Trebuchet MS"/>
                <w:color w:val="000000"/>
                <w:sz w:val="20"/>
              </w:rPr>
              <w:t xml:space="preserve">Mengacu pada BRD Hal 8 bagian Procurement : Purchase Request (poin 1-11) </w:t>
            </w:r>
          </w:p>
        </w:tc>
        <w:tc>
          <w:tcPr>
            <w:tcW w:w="2880" w:type="dxa"/>
            <w:tcBorders>
              <w:top w:val="nil"/>
              <w:left w:val="nil"/>
              <w:bottom w:val="single" w:sz="8" w:space="0" w:color="auto"/>
              <w:right w:val="single" w:sz="8" w:space="0" w:color="auto"/>
            </w:tcBorders>
            <w:shd w:val="clear" w:color="auto" w:fill="auto"/>
            <w:hideMark/>
          </w:tcPr>
          <w:p w:rsidR="00F60853" w:rsidRPr="00F60853" w:rsidRDefault="00F60853" w:rsidP="00F60853">
            <w:pPr>
              <w:spacing w:before="0" w:after="0"/>
              <w:ind w:left="0"/>
              <w:jc w:val="left"/>
              <w:rPr>
                <w:rFonts w:ascii="Trebuchet MS" w:hAnsi="Trebuchet MS"/>
                <w:color w:val="000000"/>
                <w:sz w:val="20"/>
                <w:szCs w:val="20"/>
              </w:rPr>
            </w:pPr>
            <w:r w:rsidRPr="00F60853">
              <w:rPr>
                <w:rFonts w:ascii="Trebuchet MS" w:hAnsi="Trebuchet MS"/>
                <w:color w:val="000000"/>
                <w:sz w:val="20"/>
              </w:rPr>
              <w:t>Lihat ke desain fitur 3.2.11</w:t>
            </w:r>
          </w:p>
        </w:tc>
      </w:tr>
      <w:tr w:rsidR="00F60853" w:rsidRPr="00F60853" w:rsidTr="00F60853">
        <w:trPr>
          <w:trHeight w:val="615"/>
        </w:trPr>
        <w:tc>
          <w:tcPr>
            <w:tcW w:w="552" w:type="dxa"/>
            <w:tcBorders>
              <w:top w:val="nil"/>
              <w:left w:val="single" w:sz="8" w:space="0" w:color="auto"/>
              <w:bottom w:val="single" w:sz="8" w:space="0" w:color="auto"/>
              <w:right w:val="single" w:sz="8" w:space="0" w:color="auto"/>
            </w:tcBorders>
            <w:shd w:val="clear" w:color="auto" w:fill="auto"/>
            <w:hideMark/>
          </w:tcPr>
          <w:p w:rsidR="00F60853" w:rsidRPr="00F60853" w:rsidRDefault="00F60853" w:rsidP="00F60853">
            <w:pPr>
              <w:spacing w:before="0" w:after="0"/>
              <w:ind w:left="0"/>
              <w:jc w:val="center"/>
              <w:rPr>
                <w:rFonts w:ascii="Trebuchet MS" w:hAnsi="Trebuchet MS"/>
                <w:color w:val="000000"/>
                <w:sz w:val="20"/>
                <w:szCs w:val="20"/>
              </w:rPr>
            </w:pPr>
            <w:r w:rsidRPr="00F60853">
              <w:rPr>
                <w:rFonts w:ascii="Trebuchet MS" w:hAnsi="Trebuchet MS"/>
                <w:color w:val="000000"/>
                <w:sz w:val="20"/>
              </w:rPr>
              <w:t>12</w:t>
            </w:r>
          </w:p>
        </w:tc>
        <w:tc>
          <w:tcPr>
            <w:tcW w:w="2778" w:type="dxa"/>
            <w:tcBorders>
              <w:top w:val="nil"/>
              <w:left w:val="nil"/>
              <w:bottom w:val="single" w:sz="8" w:space="0" w:color="auto"/>
              <w:right w:val="single" w:sz="8" w:space="0" w:color="auto"/>
            </w:tcBorders>
            <w:shd w:val="clear" w:color="auto" w:fill="auto"/>
            <w:hideMark/>
          </w:tcPr>
          <w:p w:rsidR="00F60853" w:rsidRPr="00F60853" w:rsidRDefault="00F60853" w:rsidP="00F60853">
            <w:pPr>
              <w:spacing w:before="0" w:after="0"/>
              <w:ind w:left="0"/>
              <w:jc w:val="left"/>
              <w:rPr>
                <w:rFonts w:ascii="Trebuchet MS" w:hAnsi="Trebuchet MS"/>
                <w:color w:val="000000"/>
                <w:sz w:val="20"/>
                <w:szCs w:val="20"/>
              </w:rPr>
            </w:pPr>
            <w:r w:rsidRPr="00F60853">
              <w:rPr>
                <w:rFonts w:ascii="Trebuchet MS" w:hAnsi="Trebuchet MS"/>
                <w:color w:val="000000"/>
                <w:sz w:val="20"/>
              </w:rPr>
              <w:t>Purchase Request Jasa</w:t>
            </w:r>
          </w:p>
        </w:tc>
        <w:tc>
          <w:tcPr>
            <w:tcW w:w="2520" w:type="dxa"/>
            <w:tcBorders>
              <w:top w:val="nil"/>
              <w:left w:val="nil"/>
              <w:bottom w:val="single" w:sz="8" w:space="0" w:color="auto"/>
              <w:right w:val="single" w:sz="8" w:space="0" w:color="auto"/>
            </w:tcBorders>
            <w:shd w:val="clear" w:color="auto" w:fill="auto"/>
            <w:hideMark/>
          </w:tcPr>
          <w:p w:rsidR="00F60853" w:rsidRPr="00F60853" w:rsidRDefault="00F60853" w:rsidP="00F60853">
            <w:pPr>
              <w:spacing w:before="0" w:after="0"/>
              <w:ind w:left="0"/>
              <w:jc w:val="left"/>
              <w:rPr>
                <w:rFonts w:ascii="Trebuchet MS" w:hAnsi="Trebuchet MS"/>
                <w:color w:val="000000"/>
                <w:sz w:val="20"/>
                <w:szCs w:val="20"/>
              </w:rPr>
            </w:pPr>
            <w:r w:rsidRPr="00F60853">
              <w:rPr>
                <w:rFonts w:ascii="Trebuchet MS" w:hAnsi="Trebuchet MS"/>
                <w:color w:val="000000"/>
                <w:sz w:val="20"/>
              </w:rPr>
              <w:t>Mengacu pada BRD Hal 8 bagian Procurement : Purchase Request (poin 1-11)</w:t>
            </w:r>
          </w:p>
        </w:tc>
        <w:tc>
          <w:tcPr>
            <w:tcW w:w="2880" w:type="dxa"/>
            <w:tcBorders>
              <w:top w:val="nil"/>
              <w:left w:val="nil"/>
              <w:bottom w:val="single" w:sz="8" w:space="0" w:color="auto"/>
              <w:right w:val="single" w:sz="8" w:space="0" w:color="auto"/>
            </w:tcBorders>
            <w:shd w:val="clear" w:color="auto" w:fill="auto"/>
            <w:hideMark/>
          </w:tcPr>
          <w:p w:rsidR="00F60853" w:rsidRPr="00F60853" w:rsidRDefault="00F60853" w:rsidP="00F60853">
            <w:pPr>
              <w:spacing w:before="0" w:after="0"/>
              <w:ind w:left="0"/>
              <w:jc w:val="left"/>
              <w:rPr>
                <w:rFonts w:ascii="Trebuchet MS" w:hAnsi="Trebuchet MS"/>
                <w:color w:val="000000"/>
                <w:sz w:val="20"/>
                <w:szCs w:val="20"/>
              </w:rPr>
            </w:pPr>
            <w:r w:rsidRPr="00F60853">
              <w:rPr>
                <w:rFonts w:ascii="Trebuchet MS" w:hAnsi="Trebuchet MS"/>
                <w:color w:val="000000"/>
                <w:sz w:val="20"/>
              </w:rPr>
              <w:t>Lihat ke desain fitur 3.2.12</w:t>
            </w:r>
          </w:p>
        </w:tc>
      </w:tr>
      <w:tr w:rsidR="00F60853" w:rsidRPr="00F60853" w:rsidTr="00F60853">
        <w:trPr>
          <w:trHeight w:val="615"/>
        </w:trPr>
        <w:tc>
          <w:tcPr>
            <w:tcW w:w="552" w:type="dxa"/>
            <w:tcBorders>
              <w:top w:val="nil"/>
              <w:left w:val="single" w:sz="8" w:space="0" w:color="auto"/>
              <w:bottom w:val="single" w:sz="8" w:space="0" w:color="auto"/>
              <w:right w:val="single" w:sz="8" w:space="0" w:color="auto"/>
            </w:tcBorders>
            <w:shd w:val="clear" w:color="auto" w:fill="auto"/>
            <w:hideMark/>
          </w:tcPr>
          <w:p w:rsidR="00F60853" w:rsidRPr="00F60853" w:rsidRDefault="00F60853" w:rsidP="00F60853">
            <w:pPr>
              <w:spacing w:before="0" w:after="0"/>
              <w:ind w:left="0"/>
              <w:jc w:val="center"/>
              <w:rPr>
                <w:rFonts w:ascii="Trebuchet MS" w:hAnsi="Trebuchet MS"/>
                <w:color w:val="000000"/>
                <w:sz w:val="20"/>
                <w:szCs w:val="20"/>
              </w:rPr>
            </w:pPr>
            <w:r w:rsidRPr="00F60853">
              <w:rPr>
                <w:rFonts w:ascii="Trebuchet MS" w:hAnsi="Trebuchet MS"/>
                <w:color w:val="000000"/>
                <w:sz w:val="20"/>
                <w:szCs w:val="20"/>
              </w:rPr>
              <w:t>13</w:t>
            </w:r>
          </w:p>
        </w:tc>
        <w:tc>
          <w:tcPr>
            <w:tcW w:w="2778" w:type="dxa"/>
            <w:tcBorders>
              <w:top w:val="nil"/>
              <w:left w:val="nil"/>
              <w:bottom w:val="single" w:sz="8" w:space="0" w:color="auto"/>
              <w:right w:val="single" w:sz="8" w:space="0" w:color="auto"/>
            </w:tcBorders>
            <w:shd w:val="clear" w:color="auto" w:fill="auto"/>
            <w:hideMark/>
          </w:tcPr>
          <w:p w:rsidR="00F60853" w:rsidRPr="00F60853" w:rsidRDefault="00F60853" w:rsidP="00F60853">
            <w:pPr>
              <w:spacing w:before="0" w:after="0"/>
              <w:ind w:left="0"/>
              <w:jc w:val="left"/>
              <w:rPr>
                <w:rFonts w:ascii="Trebuchet MS" w:hAnsi="Trebuchet MS"/>
                <w:color w:val="000000"/>
                <w:sz w:val="20"/>
                <w:szCs w:val="20"/>
              </w:rPr>
            </w:pPr>
            <w:r w:rsidRPr="00F60853">
              <w:rPr>
                <w:rFonts w:ascii="Trebuchet MS" w:hAnsi="Trebuchet MS"/>
                <w:color w:val="000000"/>
                <w:sz w:val="20"/>
                <w:szCs w:val="20"/>
              </w:rPr>
              <w:t>Daftar Purchase Request</w:t>
            </w:r>
          </w:p>
        </w:tc>
        <w:tc>
          <w:tcPr>
            <w:tcW w:w="2520" w:type="dxa"/>
            <w:tcBorders>
              <w:top w:val="nil"/>
              <w:left w:val="nil"/>
              <w:bottom w:val="single" w:sz="8" w:space="0" w:color="auto"/>
              <w:right w:val="single" w:sz="8" w:space="0" w:color="auto"/>
            </w:tcBorders>
            <w:shd w:val="clear" w:color="auto" w:fill="auto"/>
            <w:hideMark/>
          </w:tcPr>
          <w:p w:rsidR="00F60853" w:rsidRPr="00F60853" w:rsidRDefault="00F60853" w:rsidP="00F60853">
            <w:pPr>
              <w:spacing w:before="0" w:after="0"/>
              <w:ind w:left="0"/>
              <w:jc w:val="left"/>
              <w:rPr>
                <w:rFonts w:ascii="Trebuchet MS" w:hAnsi="Trebuchet MS"/>
                <w:color w:val="000000"/>
                <w:sz w:val="20"/>
                <w:szCs w:val="20"/>
              </w:rPr>
            </w:pPr>
            <w:r w:rsidRPr="00F60853">
              <w:rPr>
                <w:rFonts w:ascii="Trebuchet MS" w:hAnsi="Trebuchet MS"/>
                <w:color w:val="000000"/>
                <w:sz w:val="20"/>
              </w:rPr>
              <w:t>Mengacu pada BRD Hal 9 bagian Procurement : Daftar PR dan PO (poin 1-3)</w:t>
            </w:r>
          </w:p>
        </w:tc>
        <w:tc>
          <w:tcPr>
            <w:tcW w:w="2880" w:type="dxa"/>
            <w:tcBorders>
              <w:top w:val="nil"/>
              <w:left w:val="nil"/>
              <w:bottom w:val="single" w:sz="8" w:space="0" w:color="auto"/>
              <w:right w:val="single" w:sz="8" w:space="0" w:color="auto"/>
            </w:tcBorders>
            <w:shd w:val="clear" w:color="auto" w:fill="auto"/>
            <w:hideMark/>
          </w:tcPr>
          <w:p w:rsidR="00F60853" w:rsidRPr="00F60853" w:rsidRDefault="00F60853" w:rsidP="00F60853">
            <w:pPr>
              <w:spacing w:before="0" w:after="0"/>
              <w:ind w:left="0"/>
              <w:jc w:val="left"/>
              <w:rPr>
                <w:rFonts w:ascii="Trebuchet MS" w:hAnsi="Trebuchet MS"/>
                <w:color w:val="000000"/>
                <w:sz w:val="20"/>
                <w:szCs w:val="20"/>
              </w:rPr>
            </w:pPr>
            <w:r w:rsidRPr="00F60853">
              <w:rPr>
                <w:rFonts w:ascii="Trebuchet MS" w:hAnsi="Trebuchet MS"/>
                <w:color w:val="000000"/>
                <w:sz w:val="20"/>
                <w:szCs w:val="20"/>
              </w:rPr>
              <w:t>Lihat ke desain fitur 3.2.13</w:t>
            </w:r>
          </w:p>
        </w:tc>
      </w:tr>
      <w:tr w:rsidR="00F60853" w:rsidRPr="00F60853" w:rsidTr="00F60853">
        <w:trPr>
          <w:trHeight w:val="615"/>
        </w:trPr>
        <w:tc>
          <w:tcPr>
            <w:tcW w:w="552" w:type="dxa"/>
            <w:tcBorders>
              <w:top w:val="nil"/>
              <w:left w:val="single" w:sz="8" w:space="0" w:color="auto"/>
              <w:bottom w:val="single" w:sz="8" w:space="0" w:color="auto"/>
              <w:right w:val="single" w:sz="8" w:space="0" w:color="auto"/>
            </w:tcBorders>
            <w:shd w:val="clear" w:color="auto" w:fill="auto"/>
            <w:hideMark/>
          </w:tcPr>
          <w:p w:rsidR="00F60853" w:rsidRPr="00F60853" w:rsidRDefault="00F60853" w:rsidP="00F60853">
            <w:pPr>
              <w:spacing w:before="0" w:after="0"/>
              <w:ind w:left="0"/>
              <w:jc w:val="center"/>
              <w:rPr>
                <w:rFonts w:ascii="Trebuchet MS" w:hAnsi="Trebuchet MS"/>
                <w:color w:val="000000"/>
                <w:sz w:val="20"/>
                <w:szCs w:val="20"/>
              </w:rPr>
            </w:pPr>
            <w:r w:rsidRPr="00F60853">
              <w:rPr>
                <w:rFonts w:ascii="Trebuchet MS" w:hAnsi="Trebuchet MS"/>
                <w:color w:val="000000"/>
                <w:sz w:val="20"/>
              </w:rPr>
              <w:t>14</w:t>
            </w:r>
          </w:p>
        </w:tc>
        <w:tc>
          <w:tcPr>
            <w:tcW w:w="2778" w:type="dxa"/>
            <w:tcBorders>
              <w:top w:val="nil"/>
              <w:left w:val="nil"/>
              <w:bottom w:val="single" w:sz="8" w:space="0" w:color="auto"/>
              <w:right w:val="single" w:sz="8" w:space="0" w:color="auto"/>
            </w:tcBorders>
            <w:shd w:val="clear" w:color="auto" w:fill="auto"/>
            <w:hideMark/>
          </w:tcPr>
          <w:p w:rsidR="00F60853" w:rsidRPr="00F60853" w:rsidRDefault="00F60853" w:rsidP="00F60853">
            <w:pPr>
              <w:spacing w:before="0" w:after="0"/>
              <w:ind w:left="0"/>
              <w:jc w:val="left"/>
              <w:rPr>
                <w:rFonts w:ascii="Trebuchet MS" w:hAnsi="Trebuchet MS"/>
                <w:color w:val="000000"/>
                <w:sz w:val="20"/>
                <w:szCs w:val="20"/>
              </w:rPr>
            </w:pPr>
            <w:r w:rsidRPr="00F60853">
              <w:rPr>
                <w:rFonts w:ascii="Trebuchet MS" w:hAnsi="Trebuchet MS"/>
                <w:color w:val="000000"/>
                <w:sz w:val="20"/>
              </w:rPr>
              <w:t>Purchase Order</w:t>
            </w:r>
          </w:p>
        </w:tc>
        <w:tc>
          <w:tcPr>
            <w:tcW w:w="2520" w:type="dxa"/>
            <w:tcBorders>
              <w:top w:val="nil"/>
              <w:left w:val="nil"/>
              <w:bottom w:val="single" w:sz="8" w:space="0" w:color="auto"/>
              <w:right w:val="single" w:sz="8" w:space="0" w:color="auto"/>
            </w:tcBorders>
            <w:shd w:val="clear" w:color="auto" w:fill="auto"/>
            <w:hideMark/>
          </w:tcPr>
          <w:p w:rsidR="00F60853" w:rsidRPr="00F60853" w:rsidRDefault="00F60853" w:rsidP="00F60853">
            <w:pPr>
              <w:spacing w:before="0" w:after="0"/>
              <w:ind w:left="0"/>
              <w:jc w:val="left"/>
              <w:rPr>
                <w:rFonts w:ascii="Trebuchet MS" w:hAnsi="Trebuchet MS"/>
                <w:color w:val="000000"/>
                <w:sz w:val="20"/>
                <w:szCs w:val="20"/>
              </w:rPr>
            </w:pPr>
            <w:r w:rsidRPr="00F60853">
              <w:rPr>
                <w:rFonts w:ascii="Trebuchet MS" w:hAnsi="Trebuchet MS"/>
                <w:color w:val="000000"/>
                <w:sz w:val="20"/>
              </w:rPr>
              <w:t xml:space="preserve">Mengacu pada BRD Hal 9 bagian Procurement : </w:t>
            </w:r>
            <w:r w:rsidRPr="00F60853">
              <w:rPr>
                <w:rFonts w:ascii="Trebuchet MS" w:hAnsi="Trebuchet MS"/>
                <w:color w:val="000000"/>
                <w:sz w:val="20"/>
              </w:rPr>
              <w:lastRenderedPageBreak/>
              <w:t>Purchase Order (poin 1,2,3 dan 5)</w:t>
            </w:r>
          </w:p>
        </w:tc>
        <w:tc>
          <w:tcPr>
            <w:tcW w:w="2880" w:type="dxa"/>
            <w:tcBorders>
              <w:top w:val="nil"/>
              <w:left w:val="nil"/>
              <w:bottom w:val="single" w:sz="8" w:space="0" w:color="auto"/>
              <w:right w:val="single" w:sz="8" w:space="0" w:color="auto"/>
            </w:tcBorders>
            <w:shd w:val="clear" w:color="auto" w:fill="auto"/>
            <w:hideMark/>
          </w:tcPr>
          <w:p w:rsidR="00F60853" w:rsidRPr="00F60853" w:rsidRDefault="00F60853" w:rsidP="00F60853">
            <w:pPr>
              <w:spacing w:before="0" w:after="0"/>
              <w:ind w:left="0"/>
              <w:jc w:val="left"/>
              <w:rPr>
                <w:rFonts w:ascii="Trebuchet MS" w:hAnsi="Trebuchet MS"/>
                <w:color w:val="000000"/>
                <w:sz w:val="20"/>
                <w:szCs w:val="20"/>
              </w:rPr>
            </w:pPr>
            <w:r w:rsidRPr="00F60853">
              <w:rPr>
                <w:rFonts w:ascii="Trebuchet MS" w:hAnsi="Trebuchet MS"/>
                <w:color w:val="000000"/>
                <w:sz w:val="20"/>
              </w:rPr>
              <w:lastRenderedPageBreak/>
              <w:t>Lihat ke desain fitur 3.2.14</w:t>
            </w:r>
          </w:p>
        </w:tc>
      </w:tr>
      <w:tr w:rsidR="00F60853" w:rsidRPr="00F60853" w:rsidTr="00F60853">
        <w:trPr>
          <w:trHeight w:val="615"/>
        </w:trPr>
        <w:tc>
          <w:tcPr>
            <w:tcW w:w="552" w:type="dxa"/>
            <w:tcBorders>
              <w:top w:val="nil"/>
              <w:left w:val="single" w:sz="8" w:space="0" w:color="auto"/>
              <w:bottom w:val="single" w:sz="8" w:space="0" w:color="auto"/>
              <w:right w:val="single" w:sz="8" w:space="0" w:color="auto"/>
            </w:tcBorders>
            <w:shd w:val="clear" w:color="auto" w:fill="auto"/>
            <w:hideMark/>
          </w:tcPr>
          <w:p w:rsidR="00F60853" w:rsidRPr="00F60853" w:rsidRDefault="00F60853" w:rsidP="00F60853">
            <w:pPr>
              <w:spacing w:before="0" w:after="0"/>
              <w:ind w:left="0"/>
              <w:jc w:val="center"/>
              <w:rPr>
                <w:rFonts w:ascii="Trebuchet MS" w:hAnsi="Trebuchet MS"/>
                <w:color w:val="000000"/>
                <w:sz w:val="20"/>
                <w:szCs w:val="20"/>
              </w:rPr>
            </w:pPr>
            <w:r w:rsidRPr="00F60853">
              <w:rPr>
                <w:rFonts w:ascii="Trebuchet MS" w:hAnsi="Trebuchet MS"/>
                <w:color w:val="000000"/>
                <w:sz w:val="20"/>
              </w:rPr>
              <w:lastRenderedPageBreak/>
              <w:t>15</w:t>
            </w:r>
          </w:p>
        </w:tc>
        <w:tc>
          <w:tcPr>
            <w:tcW w:w="2778" w:type="dxa"/>
            <w:tcBorders>
              <w:top w:val="nil"/>
              <w:left w:val="nil"/>
              <w:bottom w:val="single" w:sz="8" w:space="0" w:color="auto"/>
              <w:right w:val="single" w:sz="8" w:space="0" w:color="auto"/>
            </w:tcBorders>
            <w:shd w:val="clear" w:color="auto" w:fill="auto"/>
            <w:hideMark/>
          </w:tcPr>
          <w:p w:rsidR="00F60853" w:rsidRPr="00F60853" w:rsidRDefault="00F60853" w:rsidP="00F60853">
            <w:pPr>
              <w:spacing w:before="0" w:after="0"/>
              <w:ind w:left="0"/>
              <w:jc w:val="left"/>
              <w:rPr>
                <w:rFonts w:ascii="Trebuchet MS" w:hAnsi="Trebuchet MS"/>
                <w:color w:val="000000"/>
                <w:sz w:val="20"/>
                <w:szCs w:val="20"/>
              </w:rPr>
            </w:pPr>
            <w:r w:rsidRPr="00F60853">
              <w:rPr>
                <w:rFonts w:ascii="Trebuchet MS" w:hAnsi="Trebuchet MS"/>
                <w:color w:val="000000"/>
                <w:sz w:val="20"/>
                <w:szCs w:val="20"/>
              </w:rPr>
              <w:t>Daftar Purchase Order</w:t>
            </w:r>
          </w:p>
        </w:tc>
        <w:tc>
          <w:tcPr>
            <w:tcW w:w="2520" w:type="dxa"/>
            <w:tcBorders>
              <w:top w:val="nil"/>
              <w:left w:val="nil"/>
              <w:bottom w:val="single" w:sz="8" w:space="0" w:color="auto"/>
              <w:right w:val="single" w:sz="8" w:space="0" w:color="auto"/>
            </w:tcBorders>
            <w:shd w:val="clear" w:color="auto" w:fill="auto"/>
            <w:hideMark/>
          </w:tcPr>
          <w:p w:rsidR="00F60853" w:rsidRPr="00F60853" w:rsidRDefault="00F60853" w:rsidP="00F60853">
            <w:pPr>
              <w:spacing w:before="0" w:after="0"/>
              <w:ind w:left="0"/>
              <w:jc w:val="left"/>
              <w:rPr>
                <w:rFonts w:ascii="Trebuchet MS" w:hAnsi="Trebuchet MS"/>
                <w:color w:val="000000"/>
                <w:sz w:val="20"/>
                <w:szCs w:val="20"/>
              </w:rPr>
            </w:pPr>
            <w:r w:rsidRPr="00F60853">
              <w:rPr>
                <w:rFonts w:ascii="Trebuchet MS" w:hAnsi="Trebuchet MS"/>
                <w:color w:val="000000"/>
                <w:sz w:val="20"/>
              </w:rPr>
              <w:t>Mengacu pada BRD Hal 9 bagian Procurement : daftar PR dan PO(poin 1)</w:t>
            </w:r>
          </w:p>
        </w:tc>
        <w:tc>
          <w:tcPr>
            <w:tcW w:w="2880" w:type="dxa"/>
            <w:tcBorders>
              <w:top w:val="nil"/>
              <w:left w:val="nil"/>
              <w:bottom w:val="single" w:sz="8" w:space="0" w:color="auto"/>
              <w:right w:val="single" w:sz="8" w:space="0" w:color="auto"/>
            </w:tcBorders>
            <w:shd w:val="clear" w:color="auto" w:fill="auto"/>
            <w:hideMark/>
          </w:tcPr>
          <w:p w:rsidR="00F60853" w:rsidRPr="00F60853" w:rsidRDefault="00F60853" w:rsidP="00F60853">
            <w:pPr>
              <w:spacing w:before="0" w:after="0"/>
              <w:ind w:left="0"/>
              <w:jc w:val="left"/>
              <w:rPr>
                <w:rFonts w:ascii="Trebuchet MS" w:hAnsi="Trebuchet MS"/>
                <w:color w:val="000000"/>
                <w:sz w:val="20"/>
                <w:szCs w:val="20"/>
              </w:rPr>
            </w:pPr>
            <w:r w:rsidRPr="00F60853">
              <w:rPr>
                <w:rFonts w:ascii="Trebuchet MS" w:hAnsi="Trebuchet MS"/>
                <w:color w:val="000000"/>
                <w:sz w:val="20"/>
              </w:rPr>
              <w:t>Lihat ke desain fitur 3.2.15</w:t>
            </w:r>
          </w:p>
        </w:tc>
      </w:tr>
      <w:tr w:rsidR="00F60853" w:rsidRPr="00F60853" w:rsidTr="00F60853">
        <w:trPr>
          <w:trHeight w:val="615"/>
        </w:trPr>
        <w:tc>
          <w:tcPr>
            <w:tcW w:w="552" w:type="dxa"/>
            <w:tcBorders>
              <w:top w:val="nil"/>
              <w:left w:val="single" w:sz="8" w:space="0" w:color="auto"/>
              <w:bottom w:val="single" w:sz="8" w:space="0" w:color="auto"/>
              <w:right w:val="single" w:sz="8" w:space="0" w:color="auto"/>
            </w:tcBorders>
            <w:shd w:val="clear" w:color="auto" w:fill="auto"/>
            <w:hideMark/>
          </w:tcPr>
          <w:p w:rsidR="00F60853" w:rsidRPr="00F60853" w:rsidRDefault="00F60853" w:rsidP="00F60853">
            <w:pPr>
              <w:spacing w:before="0" w:after="0"/>
              <w:ind w:left="0"/>
              <w:jc w:val="center"/>
              <w:rPr>
                <w:rFonts w:ascii="Trebuchet MS" w:hAnsi="Trebuchet MS"/>
                <w:color w:val="000000"/>
                <w:sz w:val="20"/>
                <w:szCs w:val="20"/>
              </w:rPr>
            </w:pPr>
            <w:r w:rsidRPr="00F60853">
              <w:rPr>
                <w:rFonts w:ascii="Trebuchet MS" w:hAnsi="Trebuchet MS"/>
                <w:color w:val="000000"/>
                <w:sz w:val="20"/>
                <w:szCs w:val="20"/>
              </w:rPr>
              <w:t>16</w:t>
            </w:r>
          </w:p>
        </w:tc>
        <w:tc>
          <w:tcPr>
            <w:tcW w:w="2778" w:type="dxa"/>
            <w:tcBorders>
              <w:top w:val="nil"/>
              <w:left w:val="nil"/>
              <w:bottom w:val="single" w:sz="8" w:space="0" w:color="auto"/>
              <w:right w:val="single" w:sz="8" w:space="0" w:color="auto"/>
            </w:tcBorders>
            <w:shd w:val="clear" w:color="auto" w:fill="auto"/>
            <w:hideMark/>
          </w:tcPr>
          <w:p w:rsidR="00F60853" w:rsidRPr="00F60853" w:rsidRDefault="00F60853" w:rsidP="00F60853">
            <w:pPr>
              <w:spacing w:before="0" w:after="0"/>
              <w:ind w:left="0"/>
              <w:jc w:val="left"/>
              <w:rPr>
                <w:rFonts w:ascii="Trebuchet MS" w:hAnsi="Trebuchet MS"/>
                <w:color w:val="000000"/>
                <w:sz w:val="20"/>
                <w:szCs w:val="20"/>
              </w:rPr>
            </w:pPr>
            <w:r w:rsidRPr="00F60853">
              <w:rPr>
                <w:rFonts w:ascii="Trebuchet MS" w:hAnsi="Trebuchet MS"/>
                <w:color w:val="000000"/>
                <w:sz w:val="20"/>
                <w:szCs w:val="20"/>
              </w:rPr>
              <w:t>Stock Out</w:t>
            </w:r>
          </w:p>
        </w:tc>
        <w:tc>
          <w:tcPr>
            <w:tcW w:w="2520" w:type="dxa"/>
            <w:tcBorders>
              <w:top w:val="nil"/>
              <w:left w:val="nil"/>
              <w:bottom w:val="single" w:sz="8" w:space="0" w:color="auto"/>
              <w:right w:val="single" w:sz="8" w:space="0" w:color="auto"/>
            </w:tcBorders>
            <w:shd w:val="clear" w:color="auto" w:fill="auto"/>
            <w:hideMark/>
          </w:tcPr>
          <w:p w:rsidR="00F60853" w:rsidRPr="00F60853" w:rsidRDefault="00F60853" w:rsidP="00F60853">
            <w:pPr>
              <w:spacing w:before="0" w:after="0"/>
              <w:ind w:left="0"/>
              <w:jc w:val="left"/>
              <w:rPr>
                <w:rFonts w:ascii="Trebuchet MS" w:hAnsi="Trebuchet MS"/>
                <w:color w:val="000000"/>
                <w:sz w:val="20"/>
                <w:szCs w:val="20"/>
              </w:rPr>
            </w:pPr>
            <w:r w:rsidRPr="00F60853">
              <w:rPr>
                <w:rFonts w:ascii="Trebuchet MS" w:hAnsi="Trebuchet MS"/>
                <w:color w:val="000000"/>
                <w:sz w:val="20"/>
              </w:rPr>
              <w:t>Mengacu pada BRD Hal 9 bagian Procurement : Purchase Order (poin 4)</w:t>
            </w:r>
          </w:p>
        </w:tc>
        <w:tc>
          <w:tcPr>
            <w:tcW w:w="2880" w:type="dxa"/>
            <w:tcBorders>
              <w:top w:val="nil"/>
              <w:left w:val="nil"/>
              <w:bottom w:val="single" w:sz="8" w:space="0" w:color="auto"/>
              <w:right w:val="single" w:sz="8" w:space="0" w:color="auto"/>
            </w:tcBorders>
            <w:shd w:val="clear" w:color="auto" w:fill="auto"/>
            <w:hideMark/>
          </w:tcPr>
          <w:p w:rsidR="00F60853" w:rsidRPr="00F60853" w:rsidRDefault="00F60853" w:rsidP="00F60853">
            <w:pPr>
              <w:spacing w:before="0" w:after="0"/>
              <w:ind w:left="0"/>
              <w:jc w:val="left"/>
              <w:rPr>
                <w:rFonts w:ascii="Trebuchet MS" w:hAnsi="Trebuchet MS"/>
                <w:color w:val="000000"/>
                <w:sz w:val="20"/>
                <w:szCs w:val="20"/>
              </w:rPr>
            </w:pPr>
            <w:r w:rsidRPr="00F60853">
              <w:rPr>
                <w:rFonts w:ascii="Trebuchet MS" w:hAnsi="Trebuchet MS"/>
                <w:color w:val="000000"/>
                <w:sz w:val="20"/>
                <w:szCs w:val="20"/>
              </w:rPr>
              <w:t>Lihat ke desain fitur 3.2.16</w:t>
            </w:r>
          </w:p>
        </w:tc>
      </w:tr>
      <w:tr w:rsidR="00F60853" w:rsidRPr="00F60853" w:rsidTr="00F60853">
        <w:trPr>
          <w:trHeight w:val="615"/>
        </w:trPr>
        <w:tc>
          <w:tcPr>
            <w:tcW w:w="552" w:type="dxa"/>
            <w:tcBorders>
              <w:top w:val="nil"/>
              <w:left w:val="single" w:sz="8" w:space="0" w:color="auto"/>
              <w:bottom w:val="single" w:sz="8" w:space="0" w:color="auto"/>
              <w:right w:val="single" w:sz="8" w:space="0" w:color="auto"/>
            </w:tcBorders>
            <w:shd w:val="clear" w:color="auto" w:fill="auto"/>
            <w:hideMark/>
          </w:tcPr>
          <w:p w:rsidR="00F60853" w:rsidRPr="00F60853" w:rsidRDefault="00F60853" w:rsidP="00F60853">
            <w:pPr>
              <w:spacing w:before="0" w:after="0"/>
              <w:ind w:left="0"/>
              <w:jc w:val="center"/>
              <w:rPr>
                <w:rFonts w:ascii="Trebuchet MS" w:hAnsi="Trebuchet MS"/>
                <w:color w:val="000000"/>
                <w:sz w:val="20"/>
                <w:szCs w:val="20"/>
              </w:rPr>
            </w:pPr>
            <w:r w:rsidRPr="00F60853">
              <w:rPr>
                <w:rFonts w:ascii="Trebuchet MS" w:hAnsi="Trebuchet MS"/>
                <w:color w:val="000000"/>
                <w:sz w:val="20"/>
              </w:rPr>
              <w:t>17</w:t>
            </w:r>
          </w:p>
        </w:tc>
        <w:tc>
          <w:tcPr>
            <w:tcW w:w="2778" w:type="dxa"/>
            <w:tcBorders>
              <w:top w:val="nil"/>
              <w:left w:val="nil"/>
              <w:bottom w:val="single" w:sz="8" w:space="0" w:color="auto"/>
              <w:right w:val="single" w:sz="8" w:space="0" w:color="auto"/>
            </w:tcBorders>
            <w:shd w:val="clear" w:color="auto" w:fill="auto"/>
            <w:hideMark/>
          </w:tcPr>
          <w:p w:rsidR="00F60853" w:rsidRPr="00F60853" w:rsidRDefault="00F60853" w:rsidP="00F60853">
            <w:pPr>
              <w:spacing w:before="0" w:after="0"/>
              <w:ind w:left="0"/>
              <w:jc w:val="left"/>
              <w:rPr>
                <w:rFonts w:ascii="Trebuchet MS" w:hAnsi="Trebuchet MS"/>
                <w:color w:val="000000"/>
                <w:sz w:val="20"/>
                <w:szCs w:val="20"/>
              </w:rPr>
            </w:pPr>
            <w:r w:rsidRPr="00F60853">
              <w:rPr>
                <w:rFonts w:ascii="Trebuchet MS" w:hAnsi="Trebuchet MS"/>
                <w:color w:val="000000"/>
                <w:sz w:val="20"/>
              </w:rPr>
              <w:t>Monitoring Delivery Order</w:t>
            </w:r>
          </w:p>
        </w:tc>
        <w:tc>
          <w:tcPr>
            <w:tcW w:w="2520" w:type="dxa"/>
            <w:tcBorders>
              <w:top w:val="nil"/>
              <w:left w:val="nil"/>
              <w:bottom w:val="single" w:sz="8" w:space="0" w:color="auto"/>
              <w:right w:val="single" w:sz="8" w:space="0" w:color="auto"/>
            </w:tcBorders>
            <w:shd w:val="clear" w:color="auto" w:fill="auto"/>
            <w:hideMark/>
          </w:tcPr>
          <w:p w:rsidR="00F60853" w:rsidRPr="00F60853" w:rsidRDefault="00F60853" w:rsidP="00F60853">
            <w:pPr>
              <w:spacing w:before="0" w:after="0"/>
              <w:ind w:left="0"/>
              <w:jc w:val="left"/>
              <w:rPr>
                <w:rFonts w:ascii="Trebuchet MS" w:hAnsi="Trebuchet MS"/>
                <w:color w:val="000000"/>
                <w:sz w:val="20"/>
                <w:szCs w:val="20"/>
              </w:rPr>
            </w:pPr>
            <w:r w:rsidRPr="00F60853">
              <w:rPr>
                <w:rFonts w:ascii="Trebuchet MS" w:hAnsi="Trebuchet MS"/>
                <w:color w:val="000000"/>
                <w:sz w:val="20"/>
              </w:rPr>
              <w:t>Mengacu pada BRD Hal 9 bagian Procurement : Delivery Order (poin 4 dan poin 5)</w:t>
            </w:r>
          </w:p>
        </w:tc>
        <w:tc>
          <w:tcPr>
            <w:tcW w:w="2880" w:type="dxa"/>
            <w:tcBorders>
              <w:top w:val="nil"/>
              <w:left w:val="nil"/>
              <w:bottom w:val="single" w:sz="8" w:space="0" w:color="auto"/>
              <w:right w:val="single" w:sz="8" w:space="0" w:color="auto"/>
            </w:tcBorders>
            <w:shd w:val="clear" w:color="auto" w:fill="auto"/>
            <w:hideMark/>
          </w:tcPr>
          <w:p w:rsidR="00F60853" w:rsidRPr="00F60853" w:rsidRDefault="00F60853" w:rsidP="00F60853">
            <w:pPr>
              <w:spacing w:before="0" w:after="0"/>
              <w:ind w:left="0"/>
              <w:jc w:val="left"/>
              <w:rPr>
                <w:rFonts w:ascii="Trebuchet MS" w:hAnsi="Trebuchet MS"/>
                <w:color w:val="000000"/>
                <w:sz w:val="20"/>
                <w:szCs w:val="20"/>
              </w:rPr>
            </w:pPr>
            <w:r w:rsidRPr="00F60853">
              <w:rPr>
                <w:rFonts w:ascii="Trebuchet MS" w:hAnsi="Trebuchet MS"/>
                <w:color w:val="000000"/>
                <w:sz w:val="20"/>
              </w:rPr>
              <w:t>Lihat ke desain fitur 3.2.17</w:t>
            </w:r>
          </w:p>
        </w:tc>
      </w:tr>
      <w:tr w:rsidR="00F60853" w:rsidRPr="00F60853" w:rsidTr="00F60853">
        <w:trPr>
          <w:trHeight w:val="615"/>
        </w:trPr>
        <w:tc>
          <w:tcPr>
            <w:tcW w:w="552" w:type="dxa"/>
            <w:tcBorders>
              <w:top w:val="nil"/>
              <w:left w:val="single" w:sz="8" w:space="0" w:color="auto"/>
              <w:bottom w:val="single" w:sz="8" w:space="0" w:color="auto"/>
              <w:right w:val="single" w:sz="8" w:space="0" w:color="auto"/>
            </w:tcBorders>
            <w:shd w:val="clear" w:color="auto" w:fill="auto"/>
            <w:hideMark/>
          </w:tcPr>
          <w:p w:rsidR="00F60853" w:rsidRPr="00F60853" w:rsidRDefault="00F60853" w:rsidP="00F60853">
            <w:pPr>
              <w:spacing w:before="0" w:after="0"/>
              <w:ind w:left="0"/>
              <w:jc w:val="center"/>
              <w:rPr>
                <w:rFonts w:ascii="Trebuchet MS" w:hAnsi="Trebuchet MS"/>
                <w:color w:val="000000"/>
                <w:sz w:val="20"/>
                <w:szCs w:val="20"/>
              </w:rPr>
            </w:pPr>
            <w:r w:rsidRPr="00F60853">
              <w:rPr>
                <w:rFonts w:ascii="Trebuchet MS" w:hAnsi="Trebuchet MS"/>
                <w:color w:val="000000"/>
                <w:sz w:val="20"/>
              </w:rPr>
              <w:t>18</w:t>
            </w:r>
          </w:p>
        </w:tc>
        <w:tc>
          <w:tcPr>
            <w:tcW w:w="2778" w:type="dxa"/>
            <w:tcBorders>
              <w:top w:val="nil"/>
              <w:left w:val="nil"/>
              <w:bottom w:val="single" w:sz="8" w:space="0" w:color="auto"/>
              <w:right w:val="single" w:sz="8" w:space="0" w:color="auto"/>
            </w:tcBorders>
            <w:shd w:val="clear" w:color="auto" w:fill="auto"/>
            <w:hideMark/>
          </w:tcPr>
          <w:p w:rsidR="00F60853" w:rsidRPr="00F60853" w:rsidRDefault="00F60853" w:rsidP="00F60853">
            <w:pPr>
              <w:spacing w:before="0" w:after="0"/>
              <w:ind w:left="0"/>
              <w:jc w:val="left"/>
              <w:rPr>
                <w:rFonts w:ascii="Trebuchet MS" w:hAnsi="Trebuchet MS"/>
                <w:color w:val="000000"/>
                <w:sz w:val="20"/>
                <w:szCs w:val="20"/>
              </w:rPr>
            </w:pPr>
            <w:r w:rsidRPr="00F60853">
              <w:rPr>
                <w:rFonts w:ascii="Trebuchet MS" w:hAnsi="Trebuchet MS"/>
                <w:color w:val="000000"/>
                <w:sz w:val="20"/>
              </w:rPr>
              <w:t>Delivery Order Cost Center</w:t>
            </w:r>
          </w:p>
        </w:tc>
        <w:tc>
          <w:tcPr>
            <w:tcW w:w="2520" w:type="dxa"/>
            <w:tcBorders>
              <w:top w:val="nil"/>
              <w:left w:val="nil"/>
              <w:bottom w:val="single" w:sz="8" w:space="0" w:color="auto"/>
              <w:right w:val="single" w:sz="8" w:space="0" w:color="auto"/>
            </w:tcBorders>
            <w:shd w:val="clear" w:color="auto" w:fill="auto"/>
            <w:hideMark/>
          </w:tcPr>
          <w:p w:rsidR="00F60853" w:rsidRPr="00F60853" w:rsidRDefault="00F60853" w:rsidP="00F60853">
            <w:pPr>
              <w:spacing w:before="0" w:after="0"/>
              <w:ind w:left="0"/>
              <w:jc w:val="left"/>
              <w:rPr>
                <w:rFonts w:ascii="Trebuchet MS" w:hAnsi="Trebuchet MS"/>
                <w:color w:val="000000"/>
                <w:sz w:val="20"/>
                <w:szCs w:val="20"/>
              </w:rPr>
            </w:pPr>
            <w:r w:rsidRPr="00F60853">
              <w:rPr>
                <w:rFonts w:ascii="Trebuchet MS" w:hAnsi="Trebuchet MS"/>
                <w:color w:val="000000"/>
                <w:sz w:val="20"/>
              </w:rPr>
              <w:t>Mengacu pada BRD Hal 9 bagian Procurement : Delivery Order (poin 1 dan poin 3)</w:t>
            </w:r>
          </w:p>
        </w:tc>
        <w:tc>
          <w:tcPr>
            <w:tcW w:w="2880" w:type="dxa"/>
            <w:tcBorders>
              <w:top w:val="nil"/>
              <w:left w:val="nil"/>
              <w:bottom w:val="single" w:sz="8" w:space="0" w:color="auto"/>
              <w:right w:val="single" w:sz="8" w:space="0" w:color="auto"/>
            </w:tcBorders>
            <w:shd w:val="clear" w:color="auto" w:fill="auto"/>
            <w:hideMark/>
          </w:tcPr>
          <w:p w:rsidR="00F60853" w:rsidRPr="00F60853" w:rsidRDefault="00F60853" w:rsidP="00F60853">
            <w:pPr>
              <w:spacing w:before="0" w:after="0"/>
              <w:ind w:left="0"/>
              <w:jc w:val="left"/>
              <w:rPr>
                <w:rFonts w:ascii="Trebuchet MS" w:hAnsi="Trebuchet MS"/>
                <w:color w:val="000000"/>
                <w:sz w:val="20"/>
                <w:szCs w:val="20"/>
              </w:rPr>
            </w:pPr>
            <w:r w:rsidRPr="00F60853">
              <w:rPr>
                <w:rFonts w:ascii="Trebuchet MS" w:hAnsi="Trebuchet MS"/>
                <w:color w:val="000000"/>
                <w:sz w:val="20"/>
              </w:rPr>
              <w:t>Lihat ke desain fitur 3.2.18</w:t>
            </w:r>
          </w:p>
        </w:tc>
      </w:tr>
      <w:tr w:rsidR="00F60853" w:rsidRPr="00F60853" w:rsidTr="00F60853">
        <w:trPr>
          <w:trHeight w:val="615"/>
        </w:trPr>
        <w:tc>
          <w:tcPr>
            <w:tcW w:w="552" w:type="dxa"/>
            <w:tcBorders>
              <w:top w:val="nil"/>
              <w:left w:val="single" w:sz="8" w:space="0" w:color="auto"/>
              <w:bottom w:val="single" w:sz="8" w:space="0" w:color="auto"/>
              <w:right w:val="single" w:sz="8" w:space="0" w:color="auto"/>
            </w:tcBorders>
            <w:shd w:val="clear" w:color="auto" w:fill="auto"/>
            <w:hideMark/>
          </w:tcPr>
          <w:p w:rsidR="00F60853" w:rsidRPr="00F60853" w:rsidRDefault="00F60853" w:rsidP="00F60853">
            <w:pPr>
              <w:spacing w:before="0" w:after="0"/>
              <w:ind w:left="0"/>
              <w:jc w:val="center"/>
              <w:rPr>
                <w:rFonts w:ascii="Trebuchet MS" w:hAnsi="Trebuchet MS"/>
                <w:color w:val="000000"/>
                <w:sz w:val="20"/>
                <w:szCs w:val="20"/>
              </w:rPr>
            </w:pPr>
            <w:r w:rsidRPr="00F60853">
              <w:rPr>
                <w:rFonts w:ascii="Trebuchet MS" w:hAnsi="Trebuchet MS"/>
                <w:color w:val="000000"/>
                <w:sz w:val="20"/>
              </w:rPr>
              <w:t>19</w:t>
            </w:r>
          </w:p>
        </w:tc>
        <w:tc>
          <w:tcPr>
            <w:tcW w:w="2778" w:type="dxa"/>
            <w:tcBorders>
              <w:top w:val="nil"/>
              <w:left w:val="nil"/>
              <w:bottom w:val="single" w:sz="8" w:space="0" w:color="auto"/>
              <w:right w:val="single" w:sz="8" w:space="0" w:color="auto"/>
            </w:tcBorders>
            <w:shd w:val="clear" w:color="auto" w:fill="auto"/>
            <w:hideMark/>
          </w:tcPr>
          <w:p w:rsidR="00F60853" w:rsidRPr="00F60853" w:rsidRDefault="00F60853" w:rsidP="00F60853">
            <w:pPr>
              <w:spacing w:before="0" w:after="0"/>
              <w:ind w:left="0"/>
              <w:jc w:val="left"/>
              <w:rPr>
                <w:rFonts w:ascii="Trebuchet MS" w:hAnsi="Trebuchet MS"/>
                <w:color w:val="000000"/>
                <w:sz w:val="20"/>
                <w:szCs w:val="20"/>
              </w:rPr>
            </w:pPr>
            <w:r w:rsidRPr="00F60853">
              <w:rPr>
                <w:rFonts w:ascii="Trebuchet MS" w:hAnsi="Trebuchet MS"/>
                <w:color w:val="000000"/>
                <w:sz w:val="20"/>
              </w:rPr>
              <w:t>Delivery Order Payment</w:t>
            </w:r>
          </w:p>
        </w:tc>
        <w:tc>
          <w:tcPr>
            <w:tcW w:w="2520" w:type="dxa"/>
            <w:tcBorders>
              <w:top w:val="nil"/>
              <w:left w:val="nil"/>
              <w:bottom w:val="single" w:sz="8" w:space="0" w:color="auto"/>
              <w:right w:val="single" w:sz="8" w:space="0" w:color="auto"/>
            </w:tcBorders>
            <w:shd w:val="clear" w:color="auto" w:fill="auto"/>
            <w:hideMark/>
          </w:tcPr>
          <w:p w:rsidR="00F60853" w:rsidRPr="00F60853" w:rsidRDefault="00F60853" w:rsidP="00F60853">
            <w:pPr>
              <w:spacing w:before="0" w:after="0"/>
              <w:ind w:left="0"/>
              <w:jc w:val="left"/>
              <w:rPr>
                <w:rFonts w:ascii="Trebuchet MS" w:hAnsi="Trebuchet MS"/>
                <w:color w:val="000000"/>
                <w:sz w:val="20"/>
                <w:szCs w:val="20"/>
              </w:rPr>
            </w:pPr>
            <w:r w:rsidRPr="00F60853">
              <w:rPr>
                <w:rFonts w:ascii="Trebuchet MS" w:hAnsi="Trebuchet MS"/>
                <w:color w:val="000000"/>
                <w:sz w:val="20"/>
              </w:rPr>
              <w:t>Mengacu pada BRD Hal 9 bagian Procurement : Delivery Order (poin 1 dan poin 3)</w:t>
            </w:r>
          </w:p>
        </w:tc>
        <w:tc>
          <w:tcPr>
            <w:tcW w:w="2880" w:type="dxa"/>
            <w:tcBorders>
              <w:top w:val="nil"/>
              <w:left w:val="nil"/>
              <w:bottom w:val="single" w:sz="8" w:space="0" w:color="auto"/>
              <w:right w:val="single" w:sz="8" w:space="0" w:color="auto"/>
            </w:tcBorders>
            <w:shd w:val="clear" w:color="auto" w:fill="auto"/>
            <w:hideMark/>
          </w:tcPr>
          <w:p w:rsidR="00F60853" w:rsidRPr="00F60853" w:rsidRDefault="00F60853" w:rsidP="00F60853">
            <w:pPr>
              <w:spacing w:before="0" w:after="0"/>
              <w:ind w:left="0"/>
              <w:jc w:val="left"/>
              <w:rPr>
                <w:rFonts w:ascii="Trebuchet MS" w:hAnsi="Trebuchet MS"/>
                <w:color w:val="000000"/>
                <w:sz w:val="20"/>
                <w:szCs w:val="20"/>
              </w:rPr>
            </w:pPr>
            <w:r w:rsidRPr="00F60853">
              <w:rPr>
                <w:rFonts w:ascii="Trebuchet MS" w:hAnsi="Trebuchet MS"/>
                <w:color w:val="000000"/>
                <w:sz w:val="20"/>
              </w:rPr>
              <w:t>Lihat ke desain fitur 3.2.19</w:t>
            </w:r>
          </w:p>
        </w:tc>
      </w:tr>
      <w:tr w:rsidR="00F60853" w:rsidRPr="00F60853" w:rsidTr="00F60853">
        <w:trPr>
          <w:trHeight w:val="615"/>
        </w:trPr>
        <w:tc>
          <w:tcPr>
            <w:tcW w:w="552" w:type="dxa"/>
            <w:tcBorders>
              <w:top w:val="nil"/>
              <w:left w:val="single" w:sz="8" w:space="0" w:color="auto"/>
              <w:bottom w:val="single" w:sz="8" w:space="0" w:color="auto"/>
              <w:right w:val="single" w:sz="8" w:space="0" w:color="auto"/>
            </w:tcBorders>
            <w:shd w:val="clear" w:color="auto" w:fill="auto"/>
            <w:hideMark/>
          </w:tcPr>
          <w:p w:rsidR="00F60853" w:rsidRPr="00F60853" w:rsidRDefault="00F60853" w:rsidP="00F60853">
            <w:pPr>
              <w:spacing w:before="0" w:after="0"/>
              <w:ind w:left="0"/>
              <w:jc w:val="center"/>
              <w:rPr>
                <w:rFonts w:ascii="Trebuchet MS" w:hAnsi="Trebuchet MS"/>
                <w:color w:val="000000"/>
                <w:sz w:val="20"/>
                <w:szCs w:val="20"/>
              </w:rPr>
            </w:pPr>
            <w:r w:rsidRPr="00F60853">
              <w:rPr>
                <w:rFonts w:ascii="Trebuchet MS" w:hAnsi="Trebuchet MS"/>
                <w:color w:val="000000"/>
                <w:sz w:val="20"/>
              </w:rPr>
              <w:t>20</w:t>
            </w:r>
          </w:p>
        </w:tc>
        <w:tc>
          <w:tcPr>
            <w:tcW w:w="2778" w:type="dxa"/>
            <w:tcBorders>
              <w:top w:val="nil"/>
              <w:left w:val="nil"/>
              <w:bottom w:val="single" w:sz="8" w:space="0" w:color="auto"/>
              <w:right w:val="single" w:sz="8" w:space="0" w:color="auto"/>
            </w:tcBorders>
            <w:shd w:val="clear" w:color="auto" w:fill="auto"/>
            <w:hideMark/>
          </w:tcPr>
          <w:p w:rsidR="00F60853" w:rsidRPr="00F60853" w:rsidRDefault="00F60853" w:rsidP="00F60853">
            <w:pPr>
              <w:spacing w:before="0" w:after="0"/>
              <w:ind w:left="0"/>
              <w:jc w:val="left"/>
              <w:rPr>
                <w:rFonts w:ascii="Trebuchet MS" w:hAnsi="Trebuchet MS"/>
                <w:color w:val="000000"/>
                <w:sz w:val="20"/>
                <w:szCs w:val="20"/>
              </w:rPr>
            </w:pPr>
            <w:r w:rsidRPr="00F60853">
              <w:rPr>
                <w:rFonts w:ascii="Trebuchet MS" w:hAnsi="Trebuchet MS"/>
                <w:color w:val="000000"/>
                <w:sz w:val="20"/>
              </w:rPr>
              <w:t>Reminder Price Validity</w:t>
            </w:r>
          </w:p>
        </w:tc>
        <w:tc>
          <w:tcPr>
            <w:tcW w:w="2520" w:type="dxa"/>
            <w:tcBorders>
              <w:top w:val="nil"/>
              <w:left w:val="nil"/>
              <w:bottom w:val="single" w:sz="8" w:space="0" w:color="auto"/>
              <w:right w:val="single" w:sz="8" w:space="0" w:color="auto"/>
            </w:tcBorders>
            <w:shd w:val="clear" w:color="auto" w:fill="auto"/>
            <w:hideMark/>
          </w:tcPr>
          <w:p w:rsidR="00F60853" w:rsidRPr="00F60853" w:rsidRDefault="00F60853" w:rsidP="00F60853">
            <w:pPr>
              <w:spacing w:before="0" w:after="0"/>
              <w:ind w:left="0"/>
              <w:jc w:val="left"/>
              <w:rPr>
                <w:rFonts w:ascii="Trebuchet MS" w:hAnsi="Trebuchet MS"/>
                <w:color w:val="000000"/>
                <w:sz w:val="20"/>
                <w:szCs w:val="20"/>
              </w:rPr>
            </w:pPr>
            <w:r w:rsidRPr="00F60853">
              <w:rPr>
                <w:rFonts w:ascii="Trebuchet MS" w:hAnsi="Trebuchet MS"/>
                <w:color w:val="000000"/>
                <w:sz w:val="20"/>
              </w:rPr>
              <w:t>Mengacu pada BRD Hal 8 bagian Procurement : Katalog (poin 3)</w:t>
            </w:r>
          </w:p>
        </w:tc>
        <w:tc>
          <w:tcPr>
            <w:tcW w:w="2880" w:type="dxa"/>
            <w:tcBorders>
              <w:top w:val="nil"/>
              <w:left w:val="nil"/>
              <w:bottom w:val="single" w:sz="8" w:space="0" w:color="auto"/>
              <w:right w:val="single" w:sz="8" w:space="0" w:color="auto"/>
            </w:tcBorders>
            <w:shd w:val="clear" w:color="auto" w:fill="auto"/>
            <w:hideMark/>
          </w:tcPr>
          <w:p w:rsidR="00F60853" w:rsidRDefault="00221FA0" w:rsidP="00221FA0">
            <w:pPr>
              <w:spacing w:before="0" w:after="0"/>
              <w:ind w:left="0"/>
              <w:jc w:val="left"/>
              <w:rPr>
                <w:rFonts w:ascii="Trebuchet MS" w:hAnsi="Trebuchet MS"/>
                <w:color w:val="000000"/>
                <w:sz w:val="20"/>
                <w:szCs w:val="20"/>
              </w:rPr>
            </w:pPr>
            <w:r>
              <w:rPr>
                <w:rFonts w:ascii="Trebuchet MS" w:hAnsi="Trebuchet MS"/>
                <w:color w:val="000000"/>
                <w:sz w:val="20"/>
                <w:szCs w:val="20"/>
              </w:rPr>
              <w:t xml:space="preserve">Akan dibuatkan Service berupa Task Scheduler yang akan berjalan tiap hari untuk melakukan pengecekan barang yang masa berlakunya akan habis. Service </w:t>
            </w:r>
            <w:proofErr w:type="gramStart"/>
            <w:r>
              <w:rPr>
                <w:rFonts w:ascii="Trebuchet MS" w:hAnsi="Trebuchet MS"/>
                <w:color w:val="000000"/>
                <w:sz w:val="20"/>
                <w:szCs w:val="20"/>
              </w:rPr>
              <w:t>ini  nantinya</w:t>
            </w:r>
            <w:proofErr w:type="gramEnd"/>
            <w:r>
              <w:rPr>
                <w:rFonts w:ascii="Trebuchet MS" w:hAnsi="Trebuchet MS"/>
                <w:color w:val="000000"/>
                <w:sz w:val="20"/>
                <w:szCs w:val="20"/>
              </w:rPr>
              <w:t xml:space="preserve"> akan mengirim email secara otomatis ke user.</w:t>
            </w:r>
          </w:p>
          <w:p w:rsidR="008E240B" w:rsidRPr="00F60853" w:rsidRDefault="008E240B" w:rsidP="00221FA0">
            <w:pPr>
              <w:spacing w:before="0" w:after="0"/>
              <w:ind w:left="0"/>
              <w:jc w:val="left"/>
              <w:rPr>
                <w:rFonts w:ascii="Trebuchet MS" w:hAnsi="Trebuchet MS"/>
                <w:color w:val="000000"/>
                <w:sz w:val="20"/>
                <w:szCs w:val="20"/>
              </w:rPr>
            </w:pPr>
            <w:r>
              <w:rPr>
                <w:rFonts w:ascii="Trebuchet MS" w:hAnsi="Trebuchet MS"/>
                <w:color w:val="000000"/>
                <w:sz w:val="20"/>
                <w:szCs w:val="20"/>
              </w:rPr>
              <w:t>Lihat ke desain fitur 3.2.23</w:t>
            </w:r>
          </w:p>
        </w:tc>
      </w:tr>
      <w:tr w:rsidR="00221FA0" w:rsidRPr="00F60853" w:rsidTr="00F60853">
        <w:trPr>
          <w:trHeight w:val="615"/>
        </w:trPr>
        <w:tc>
          <w:tcPr>
            <w:tcW w:w="552" w:type="dxa"/>
            <w:tcBorders>
              <w:top w:val="nil"/>
              <w:left w:val="single" w:sz="8" w:space="0" w:color="auto"/>
              <w:bottom w:val="single" w:sz="8" w:space="0" w:color="auto"/>
              <w:right w:val="single" w:sz="8" w:space="0" w:color="auto"/>
            </w:tcBorders>
            <w:shd w:val="clear" w:color="auto" w:fill="auto"/>
          </w:tcPr>
          <w:p w:rsidR="00221FA0" w:rsidRPr="00F60853" w:rsidRDefault="00221FA0" w:rsidP="00F60853">
            <w:pPr>
              <w:spacing w:before="0" w:after="0"/>
              <w:ind w:left="0"/>
              <w:jc w:val="center"/>
              <w:rPr>
                <w:rFonts w:ascii="Trebuchet MS" w:hAnsi="Trebuchet MS"/>
                <w:color w:val="000000"/>
                <w:sz w:val="20"/>
                <w:szCs w:val="20"/>
              </w:rPr>
            </w:pPr>
            <w:r>
              <w:rPr>
                <w:rFonts w:ascii="Trebuchet MS" w:hAnsi="Trebuchet MS"/>
                <w:color w:val="000000"/>
                <w:sz w:val="20"/>
                <w:szCs w:val="20"/>
              </w:rPr>
              <w:t>20</w:t>
            </w:r>
          </w:p>
        </w:tc>
        <w:tc>
          <w:tcPr>
            <w:tcW w:w="2778" w:type="dxa"/>
            <w:tcBorders>
              <w:top w:val="nil"/>
              <w:left w:val="nil"/>
              <w:bottom w:val="single" w:sz="8" w:space="0" w:color="auto"/>
              <w:right w:val="single" w:sz="8" w:space="0" w:color="auto"/>
            </w:tcBorders>
            <w:shd w:val="clear" w:color="auto" w:fill="auto"/>
            <w:noWrap/>
          </w:tcPr>
          <w:p w:rsidR="00221FA0" w:rsidRPr="00F60853" w:rsidRDefault="00221FA0" w:rsidP="00F60853">
            <w:pPr>
              <w:spacing w:before="0" w:after="0"/>
              <w:ind w:left="0"/>
              <w:jc w:val="left"/>
              <w:rPr>
                <w:rFonts w:ascii="Calibri" w:hAnsi="Calibri"/>
                <w:color w:val="000000"/>
                <w:sz w:val="22"/>
                <w:szCs w:val="22"/>
              </w:rPr>
            </w:pPr>
            <w:r>
              <w:rPr>
                <w:rFonts w:ascii="Calibri" w:hAnsi="Calibri"/>
                <w:color w:val="000000"/>
                <w:sz w:val="22"/>
                <w:szCs w:val="22"/>
              </w:rPr>
              <w:t>Daftar Stok</w:t>
            </w:r>
          </w:p>
        </w:tc>
        <w:tc>
          <w:tcPr>
            <w:tcW w:w="2520" w:type="dxa"/>
            <w:tcBorders>
              <w:top w:val="nil"/>
              <w:left w:val="nil"/>
              <w:bottom w:val="single" w:sz="8" w:space="0" w:color="auto"/>
              <w:right w:val="single" w:sz="8" w:space="0" w:color="auto"/>
            </w:tcBorders>
            <w:shd w:val="clear" w:color="auto" w:fill="auto"/>
          </w:tcPr>
          <w:p w:rsidR="00221FA0" w:rsidRPr="00F60853" w:rsidRDefault="00221FA0" w:rsidP="00221FA0">
            <w:pPr>
              <w:spacing w:before="0" w:after="0"/>
              <w:ind w:left="0"/>
              <w:jc w:val="left"/>
              <w:rPr>
                <w:rFonts w:ascii="Trebuchet MS" w:hAnsi="Trebuchet MS"/>
                <w:color w:val="000000"/>
                <w:sz w:val="20"/>
              </w:rPr>
            </w:pPr>
            <w:r w:rsidRPr="00F60853">
              <w:rPr>
                <w:rFonts w:ascii="Trebuchet MS" w:hAnsi="Trebuchet MS"/>
                <w:color w:val="000000"/>
                <w:sz w:val="20"/>
              </w:rPr>
              <w:t>Mengacu pada BRD Hal 9 bagian Procurement : Delivery Order (</w:t>
            </w:r>
            <w:r>
              <w:rPr>
                <w:rFonts w:ascii="Trebuchet MS" w:hAnsi="Trebuchet MS"/>
                <w:color w:val="000000"/>
                <w:sz w:val="20"/>
              </w:rPr>
              <w:t xml:space="preserve">poin </w:t>
            </w:r>
            <w:r w:rsidR="006C3E26">
              <w:rPr>
                <w:rFonts w:ascii="Trebuchet MS" w:hAnsi="Trebuchet MS"/>
                <w:color w:val="000000"/>
                <w:sz w:val="20"/>
              </w:rPr>
              <w:t>2</w:t>
            </w:r>
            <w:r w:rsidRPr="00F60853">
              <w:rPr>
                <w:rFonts w:ascii="Trebuchet MS" w:hAnsi="Trebuchet MS"/>
                <w:color w:val="000000"/>
                <w:sz w:val="20"/>
              </w:rPr>
              <w:t>)</w:t>
            </w:r>
          </w:p>
        </w:tc>
        <w:tc>
          <w:tcPr>
            <w:tcW w:w="2880" w:type="dxa"/>
            <w:tcBorders>
              <w:top w:val="nil"/>
              <w:left w:val="nil"/>
              <w:bottom w:val="single" w:sz="8" w:space="0" w:color="auto"/>
              <w:right w:val="single" w:sz="8" w:space="0" w:color="auto"/>
            </w:tcBorders>
            <w:shd w:val="clear" w:color="auto" w:fill="auto"/>
          </w:tcPr>
          <w:p w:rsidR="00221FA0" w:rsidRPr="00F60853" w:rsidRDefault="00221FA0" w:rsidP="00F60853">
            <w:pPr>
              <w:spacing w:before="0" w:after="0"/>
              <w:ind w:left="0"/>
              <w:jc w:val="left"/>
              <w:rPr>
                <w:rFonts w:ascii="Trebuchet MS" w:hAnsi="Trebuchet MS"/>
                <w:color w:val="000000"/>
                <w:sz w:val="20"/>
                <w:szCs w:val="20"/>
              </w:rPr>
            </w:pPr>
            <w:r w:rsidRPr="00F60853">
              <w:rPr>
                <w:rFonts w:ascii="Trebuchet MS" w:hAnsi="Trebuchet MS"/>
                <w:color w:val="000000"/>
                <w:sz w:val="20"/>
              </w:rPr>
              <w:t>Liha</w:t>
            </w:r>
            <w:r>
              <w:rPr>
                <w:rFonts w:ascii="Trebuchet MS" w:hAnsi="Trebuchet MS"/>
                <w:color w:val="000000"/>
                <w:sz w:val="20"/>
              </w:rPr>
              <w:t>t ke desain fitur 3.2.20</w:t>
            </w:r>
          </w:p>
        </w:tc>
      </w:tr>
      <w:tr w:rsidR="00B17C2C" w:rsidRPr="00F60853" w:rsidTr="00F60853">
        <w:trPr>
          <w:trHeight w:val="615"/>
        </w:trPr>
        <w:tc>
          <w:tcPr>
            <w:tcW w:w="552" w:type="dxa"/>
            <w:tcBorders>
              <w:top w:val="nil"/>
              <w:left w:val="single" w:sz="8" w:space="0" w:color="auto"/>
              <w:bottom w:val="single" w:sz="8" w:space="0" w:color="auto"/>
              <w:right w:val="single" w:sz="8" w:space="0" w:color="auto"/>
            </w:tcBorders>
            <w:shd w:val="clear" w:color="auto" w:fill="auto"/>
          </w:tcPr>
          <w:p w:rsidR="00B17C2C" w:rsidRDefault="00B17C2C" w:rsidP="00F60853">
            <w:pPr>
              <w:spacing w:before="0" w:after="0"/>
              <w:ind w:left="0"/>
              <w:jc w:val="center"/>
              <w:rPr>
                <w:rFonts w:ascii="Trebuchet MS" w:hAnsi="Trebuchet MS"/>
                <w:color w:val="000000"/>
                <w:sz w:val="20"/>
                <w:szCs w:val="20"/>
              </w:rPr>
            </w:pPr>
            <w:r>
              <w:rPr>
                <w:rFonts w:ascii="Trebuchet MS" w:hAnsi="Trebuchet MS"/>
                <w:color w:val="000000"/>
                <w:sz w:val="20"/>
                <w:szCs w:val="20"/>
              </w:rPr>
              <w:t>22</w:t>
            </w:r>
          </w:p>
        </w:tc>
        <w:tc>
          <w:tcPr>
            <w:tcW w:w="2778" w:type="dxa"/>
            <w:tcBorders>
              <w:top w:val="nil"/>
              <w:left w:val="nil"/>
              <w:bottom w:val="single" w:sz="8" w:space="0" w:color="auto"/>
              <w:right w:val="single" w:sz="8" w:space="0" w:color="auto"/>
            </w:tcBorders>
            <w:shd w:val="clear" w:color="auto" w:fill="auto"/>
            <w:noWrap/>
          </w:tcPr>
          <w:p w:rsidR="00B17C2C" w:rsidRDefault="00B17C2C" w:rsidP="00F60853">
            <w:pPr>
              <w:spacing w:before="0" w:after="0"/>
              <w:ind w:left="0"/>
              <w:jc w:val="left"/>
              <w:rPr>
                <w:rFonts w:ascii="Calibri" w:hAnsi="Calibri"/>
                <w:color w:val="000000"/>
                <w:sz w:val="22"/>
                <w:szCs w:val="22"/>
              </w:rPr>
            </w:pPr>
            <w:r>
              <w:rPr>
                <w:rFonts w:ascii="Calibri" w:hAnsi="Calibri"/>
                <w:color w:val="000000"/>
                <w:sz w:val="22"/>
                <w:szCs w:val="22"/>
              </w:rPr>
              <w:t>Mapping User Dept</w:t>
            </w:r>
          </w:p>
        </w:tc>
        <w:tc>
          <w:tcPr>
            <w:tcW w:w="2520" w:type="dxa"/>
            <w:tcBorders>
              <w:top w:val="nil"/>
              <w:left w:val="nil"/>
              <w:bottom w:val="single" w:sz="8" w:space="0" w:color="auto"/>
              <w:right w:val="single" w:sz="8" w:space="0" w:color="auto"/>
            </w:tcBorders>
            <w:shd w:val="clear" w:color="auto" w:fill="auto"/>
          </w:tcPr>
          <w:p w:rsidR="00B17C2C" w:rsidRDefault="00B17C2C" w:rsidP="00221FA0">
            <w:pPr>
              <w:spacing w:before="0" w:after="0"/>
              <w:ind w:left="0"/>
              <w:jc w:val="left"/>
              <w:rPr>
                <w:rFonts w:ascii="Trebuchet MS" w:hAnsi="Trebuchet MS"/>
                <w:color w:val="000000"/>
                <w:sz w:val="20"/>
              </w:rPr>
            </w:pPr>
            <w:r>
              <w:rPr>
                <w:rFonts w:ascii="Trebuchet MS" w:hAnsi="Trebuchet MS"/>
                <w:color w:val="000000"/>
                <w:sz w:val="20"/>
              </w:rPr>
              <w:t>Mengacu pada BRD hal 8</w:t>
            </w:r>
          </w:p>
          <w:p w:rsidR="00B17C2C" w:rsidRPr="00F60853" w:rsidRDefault="00B17C2C" w:rsidP="00221FA0">
            <w:pPr>
              <w:spacing w:before="0" w:after="0"/>
              <w:ind w:left="0"/>
              <w:jc w:val="left"/>
              <w:rPr>
                <w:rFonts w:ascii="Trebuchet MS" w:hAnsi="Trebuchet MS"/>
                <w:color w:val="000000"/>
                <w:sz w:val="20"/>
              </w:rPr>
            </w:pPr>
            <w:r>
              <w:rPr>
                <w:rFonts w:ascii="Trebuchet MS" w:hAnsi="Trebuchet MS"/>
                <w:color w:val="000000"/>
                <w:sz w:val="20"/>
              </w:rPr>
              <w:t xml:space="preserve">Bagian </w:t>
            </w:r>
            <w:r w:rsidRPr="00F60853">
              <w:rPr>
                <w:rFonts w:ascii="Trebuchet MS" w:hAnsi="Trebuchet MS"/>
                <w:color w:val="000000"/>
                <w:sz w:val="20"/>
              </w:rPr>
              <w:t xml:space="preserve">Procurement </w:t>
            </w:r>
            <w:r>
              <w:rPr>
                <w:rFonts w:ascii="Trebuchet MS" w:hAnsi="Trebuchet MS"/>
                <w:color w:val="000000"/>
                <w:sz w:val="20"/>
              </w:rPr>
              <w:t>: Katalog(poin 4)</w:t>
            </w:r>
          </w:p>
        </w:tc>
        <w:tc>
          <w:tcPr>
            <w:tcW w:w="2880" w:type="dxa"/>
            <w:tcBorders>
              <w:top w:val="nil"/>
              <w:left w:val="nil"/>
              <w:bottom w:val="single" w:sz="8" w:space="0" w:color="auto"/>
              <w:right w:val="single" w:sz="8" w:space="0" w:color="auto"/>
            </w:tcBorders>
            <w:shd w:val="clear" w:color="auto" w:fill="auto"/>
          </w:tcPr>
          <w:p w:rsidR="00B17C2C" w:rsidRPr="00F60853" w:rsidRDefault="00B17C2C" w:rsidP="00F60853">
            <w:pPr>
              <w:spacing w:before="0" w:after="0"/>
              <w:ind w:left="0"/>
              <w:jc w:val="left"/>
              <w:rPr>
                <w:rFonts w:ascii="Trebuchet MS" w:hAnsi="Trebuchet MS"/>
                <w:color w:val="000000"/>
                <w:sz w:val="20"/>
              </w:rPr>
            </w:pPr>
            <w:r>
              <w:rPr>
                <w:rFonts w:ascii="Trebuchet MS" w:hAnsi="Trebuchet MS"/>
                <w:color w:val="000000"/>
                <w:sz w:val="20"/>
              </w:rPr>
              <w:t>Lihat ke desain fitur 3.2.21</w:t>
            </w:r>
          </w:p>
        </w:tc>
      </w:tr>
      <w:tr w:rsidR="00F60853" w:rsidRPr="00F60853" w:rsidTr="00F60853">
        <w:trPr>
          <w:trHeight w:val="615"/>
        </w:trPr>
        <w:tc>
          <w:tcPr>
            <w:tcW w:w="552" w:type="dxa"/>
            <w:tcBorders>
              <w:top w:val="nil"/>
              <w:left w:val="single" w:sz="8" w:space="0" w:color="auto"/>
              <w:bottom w:val="single" w:sz="8" w:space="0" w:color="auto"/>
              <w:right w:val="single" w:sz="8" w:space="0" w:color="auto"/>
            </w:tcBorders>
            <w:shd w:val="clear" w:color="auto" w:fill="auto"/>
            <w:hideMark/>
          </w:tcPr>
          <w:p w:rsidR="00F60853" w:rsidRPr="00F60853" w:rsidRDefault="00F60853" w:rsidP="00F60853">
            <w:pPr>
              <w:spacing w:before="0" w:after="0"/>
              <w:ind w:left="0"/>
              <w:jc w:val="center"/>
              <w:rPr>
                <w:rFonts w:ascii="Trebuchet MS" w:hAnsi="Trebuchet MS"/>
                <w:color w:val="000000"/>
                <w:sz w:val="20"/>
                <w:szCs w:val="20"/>
              </w:rPr>
            </w:pPr>
            <w:r w:rsidRPr="00F60853">
              <w:rPr>
                <w:rFonts w:ascii="Trebuchet MS" w:hAnsi="Trebuchet MS"/>
                <w:color w:val="000000"/>
                <w:sz w:val="20"/>
                <w:szCs w:val="20"/>
              </w:rPr>
              <w:t>21</w:t>
            </w:r>
          </w:p>
        </w:tc>
        <w:tc>
          <w:tcPr>
            <w:tcW w:w="2778" w:type="dxa"/>
            <w:tcBorders>
              <w:top w:val="nil"/>
              <w:left w:val="nil"/>
              <w:bottom w:val="single" w:sz="8" w:space="0" w:color="auto"/>
              <w:right w:val="single" w:sz="8" w:space="0" w:color="auto"/>
            </w:tcBorders>
            <w:shd w:val="clear" w:color="auto" w:fill="auto"/>
            <w:noWrap/>
            <w:hideMark/>
          </w:tcPr>
          <w:p w:rsidR="00F60853" w:rsidRPr="00F60853" w:rsidRDefault="00F60853" w:rsidP="00F60853">
            <w:pPr>
              <w:spacing w:before="0" w:after="0"/>
              <w:ind w:left="0"/>
              <w:jc w:val="left"/>
              <w:rPr>
                <w:rFonts w:ascii="Calibri" w:hAnsi="Calibri"/>
                <w:color w:val="000000"/>
                <w:sz w:val="22"/>
                <w:szCs w:val="22"/>
              </w:rPr>
            </w:pPr>
            <w:r w:rsidRPr="00F60853">
              <w:rPr>
                <w:rFonts w:ascii="Calibri" w:hAnsi="Calibri"/>
                <w:color w:val="000000"/>
                <w:sz w:val="22"/>
                <w:szCs w:val="22"/>
              </w:rPr>
              <w:t>Reports</w:t>
            </w:r>
          </w:p>
        </w:tc>
        <w:tc>
          <w:tcPr>
            <w:tcW w:w="2520" w:type="dxa"/>
            <w:tcBorders>
              <w:top w:val="nil"/>
              <w:left w:val="nil"/>
              <w:bottom w:val="single" w:sz="8" w:space="0" w:color="auto"/>
              <w:right w:val="single" w:sz="8" w:space="0" w:color="auto"/>
            </w:tcBorders>
            <w:shd w:val="clear" w:color="auto" w:fill="auto"/>
            <w:hideMark/>
          </w:tcPr>
          <w:p w:rsidR="00F60853" w:rsidRPr="00F60853" w:rsidRDefault="008846DA" w:rsidP="00F60853">
            <w:pPr>
              <w:spacing w:before="0" w:after="0"/>
              <w:ind w:left="0"/>
              <w:jc w:val="left"/>
              <w:rPr>
                <w:rFonts w:ascii="Trebuchet MS" w:hAnsi="Trebuchet MS"/>
                <w:color w:val="000000"/>
                <w:sz w:val="20"/>
                <w:szCs w:val="20"/>
              </w:rPr>
            </w:pPr>
            <w:r>
              <w:rPr>
                <w:rFonts w:ascii="Trebuchet MS" w:hAnsi="Trebuchet MS"/>
                <w:color w:val="000000"/>
                <w:sz w:val="20"/>
              </w:rPr>
              <w:t xml:space="preserve">Mengacu pada BRD Hal 9 </w:t>
            </w:r>
            <w:r w:rsidR="00F60853" w:rsidRPr="00F60853">
              <w:rPr>
                <w:rFonts w:ascii="Trebuchet MS" w:hAnsi="Trebuchet MS"/>
                <w:color w:val="000000"/>
                <w:sz w:val="20"/>
              </w:rPr>
              <w:t>bagian Procurement : Penambahan Report PAMS (poin 1-5)</w:t>
            </w:r>
          </w:p>
        </w:tc>
        <w:tc>
          <w:tcPr>
            <w:tcW w:w="2880" w:type="dxa"/>
            <w:tcBorders>
              <w:top w:val="nil"/>
              <w:left w:val="nil"/>
              <w:bottom w:val="single" w:sz="8" w:space="0" w:color="auto"/>
              <w:right w:val="single" w:sz="8" w:space="0" w:color="auto"/>
            </w:tcBorders>
            <w:shd w:val="clear" w:color="auto" w:fill="auto"/>
            <w:hideMark/>
          </w:tcPr>
          <w:p w:rsidR="00F60853" w:rsidRPr="00F60853" w:rsidRDefault="00F60853" w:rsidP="00F60853">
            <w:pPr>
              <w:spacing w:before="0" w:after="0"/>
              <w:ind w:left="0"/>
              <w:jc w:val="left"/>
              <w:rPr>
                <w:rFonts w:ascii="Trebuchet MS" w:hAnsi="Trebuchet MS"/>
                <w:color w:val="000000"/>
                <w:sz w:val="20"/>
                <w:szCs w:val="20"/>
              </w:rPr>
            </w:pPr>
            <w:r w:rsidRPr="00F60853">
              <w:rPr>
                <w:rFonts w:ascii="Trebuchet MS" w:hAnsi="Trebuchet MS"/>
                <w:color w:val="000000"/>
                <w:sz w:val="20"/>
                <w:szCs w:val="20"/>
              </w:rPr>
              <w:t> </w:t>
            </w:r>
            <w:r w:rsidR="00221FA0" w:rsidRPr="00F60853">
              <w:rPr>
                <w:rFonts w:ascii="Trebuchet MS" w:hAnsi="Trebuchet MS"/>
                <w:color w:val="000000"/>
                <w:sz w:val="20"/>
              </w:rPr>
              <w:t>Liha</w:t>
            </w:r>
            <w:r w:rsidR="00221FA0">
              <w:rPr>
                <w:rFonts w:ascii="Trebuchet MS" w:hAnsi="Trebuchet MS"/>
                <w:color w:val="000000"/>
                <w:sz w:val="20"/>
              </w:rPr>
              <w:t>t ke desain fitur 3.2.2</w:t>
            </w:r>
            <w:r w:rsidR="00B17C2C">
              <w:rPr>
                <w:rFonts w:ascii="Trebuchet MS" w:hAnsi="Trebuchet MS"/>
                <w:color w:val="000000"/>
                <w:sz w:val="20"/>
              </w:rPr>
              <w:t>2</w:t>
            </w:r>
          </w:p>
        </w:tc>
      </w:tr>
    </w:tbl>
    <w:p w:rsidR="00EE2D88" w:rsidRPr="00F75A8F" w:rsidRDefault="00EE2D88" w:rsidP="00F60853">
      <w:pPr>
        <w:pStyle w:val="BodyText"/>
        <w:ind w:left="0"/>
      </w:pPr>
    </w:p>
    <w:p w:rsidR="00EE2D88" w:rsidRPr="00BE32C3" w:rsidRDefault="00F804DD" w:rsidP="00EE2D88">
      <w:pPr>
        <w:pStyle w:val="Heading2"/>
        <w:rPr>
          <w:rFonts w:ascii="Trebuchet MS" w:hAnsi="Trebuchet MS"/>
          <w:caps w:val="0"/>
          <w:sz w:val="20"/>
          <w:szCs w:val="20"/>
        </w:rPr>
      </w:pPr>
      <w:bookmarkStart w:id="365" w:name="_Toc437774416"/>
      <w:bookmarkStart w:id="366" w:name="_Toc440541242"/>
      <w:r w:rsidRPr="00BE32C3">
        <w:rPr>
          <w:rFonts w:ascii="Trebuchet MS" w:hAnsi="Trebuchet MS"/>
          <w:caps w:val="0"/>
          <w:sz w:val="20"/>
          <w:szCs w:val="20"/>
        </w:rPr>
        <w:t>DESAIN YANG DIUSULKAN IT SOLUTION DEVELOPMENT</w:t>
      </w:r>
      <w:bookmarkEnd w:id="365"/>
      <w:bookmarkEnd w:id="366"/>
    </w:p>
    <w:p w:rsidR="00C22BAC" w:rsidRDefault="00946E8A" w:rsidP="005404DF">
      <w:pPr>
        <w:pStyle w:val="Heading3"/>
      </w:pPr>
      <w:bookmarkStart w:id="367" w:name="_Toc437774417"/>
      <w:bookmarkStart w:id="368" w:name="_Toc440541243"/>
      <w:r w:rsidRPr="005404DF">
        <w:t>Matrix Approval</w:t>
      </w:r>
      <w:r w:rsidR="000A3304" w:rsidRPr="005404DF">
        <w:t xml:space="preserve"> Cost Center</w:t>
      </w:r>
      <w:bookmarkEnd w:id="367"/>
      <w:bookmarkEnd w:id="368"/>
    </w:p>
    <w:p w:rsidR="00774B11" w:rsidRDefault="00774B11" w:rsidP="00774B11">
      <w:pPr>
        <w:pStyle w:val="BodyText"/>
        <w:ind w:left="720"/>
      </w:pPr>
      <w:r>
        <w:t>Menu ini digunakan untuk maintain workflow approval kewenangan tiap cost center. Menu ini nantinya dapat di-maintain oleh user terutama user Budget Custody.</w:t>
      </w:r>
    </w:p>
    <w:p w:rsidR="006E1C1F" w:rsidRDefault="00774B11" w:rsidP="006E1C1F">
      <w:pPr>
        <w:keepNext/>
        <w:ind w:left="720"/>
        <w:jc w:val="center"/>
      </w:pPr>
      <w:r>
        <w:rPr>
          <w:noProof/>
        </w:rPr>
        <w:lastRenderedPageBreak/>
        <w:drawing>
          <wp:inline distT="0" distB="0" distL="0" distR="0" wp14:anchorId="4E43D97F" wp14:editId="1BFBACF0">
            <wp:extent cx="4749421" cy="2594422"/>
            <wp:effectExtent l="19050" t="19050" r="13335" b="158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84967" cy="2613839"/>
                    </a:xfrm>
                    <a:prstGeom prst="rect">
                      <a:avLst/>
                    </a:prstGeom>
                    <a:ln w="9525">
                      <a:solidFill>
                        <a:srgbClr val="080808"/>
                      </a:solidFill>
                    </a:ln>
                  </pic:spPr>
                </pic:pic>
              </a:graphicData>
            </a:graphic>
          </wp:inline>
        </w:drawing>
      </w:r>
    </w:p>
    <w:p w:rsidR="006E1C1F" w:rsidRDefault="006E1C1F" w:rsidP="006E1C1F">
      <w:pPr>
        <w:pStyle w:val="Caption"/>
        <w:jc w:val="center"/>
      </w:pPr>
      <w:bookmarkStart w:id="369" w:name="_Toc439927033"/>
      <w:bookmarkStart w:id="370" w:name="_Toc440027063"/>
      <w:r>
        <w:t xml:space="preserve">Gambar </w:t>
      </w:r>
      <w:ins w:id="371" w:author="User1" w:date="2016-01-14T13:23:00Z">
        <w:r w:rsidR="0077448C">
          <w:fldChar w:fldCharType="begin"/>
        </w:r>
        <w:r w:rsidR="0077448C">
          <w:instrText xml:space="preserve"> STYLEREF 1 \s </w:instrText>
        </w:r>
      </w:ins>
      <w:r w:rsidR="0077448C">
        <w:fldChar w:fldCharType="separate"/>
      </w:r>
      <w:r w:rsidR="0077448C">
        <w:rPr>
          <w:noProof/>
        </w:rPr>
        <w:t>3</w:t>
      </w:r>
      <w:ins w:id="372"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373" w:author="User1" w:date="2016-01-14T13:23:00Z">
        <w:r w:rsidR="0077448C">
          <w:rPr>
            <w:noProof/>
          </w:rPr>
          <w:t>1</w:t>
        </w:r>
        <w:r w:rsidR="0077448C">
          <w:fldChar w:fldCharType="end"/>
        </w:r>
      </w:ins>
      <w:del w:id="374"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1</w:delText>
        </w:r>
        <w:r w:rsidR="00E95F7C" w:rsidDel="00E95F7C">
          <w:rPr>
            <w:noProof/>
          </w:rPr>
          <w:fldChar w:fldCharType="end"/>
        </w:r>
      </w:del>
      <w:r w:rsidRPr="006E1C1F">
        <w:t xml:space="preserve"> </w:t>
      </w:r>
      <w:r w:rsidRPr="00F677D8">
        <w:t>Modul Matrix Approval Cost Center</w:t>
      </w:r>
      <w:bookmarkEnd w:id="369"/>
      <w:bookmarkEnd w:id="370"/>
    </w:p>
    <w:p w:rsidR="006E1C1F" w:rsidRDefault="00774B11" w:rsidP="006E1C1F">
      <w:pPr>
        <w:pStyle w:val="BodyText"/>
        <w:keepNext/>
        <w:jc w:val="center"/>
      </w:pPr>
      <w:r>
        <w:rPr>
          <w:noProof/>
        </w:rPr>
        <w:drawing>
          <wp:inline distT="0" distB="0" distL="0" distR="0" wp14:anchorId="212637D3" wp14:editId="52385BD0">
            <wp:extent cx="4735773" cy="2723844"/>
            <wp:effectExtent l="19050" t="19050" r="27305" b="196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15"/>
                    <a:stretch/>
                  </pic:blipFill>
                  <pic:spPr bwMode="auto">
                    <a:xfrm>
                      <a:off x="0" y="0"/>
                      <a:ext cx="4765195" cy="2740766"/>
                    </a:xfrm>
                    <a:prstGeom prst="rect">
                      <a:avLst/>
                    </a:prstGeom>
                    <a:ln w="9525" cap="flat" cmpd="sng" algn="ctr">
                      <a:solidFill>
                        <a:srgbClr val="080808"/>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677D8" w:rsidRDefault="006E1C1F" w:rsidP="006E1C1F">
      <w:pPr>
        <w:pStyle w:val="Caption"/>
        <w:jc w:val="center"/>
      </w:pPr>
      <w:bookmarkStart w:id="375" w:name="_Toc439927034"/>
      <w:bookmarkStart w:id="376" w:name="_Toc440027064"/>
      <w:r>
        <w:t xml:space="preserve">Gambar </w:t>
      </w:r>
      <w:ins w:id="377" w:author="User1" w:date="2016-01-14T13:23:00Z">
        <w:r w:rsidR="0077448C">
          <w:fldChar w:fldCharType="begin"/>
        </w:r>
        <w:r w:rsidR="0077448C">
          <w:instrText xml:space="preserve"> STYLEREF 1 \s </w:instrText>
        </w:r>
      </w:ins>
      <w:r w:rsidR="0077448C">
        <w:fldChar w:fldCharType="separate"/>
      </w:r>
      <w:r w:rsidR="0077448C">
        <w:rPr>
          <w:noProof/>
        </w:rPr>
        <w:t>3</w:t>
      </w:r>
      <w:ins w:id="378"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379" w:author="User1" w:date="2016-01-14T13:23:00Z">
        <w:r w:rsidR="0077448C">
          <w:rPr>
            <w:noProof/>
          </w:rPr>
          <w:t>2</w:t>
        </w:r>
        <w:r w:rsidR="0077448C">
          <w:fldChar w:fldCharType="end"/>
        </w:r>
      </w:ins>
      <w:del w:id="380"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2</w:delText>
        </w:r>
        <w:r w:rsidR="00E95F7C" w:rsidDel="00E95F7C">
          <w:rPr>
            <w:noProof/>
          </w:rPr>
          <w:fldChar w:fldCharType="end"/>
        </w:r>
      </w:del>
      <w:r w:rsidRPr="006E1C1F">
        <w:t xml:space="preserve"> Daftar Matrix Approval</w:t>
      </w:r>
      <w:bookmarkEnd w:id="375"/>
      <w:bookmarkEnd w:id="376"/>
    </w:p>
    <w:p w:rsidR="00F677D8" w:rsidRPr="00F677D8" w:rsidRDefault="00F677D8" w:rsidP="00F677D8"/>
    <w:p w:rsidR="006E1C1F" w:rsidRDefault="00773DD2" w:rsidP="006E1C1F">
      <w:pPr>
        <w:pStyle w:val="BodyText"/>
        <w:keepNext/>
        <w:jc w:val="center"/>
      </w:pPr>
      <w:r>
        <w:rPr>
          <w:noProof/>
        </w:rPr>
        <w:lastRenderedPageBreak/>
        <w:drawing>
          <wp:inline distT="0" distB="0" distL="0" distR="0" wp14:anchorId="57272350" wp14:editId="13828B5B">
            <wp:extent cx="2457780" cy="2778360"/>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67383" cy="2789216"/>
                    </a:xfrm>
                    <a:prstGeom prst="rect">
                      <a:avLst/>
                    </a:prstGeom>
                  </pic:spPr>
                </pic:pic>
              </a:graphicData>
            </a:graphic>
          </wp:inline>
        </w:drawing>
      </w:r>
    </w:p>
    <w:p w:rsidR="00F677D8" w:rsidRDefault="006E1C1F" w:rsidP="006E1C1F">
      <w:pPr>
        <w:pStyle w:val="Caption"/>
        <w:jc w:val="center"/>
      </w:pPr>
      <w:bookmarkStart w:id="381" w:name="_Toc439927035"/>
      <w:bookmarkStart w:id="382" w:name="_Toc440027065"/>
      <w:r>
        <w:t xml:space="preserve">Gambar </w:t>
      </w:r>
      <w:ins w:id="383" w:author="User1" w:date="2016-01-14T13:23:00Z">
        <w:r w:rsidR="0077448C">
          <w:fldChar w:fldCharType="begin"/>
        </w:r>
        <w:r w:rsidR="0077448C">
          <w:instrText xml:space="preserve"> STYLEREF 1 \s </w:instrText>
        </w:r>
      </w:ins>
      <w:r w:rsidR="0077448C">
        <w:fldChar w:fldCharType="separate"/>
      </w:r>
      <w:r w:rsidR="0077448C">
        <w:rPr>
          <w:noProof/>
        </w:rPr>
        <w:t>3</w:t>
      </w:r>
      <w:ins w:id="384"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385" w:author="User1" w:date="2016-01-14T13:23:00Z">
        <w:r w:rsidR="0077448C">
          <w:rPr>
            <w:noProof/>
          </w:rPr>
          <w:t>3</w:t>
        </w:r>
        <w:r w:rsidR="0077448C">
          <w:fldChar w:fldCharType="end"/>
        </w:r>
      </w:ins>
      <w:del w:id="386"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3</w:delText>
        </w:r>
        <w:r w:rsidR="00E95F7C" w:rsidDel="00E95F7C">
          <w:rPr>
            <w:noProof/>
          </w:rPr>
          <w:fldChar w:fldCharType="end"/>
        </w:r>
      </w:del>
      <w:r>
        <w:t xml:space="preserve"> </w:t>
      </w:r>
      <w:r w:rsidRPr="00DD106C">
        <w:t>Detail Approval</w:t>
      </w:r>
      <w:bookmarkEnd w:id="381"/>
      <w:bookmarkEnd w:id="382"/>
    </w:p>
    <w:p w:rsidR="00F677D8" w:rsidRPr="00F677D8" w:rsidRDefault="00F677D8" w:rsidP="00F677D8"/>
    <w:tbl>
      <w:tblPr>
        <w:tblW w:w="8640" w:type="dxa"/>
        <w:tblInd w:w="710" w:type="dxa"/>
        <w:tblLook w:val="04A0" w:firstRow="1" w:lastRow="0" w:firstColumn="1" w:lastColumn="0" w:noHBand="0" w:noVBand="1"/>
      </w:tblPr>
      <w:tblGrid>
        <w:gridCol w:w="1890"/>
        <w:gridCol w:w="2430"/>
        <w:gridCol w:w="4320"/>
      </w:tblGrid>
      <w:tr w:rsidR="007F0F58" w:rsidRPr="007F0F58" w:rsidTr="007F0F58">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7F0F58" w:rsidRPr="007F0F58" w:rsidRDefault="007F0F58" w:rsidP="007F0F58">
            <w:pPr>
              <w:spacing w:before="0" w:after="0"/>
              <w:ind w:left="0"/>
              <w:rPr>
                <w:rFonts w:ascii="Trebuchet MS" w:hAnsi="Trebuchet MS"/>
                <w:sz w:val="20"/>
                <w:szCs w:val="20"/>
              </w:rPr>
            </w:pPr>
            <w:r w:rsidRPr="007F0F58">
              <w:rPr>
                <w:rFonts w:ascii="Trebuchet MS" w:hAnsi="Trebuchet MS"/>
                <w:sz w:val="20"/>
              </w:rPr>
              <w:t>Penjelasan Fitur</w:t>
            </w:r>
          </w:p>
        </w:tc>
        <w:tc>
          <w:tcPr>
            <w:tcW w:w="6750" w:type="dxa"/>
            <w:gridSpan w:val="2"/>
            <w:tcBorders>
              <w:top w:val="single" w:sz="8" w:space="0" w:color="auto"/>
              <w:left w:val="nil"/>
              <w:bottom w:val="single" w:sz="8" w:space="0" w:color="auto"/>
              <w:right w:val="single" w:sz="8" w:space="0" w:color="000000"/>
            </w:tcBorders>
            <w:shd w:val="clear" w:color="auto" w:fill="auto"/>
            <w:vAlign w:val="center"/>
            <w:hideMark/>
          </w:tcPr>
          <w:p w:rsidR="007F0F58" w:rsidRPr="007F0F58" w:rsidRDefault="007F0F58" w:rsidP="007F0F58">
            <w:pPr>
              <w:spacing w:before="0" w:after="0"/>
              <w:ind w:left="0"/>
              <w:rPr>
                <w:rFonts w:ascii="Trebuchet MS" w:hAnsi="Trebuchet MS"/>
                <w:sz w:val="20"/>
                <w:szCs w:val="20"/>
              </w:rPr>
            </w:pPr>
            <w:r w:rsidRPr="007F0F58">
              <w:rPr>
                <w:rFonts w:ascii="Trebuchet MS" w:hAnsi="Trebuchet MS"/>
                <w:sz w:val="20"/>
                <w:szCs w:val="20"/>
                <w:lang w:val="de-DE"/>
              </w:rPr>
              <w:t>Modul Matrix Approval Cost Center</w:t>
            </w:r>
          </w:p>
        </w:tc>
      </w:tr>
      <w:tr w:rsidR="007F0F58" w:rsidRPr="007F0F58" w:rsidTr="007F0F58">
        <w:trPr>
          <w:trHeight w:val="315"/>
        </w:trPr>
        <w:tc>
          <w:tcPr>
            <w:tcW w:w="1890" w:type="dxa"/>
            <w:tcBorders>
              <w:top w:val="nil"/>
              <w:left w:val="single" w:sz="8" w:space="0" w:color="auto"/>
              <w:bottom w:val="single" w:sz="8" w:space="0" w:color="auto"/>
              <w:right w:val="single" w:sz="8" w:space="0" w:color="auto"/>
            </w:tcBorders>
            <w:shd w:val="clear" w:color="000000" w:fill="F2F2F2"/>
            <w:hideMark/>
          </w:tcPr>
          <w:p w:rsidR="007F0F58" w:rsidRPr="007F0F58" w:rsidRDefault="007F0F58" w:rsidP="007F0F58">
            <w:pPr>
              <w:spacing w:before="0" w:after="0"/>
              <w:ind w:left="0"/>
              <w:rPr>
                <w:rFonts w:ascii="Trebuchet MS" w:hAnsi="Trebuchet MS"/>
                <w:sz w:val="20"/>
                <w:szCs w:val="20"/>
              </w:rPr>
            </w:pPr>
            <w:r w:rsidRPr="007F0F58">
              <w:rPr>
                <w:rFonts w:ascii="Trebuchet MS" w:hAnsi="Trebuchet MS"/>
                <w:sz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vAlign w:val="center"/>
            <w:hideMark/>
          </w:tcPr>
          <w:p w:rsidR="007F0F58" w:rsidRPr="007F0F58" w:rsidRDefault="007F0F58" w:rsidP="007F0F58">
            <w:pPr>
              <w:spacing w:before="0" w:after="0"/>
              <w:ind w:left="0"/>
              <w:rPr>
                <w:rFonts w:ascii="Trebuchet MS" w:hAnsi="Trebuchet MS"/>
                <w:sz w:val="20"/>
                <w:szCs w:val="20"/>
              </w:rPr>
            </w:pPr>
            <w:r w:rsidRPr="007F0F58">
              <w:rPr>
                <w:rFonts w:ascii="Trebuchet MS" w:hAnsi="Trebuchet MS"/>
                <w:sz w:val="20"/>
                <w:szCs w:val="20"/>
                <w:lang w:val="de-DE"/>
              </w:rPr>
              <w:t>User telah login dan berada di menu Matrix Approval.</w:t>
            </w:r>
          </w:p>
        </w:tc>
      </w:tr>
      <w:tr w:rsidR="007F0F58" w:rsidRPr="007F0F58" w:rsidTr="007F0F58">
        <w:trPr>
          <w:trHeight w:val="735"/>
        </w:trPr>
        <w:tc>
          <w:tcPr>
            <w:tcW w:w="1890" w:type="dxa"/>
            <w:tcBorders>
              <w:top w:val="nil"/>
              <w:left w:val="single" w:sz="8" w:space="0" w:color="auto"/>
              <w:bottom w:val="single" w:sz="8" w:space="0" w:color="auto"/>
              <w:right w:val="single" w:sz="8" w:space="0" w:color="auto"/>
            </w:tcBorders>
            <w:shd w:val="clear" w:color="000000" w:fill="F2F2F2"/>
            <w:hideMark/>
          </w:tcPr>
          <w:p w:rsidR="007F0F58" w:rsidRPr="007F0F58" w:rsidRDefault="007F0F58" w:rsidP="007F0F58">
            <w:pPr>
              <w:spacing w:before="0" w:after="0"/>
              <w:ind w:left="0"/>
              <w:rPr>
                <w:rFonts w:ascii="Trebuchet MS" w:hAnsi="Trebuchet MS"/>
                <w:sz w:val="20"/>
                <w:szCs w:val="20"/>
              </w:rPr>
            </w:pPr>
            <w:r w:rsidRPr="007F0F58">
              <w:rPr>
                <w:rFonts w:ascii="Trebuchet MS" w:hAnsi="Trebuchet MS"/>
                <w:sz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vAlign w:val="center"/>
            <w:hideMark/>
          </w:tcPr>
          <w:p w:rsidR="007F0F58" w:rsidRPr="007F0F58" w:rsidRDefault="007F0F58" w:rsidP="007F0F58">
            <w:pPr>
              <w:spacing w:before="0" w:after="0"/>
              <w:ind w:left="0"/>
              <w:rPr>
                <w:rFonts w:ascii="Trebuchet MS" w:hAnsi="Trebuchet MS"/>
                <w:sz w:val="20"/>
                <w:szCs w:val="20"/>
              </w:rPr>
            </w:pPr>
            <w:r w:rsidRPr="007F0F58">
              <w:rPr>
                <w:rFonts w:ascii="Trebuchet MS" w:hAnsi="Trebuchet MS"/>
                <w:sz w:val="20"/>
                <w:szCs w:val="20"/>
                <w:lang w:val="de-DE"/>
              </w:rPr>
              <w:t>Aplikasi menampilkan perubahan daftar cost center setelah user menyimpan perubahan approval matrix</w:t>
            </w:r>
          </w:p>
        </w:tc>
      </w:tr>
      <w:tr w:rsidR="007F0F58" w:rsidRPr="007F0F58" w:rsidTr="007F0F58">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hideMark/>
          </w:tcPr>
          <w:p w:rsidR="007F0F58" w:rsidRPr="007F0F58" w:rsidRDefault="007F0F58" w:rsidP="007F0F58">
            <w:pPr>
              <w:spacing w:before="0" w:after="0"/>
              <w:ind w:left="0"/>
              <w:jc w:val="center"/>
              <w:rPr>
                <w:rFonts w:ascii="Trebuchet MS" w:hAnsi="Trebuchet MS"/>
                <w:sz w:val="20"/>
                <w:szCs w:val="20"/>
              </w:rPr>
            </w:pPr>
            <w:r w:rsidRPr="007F0F58">
              <w:rPr>
                <w:rFonts w:ascii="Trebuchet MS" w:hAnsi="Trebuchet MS"/>
                <w:sz w:val="20"/>
              </w:rPr>
              <w:t>Aksi User</w:t>
            </w:r>
          </w:p>
        </w:tc>
        <w:tc>
          <w:tcPr>
            <w:tcW w:w="4320" w:type="dxa"/>
            <w:tcBorders>
              <w:top w:val="nil"/>
              <w:left w:val="nil"/>
              <w:bottom w:val="single" w:sz="8" w:space="0" w:color="auto"/>
              <w:right w:val="single" w:sz="8" w:space="0" w:color="auto"/>
            </w:tcBorders>
            <w:shd w:val="clear" w:color="000000" w:fill="F2F2F2"/>
            <w:hideMark/>
          </w:tcPr>
          <w:p w:rsidR="007F0F58" w:rsidRPr="007F0F58" w:rsidRDefault="007F0F58" w:rsidP="007F0F58">
            <w:pPr>
              <w:spacing w:before="0" w:after="0"/>
              <w:ind w:left="0"/>
              <w:rPr>
                <w:rFonts w:ascii="Trebuchet MS" w:hAnsi="Trebuchet MS"/>
                <w:sz w:val="20"/>
                <w:szCs w:val="20"/>
              </w:rPr>
            </w:pPr>
            <w:r w:rsidRPr="007F0F58">
              <w:rPr>
                <w:rFonts w:ascii="Trebuchet MS" w:hAnsi="Trebuchet MS"/>
                <w:sz w:val="20"/>
              </w:rPr>
              <w:t>Reaksi Sistem</w:t>
            </w:r>
          </w:p>
        </w:tc>
      </w:tr>
      <w:tr w:rsidR="007F0F58" w:rsidRPr="007F0F58" w:rsidTr="007F0F58">
        <w:trPr>
          <w:trHeight w:val="615"/>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7F0F58" w:rsidRPr="007F0F58" w:rsidRDefault="007F0F58" w:rsidP="007F0F58">
            <w:pPr>
              <w:spacing w:before="0" w:after="0"/>
              <w:ind w:left="0"/>
              <w:jc w:val="left"/>
              <w:rPr>
                <w:rFonts w:ascii="Trebuchet MS" w:hAnsi="Trebuchet MS"/>
                <w:sz w:val="20"/>
                <w:szCs w:val="20"/>
              </w:rPr>
            </w:pPr>
            <w:r w:rsidRPr="007F0F58">
              <w:rPr>
                <w:rFonts w:ascii="Trebuchet MS" w:hAnsi="Trebuchet MS"/>
                <w:sz w:val="20"/>
                <w:szCs w:val="20"/>
              </w:rPr>
              <w:t>Klik tombol Approval PR.</w:t>
            </w:r>
          </w:p>
        </w:tc>
        <w:tc>
          <w:tcPr>
            <w:tcW w:w="4320" w:type="dxa"/>
            <w:tcBorders>
              <w:top w:val="nil"/>
              <w:left w:val="nil"/>
              <w:bottom w:val="single" w:sz="8" w:space="0" w:color="auto"/>
              <w:right w:val="single" w:sz="8" w:space="0" w:color="auto"/>
            </w:tcBorders>
            <w:shd w:val="clear" w:color="auto" w:fill="auto"/>
            <w:hideMark/>
          </w:tcPr>
          <w:p w:rsidR="007F0F58" w:rsidRPr="007F0F58" w:rsidRDefault="007F0F58" w:rsidP="007F0F58">
            <w:pPr>
              <w:spacing w:before="0" w:after="0"/>
              <w:ind w:left="0"/>
              <w:rPr>
                <w:rFonts w:ascii="Trebuchet MS" w:hAnsi="Trebuchet MS"/>
                <w:sz w:val="20"/>
                <w:szCs w:val="20"/>
              </w:rPr>
            </w:pPr>
            <w:r w:rsidRPr="007F0F58">
              <w:rPr>
                <w:rFonts w:ascii="Trebuchet MS" w:hAnsi="Trebuchet MS"/>
                <w:sz w:val="20"/>
                <w:szCs w:val="20"/>
              </w:rPr>
              <w:t>Muncul Pop up window Daftar matrix approval. Seperti Gambar 3-2.</w:t>
            </w:r>
          </w:p>
        </w:tc>
      </w:tr>
      <w:tr w:rsidR="007F0F58" w:rsidRPr="007F0F58" w:rsidTr="007F0F58">
        <w:trPr>
          <w:trHeight w:val="300"/>
        </w:trPr>
        <w:tc>
          <w:tcPr>
            <w:tcW w:w="1890" w:type="dxa"/>
            <w:tcBorders>
              <w:top w:val="nil"/>
              <w:left w:val="nil"/>
              <w:bottom w:val="nil"/>
              <w:right w:val="nil"/>
            </w:tcBorders>
            <w:shd w:val="clear" w:color="auto" w:fill="auto"/>
            <w:noWrap/>
            <w:hideMark/>
          </w:tcPr>
          <w:p w:rsidR="007F0F58" w:rsidRPr="007F0F58" w:rsidRDefault="007F0F58" w:rsidP="007F0F58">
            <w:pPr>
              <w:spacing w:before="0" w:after="0"/>
              <w:ind w:left="0"/>
              <w:rPr>
                <w:rFonts w:ascii="Trebuchet MS" w:hAnsi="Trebuchet MS"/>
                <w:sz w:val="20"/>
                <w:szCs w:val="20"/>
              </w:rPr>
            </w:pPr>
          </w:p>
        </w:tc>
        <w:tc>
          <w:tcPr>
            <w:tcW w:w="2430" w:type="dxa"/>
            <w:tcBorders>
              <w:top w:val="nil"/>
              <w:left w:val="nil"/>
              <w:bottom w:val="nil"/>
              <w:right w:val="nil"/>
            </w:tcBorders>
            <w:shd w:val="clear" w:color="auto" w:fill="auto"/>
            <w:noWrap/>
            <w:hideMark/>
          </w:tcPr>
          <w:p w:rsidR="007F0F58" w:rsidRPr="007F0F58" w:rsidRDefault="007F0F58" w:rsidP="007F0F58">
            <w:pPr>
              <w:spacing w:before="0" w:after="0"/>
              <w:ind w:left="0"/>
              <w:jc w:val="left"/>
              <w:rPr>
                <w:sz w:val="20"/>
                <w:szCs w:val="20"/>
              </w:rPr>
            </w:pPr>
          </w:p>
        </w:tc>
        <w:tc>
          <w:tcPr>
            <w:tcW w:w="4320" w:type="dxa"/>
            <w:tcBorders>
              <w:top w:val="nil"/>
              <w:left w:val="nil"/>
              <w:bottom w:val="nil"/>
              <w:right w:val="nil"/>
            </w:tcBorders>
            <w:shd w:val="clear" w:color="auto" w:fill="auto"/>
            <w:noWrap/>
            <w:hideMark/>
          </w:tcPr>
          <w:p w:rsidR="007F0F58" w:rsidRPr="007F0F58" w:rsidRDefault="007F0F58" w:rsidP="007F0F58">
            <w:pPr>
              <w:spacing w:before="0" w:after="0"/>
              <w:ind w:left="0"/>
              <w:jc w:val="left"/>
              <w:rPr>
                <w:sz w:val="20"/>
                <w:szCs w:val="20"/>
              </w:rPr>
            </w:pPr>
          </w:p>
        </w:tc>
      </w:tr>
      <w:tr w:rsidR="00F677D8" w:rsidRPr="007F0F58" w:rsidTr="007F0F58">
        <w:trPr>
          <w:trHeight w:val="300"/>
        </w:trPr>
        <w:tc>
          <w:tcPr>
            <w:tcW w:w="1890" w:type="dxa"/>
            <w:tcBorders>
              <w:top w:val="nil"/>
              <w:left w:val="nil"/>
              <w:bottom w:val="nil"/>
              <w:right w:val="nil"/>
            </w:tcBorders>
            <w:shd w:val="clear" w:color="auto" w:fill="auto"/>
            <w:noWrap/>
          </w:tcPr>
          <w:p w:rsidR="00F677D8" w:rsidRPr="007F0F58" w:rsidRDefault="00F677D8" w:rsidP="007F0F58">
            <w:pPr>
              <w:spacing w:before="0" w:after="0"/>
              <w:ind w:left="0"/>
              <w:rPr>
                <w:rFonts w:ascii="Trebuchet MS" w:hAnsi="Trebuchet MS"/>
                <w:sz w:val="20"/>
                <w:szCs w:val="20"/>
              </w:rPr>
            </w:pPr>
          </w:p>
        </w:tc>
        <w:tc>
          <w:tcPr>
            <w:tcW w:w="2430" w:type="dxa"/>
            <w:tcBorders>
              <w:top w:val="nil"/>
              <w:left w:val="nil"/>
              <w:bottom w:val="nil"/>
              <w:right w:val="nil"/>
            </w:tcBorders>
            <w:shd w:val="clear" w:color="auto" w:fill="auto"/>
            <w:noWrap/>
          </w:tcPr>
          <w:p w:rsidR="00F677D8" w:rsidRPr="007F0F58" w:rsidRDefault="00F677D8" w:rsidP="007F0F58">
            <w:pPr>
              <w:spacing w:before="0" w:after="0"/>
              <w:ind w:left="0"/>
              <w:jc w:val="left"/>
              <w:rPr>
                <w:sz w:val="20"/>
                <w:szCs w:val="20"/>
              </w:rPr>
            </w:pPr>
          </w:p>
        </w:tc>
        <w:tc>
          <w:tcPr>
            <w:tcW w:w="4320" w:type="dxa"/>
            <w:tcBorders>
              <w:top w:val="nil"/>
              <w:left w:val="nil"/>
              <w:bottom w:val="nil"/>
              <w:right w:val="nil"/>
            </w:tcBorders>
            <w:shd w:val="clear" w:color="auto" w:fill="auto"/>
            <w:noWrap/>
          </w:tcPr>
          <w:p w:rsidR="00F677D8" w:rsidRPr="007F0F58" w:rsidRDefault="00F677D8" w:rsidP="007F0F58">
            <w:pPr>
              <w:spacing w:before="0" w:after="0"/>
              <w:ind w:left="0"/>
              <w:jc w:val="left"/>
              <w:rPr>
                <w:sz w:val="20"/>
                <w:szCs w:val="20"/>
              </w:rPr>
            </w:pPr>
          </w:p>
        </w:tc>
      </w:tr>
      <w:tr w:rsidR="00F677D8" w:rsidRPr="007F0F58" w:rsidTr="007F0F58">
        <w:trPr>
          <w:trHeight w:val="300"/>
        </w:trPr>
        <w:tc>
          <w:tcPr>
            <w:tcW w:w="1890" w:type="dxa"/>
            <w:tcBorders>
              <w:top w:val="nil"/>
              <w:left w:val="nil"/>
              <w:bottom w:val="nil"/>
              <w:right w:val="nil"/>
            </w:tcBorders>
            <w:shd w:val="clear" w:color="auto" w:fill="auto"/>
            <w:noWrap/>
          </w:tcPr>
          <w:p w:rsidR="00F677D8" w:rsidRPr="007F0F58" w:rsidRDefault="00F677D8" w:rsidP="007F0F58">
            <w:pPr>
              <w:spacing w:before="0" w:after="0"/>
              <w:ind w:left="0"/>
              <w:rPr>
                <w:rFonts w:ascii="Trebuchet MS" w:hAnsi="Trebuchet MS"/>
                <w:sz w:val="20"/>
                <w:szCs w:val="20"/>
              </w:rPr>
            </w:pPr>
          </w:p>
        </w:tc>
        <w:tc>
          <w:tcPr>
            <w:tcW w:w="2430" w:type="dxa"/>
            <w:tcBorders>
              <w:top w:val="nil"/>
              <w:left w:val="nil"/>
              <w:bottom w:val="nil"/>
              <w:right w:val="nil"/>
            </w:tcBorders>
            <w:shd w:val="clear" w:color="auto" w:fill="auto"/>
            <w:noWrap/>
          </w:tcPr>
          <w:p w:rsidR="00F677D8" w:rsidRPr="007F0F58" w:rsidRDefault="00F677D8" w:rsidP="007F0F58">
            <w:pPr>
              <w:spacing w:before="0" w:after="0"/>
              <w:ind w:left="0"/>
              <w:jc w:val="left"/>
              <w:rPr>
                <w:sz w:val="20"/>
                <w:szCs w:val="20"/>
              </w:rPr>
            </w:pPr>
          </w:p>
        </w:tc>
        <w:tc>
          <w:tcPr>
            <w:tcW w:w="4320" w:type="dxa"/>
            <w:tcBorders>
              <w:top w:val="nil"/>
              <w:left w:val="nil"/>
              <w:bottom w:val="nil"/>
              <w:right w:val="nil"/>
            </w:tcBorders>
            <w:shd w:val="clear" w:color="auto" w:fill="auto"/>
            <w:noWrap/>
          </w:tcPr>
          <w:p w:rsidR="00F677D8" w:rsidRPr="007F0F58" w:rsidRDefault="00F677D8" w:rsidP="007F0F58">
            <w:pPr>
              <w:spacing w:before="0" w:after="0"/>
              <w:ind w:left="0"/>
              <w:jc w:val="left"/>
              <w:rPr>
                <w:sz w:val="20"/>
                <w:szCs w:val="20"/>
              </w:rPr>
            </w:pPr>
          </w:p>
        </w:tc>
      </w:tr>
      <w:tr w:rsidR="007F0F58" w:rsidRPr="007F0F58" w:rsidTr="007F0F58">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7F0F58" w:rsidRPr="007F0F58" w:rsidRDefault="007F0F58" w:rsidP="007F0F58">
            <w:pPr>
              <w:spacing w:before="0" w:after="0"/>
              <w:ind w:left="0"/>
              <w:rPr>
                <w:rFonts w:ascii="Trebuchet MS" w:hAnsi="Trebuchet MS"/>
                <w:sz w:val="20"/>
                <w:szCs w:val="20"/>
              </w:rPr>
            </w:pPr>
            <w:r w:rsidRPr="007F0F58">
              <w:rPr>
                <w:rFonts w:ascii="Trebuchet MS" w:hAnsi="Trebuchet MS"/>
                <w:sz w:val="20"/>
              </w:rPr>
              <w:t>Penjelasan Fitur</w:t>
            </w:r>
          </w:p>
        </w:tc>
        <w:tc>
          <w:tcPr>
            <w:tcW w:w="6750" w:type="dxa"/>
            <w:gridSpan w:val="2"/>
            <w:tcBorders>
              <w:top w:val="single" w:sz="8" w:space="0" w:color="auto"/>
              <w:left w:val="nil"/>
              <w:bottom w:val="single" w:sz="8" w:space="0" w:color="auto"/>
              <w:right w:val="single" w:sz="8" w:space="0" w:color="000000"/>
            </w:tcBorders>
            <w:shd w:val="clear" w:color="auto" w:fill="auto"/>
            <w:vAlign w:val="center"/>
            <w:hideMark/>
          </w:tcPr>
          <w:p w:rsidR="007F0F58" w:rsidRPr="007F0F58" w:rsidRDefault="007F0F58" w:rsidP="007F0F58">
            <w:pPr>
              <w:spacing w:before="0" w:after="0"/>
              <w:ind w:left="0"/>
              <w:rPr>
                <w:rFonts w:ascii="Trebuchet MS" w:hAnsi="Trebuchet MS"/>
                <w:sz w:val="20"/>
                <w:szCs w:val="20"/>
              </w:rPr>
            </w:pPr>
            <w:r w:rsidRPr="007F0F58">
              <w:rPr>
                <w:rFonts w:ascii="Trebuchet MS" w:hAnsi="Trebuchet MS"/>
                <w:sz w:val="20"/>
                <w:szCs w:val="20"/>
                <w:lang w:val="de-DE"/>
              </w:rPr>
              <w:t>Daftar Matrix Approval</w:t>
            </w:r>
          </w:p>
        </w:tc>
      </w:tr>
      <w:tr w:rsidR="007F0F58" w:rsidRPr="007F0F58" w:rsidTr="00166822">
        <w:trPr>
          <w:trHeight w:val="583"/>
        </w:trPr>
        <w:tc>
          <w:tcPr>
            <w:tcW w:w="1890" w:type="dxa"/>
            <w:tcBorders>
              <w:top w:val="nil"/>
              <w:left w:val="single" w:sz="8" w:space="0" w:color="auto"/>
              <w:bottom w:val="single" w:sz="8" w:space="0" w:color="auto"/>
              <w:right w:val="single" w:sz="8" w:space="0" w:color="auto"/>
            </w:tcBorders>
            <w:shd w:val="clear" w:color="000000" w:fill="F2F2F2"/>
            <w:hideMark/>
          </w:tcPr>
          <w:p w:rsidR="007F0F58" w:rsidRPr="007F0F58" w:rsidRDefault="007F0F58" w:rsidP="007F0F58">
            <w:pPr>
              <w:spacing w:before="0" w:after="0"/>
              <w:ind w:left="0"/>
              <w:rPr>
                <w:rFonts w:ascii="Trebuchet MS" w:hAnsi="Trebuchet MS"/>
                <w:sz w:val="20"/>
                <w:szCs w:val="20"/>
              </w:rPr>
            </w:pPr>
            <w:r w:rsidRPr="007F0F58">
              <w:rPr>
                <w:rFonts w:ascii="Trebuchet MS" w:hAnsi="Trebuchet MS"/>
                <w:sz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vAlign w:val="center"/>
            <w:hideMark/>
          </w:tcPr>
          <w:p w:rsidR="007F0F58" w:rsidRPr="007F0F58" w:rsidRDefault="007F0F58" w:rsidP="007F0F58">
            <w:pPr>
              <w:spacing w:before="0" w:after="0"/>
              <w:ind w:left="0"/>
              <w:rPr>
                <w:rFonts w:ascii="Trebuchet MS" w:hAnsi="Trebuchet MS"/>
                <w:sz w:val="20"/>
                <w:szCs w:val="20"/>
              </w:rPr>
            </w:pPr>
            <w:r w:rsidRPr="007F0F58">
              <w:rPr>
                <w:rFonts w:ascii="Trebuchet MS" w:hAnsi="Trebuchet MS"/>
                <w:sz w:val="20"/>
                <w:szCs w:val="20"/>
                <w:lang w:val="de-DE"/>
              </w:rPr>
              <w:t>User berada pada menu Matrix Approval Cost Center, lalu klik tombol Approval PR untuk memunculkan popup window Daftar Matrix Approval</w:t>
            </w:r>
          </w:p>
        </w:tc>
      </w:tr>
      <w:tr w:rsidR="007F0F58" w:rsidRPr="007F0F58" w:rsidTr="007F0F58">
        <w:trPr>
          <w:trHeight w:val="600"/>
        </w:trPr>
        <w:tc>
          <w:tcPr>
            <w:tcW w:w="1890" w:type="dxa"/>
            <w:tcBorders>
              <w:top w:val="nil"/>
              <w:left w:val="single" w:sz="8" w:space="0" w:color="auto"/>
              <w:bottom w:val="single" w:sz="8" w:space="0" w:color="auto"/>
              <w:right w:val="single" w:sz="8" w:space="0" w:color="auto"/>
            </w:tcBorders>
            <w:shd w:val="clear" w:color="000000" w:fill="F2F2F2"/>
            <w:hideMark/>
          </w:tcPr>
          <w:p w:rsidR="007F0F58" w:rsidRPr="007F0F58" w:rsidRDefault="007F0F58" w:rsidP="007F0F58">
            <w:pPr>
              <w:spacing w:before="0" w:after="0"/>
              <w:ind w:left="0"/>
              <w:rPr>
                <w:rFonts w:ascii="Trebuchet MS" w:hAnsi="Trebuchet MS"/>
                <w:sz w:val="20"/>
                <w:szCs w:val="20"/>
              </w:rPr>
            </w:pPr>
            <w:r w:rsidRPr="007F0F58">
              <w:rPr>
                <w:rFonts w:ascii="Trebuchet MS" w:hAnsi="Trebuchet MS"/>
                <w:sz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vAlign w:val="center"/>
            <w:hideMark/>
          </w:tcPr>
          <w:p w:rsidR="007F0F58" w:rsidRPr="007F0F58" w:rsidRDefault="007F0F58" w:rsidP="007F0F58">
            <w:pPr>
              <w:spacing w:before="0" w:after="0"/>
              <w:ind w:left="0"/>
              <w:rPr>
                <w:rFonts w:ascii="Trebuchet MS" w:hAnsi="Trebuchet MS"/>
                <w:sz w:val="20"/>
                <w:szCs w:val="20"/>
              </w:rPr>
            </w:pPr>
            <w:r w:rsidRPr="007F0F58">
              <w:rPr>
                <w:rFonts w:ascii="Trebuchet MS" w:hAnsi="Trebuchet MS"/>
                <w:sz w:val="20"/>
                <w:szCs w:val="20"/>
                <w:lang w:val="de-DE"/>
              </w:rPr>
              <w:t>Daftar Matrix Approval akan muncul dan menampilkan perubahan yang telah di-maintain oleh user</w:t>
            </w:r>
          </w:p>
        </w:tc>
      </w:tr>
      <w:tr w:rsidR="007F0F58" w:rsidRPr="007F0F58" w:rsidTr="007F0F58">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hideMark/>
          </w:tcPr>
          <w:p w:rsidR="007F0F58" w:rsidRPr="007F0F58" w:rsidRDefault="007F0F58" w:rsidP="007F0F58">
            <w:pPr>
              <w:spacing w:before="0" w:after="0"/>
              <w:ind w:left="0"/>
              <w:jc w:val="center"/>
              <w:rPr>
                <w:rFonts w:ascii="Trebuchet MS" w:hAnsi="Trebuchet MS"/>
                <w:sz w:val="20"/>
                <w:szCs w:val="20"/>
              </w:rPr>
            </w:pPr>
            <w:r w:rsidRPr="007F0F58">
              <w:rPr>
                <w:rFonts w:ascii="Trebuchet MS" w:hAnsi="Trebuchet MS"/>
                <w:sz w:val="20"/>
              </w:rPr>
              <w:t>Aksi User</w:t>
            </w:r>
          </w:p>
        </w:tc>
        <w:tc>
          <w:tcPr>
            <w:tcW w:w="4320" w:type="dxa"/>
            <w:tcBorders>
              <w:top w:val="nil"/>
              <w:left w:val="nil"/>
              <w:bottom w:val="single" w:sz="8" w:space="0" w:color="auto"/>
              <w:right w:val="single" w:sz="8" w:space="0" w:color="auto"/>
            </w:tcBorders>
            <w:shd w:val="clear" w:color="000000" w:fill="F2F2F2"/>
            <w:hideMark/>
          </w:tcPr>
          <w:p w:rsidR="007F0F58" w:rsidRPr="007F0F58" w:rsidRDefault="007F0F58" w:rsidP="007F0F58">
            <w:pPr>
              <w:spacing w:before="0" w:after="0"/>
              <w:ind w:left="0"/>
              <w:rPr>
                <w:rFonts w:ascii="Trebuchet MS" w:hAnsi="Trebuchet MS"/>
                <w:sz w:val="20"/>
                <w:szCs w:val="20"/>
              </w:rPr>
            </w:pPr>
            <w:r w:rsidRPr="007F0F58">
              <w:rPr>
                <w:rFonts w:ascii="Trebuchet MS" w:hAnsi="Trebuchet MS"/>
                <w:sz w:val="20"/>
              </w:rPr>
              <w:t>Reaksi Sistem</w:t>
            </w:r>
          </w:p>
        </w:tc>
      </w:tr>
      <w:tr w:rsidR="007F0F58" w:rsidRPr="007F0F58" w:rsidTr="00166822">
        <w:trPr>
          <w:trHeight w:val="727"/>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7F0F58" w:rsidRPr="007F0F58" w:rsidRDefault="007F0F58" w:rsidP="007F0F58">
            <w:pPr>
              <w:spacing w:before="0" w:after="0"/>
              <w:ind w:left="0"/>
              <w:jc w:val="left"/>
              <w:rPr>
                <w:rFonts w:ascii="Trebuchet MS" w:hAnsi="Trebuchet MS"/>
                <w:sz w:val="20"/>
                <w:szCs w:val="20"/>
              </w:rPr>
            </w:pPr>
            <w:r w:rsidRPr="007F0F58">
              <w:rPr>
                <w:rFonts w:ascii="Trebuchet MS" w:hAnsi="Trebuchet MS"/>
                <w:sz w:val="20"/>
                <w:szCs w:val="20"/>
              </w:rPr>
              <w:t>Klik tombol Tambah Approval</w:t>
            </w:r>
          </w:p>
        </w:tc>
        <w:tc>
          <w:tcPr>
            <w:tcW w:w="4320" w:type="dxa"/>
            <w:tcBorders>
              <w:top w:val="nil"/>
              <w:left w:val="nil"/>
              <w:bottom w:val="single" w:sz="8" w:space="0" w:color="auto"/>
              <w:right w:val="single" w:sz="8" w:space="0" w:color="auto"/>
            </w:tcBorders>
            <w:shd w:val="clear" w:color="auto" w:fill="auto"/>
            <w:hideMark/>
          </w:tcPr>
          <w:p w:rsidR="007F0F58" w:rsidRPr="007F0F58" w:rsidRDefault="007F0F58" w:rsidP="007F0F58">
            <w:pPr>
              <w:spacing w:before="0" w:after="0"/>
              <w:ind w:left="0"/>
              <w:rPr>
                <w:rFonts w:ascii="Trebuchet MS" w:hAnsi="Trebuchet MS"/>
                <w:sz w:val="20"/>
                <w:szCs w:val="20"/>
              </w:rPr>
            </w:pPr>
            <w:r w:rsidRPr="007F0F58">
              <w:rPr>
                <w:rFonts w:ascii="Trebuchet MS" w:hAnsi="Trebuchet MS"/>
                <w:sz w:val="20"/>
                <w:szCs w:val="20"/>
              </w:rPr>
              <w:t xml:space="preserve">Akan muncul pop </w:t>
            </w:r>
            <w:proofErr w:type="gramStart"/>
            <w:r w:rsidRPr="007F0F58">
              <w:rPr>
                <w:rFonts w:ascii="Trebuchet MS" w:hAnsi="Trebuchet MS"/>
                <w:sz w:val="20"/>
                <w:szCs w:val="20"/>
              </w:rPr>
              <w:t>up  Windows</w:t>
            </w:r>
            <w:proofErr w:type="gramEnd"/>
            <w:r w:rsidRPr="007F0F58">
              <w:rPr>
                <w:rFonts w:ascii="Trebuchet MS" w:hAnsi="Trebuchet MS"/>
                <w:sz w:val="20"/>
                <w:szCs w:val="20"/>
              </w:rPr>
              <w:t xml:space="preserve"> Input/Edit Approval (Seperti Gambar   3-3) untuk membuat matrix approval yang baru.</w:t>
            </w:r>
          </w:p>
        </w:tc>
      </w:tr>
      <w:tr w:rsidR="007F0F58" w:rsidRPr="007F0F58" w:rsidTr="00166822">
        <w:trPr>
          <w:trHeight w:val="1906"/>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7F0F58" w:rsidRPr="007F0F58" w:rsidRDefault="007F0F58" w:rsidP="007F0F58">
            <w:pPr>
              <w:spacing w:before="0" w:after="0"/>
              <w:ind w:left="0"/>
              <w:jc w:val="left"/>
              <w:rPr>
                <w:rFonts w:ascii="Trebuchet MS" w:hAnsi="Trebuchet MS"/>
                <w:sz w:val="20"/>
                <w:szCs w:val="20"/>
              </w:rPr>
            </w:pPr>
            <w:r w:rsidRPr="007F0F58">
              <w:rPr>
                <w:rFonts w:ascii="Trebuchet MS" w:hAnsi="Trebuchet MS"/>
                <w:sz w:val="20"/>
                <w:szCs w:val="20"/>
              </w:rPr>
              <w:t>Klik tombol Edit</w:t>
            </w:r>
          </w:p>
        </w:tc>
        <w:tc>
          <w:tcPr>
            <w:tcW w:w="4320" w:type="dxa"/>
            <w:tcBorders>
              <w:top w:val="nil"/>
              <w:left w:val="nil"/>
              <w:bottom w:val="single" w:sz="8" w:space="0" w:color="auto"/>
              <w:right w:val="single" w:sz="8" w:space="0" w:color="auto"/>
            </w:tcBorders>
            <w:shd w:val="clear" w:color="auto" w:fill="auto"/>
            <w:hideMark/>
          </w:tcPr>
          <w:p w:rsidR="007F0F58" w:rsidRPr="007F0F58" w:rsidRDefault="007F0F58" w:rsidP="007F0F58">
            <w:pPr>
              <w:spacing w:before="0" w:after="0"/>
              <w:ind w:left="0"/>
              <w:rPr>
                <w:rFonts w:ascii="Trebuchet MS" w:hAnsi="Trebuchet MS"/>
                <w:sz w:val="20"/>
                <w:szCs w:val="20"/>
              </w:rPr>
            </w:pPr>
            <w:r w:rsidRPr="007F0F58">
              <w:rPr>
                <w:rFonts w:ascii="Trebuchet MS" w:hAnsi="Trebuchet MS"/>
                <w:sz w:val="20"/>
                <w:szCs w:val="20"/>
              </w:rPr>
              <w:t xml:space="preserve">Akan muncul pop </w:t>
            </w:r>
            <w:proofErr w:type="gramStart"/>
            <w:r w:rsidRPr="007F0F58">
              <w:rPr>
                <w:rFonts w:ascii="Trebuchet MS" w:hAnsi="Trebuchet MS"/>
                <w:sz w:val="20"/>
                <w:szCs w:val="20"/>
              </w:rPr>
              <w:t>up  Windows</w:t>
            </w:r>
            <w:proofErr w:type="gramEnd"/>
            <w:r w:rsidRPr="007F0F58">
              <w:rPr>
                <w:rFonts w:ascii="Trebuchet MS" w:hAnsi="Trebuchet MS"/>
                <w:sz w:val="20"/>
                <w:szCs w:val="20"/>
              </w:rPr>
              <w:t xml:space="preserve"> Input/Edit Approval (Seperti Gambar  3-3) untuk mengubah matrix approval yang sudah ada. </w:t>
            </w:r>
            <w:r w:rsidRPr="007F0F58">
              <w:rPr>
                <w:rFonts w:ascii="Trebuchet MS" w:hAnsi="Trebuchet MS"/>
                <w:sz w:val="20"/>
                <w:szCs w:val="20"/>
              </w:rPr>
              <w:br/>
            </w:r>
            <w:proofErr w:type="gramStart"/>
            <w:r w:rsidRPr="007F0F58">
              <w:rPr>
                <w:rFonts w:ascii="Trebuchet MS" w:hAnsi="Trebuchet MS"/>
                <w:sz w:val="20"/>
                <w:szCs w:val="20"/>
              </w:rPr>
              <w:t>Catatan :</w:t>
            </w:r>
            <w:proofErr w:type="gramEnd"/>
            <w:r w:rsidRPr="007F0F58">
              <w:rPr>
                <w:rFonts w:ascii="Trebuchet MS" w:hAnsi="Trebuchet MS"/>
                <w:sz w:val="20"/>
                <w:szCs w:val="20"/>
              </w:rPr>
              <w:t xml:space="preserve"> Flow approval yang diubah akan mempengaruhi PR yang baru, sedangkan PR yang lama akan tetap mengikuti flow yang lama sebelum data matrix approval tersebut diubah.</w:t>
            </w:r>
          </w:p>
        </w:tc>
      </w:tr>
      <w:tr w:rsidR="007F0F58" w:rsidRPr="007F0F58" w:rsidTr="00166822">
        <w:trPr>
          <w:trHeight w:val="169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7F0F58" w:rsidRPr="007F0F58" w:rsidRDefault="007F0F58" w:rsidP="007F0F58">
            <w:pPr>
              <w:spacing w:before="0" w:after="0"/>
              <w:ind w:left="0"/>
              <w:jc w:val="left"/>
              <w:rPr>
                <w:rFonts w:ascii="Trebuchet MS" w:hAnsi="Trebuchet MS"/>
                <w:sz w:val="20"/>
                <w:szCs w:val="20"/>
              </w:rPr>
            </w:pPr>
            <w:r w:rsidRPr="007F0F58">
              <w:rPr>
                <w:rFonts w:ascii="Trebuchet MS" w:hAnsi="Trebuchet MS"/>
                <w:sz w:val="20"/>
                <w:szCs w:val="20"/>
              </w:rPr>
              <w:lastRenderedPageBreak/>
              <w:t>Klik tombol Delete</w:t>
            </w:r>
          </w:p>
        </w:tc>
        <w:tc>
          <w:tcPr>
            <w:tcW w:w="4320" w:type="dxa"/>
            <w:tcBorders>
              <w:top w:val="nil"/>
              <w:left w:val="nil"/>
              <w:bottom w:val="single" w:sz="8" w:space="0" w:color="auto"/>
              <w:right w:val="single" w:sz="8" w:space="0" w:color="auto"/>
            </w:tcBorders>
            <w:shd w:val="clear" w:color="auto" w:fill="auto"/>
            <w:hideMark/>
          </w:tcPr>
          <w:p w:rsidR="007F0F58" w:rsidRPr="007F0F58" w:rsidRDefault="007F0F58" w:rsidP="007F0F58">
            <w:pPr>
              <w:spacing w:before="0" w:after="0"/>
              <w:ind w:left="0"/>
              <w:rPr>
                <w:rFonts w:ascii="Trebuchet MS" w:hAnsi="Trebuchet MS"/>
                <w:sz w:val="20"/>
                <w:szCs w:val="20"/>
              </w:rPr>
            </w:pPr>
            <w:r w:rsidRPr="007F0F58">
              <w:rPr>
                <w:rFonts w:ascii="Trebuchet MS" w:hAnsi="Trebuchet MS"/>
                <w:sz w:val="20"/>
                <w:szCs w:val="20"/>
              </w:rPr>
              <w:t xml:space="preserve">Akan menampilkan box confirm (Y/N) untuk menghapus record yang ada di tabel. </w:t>
            </w:r>
            <w:r w:rsidRPr="007F0F58">
              <w:rPr>
                <w:rFonts w:ascii="Trebuchet MS" w:hAnsi="Trebuchet MS"/>
                <w:sz w:val="20"/>
                <w:szCs w:val="20"/>
              </w:rPr>
              <w:br/>
            </w:r>
            <w:proofErr w:type="gramStart"/>
            <w:r w:rsidRPr="007F0F58">
              <w:rPr>
                <w:rFonts w:ascii="Trebuchet MS" w:hAnsi="Trebuchet MS"/>
                <w:sz w:val="20"/>
                <w:szCs w:val="20"/>
              </w:rPr>
              <w:t>Catatan :</w:t>
            </w:r>
            <w:proofErr w:type="gramEnd"/>
            <w:r w:rsidRPr="007F0F58">
              <w:rPr>
                <w:rFonts w:ascii="Trebuchet MS" w:hAnsi="Trebuchet MS"/>
                <w:sz w:val="20"/>
                <w:szCs w:val="20"/>
              </w:rPr>
              <w:t xml:space="preserve"> Flow approval yang terhapus akan mempengaruhi PR yang baru, sedangkan PR yang lama akan tetap mengikuti flow yang lama sebelum data matrix approval tersebut terhapus.</w:t>
            </w:r>
          </w:p>
        </w:tc>
      </w:tr>
      <w:tr w:rsidR="007F0F58" w:rsidRPr="007F0F58" w:rsidTr="00166822">
        <w:trPr>
          <w:trHeight w:val="70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7F0F58" w:rsidRPr="007F0F58" w:rsidRDefault="007F0F58" w:rsidP="007F0F58">
            <w:pPr>
              <w:spacing w:before="0" w:after="0"/>
              <w:ind w:left="0"/>
              <w:jc w:val="left"/>
              <w:rPr>
                <w:rFonts w:ascii="Trebuchet MS" w:hAnsi="Trebuchet MS"/>
                <w:sz w:val="20"/>
                <w:szCs w:val="20"/>
              </w:rPr>
            </w:pPr>
            <w:r w:rsidRPr="007F0F58">
              <w:rPr>
                <w:rFonts w:ascii="Trebuchet MS" w:hAnsi="Trebuchet MS"/>
                <w:sz w:val="20"/>
                <w:szCs w:val="20"/>
              </w:rPr>
              <w:t>Klik tombol Simpan</w:t>
            </w:r>
          </w:p>
        </w:tc>
        <w:tc>
          <w:tcPr>
            <w:tcW w:w="4320" w:type="dxa"/>
            <w:tcBorders>
              <w:top w:val="nil"/>
              <w:left w:val="nil"/>
              <w:bottom w:val="single" w:sz="8" w:space="0" w:color="auto"/>
              <w:right w:val="single" w:sz="8" w:space="0" w:color="auto"/>
            </w:tcBorders>
            <w:shd w:val="clear" w:color="auto" w:fill="auto"/>
            <w:hideMark/>
          </w:tcPr>
          <w:p w:rsidR="007F0F58" w:rsidRPr="007F0F58" w:rsidRDefault="007F0F58" w:rsidP="007F0F58">
            <w:pPr>
              <w:spacing w:before="0" w:after="0"/>
              <w:ind w:left="0"/>
              <w:rPr>
                <w:rFonts w:ascii="Trebuchet MS" w:hAnsi="Trebuchet MS"/>
                <w:sz w:val="20"/>
                <w:szCs w:val="20"/>
              </w:rPr>
            </w:pPr>
            <w:r w:rsidRPr="007F0F58">
              <w:rPr>
                <w:rFonts w:ascii="Trebuchet MS" w:hAnsi="Trebuchet MS"/>
                <w:sz w:val="20"/>
                <w:szCs w:val="20"/>
              </w:rPr>
              <w:t>Akan menampilkan box confirm (Y/N) untuk menyimpan data. Bila data berhasil disimpan, windows tertutup secara otomatis</w:t>
            </w:r>
          </w:p>
        </w:tc>
      </w:tr>
      <w:tr w:rsidR="007F0F58" w:rsidRPr="007F0F58" w:rsidTr="00166822">
        <w:trPr>
          <w:trHeight w:val="997"/>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7F0F58" w:rsidRPr="007F0F58" w:rsidRDefault="007F0F58" w:rsidP="007F0F58">
            <w:pPr>
              <w:spacing w:before="0" w:after="0"/>
              <w:ind w:left="0"/>
              <w:jc w:val="left"/>
              <w:rPr>
                <w:rFonts w:ascii="Trebuchet MS" w:hAnsi="Trebuchet MS"/>
                <w:sz w:val="20"/>
                <w:szCs w:val="20"/>
              </w:rPr>
            </w:pPr>
            <w:r w:rsidRPr="007F0F58">
              <w:rPr>
                <w:rFonts w:ascii="Trebuchet MS" w:hAnsi="Trebuchet MS"/>
                <w:sz w:val="20"/>
                <w:szCs w:val="20"/>
              </w:rPr>
              <w:t>Klik tombol Tutup</w:t>
            </w:r>
          </w:p>
        </w:tc>
        <w:tc>
          <w:tcPr>
            <w:tcW w:w="4320" w:type="dxa"/>
            <w:tcBorders>
              <w:top w:val="nil"/>
              <w:left w:val="nil"/>
              <w:bottom w:val="single" w:sz="8" w:space="0" w:color="auto"/>
              <w:right w:val="single" w:sz="8" w:space="0" w:color="auto"/>
            </w:tcBorders>
            <w:shd w:val="clear" w:color="auto" w:fill="auto"/>
            <w:hideMark/>
          </w:tcPr>
          <w:p w:rsidR="007F0F58" w:rsidRPr="007F0F58" w:rsidRDefault="007F0F58" w:rsidP="007F0F58">
            <w:pPr>
              <w:spacing w:before="0" w:after="0"/>
              <w:ind w:left="0"/>
              <w:rPr>
                <w:rFonts w:ascii="Trebuchet MS" w:hAnsi="Trebuchet MS"/>
                <w:sz w:val="20"/>
                <w:szCs w:val="20"/>
              </w:rPr>
            </w:pPr>
            <w:r w:rsidRPr="007F0F58">
              <w:rPr>
                <w:rFonts w:ascii="Trebuchet MS" w:hAnsi="Trebuchet MS"/>
                <w:sz w:val="20"/>
                <w:szCs w:val="20"/>
              </w:rPr>
              <w:t>Akan menampilkan box confirm (Y/N) untuk membatalkan penyimpanan data. Bila data berhasil dibatalkan, windows tertutup secara otomatis</w:t>
            </w:r>
          </w:p>
        </w:tc>
      </w:tr>
      <w:tr w:rsidR="007F0F58" w:rsidRPr="007F0F58" w:rsidTr="007F0F58">
        <w:trPr>
          <w:trHeight w:val="300"/>
        </w:trPr>
        <w:tc>
          <w:tcPr>
            <w:tcW w:w="1890" w:type="dxa"/>
            <w:tcBorders>
              <w:top w:val="nil"/>
              <w:left w:val="nil"/>
              <w:bottom w:val="nil"/>
              <w:right w:val="nil"/>
            </w:tcBorders>
            <w:shd w:val="clear" w:color="auto" w:fill="auto"/>
            <w:noWrap/>
            <w:hideMark/>
          </w:tcPr>
          <w:p w:rsidR="007F0F58" w:rsidRPr="007F0F58" w:rsidRDefault="007F0F58" w:rsidP="007F0F58">
            <w:pPr>
              <w:spacing w:before="0" w:after="0"/>
              <w:ind w:left="0"/>
              <w:rPr>
                <w:rFonts w:ascii="Trebuchet MS" w:hAnsi="Trebuchet MS"/>
                <w:sz w:val="20"/>
                <w:szCs w:val="20"/>
              </w:rPr>
            </w:pPr>
          </w:p>
        </w:tc>
        <w:tc>
          <w:tcPr>
            <w:tcW w:w="2430" w:type="dxa"/>
            <w:tcBorders>
              <w:top w:val="nil"/>
              <w:left w:val="nil"/>
              <w:bottom w:val="nil"/>
              <w:right w:val="nil"/>
            </w:tcBorders>
            <w:shd w:val="clear" w:color="auto" w:fill="auto"/>
            <w:noWrap/>
            <w:hideMark/>
          </w:tcPr>
          <w:p w:rsidR="007F0F58" w:rsidRPr="007F0F58" w:rsidRDefault="007F0F58" w:rsidP="007F0F58">
            <w:pPr>
              <w:spacing w:before="0" w:after="0"/>
              <w:ind w:left="0"/>
              <w:jc w:val="left"/>
              <w:rPr>
                <w:sz w:val="20"/>
                <w:szCs w:val="20"/>
              </w:rPr>
            </w:pPr>
          </w:p>
        </w:tc>
        <w:tc>
          <w:tcPr>
            <w:tcW w:w="4320" w:type="dxa"/>
            <w:tcBorders>
              <w:top w:val="nil"/>
              <w:left w:val="nil"/>
              <w:bottom w:val="nil"/>
              <w:right w:val="nil"/>
            </w:tcBorders>
            <w:shd w:val="clear" w:color="auto" w:fill="auto"/>
            <w:noWrap/>
            <w:hideMark/>
          </w:tcPr>
          <w:p w:rsidR="007F0F58" w:rsidRPr="007F0F58" w:rsidRDefault="007F0F58" w:rsidP="007F0F58">
            <w:pPr>
              <w:spacing w:before="0" w:after="0"/>
              <w:ind w:left="0"/>
              <w:jc w:val="left"/>
              <w:rPr>
                <w:sz w:val="20"/>
                <w:szCs w:val="20"/>
              </w:rPr>
            </w:pPr>
          </w:p>
        </w:tc>
      </w:tr>
      <w:tr w:rsidR="00F677D8" w:rsidRPr="007F0F58" w:rsidTr="007F0F58">
        <w:trPr>
          <w:trHeight w:val="300"/>
        </w:trPr>
        <w:tc>
          <w:tcPr>
            <w:tcW w:w="1890" w:type="dxa"/>
            <w:tcBorders>
              <w:top w:val="nil"/>
              <w:left w:val="nil"/>
              <w:bottom w:val="nil"/>
              <w:right w:val="nil"/>
            </w:tcBorders>
            <w:shd w:val="clear" w:color="auto" w:fill="auto"/>
            <w:noWrap/>
          </w:tcPr>
          <w:p w:rsidR="00F677D8" w:rsidRPr="007F0F58" w:rsidRDefault="00F677D8" w:rsidP="007F0F58">
            <w:pPr>
              <w:spacing w:before="0" w:after="0"/>
              <w:ind w:left="0"/>
              <w:rPr>
                <w:rFonts w:ascii="Trebuchet MS" w:hAnsi="Trebuchet MS"/>
                <w:sz w:val="20"/>
                <w:szCs w:val="20"/>
              </w:rPr>
            </w:pPr>
          </w:p>
        </w:tc>
        <w:tc>
          <w:tcPr>
            <w:tcW w:w="2430" w:type="dxa"/>
            <w:tcBorders>
              <w:top w:val="nil"/>
              <w:left w:val="nil"/>
              <w:bottom w:val="nil"/>
              <w:right w:val="nil"/>
            </w:tcBorders>
            <w:shd w:val="clear" w:color="auto" w:fill="auto"/>
            <w:noWrap/>
          </w:tcPr>
          <w:p w:rsidR="00F677D8" w:rsidRPr="007F0F58" w:rsidRDefault="00F677D8" w:rsidP="007F0F58">
            <w:pPr>
              <w:spacing w:before="0" w:after="0"/>
              <w:ind w:left="0"/>
              <w:jc w:val="left"/>
              <w:rPr>
                <w:sz w:val="20"/>
                <w:szCs w:val="20"/>
              </w:rPr>
            </w:pPr>
          </w:p>
        </w:tc>
        <w:tc>
          <w:tcPr>
            <w:tcW w:w="4320" w:type="dxa"/>
            <w:tcBorders>
              <w:top w:val="nil"/>
              <w:left w:val="nil"/>
              <w:bottom w:val="nil"/>
              <w:right w:val="nil"/>
            </w:tcBorders>
            <w:shd w:val="clear" w:color="auto" w:fill="auto"/>
            <w:noWrap/>
          </w:tcPr>
          <w:p w:rsidR="00F677D8" w:rsidRPr="007F0F58" w:rsidRDefault="00F677D8" w:rsidP="007F0F58">
            <w:pPr>
              <w:spacing w:before="0" w:after="0"/>
              <w:ind w:left="0"/>
              <w:jc w:val="left"/>
              <w:rPr>
                <w:sz w:val="20"/>
                <w:szCs w:val="20"/>
              </w:rPr>
            </w:pPr>
          </w:p>
        </w:tc>
      </w:tr>
      <w:tr w:rsidR="007F0F58" w:rsidRPr="007F0F58" w:rsidTr="007F0F58">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7F0F58" w:rsidRPr="007F0F58" w:rsidRDefault="007F0F58" w:rsidP="007F0F58">
            <w:pPr>
              <w:spacing w:before="0" w:after="0"/>
              <w:ind w:left="0"/>
              <w:rPr>
                <w:rFonts w:ascii="Trebuchet MS" w:hAnsi="Trebuchet MS"/>
                <w:sz w:val="20"/>
                <w:szCs w:val="20"/>
              </w:rPr>
            </w:pPr>
            <w:r w:rsidRPr="007F0F58">
              <w:rPr>
                <w:rFonts w:ascii="Trebuchet MS" w:hAnsi="Trebuchet MS"/>
                <w:sz w:val="20"/>
              </w:rPr>
              <w:t>Penjelasan Fitur</w:t>
            </w:r>
          </w:p>
        </w:tc>
        <w:tc>
          <w:tcPr>
            <w:tcW w:w="6750" w:type="dxa"/>
            <w:gridSpan w:val="2"/>
            <w:tcBorders>
              <w:top w:val="single" w:sz="8" w:space="0" w:color="auto"/>
              <w:left w:val="nil"/>
              <w:bottom w:val="single" w:sz="8" w:space="0" w:color="auto"/>
              <w:right w:val="single" w:sz="8" w:space="0" w:color="000000"/>
            </w:tcBorders>
            <w:shd w:val="clear" w:color="auto" w:fill="auto"/>
            <w:vAlign w:val="center"/>
            <w:hideMark/>
          </w:tcPr>
          <w:p w:rsidR="007F0F58" w:rsidRPr="007F0F58" w:rsidRDefault="007F0F58" w:rsidP="007F0F58">
            <w:pPr>
              <w:spacing w:before="0" w:after="0"/>
              <w:ind w:left="0"/>
              <w:rPr>
                <w:rFonts w:ascii="Trebuchet MS" w:hAnsi="Trebuchet MS"/>
                <w:sz w:val="20"/>
                <w:szCs w:val="20"/>
              </w:rPr>
            </w:pPr>
            <w:r w:rsidRPr="007F0F58">
              <w:rPr>
                <w:rFonts w:ascii="Trebuchet MS" w:hAnsi="Trebuchet MS"/>
                <w:sz w:val="20"/>
                <w:szCs w:val="20"/>
                <w:lang w:val="de-DE"/>
              </w:rPr>
              <w:t>Detail Approval</w:t>
            </w:r>
          </w:p>
        </w:tc>
      </w:tr>
      <w:tr w:rsidR="007F0F58" w:rsidRPr="007F0F58" w:rsidTr="007F0F58">
        <w:trPr>
          <w:trHeight w:val="720"/>
        </w:trPr>
        <w:tc>
          <w:tcPr>
            <w:tcW w:w="1890" w:type="dxa"/>
            <w:tcBorders>
              <w:top w:val="nil"/>
              <w:left w:val="single" w:sz="8" w:space="0" w:color="auto"/>
              <w:bottom w:val="single" w:sz="8" w:space="0" w:color="auto"/>
              <w:right w:val="single" w:sz="8" w:space="0" w:color="auto"/>
            </w:tcBorders>
            <w:shd w:val="clear" w:color="000000" w:fill="F2F2F2"/>
            <w:hideMark/>
          </w:tcPr>
          <w:p w:rsidR="007F0F58" w:rsidRPr="007F0F58" w:rsidRDefault="007F0F58" w:rsidP="007F0F58">
            <w:pPr>
              <w:spacing w:before="0" w:after="0"/>
              <w:ind w:left="0"/>
              <w:rPr>
                <w:rFonts w:ascii="Trebuchet MS" w:hAnsi="Trebuchet MS"/>
                <w:sz w:val="20"/>
                <w:szCs w:val="20"/>
              </w:rPr>
            </w:pPr>
            <w:r w:rsidRPr="007F0F58">
              <w:rPr>
                <w:rFonts w:ascii="Trebuchet MS" w:hAnsi="Trebuchet MS"/>
                <w:sz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vAlign w:val="center"/>
            <w:hideMark/>
          </w:tcPr>
          <w:p w:rsidR="007F0F58" w:rsidRPr="007F0F58" w:rsidRDefault="007F0F58" w:rsidP="007F0F58">
            <w:pPr>
              <w:spacing w:before="0" w:after="0"/>
              <w:ind w:left="0"/>
              <w:rPr>
                <w:rFonts w:ascii="Trebuchet MS" w:hAnsi="Trebuchet MS"/>
                <w:sz w:val="20"/>
                <w:szCs w:val="20"/>
              </w:rPr>
            </w:pPr>
            <w:r w:rsidRPr="007F0F58">
              <w:rPr>
                <w:rFonts w:ascii="Trebuchet MS" w:hAnsi="Trebuchet MS"/>
                <w:sz w:val="20"/>
                <w:szCs w:val="20"/>
                <w:lang w:val="de-DE"/>
              </w:rPr>
              <w:t>User membuka Daftar Matrix Approval dan klik tombol tambah atau edit untuk memunculkan window Detail Approval</w:t>
            </w:r>
          </w:p>
        </w:tc>
      </w:tr>
      <w:tr w:rsidR="007F0F58" w:rsidRPr="007F0F58" w:rsidTr="007F0F58">
        <w:trPr>
          <w:trHeight w:val="600"/>
        </w:trPr>
        <w:tc>
          <w:tcPr>
            <w:tcW w:w="1890" w:type="dxa"/>
            <w:tcBorders>
              <w:top w:val="nil"/>
              <w:left w:val="single" w:sz="8" w:space="0" w:color="auto"/>
              <w:bottom w:val="single" w:sz="8" w:space="0" w:color="auto"/>
              <w:right w:val="single" w:sz="8" w:space="0" w:color="auto"/>
            </w:tcBorders>
            <w:shd w:val="clear" w:color="000000" w:fill="F2F2F2"/>
            <w:hideMark/>
          </w:tcPr>
          <w:p w:rsidR="007F0F58" w:rsidRPr="007F0F58" w:rsidRDefault="007F0F58" w:rsidP="007F0F58">
            <w:pPr>
              <w:spacing w:before="0" w:after="0"/>
              <w:ind w:left="0"/>
              <w:rPr>
                <w:rFonts w:ascii="Trebuchet MS" w:hAnsi="Trebuchet MS"/>
                <w:sz w:val="20"/>
                <w:szCs w:val="20"/>
              </w:rPr>
            </w:pPr>
            <w:r w:rsidRPr="007F0F58">
              <w:rPr>
                <w:rFonts w:ascii="Trebuchet MS" w:hAnsi="Trebuchet MS"/>
                <w:sz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vAlign w:val="center"/>
            <w:hideMark/>
          </w:tcPr>
          <w:p w:rsidR="007F0F58" w:rsidRPr="007F0F58" w:rsidRDefault="007F0F58" w:rsidP="007F0F58">
            <w:pPr>
              <w:spacing w:before="0" w:after="0"/>
              <w:ind w:left="0"/>
              <w:rPr>
                <w:rFonts w:ascii="Trebuchet MS" w:hAnsi="Trebuchet MS"/>
                <w:sz w:val="20"/>
                <w:szCs w:val="20"/>
              </w:rPr>
            </w:pPr>
            <w:r w:rsidRPr="007F0F58">
              <w:rPr>
                <w:rFonts w:ascii="Trebuchet MS" w:hAnsi="Trebuchet MS"/>
                <w:sz w:val="20"/>
                <w:szCs w:val="20"/>
                <w:lang w:val="de-DE"/>
              </w:rPr>
              <w:t>Aplikasi akan menyimpan hasil inputan user dan kembali ke window Daftar Matrix Approval.</w:t>
            </w:r>
          </w:p>
        </w:tc>
      </w:tr>
      <w:tr w:rsidR="007F0F58" w:rsidRPr="007F0F58" w:rsidTr="007F0F58">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hideMark/>
          </w:tcPr>
          <w:p w:rsidR="007F0F58" w:rsidRPr="007F0F58" w:rsidRDefault="007F0F58" w:rsidP="007F0F58">
            <w:pPr>
              <w:spacing w:before="0" w:after="0"/>
              <w:ind w:left="0"/>
              <w:jc w:val="center"/>
              <w:rPr>
                <w:rFonts w:ascii="Trebuchet MS" w:hAnsi="Trebuchet MS"/>
                <w:sz w:val="20"/>
                <w:szCs w:val="20"/>
              </w:rPr>
            </w:pPr>
            <w:r w:rsidRPr="007F0F58">
              <w:rPr>
                <w:rFonts w:ascii="Trebuchet MS" w:hAnsi="Trebuchet MS"/>
                <w:sz w:val="20"/>
              </w:rPr>
              <w:t>Aksi User</w:t>
            </w:r>
          </w:p>
        </w:tc>
        <w:tc>
          <w:tcPr>
            <w:tcW w:w="4320" w:type="dxa"/>
            <w:tcBorders>
              <w:top w:val="nil"/>
              <w:left w:val="nil"/>
              <w:bottom w:val="single" w:sz="8" w:space="0" w:color="auto"/>
              <w:right w:val="single" w:sz="8" w:space="0" w:color="auto"/>
            </w:tcBorders>
            <w:shd w:val="clear" w:color="000000" w:fill="F2F2F2"/>
            <w:hideMark/>
          </w:tcPr>
          <w:p w:rsidR="007F0F58" w:rsidRPr="007F0F58" w:rsidRDefault="007F0F58" w:rsidP="007F0F58">
            <w:pPr>
              <w:spacing w:before="0" w:after="0"/>
              <w:ind w:left="0"/>
              <w:rPr>
                <w:rFonts w:ascii="Trebuchet MS" w:hAnsi="Trebuchet MS"/>
                <w:sz w:val="20"/>
                <w:szCs w:val="20"/>
              </w:rPr>
            </w:pPr>
            <w:r w:rsidRPr="007F0F58">
              <w:rPr>
                <w:rFonts w:ascii="Trebuchet MS" w:hAnsi="Trebuchet MS"/>
                <w:sz w:val="20"/>
              </w:rPr>
              <w:t>Reaksi Sistem</w:t>
            </w:r>
          </w:p>
        </w:tc>
      </w:tr>
      <w:tr w:rsidR="007F0F58" w:rsidRPr="007F0F58" w:rsidTr="007F0F58">
        <w:trPr>
          <w:trHeight w:val="615"/>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7F0F58" w:rsidRPr="007F0F58" w:rsidRDefault="007F0F58" w:rsidP="007F0F58">
            <w:pPr>
              <w:spacing w:before="0" w:after="0"/>
              <w:ind w:left="0"/>
              <w:jc w:val="left"/>
              <w:rPr>
                <w:rFonts w:ascii="Trebuchet MS" w:hAnsi="Trebuchet MS"/>
                <w:sz w:val="20"/>
                <w:szCs w:val="20"/>
              </w:rPr>
            </w:pPr>
            <w:r w:rsidRPr="007F0F58">
              <w:rPr>
                <w:rFonts w:ascii="Trebuchet MS" w:hAnsi="Trebuchet MS"/>
                <w:sz w:val="20"/>
                <w:szCs w:val="20"/>
              </w:rPr>
              <w:t>Klik tombol OK</w:t>
            </w:r>
          </w:p>
        </w:tc>
        <w:tc>
          <w:tcPr>
            <w:tcW w:w="4320" w:type="dxa"/>
            <w:tcBorders>
              <w:top w:val="nil"/>
              <w:left w:val="nil"/>
              <w:bottom w:val="single" w:sz="8" w:space="0" w:color="auto"/>
              <w:right w:val="single" w:sz="8" w:space="0" w:color="auto"/>
            </w:tcBorders>
            <w:shd w:val="clear" w:color="auto" w:fill="auto"/>
            <w:hideMark/>
          </w:tcPr>
          <w:p w:rsidR="007F0F58" w:rsidRPr="007F0F58" w:rsidRDefault="007F0F58" w:rsidP="007F0F58">
            <w:pPr>
              <w:spacing w:before="0" w:after="0"/>
              <w:ind w:left="0"/>
              <w:rPr>
                <w:rFonts w:ascii="Trebuchet MS" w:hAnsi="Trebuchet MS"/>
                <w:sz w:val="20"/>
                <w:szCs w:val="20"/>
              </w:rPr>
            </w:pPr>
            <w:r w:rsidRPr="007F0F58">
              <w:rPr>
                <w:rFonts w:ascii="Trebuchet MS" w:hAnsi="Trebuchet MS"/>
                <w:sz w:val="20"/>
                <w:szCs w:val="20"/>
              </w:rPr>
              <w:t>Aplikasi akan menyimpan hasil inputan lalu kembali ke window sebelumnya.</w:t>
            </w:r>
          </w:p>
        </w:tc>
      </w:tr>
      <w:tr w:rsidR="007F0F58" w:rsidRPr="007F0F58" w:rsidTr="00166822">
        <w:trPr>
          <w:trHeight w:val="709"/>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7F0F58" w:rsidRPr="007F0F58" w:rsidRDefault="007F0F58" w:rsidP="007F0F58">
            <w:pPr>
              <w:spacing w:before="0" w:after="0"/>
              <w:ind w:left="0"/>
              <w:jc w:val="left"/>
              <w:rPr>
                <w:rFonts w:ascii="Trebuchet MS" w:hAnsi="Trebuchet MS"/>
                <w:sz w:val="20"/>
                <w:szCs w:val="20"/>
              </w:rPr>
            </w:pPr>
            <w:r w:rsidRPr="007F0F58">
              <w:rPr>
                <w:rFonts w:ascii="Trebuchet MS" w:hAnsi="Trebuchet MS"/>
                <w:sz w:val="20"/>
                <w:szCs w:val="20"/>
              </w:rPr>
              <w:t>Klik tombol Tutup</w:t>
            </w:r>
          </w:p>
        </w:tc>
        <w:tc>
          <w:tcPr>
            <w:tcW w:w="4320" w:type="dxa"/>
            <w:tcBorders>
              <w:top w:val="nil"/>
              <w:left w:val="nil"/>
              <w:bottom w:val="single" w:sz="8" w:space="0" w:color="auto"/>
              <w:right w:val="single" w:sz="8" w:space="0" w:color="auto"/>
            </w:tcBorders>
            <w:shd w:val="clear" w:color="auto" w:fill="auto"/>
            <w:hideMark/>
          </w:tcPr>
          <w:p w:rsidR="007F0F58" w:rsidRPr="007F0F58" w:rsidRDefault="007F0F58" w:rsidP="007F0F58">
            <w:pPr>
              <w:spacing w:before="0" w:after="0"/>
              <w:ind w:left="0"/>
              <w:rPr>
                <w:rFonts w:ascii="Trebuchet MS" w:hAnsi="Trebuchet MS"/>
                <w:sz w:val="20"/>
                <w:szCs w:val="20"/>
              </w:rPr>
            </w:pPr>
            <w:r w:rsidRPr="007F0F58">
              <w:rPr>
                <w:rFonts w:ascii="Trebuchet MS" w:hAnsi="Trebuchet MS"/>
                <w:sz w:val="20"/>
                <w:szCs w:val="20"/>
              </w:rPr>
              <w:t>Windows akan tertutup. Bila ada perubahan matrix approval, dianggap membatalkan perubahan.</w:t>
            </w:r>
          </w:p>
        </w:tc>
      </w:tr>
    </w:tbl>
    <w:p w:rsidR="00774B11" w:rsidRDefault="00774B11" w:rsidP="00774B11">
      <w:pPr>
        <w:pStyle w:val="BodyText"/>
        <w:ind w:left="720"/>
      </w:pPr>
    </w:p>
    <w:p w:rsidR="00F677D8" w:rsidRDefault="00F677D8" w:rsidP="00774B11">
      <w:pPr>
        <w:pStyle w:val="BodyText"/>
        <w:ind w:left="720"/>
      </w:pPr>
    </w:p>
    <w:p w:rsidR="00F677D8" w:rsidRDefault="00F677D8" w:rsidP="00774B11">
      <w:pPr>
        <w:pStyle w:val="BodyText"/>
        <w:ind w:left="720"/>
      </w:pPr>
    </w:p>
    <w:p w:rsidR="00F677D8" w:rsidRDefault="00F677D8" w:rsidP="00774B11">
      <w:pPr>
        <w:pStyle w:val="BodyText"/>
        <w:ind w:left="720"/>
      </w:pPr>
    </w:p>
    <w:p w:rsidR="006E1C1F" w:rsidRDefault="006E1C1F" w:rsidP="00774B11">
      <w:pPr>
        <w:pStyle w:val="BodyText"/>
        <w:ind w:left="720"/>
      </w:pPr>
    </w:p>
    <w:p w:rsidR="006E1C1F" w:rsidRDefault="006E1C1F" w:rsidP="00774B11">
      <w:pPr>
        <w:pStyle w:val="BodyText"/>
        <w:ind w:left="720"/>
      </w:pPr>
    </w:p>
    <w:p w:rsidR="006E1C1F" w:rsidRDefault="006E1C1F" w:rsidP="00774B11">
      <w:pPr>
        <w:pStyle w:val="BodyText"/>
        <w:ind w:left="720"/>
      </w:pPr>
    </w:p>
    <w:p w:rsidR="006E1C1F" w:rsidRDefault="006E1C1F" w:rsidP="00774B11">
      <w:pPr>
        <w:pStyle w:val="BodyText"/>
        <w:ind w:left="720"/>
      </w:pPr>
    </w:p>
    <w:p w:rsidR="006E1C1F" w:rsidRDefault="006E1C1F" w:rsidP="00774B11">
      <w:pPr>
        <w:pStyle w:val="BodyText"/>
        <w:ind w:left="720"/>
      </w:pPr>
    </w:p>
    <w:p w:rsidR="006E1C1F" w:rsidRDefault="006E1C1F" w:rsidP="00774B11">
      <w:pPr>
        <w:pStyle w:val="BodyText"/>
        <w:ind w:left="720"/>
      </w:pPr>
    </w:p>
    <w:p w:rsidR="006E1C1F" w:rsidRDefault="006E1C1F" w:rsidP="00774B11">
      <w:pPr>
        <w:pStyle w:val="BodyText"/>
        <w:ind w:left="720"/>
      </w:pPr>
    </w:p>
    <w:p w:rsidR="006E1C1F" w:rsidRDefault="006E1C1F" w:rsidP="00774B11">
      <w:pPr>
        <w:pStyle w:val="BodyText"/>
        <w:ind w:left="720"/>
      </w:pPr>
    </w:p>
    <w:p w:rsidR="006E1C1F" w:rsidRDefault="006E1C1F" w:rsidP="00774B11">
      <w:pPr>
        <w:pStyle w:val="BodyText"/>
        <w:ind w:left="720"/>
      </w:pPr>
    </w:p>
    <w:p w:rsidR="006E1C1F" w:rsidRDefault="006E1C1F" w:rsidP="00774B11">
      <w:pPr>
        <w:pStyle w:val="BodyText"/>
        <w:ind w:left="720"/>
      </w:pPr>
    </w:p>
    <w:p w:rsidR="006E1C1F" w:rsidRDefault="006E1C1F" w:rsidP="00774B11">
      <w:pPr>
        <w:pStyle w:val="BodyText"/>
        <w:ind w:left="720"/>
      </w:pPr>
    </w:p>
    <w:p w:rsidR="006E1C1F" w:rsidRDefault="006E1C1F" w:rsidP="00774B11">
      <w:pPr>
        <w:pStyle w:val="BodyText"/>
        <w:ind w:left="720"/>
      </w:pPr>
    </w:p>
    <w:p w:rsidR="00F677D8" w:rsidRDefault="00F677D8" w:rsidP="00F677D8">
      <w:pPr>
        <w:pStyle w:val="BodyText"/>
        <w:ind w:left="0"/>
      </w:pPr>
    </w:p>
    <w:p w:rsidR="005404DF" w:rsidRDefault="005404DF" w:rsidP="005404DF">
      <w:pPr>
        <w:pStyle w:val="Heading3"/>
      </w:pPr>
      <w:bookmarkStart w:id="387" w:name="_Toc437774418"/>
      <w:bookmarkStart w:id="388" w:name="_Toc440541244"/>
      <w:r w:rsidRPr="005404DF">
        <w:lastRenderedPageBreak/>
        <w:t>Akses PR</w:t>
      </w:r>
      <w:bookmarkEnd w:id="387"/>
      <w:bookmarkEnd w:id="388"/>
    </w:p>
    <w:p w:rsidR="00774B11" w:rsidRDefault="00774B11" w:rsidP="00774B11">
      <w:pPr>
        <w:pStyle w:val="BodyText"/>
        <w:ind w:left="720"/>
      </w:pPr>
      <w:r>
        <w:t>Menu ini digunakan untuk maintain akses PR per bulan.</w:t>
      </w:r>
    </w:p>
    <w:p w:rsidR="006E1C1F" w:rsidRDefault="00E4308C" w:rsidP="006E1C1F">
      <w:pPr>
        <w:keepNext/>
        <w:ind w:left="720"/>
      </w:pPr>
      <w:r>
        <w:rPr>
          <w:noProof/>
        </w:rPr>
        <w:drawing>
          <wp:inline distT="0" distB="0" distL="0" distR="0" wp14:anchorId="1228ECFD" wp14:editId="471871F6">
            <wp:extent cx="5943600" cy="370840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08400"/>
                    </a:xfrm>
                    <a:prstGeom prst="rect">
                      <a:avLst/>
                    </a:prstGeom>
                  </pic:spPr>
                </pic:pic>
              </a:graphicData>
            </a:graphic>
          </wp:inline>
        </w:drawing>
      </w:r>
    </w:p>
    <w:p w:rsidR="006E1C1F" w:rsidRDefault="006E1C1F" w:rsidP="006E1C1F">
      <w:pPr>
        <w:pStyle w:val="Caption"/>
        <w:jc w:val="center"/>
        <w:rPr>
          <w:rFonts w:ascii="Trebuchet MS" w:hAnsi="Trebuchet MS"/>
          <w:color w:val="365F91" w:themeColor="accent1" w:themeShade="BF"/>
        </w:rPr>
      </w:pPr>
      <w:bookmarkStart w:id="389" w:name="_Toc439927036"/>
      <w:bookmarkStart w:id="390" w:name="_Toc440027066"/>
      <w:r>
        <w:t xml:space="preserve">Gambar </w:t>
      </w:r>
      <w:ins w:id="391" w:author="User1" w:date="2016-01-14T13:23:00Z">
        <w:r w:rsidR="0077448C">
          <w:fldChar w:fldCharType="begin"/>
        </w:r>
        <w:r w:rsidR="0077448C">
          <w:instrText xml:space="preserve"> STYLEREF 1 \s </w:instrText>
        </w:r>
      </w:ins>
      <w:r w:rsidR="0077448C">
        <w:fldChar w:fldCharType="separate"/>
      </w:r>
      <w:r w:rsidR="0077448C">
        <w:rPr>
          <w:noProof/>
        </w:rPr>
        <w:t>3</w:t>
      </w:r>
      <w:ins w:id="392"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393" w:author="User1" w:date="2016-01-14T13:23:00Z">
        <w:r w:rsidR="0077448C">
          <w:rPr>
            <w:noProof/>
          </w:rPr>
          <w:t>4</w:t>
        </w:r>
        <w:r w:rsidR="0077448C">
          <w:fldChar w:fldCharType="end"/>
        </w:r>
      </w:ins>
      <w:del w:id="394"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4</w:delText>
        </w:r>
        <w:r w:rsidR="00E95F7C" w:rsidDel="00E95F7C">
          <w:rPr>
            <w:noProof/>
          </w:rPr>
          <w:fldChar w:fldCharType="end"/>
        </w:r>
      </w:del>
      <w:r>
        <w:t xml:space="preserve"> </w:t>
      </w:r>
      <w:r w:rsidRPr="00D6035C">
        <w:t>Modul Akses PR</w:t>
      </w:r>
      <w:bookmarkEnd w:id="389"/>
      <w:bookmarkEnd w:id="390"/>
    </w:p>
    <w:p w:rsidR="00774B11" w:rsidRDefault="00774B11" w:rsidP="00774B11">
      <w:pPr>
        <w:ind w:left="720"/>
        <w:jc w:val="center"/>
        <w:rPr>
          <w:rFonts w:ascii="Trebuchet MS" w:hAnsi="Trebuchet MS"/>
          <w:color w:val="365F91" w:themeColor="accent1" w:themeShade="BF"/>
          <w:sz w:val="20"/>
        </w:rPr>
      </w:pPr>
    </w:p>
    <w:p w:rsidR="006E1C1F" w:rsidRDefault="00774B11" w:rsidP="006E1C1F">
      <w:pPr>
        <w:keepNext/>
        <w:ind w:left="-180"/>
        <w:jc w:val="center"/>
      </w:pPr>
      <w:r>
        <w:rPr>
          <w:noProof/>
        </w:rPr>
        <w:drawing>
          <wp:inline distT="0" distB="0" distL="0" distR="0" wp14:anchorId="0FD8D239" wp14:editId="0C057EBF">
            <wp:extent cx="4696359" cy="3429948"/>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05614" cy="3436707"/>
                    </a:xfrm>
                    <a:prstGeom prst="rect">
                      <a:avLst/>
                    </a:prstGeom>
                  </pic:spPr>
                </pic:pic>
              </a:graphicData>
            </a:graphic>
          </wp:inline>
        </w:drawing>
      </w:r>
    </w:p>
    <w:p w:rsidR="006E1C1F" w:rsidRPr="00BE32C3" w:rsidRDefault="006E1C1F" w:rsidP="006E1C1F">
      <w:pPr>
        <w:pStyle w:val="Caption"/>
        <w:jc w:val="center"/>
        <w:rPr>
          <w:rFonts w:ascii="Trebuchet MS" w:hAnsi="Trebuchet MS"/>
          <w:color w:val="365F91" w:themeColor="accent1" w:themeShade="BF"/>
        </w:rPr>
      </w:pPr>
      <w:bookmarkStart w:id="395" w:name="_Toc439927037"/>
      <w:bookmarkStart w:id="396" w:name="_Toc440027067"/>
      <w:r>
        <w:t xml:space="preserve">Gambar </w:t>
      </w:r>
      <w:ins w:id="397" w:author="User1" w:date="2016-01-14T13:23:00Z">
        <w:r w:rsidR="0077448C">
          <w:fldChar w:fldCharType="begin"/>
        </w:r>
        <w:r w:rsidR="0077448C">
          <w:instrText xml:space="preserve"> STYLEREF 1 \s </w:instrText>
        </w:r>
      </w:ins>
      <w:r w:rsidR="0077448C">
        <w:fldChar w:fldCharType="separate"/>
      </w:r>
      <w:r w:rsidR="0077448C">
        <w:rPr>
          <w:noProof/>
        </w:rPr>
        <w:t>3</w:t>
      </w:r>
      <w:ins w:id="398"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399" w:author="User1" w:date="2016-01-14T13:23:00Z">
        <w:r w:rsidR="0077448C">
          <w:rPr>
            <w:noProof/>
          </w:rPr>
          <w:t>5</w:t>
        </w:r>
        <w:r w:rsidR="0077448C">
          <w:fldChar w:fldCharType="end"/>
        </w:r>
      </w:ins>
      <w:del w:id="400"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5</w:delText>
        </w:r>
        <w:r w:rsidR="00E95F7C" w:rsidDel="00E95F7C">
          <w:rPr>
            <w:noProof/>
          </w:rPr>
          <w:fldChar w:fldCharType="end"/>
        </w:r>
      </w:del>
      <w:r>
        <w:t xml:space="preserve"> </w:t>
      </w:r>
      <w:r w:rsidRPr="00637CF2">
        <w:t>Daftar Branch Akses PR</w:t>
      </w:r>
      <w:bookmarkEnd w:id="395"/>
      <w:bookmarkEnd w:id="396"/>
    </w:p>
    <w:p w:rsidR="00F677D8" w:rsidRDefault="00F677D8" w:rsidP="006E1C1F">
      <w:pPr>
        <w:pStyle w:val="Caption"/>
        <w:jc w:val="center"/>
      </w:pPr>
    </w:p>
    <w:p w:rsidR="00774B11" w:rsidRDefault="00774B11" w:rsidP="00774B11">
      <w:pPr>
        <w:ind w:left="720"/>
        <w:jc w:val="center"/>
        <w:rPr>
          <w:rFonts w:ascii="Trebuchet MS" w:hAnsi="Trebuchet MS"/>
          <w:color w:val="365F91" w:themeColor="accent1" w:themeShade="BF"/>
          <w:sz w:val="20"/>
        </w:rPr>
      </w:pPr>
    </w:p>
    <w:p w:rsidR="006E1C1F" w:rsidRDefault="00774B11" w:rsidP="006E1C1F">
      <w:pPr>
        <w:keepNext/>
        <w:ind w:left="720"/>
        <w:jc w:val="center"/>
      </w:pPr>
      <w:r>
        <w:rPr>
          <w:noProof/>
        </w:rPr>
        <w:drawing>
          <wp:inline distT="0" distB="0" distL="0" distR="0" wp14:anchorId="49DC150A" wp14:editId="1B200E8E">
            <wp:extent cx="3964838" cy="2296783"/>
            <wp:effectExtent l="19050" t="19050" r="17145" b="279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75501" cy="2302960"/>
                    </a:xfrm>
                    <a:prstGeom prst="rect">
                      <a:avLst/>
                    </a:prstGeom>
                    <a:ln w="6350">
                      <a:solidFill>
                        <a:schemeClr val="tx1"/>
                      </a:solidFill>
                    </a:ln>
                  </pic:spPr>
                </pic:pic>
              </a:graphicData>
            </a:graphic>
          </wp:inline>
        </w:drawing>
      </w:r>
    </w:p>
    <w:p w:rsidR="00F677D8" w:rsidRDefault="006E1C1F" w:rsidP="006E1C1F">
      <w:pPr>
        <w:pStyle w:val="Caption"/>
        <w:jc w:val="center"/>
      </w:pPr>
      <w:bookmarkStart w:id="401" w:name="_Toc439927038"/>
      <w:bookmarkStart w:id="402" w:name="_Toc440027068"/>
      <w:r>
        <w:t xml:space="preserve">Gambar </w:t>
      </w:r>
      <w:ins w:id="403" w:author="User1" w:date="2016-01-14T13:23:00Z">
        <w:r w:rsidR="0077448C">
          <w:fldChar w:fldCharType="begin"/>
        </w:r>
        <w:r w:rsidR="0077448C">
          <w:instrText xml:space="preserve"> STYLEREF 1 \s </w:instrText>
        </w:r>
      </w:ins>
      <w:r w:rsidR="0077448C">
        <w:fldChar w:fldCharType="separate"/>
      </w:r>
      <w:r w:rsidR="0077448C">
        <w:rPr>
          <w:noProof/>
        </w:rPr>
        <w:t>3</w:t>
      </w:r>
      <w:ins w:id="404"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405" w:author="User1" w:date="2016-01-14T13:23:00Z">
        <w:r w:rsidR="0077448C">
          <w:rPr>
            <w:noProof/>
          </w:rPr>
          <w:t>6</w:t>
        </w:r>
        <w:r w:rsidR="0077448C">
          <w:fldChar w:fldCharType="end"/>
        </w:r>
      </w:ins>
      <w:del w:id="406"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6</w:delText>
        </w:r>
        <w:r w:rsidR="00E95F7C" w:rsidDel="00E95F7C">
          <w:rPr>
            <w:noProof/>
          </w:rPr>
          <w:fldChar w:fldCharType="end"/>
        </w:r>
      </w:del>
      <w:r>
        <w:t xml:space="preserve"> </w:t>
      </w:r>
      <w:r w:rsidRPr="00B0350E">
        <w:t>Lookup Kategori</w:t>
      </w:r>
      <w:bookmarkEnd w:id="401"/>
      <w:bookmarkEnd w:id="402"/>
    </w:p>
    <w:p w:rsidR="00774B11" w:rsidRDefault="00774B11" w:rsidP="00C91457">
      <w:pPr>
        <w:ind w:left="0"/>
        <w:rPr>
          <w:rFonts w:ascii="Trebuchet MS" w:hAnsi="Trebuchet MS"/>
          <w:color w:val="365F91" w:themeColor="accent1" w:themeShade="BF"/>
          <w:sz w:val="20"/>
        </w:rPr>
      </w:pPr>
    </w:p>
    <w:p w:rsidR="006E1C1F" w:rsidRDefault="00774B11" w:rsidP="006E1C1F">
      <w:pPr>
        <w:keepNext/>
        <w:ind w:left="720"/>
        <w:jc w:val="center"/>
      </w:pPr>
      <w:r>
        <w:rPr>
          <w:noProof/>
        </w:rPr>
        <w:drawing>
          <wp:inline distT="0" distB="0" distL="0" distR="0" wp14:anchorId="37DB22F8" wp14:editId="6CD96593">
            <wp:extent cx="5605491" cy="2400300"/>
            <wp:effectExtent l="19050" t="19050" r="14605"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49655" cy="2419211"/>
                    </a:xfrm>
                    <a:prstGeom prst="rect">
                      <a:avLst/>
                    </a:prstGeom>
                    <a:ln>
                      <a:solidFill>
                        <a:srgbClr val="080808"/>
                      </a:solidFill>
                    </a:ln>
                  </pic:spPr>
                </pic:pic>
              </a:graphicData>
            </a:graphic>
          </wp:inline>
        </w:drawing>
      </w:r>
    </w:p>
    <w:p w:rsidR="00F677D8" w:rsidRDefault="006E1C1F" w:rsidP="006E1C1F">
      <w:pPr>
        <w:pStyle w:val="Caption"/>
        <w:jc w:val="center"/>
      </w:pPr>
      <w:bookmarkStart w:id="407" w:name="_Toc439927039"/>
      <w:bookmarkStart w:id="408" w:name="_Toc440027069"/>
      <w:r>
        <w:t xml:space="preserve">Gambar </w:t>
      </w:r>
      <w:ins w:id="409" w:author="User1" w:date="2016-01-14T13:23:00Z">
        <w:r w:rsidR="0077448C">
          <w:fldChar w:fldCharType="begin"/>
        </w:r>
        <w:r w:rsidR="0077448C">
          <w:instrText xml:space="preserve"> STYLEREF 1 \s </w:instrText>
        </w:r>
      </w:ins>
      <w:r w:rsidR="0077448C">
        <w:fldChar w:fldCharType="separate"/>
      </w:r>
      <w:r w:rsidR="0077448C">
        <w:rPr>
          <w:noProof/>
        </w:rPr>
        <w:t>3</w:t>
      </w:r>
      <w:ins w:id="410"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411" w:author="User1" w:date="2016-01-14T13:23:00Z">
        <w:r w:rsidR="0077448C">
          <w:rPr>
            <w:noProof/>
          </w:rPr>
          <w:t>7</w:t>
        </w:r>
        <w:r w:rsidR="0077448C">
          <w:fldChar w:fldCharType="end"/>
        </w:r>
      </w:ins>
      <w:del w:id="412"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7</w:delText>
        </w:r>
        <w:r w:rsidR="00E95F7C" w:rsidDel="00E95F7C">
          <w:rPr>
            <w:noProof/>
          </w:rPr>
          <w:fldChar w:fldCharType="end"/>
        </w:r>
      </w:del>
      <w:r>
        <w:t xml:space="preserve"> </w:t>
      </w:r>
      <w:r w:rsidRPr="00F13D4A">
        <w:t>Daftar Cost Center Akses PR</w:t>
      </w:r>
      <w:bookmarkEnd w:id="407"/>
      <w:bookmarkEnd w:id="408"/>
    </w:p>
    <w:p w:rsidR="00774B11" w:rsidRDefault="00774B11" w:rsidP="00774B11">
      <w:pPr>
        <w:ind w:left="720"/>
        <w:jc w:val="center"/>
        <w:rPr>
          <w:rFonts w:ascii="Trebuchet MS" w:hAnsi="Trebuchet MS"/>
          <w:color w:val="365F91" w:themeColor="accent1" w:themeShade="BF"/>
          <w:sz w:val="20"/>
        </w:rPr>
      </w:pPr>
    </w:p>
    <w:p w:rsidR="006E1C1F" w:rsidRDefault="00774B11" w:rsidP="006E1C1F">
      <w:pPr>
        <w:keepNext/>
        <w:ind w:left="720"/>
        <w:jc w:val="center"/>
      </w:pPr>
      <w:r>
        <w:rPr>
          <w:noProof/>
        </w:rPr>
        <w:drawing>
          <wp:inline distT="0" distB="0" distL="0" distR="0" wp14:anchorId="6B1A9E4D" wp14:editId="7737F15F">
            <wp:extent cx="3525926" cy="2131955"/>
            <wp:effectExtent l="19050" t="19050" r="17780" b="209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36876" cy="2138576"/>
                    </a:xfrm>
                    <a:prstGeom prst="rect">
                      <a:avLst/>
                    </a:prstGeom>
                    <a:ln w="6350">
                      <a:solidFill>
                        <a:schemeClr val="tx1"/>
                      </a:solidFill>
                    </a:ln>
                  </pic:spPr>
                </pic:pic>
              </a:graphicData>
            </a:graphic>
          </wp:inline>
        </w:drawing>
      </w:r>
    </w:p>
    <w:p w:rsidR="00F677D8" w:rsidRDefault="006E1C1F" w:rsidP="006E1C1F">
      <w:pPr>
        <w:pStyle w:val="Caption"/>
        <w:jc w:val="center"/>
      </w:pPr>
      <w:bookmarkStart w:id="413" w:name="_Toc439927040"/>
      <w:bookmarkStart w:id="414" w:name="_Toc440027070"/>
      <w:r>
        <w:t xml:space="preserve">Gambar </w:t>
      </w:r>
      <w:ins w:id="415" w:author="User1" w:date="2016-01-14T13:23:00Z">
        <w:r w:rsidR="0077448C">
          <w:fldChar w:fldCharType="begin"/>
        </w:r>
        <w:r w:rsidR="0077448C">
          <w:instrText xml:space="preserve"> STYLEREF 1 \s </w:instrText>
        </w:r>
      </w:ins>
      <w:r w:rsidR="0077448C">
        <w:fldChar w:fldCharType="separate"/>
      </w:r>
      <w:r w:rsidR="0077448C">
        <w:rPr>
          <w:noProof/>
        </w:rPr>
        <w:t>3</w:t>
      </w:r>
      <w:ins w:id="416"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417" w:author="User1" w:date="2016-01-14T13:23:00Z">
        <w:r w:rsidR="0077448C">
          <w:rPr>
            <w:noProof/>
          </w:rPr>
          <w:t>8</w:t>
        </w:r>
        <w:r w:rsidR="0077448C">
          <w:fldChar w:fldCharType="end"/>
        </w:r>
      </w:ins>
      <w:del w:id="418"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8</w:delText>
        </w:r>
        <w:r w:rsidR="00E95F7C" w:rsidDel="00E95F7C">
          <w:rPr>
            <w:noProof/>
          </w:rPr>
          <w:fldChar w:fldCharType="end"/>
        </w:r>
      </w:del>
      <w:r>
        <w:t xml:space="preserve"> </w:t>
      </w:r>
      <w:r w:rsidRPr="000A08B8">
        <w:t>Detail Cost Center Akses PR</w:t>
      </w:r>
      <w:bookmarkEnd w:id="413"/>
      <w:bookmarkEnd w:id="414"/>
    </w:p>
    <w:p w:rsidR="00774B11" w:rsidRDefault="00774B11" w:rsidP="00774B11">
      <w:pPr>
        <w:ind w:left="720"/>
        <w:jc w:val="center"/>
        <w:rPr>
          <w:rFonts w:ascii="Trebuchet MS" w:hAnsi="Trebuchet MS"/>
          <w:color w:val="365F91" w:themeColor="accent1" w:themeShade="BF"/>
          <w:sz w:val="20"/>
        </w:rPr>
      </w:pPr>
    </w:p>
    <w:p w:rsidR="006E1C1F" w:rsidRDefault="00774B11" w:rsidP="006E1C1F">
      <w:pPr>
        <w:keepNext/>
        <w:ind w:left="720"/>
        <w:jc w:val="center"/>
      </w:pPr>
      <w:r>
        <w:rPr>
          <w:noProof/>
        </w:rPr>
        <w:lastRenderedPageBreak/>
        <w:drawing>
          <wp:inline distT="0" distB="0" distL="0" distR="0" wp14:anchorId="3833BE07" wp14:editId="340DD767">
            <wp:extent cx="5135270" cy="2963926"/>
            <wp:effectExtent l="19050" t="19050" r="27305" b="273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39025" cy="2966093"/>
                    </a:xfrm>
                    <a:prstGeom prst="rect">
                      <a:avLst/>
                    </a:prstGeom>
                    <a:ln w="6350">
                      <a:solidFill>
                        <a:schemeClr val="tx1"/>
                      </a:solidFill>
                    </a:ln>
                  </pic:spPr>
                </pic:pic>
              </a:graphicData>
            </a:graphic>
          </wp:inline>
        </w:drawing>
      </w:r>
    </w:p>
    <w:p w:rsidR="00F677D8" w:rsidRDefault="006E1C1F" w:rsidP="006E1C1F">
      <w:pPr>
        <w:pStyle w:val="Caption"/>
        <w:jc w:val="center"/>
      </w:pPr>
      <w:bookmarkStart w:id="419" w:name="_Toc439927041"/>
      <w:bookmarkStart w:id="420" w:name="_Toc440027071"/>
      <w:r>
        <w:t xml:space="preserve">Gambar </w:t>
      </w:r>
      <w:ins w:id="421" w:author="User1" w:date="2016-01-14T13:23:00Z">
        <w:r w:rsidR="0077448C">
          <w:fldChar w:fldCharType="begin"/>
        </w:r>
        <w:r w:rsidR="0077448C">
          <w:instrText xml:space="preserve"> STYLEREF 1 \s </w:instrText>
        </w:r>
      </w:ins>
      <w:r w:rsidR="0077448C">
        <w:fldChar w:fldCharType="separate"/>
      </w:r>
      <w:r w:rsidR="0077448C">
        <w:rPr>
          <w:noProof/>
        </w:rPr>
        <w:t>3</w:t>
      </w:r>
      <w:ins w:id="422"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423" w:author="User1" w:date="2016-01-14T13:23:00Z">
        <w:r w:rsidR="0077448C">
          <w:rPr>
            <w:noProof/>
          </w:rPr>
          <w:t>9</w:t>
        </w:r>
        <w:r w:rsidR="0077448C">
          <w:fldChar w:fldCharType="end"/>
        </w:r>
      </w:ins>
      <w:del w:id="424"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9</w:delText>
        </w:r>
        <w:r w:rsidR="00E95F7C" w:rsidDel="00E95F7C">
          <w:rPr>
            <w:noProof/>
          </w:rPr>
          <w:fldChar w:fldCharType="end"/>
        </w:r>
      </w:del>
      <w:r>
        <w:t xml:space="preserve"> </w:t>
      </w:r>
      <w:r w:rsidRPr="006A773D">
        <w:t>Daftar Deviasi Akses PR</w:t>
      </w:r>
      <w:bookmarkEnd w:id="419"/>
      <w:bookmarkEnd w:id="420"/>
    </w:p>
    <w:p w:rsidR="00774B11" w:rsidRDefault="00774B11" w:rsidP="00774B11">
      <w:pPr>
        <w:ind w:left="720"/>
        <w:jc w:val="center"/>
        <w:rPr>
          <w:rFonts w:ascii="Trebuchet MS" w:hAnsi="Trebuchet MS"/>
          <w:color w:val="365F91" w:themeColor="accent1" w:themeShade="BF"/>
          <w:sz w:val="20"/>
        </w:rPr>
      </w:pPr>
    </w:p>
    <w:p w:rsidR="006E1C1F" w:rsidRDefault="00774B11" w:rsidP="006E1C1F">
      <w:pPr>
        <w:keepNext/>
        <w:ind w:left="720"/>
        <w:jc w:val="center"/>
      </w:pPr>
      <w:r>
        <w:rPr>
          <w:noProof/>
        </w:rPr>
        <w:drawing>
          <wp:inline distT="0" distB="0" distL="0" distR="0" wp14:anchorId="120D617D" wp14:editId="2661AE6F">
            <wp:extent cx="3952875" cy="16002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52875" cy="1600200"/>
                    </a:xfrm>
                    <a:prstGeom prst="rect">
                      <a:avLst/>
                    </a:prstGeom>
                  </pic:spPr>
                </pic:pic>
              </a:graphicData>
            </a:graphic>
          </wp:inline>
        </w:drawing>
      </w:r>
    </w:p>
    <w:p w:rsidR="00F677D8" w:rsidRDefault="006E1C1F" w:rsidP="006E1C1F">
      <w:pPr>
        <w:pStyle w:val="Caption"/>
        <w:jc w:val="center"/>
      </w:pPr>
      <w:bookmarkStart w:id="425" w:name="_Toc439927042"/>
      <w:bookmarkStart w:id="426" w:name="_Toc440027072"/>
      <w:r>
        <w:t xml:space="preserve">Gambar </w:t>
      </w:r>
      <w:ins w:id="427" w:author="User1" w:date="2016-01-14T13:23:00Z">
        <w:r w:rsidR="0077448C">
          <w:fldChar w:fldCharType="begin"/>
        </w:r>
        <w:r w:rsidR="0077448C">
          <w:instrText xml:space="preserve"> STYLEREF 1 \s </w:instrText>
        </w:r>
      </w:ins>
      <w:r w:rsidR="0077448C">
        <w:fldChar w:fldCharType="separate"/>
      </w:r>
      <w:r w:rsidR="0077448C">
        <w:rPr>
          <w:noProof/>
        </w:rPr>
        <w:t>3</w:t>
      </w:r>
      <w:ins w:id="428"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429" w:author="User1" w:date="2016-01-14T13:23:00Z">
        <w:r w:rsidR="0077448C">
          <w:rPr>
            <w:noProof/>
          </w:rPr>
          <w:t>10</w:t>
        </w:r>
        <w:r w:rsidR="0077448C">
          <w:fldChar w:fldCharType="end"/>
        </w:r>
      </w:ins>
      <w:del w:id="430"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10</w:delText>
        </w:r>
        <w:r w:rsidR="00E95F7C" w:rsidDel="00E95F7C">
          <w:rPr>
            <w:noProof/>
          </w:rPr>
          <w:fldChar w:fldCharType="end"/>
        </w:r>
      </w:del>
      <w:r>
        <w:t xml:space="preserve"> </w:t>
      </w:r>
      <w:r w:rsidRPr="00620745">
        <w:t>Detail Deviasi</w:t>
      </w:r>
      <w:bookmarkEnd w:id="425"/>
      <w:bookmarkEnd w:id="426"/>
    </w:p>
    <w:p w:rsidR="00774B11" w:rsidRDefault="00774B11" w:rsidP="00774B11">
      <w:pPr>
        <w:ind w:left="0"/>
        <w:rPr>
          <w:rFonts w:ascii="Trebuchet MS" w:hAnsi="Trebuchet MS"/>
          <w:color w:val="365F91" w:themeColor="accent1" w:themeShade="BF"/>
          <w:sz w:val="20"/>
        </w:rPr>
      </w:pPr>
    </w:p>
    <w:tbl>
      <w:tblPr>
        <w:tblW w:w="8640" w:type="dxa"/>
        <w:tblInd w:w="710" w:type="dxa"/>
        <w:tblLook w:val="04A0" w:firstRow="1" w:lastRow="0" w:firstColumn="1" w:lastColumn="0" w:noHBand="0" w:noVBand="1"/>
      </w:tblPr>
      <w:tblGrid>
        <w:gridCol w:w="1890"/>
        <w:gridCol w:w="2430"/>
        <w:gridCol w:w="4320"/>
      </w:tblGrid>
      <w:tr w:rsidR="008E7BA3" w:rsidRPr="008E7BA3" w:rsidTr="007F0F58">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8E7BA3" w:rsidRPr="008E7BA3" w:rsidRDefault="008E7BA3" w:rsidP="008E7BA3">
            <w:pPr>
              <w:spacing w:before="0" w:after="0"/>
              <w:ind w:left="0"/>
              <w:rPr>
                <w:rFonts w:ascii="Trebuchet MS" w:hAnsi="Trebuchet MS"/>
                <w:sz w:val="20"/>
                <w:szCs w:val="20"/>
              </w:rPr>
            </w:pPr>
            <w:r w:rsidRPr="008E7BA3">
              <w:rPr>
                <w:rFonts w:ascii="Trebuchet MS" w:hAnsi="Trebuchet MS"/>
                <w:sz w:val="20"/>
              </w:rPr>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8E7BA3" w:rsidRPr="008E7BA3" w:rsidRDefault="008E7BA3" w:rsidP="008E7BA3">
            <w:pPr>
              <w:spacing w:before="0" w:after="0"/>
              <w:ind w:left="0"/>
              <w:rPr>
                <w:rFonts w:ascii="Trebuchet MS" w:hAnsi="Trebuchet MS"/>
                <w:sz w:val="20"/>
                <w:szCs w:val="20"/>
              </w:rPr>
            </w:pPr>
            <w:r w:rsidRPr="008E7BA3">
              <w:rPr>
                <w:rFonts w:ascii="Trebuchet MS" w:hAnsi="Trebuchet MS"/>
                <w:sz w:val="20"/>
                <w:szCs w:val="20"/>
                <w:lang w:val="de-DE"/>
              </w:rPr>
              <w:t>Modul Akses PR</w:t>
            </w:r>
          </w:p>
        </w:tc>
      </w:tr>
      <w:tr w:rsidR="008E7BA3" w:rsidRPr="008E7BA3" w:rsidTr="00166822">
        <w:trPr>
          <w:trHeight w:val="277"/>
        </w:trPr>
        <w:tc>
          <w:tcPr>
            <w:tcW w:w="1890" w:type="dxa"/>
            <w:tcBorders>
              <w:top w:val="nil"/>
              <w:left w:val="single" w:sz="8" w:space="0" w:color="auto"/>
              <w:bottom w:val="single" w:sz="8" w:space="0" w:color="auto"/>
              <w:right w:val="single" w:sz="8" w:space="0" w:color="auto"/>
            </w:tcBorders>
            <w:shd w:val="clear" w:color="000000" w:fill="F2F2F2"/>
            <w:hideMark/>
          </w:tcPr>
          <w:p w:rsidR="008E7BA3" w:rsidRPr="008E7BA3" w:rsidRDefault="008E7BA3" w:rsidP="008E7BA3">
            <w:pPr>
              <w:spacing w:before="0" w:after="0"/>
              <w:ind w:left="0"/>
              <w:rPr>
                <w:rFonts w:ascii="Trebuchet MS" w:hAnsi="Trebuchet MS"/>
                <w:sz w:val="20"/>
                <w:szCs w:val="20"/>
              </w:rPr>
            </w:pPr>
            <w:r w:rsidRPr="008E7BA3">
              <w:rPr>
                <w:rFonts w:ascii="Trebuchet MS" w:hAnsi="Trebuchet MS"/>
                <w:sz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8E7BA3" w:rsidRPr="008E7BA3" w:rsidRDefault="008E7BA3" w:rsidP="008E7BA3">
            <w:pPr>
              <w:spacing w:before="0" w:after="0"/>
              <w:ind w:left="0"/>
              <w:rPr>
                <w:rFonts w:ascii="Trebuchet MS" w:hAnsi="Trebuchet MS"/>
                <w:sz w:val="20"/>
                <w:szCs w:val="20"/>
              </w:rPr>
            </w:pPr>
            <w:r w:rsidRPr="008E7BA3">
              <w:rPr>
                <w:rFonts w:ascii="Trebuchet MS" w:hAnsi="Trebuchet MS"/>
                <w:sz w:val="20"/>
                <w:szCs w:val="20"/>
                <w:lang w:val="de-DE"/>
              </w:rPr>
              <w:t>User telah login dan berada di menu Akses PR.</w:t>
            </w:r>
          </w:p>
        </w:tc>
      </w:tr>
      <w:tr w:rsidR="008E7BA3" w:rsidRPr="008E7BA3" w:rsidTr="00166822">
        <w:trPr>
          <w:trHeight w:val="511"/>
        </w:trPr>
        <w:tc>
          <w:tcPr>
            <w:tcW w:w="1890" w:type="dxa"/>
            <w:tcBorders>
              <w:top w:val="nil"/>
              <w:left w:val="single" w:sz="8" w:space="0" w:color="auto"/>
              <w:bottom w:val="single" w:sz="8" w:space="0" w:color="auto"/>
              <w:right w:val="single" w:sz="8" w:space="0" w:color="auto"/>
            </w:tcBorders>
            <w:shd w:val="clear" w:color="000000" w:fill="F2F2F2"/>
            <w:hideMark/>
          </w:tcPr>
          <w:p w:rsidR="008E7BA3" w:rsidRPr="008E7BA3" w:rsidRDefault="008E7BA3" w:rsidP="008E7BA3">
            <w:pPr>
              <w:spacing w:before="0" w:after="0"/>
              <w:ind w:left="0"/>
              <w:rPr>
                <w:rFonts w:ascii="Trebuchet MS" w:hAnsi="Trebuchet MS"/>
                <w:sz w:val="20"/>
                <w:szCs w:val="20"/>
              </w:rPr>
            </w:pPr>
            <w:r w:rsidRPr="008E7BA3">
              <w:rPr>
                <w:rFonts w:ascii="Trebuchet MS" w:hAnsi="Trebuchet MS"/>
                <w:sz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8E7BA3" w:rsidRPr="008E7BA3" w:rsidRDefault="008E7BA3" w:rsidP="008E7BA3">
            <w:pPr>
              <w:spacing w:before="0" w:after="0"/>
              <w:ind w:left="0"/>
              <w:rPr>
                <w:rFonts w:ascii="Trebuchet MS" w:hAnsi="Trebuchet MS"/>
                <w:sz w:val="20"/>
                <w:szCs w:val="20"/>
              </w:rPr>
            </w:pPr>
            <w:r w:rsidRPr="008E7BA3">
              <w:rPr>
                <w:rFonts w:ascii="Trebuchet MS" w:hAnsi="Trebuchet MS"/>
                <w:sz w:val="20"/>
                <w:szCs w:val="20"/>
                <w:lang w:val="de-DE"/>
              </w:rPr>
              <w:t>Aplikasi akan menampilkan perubahan Daftar Akses PR setelah berhasil melakukan penyimpanan</w:t>
            </w:r>
          </w:p>
        </w:tc>
      </w:tr>
      <w:tr w:rsidR="008E7BA3" w:rsidRPr="008E7BA3" w:rsidTr="007F0F58">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hideMark/>
          </w:tcPr>
          <w:p w:rsidR="008E7BA3" w:rsidRPr="008E7BA3" w:rsidRDefault="008E7BA3" w:rsidP="008E7BA3">
            <w:pPr>
              <w:spacing w:before="0" w:after="0"/>
              <w:ind w:left="0"/>
              <w:jc w:val="center"/>
              <w:rPr>
                <w:rFonts w:ascii="Trebuchet MS" w:hAnsi="Trebuchet MS"/>
                <w:sz w:val="20"/>
                <w:szCs w:val="20"/>
              </w:rPr>
            </w:pPr>
            <w:r w:rsidRPr="008E7BA3">
              <w:rPr>
                <w:rFonts w:ascii="Trebuchet MS" w:hAnsi="Trebuchet MS"/>
                <w:sz w:val="20"/>
              </w:rPr>
              <w:t>Aksi User</w:t>
            </w:r>
          </w:p>
        </w:tc>
        <w:tc>
          <w:tcPr>
            <w:tcW w:w="4320" w:type="dxa"/>
            <w:tcBorders>
              <w:top w:val="nil"/>
              <w:left w:val="nil"/>
              <w:bottom w:val="single" w:sz="8" w:space="0" w:color="auto"/>
              <w:right w:val="single" w:sz="8" w:space="0" w:color="auto"/>
            </w:tcBorders>
            <w:shd w:val="clear" w:color="000000" w:fill="F2F2F2"/>
            <w:hideMark/>
          </w:tcPr>
          <w:p w:rsidR="008E7BA3" w:rsidRPr="008E7BA3" w:rsidRDefault="008E7BA3" w:rsidP="008E7BA3">
            <w:pPr>
              <w:spacing w:before="0" w:after="0"/>
              <w:ind w:left="0"/>
              <w:rPr>
                <w:rFonts w:ascii="Trebuchet MS" w:hAnsi="Trebuchet MS"/>
                <w:sz w:val="20"/>
                <w:szCs w:val="20"/>
              </w:rPr>
            </w:pPr>
            <w:r w:rsidRPr="008E7BA3">
              <w:rPr>
                <w:rFonts w:ascii="Trebuchet MS" w:hAnsi="Trebuchet MS"/>
                <w:sz w:val="20"/>
              </w:rPr>
              <w:t>Reaksi Sistem</w:t>
            </w:r>
          </w:p>
        </w:tc>
      </w:tr>
      <w:tr w:rsidR="008E7BA3" w:rsidRPr="008E7BA3" w:rsidTr="00166822">
        <w:trPr>
          <w:trHeight w:val="754"/>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8E7BA3" w:rsidRPr="008E7BA3" w:rsidRDefault="008E7BA3" w:rsidP="008E7BA3">
            <w:pPr>
              <w:spacing w:before="0" w:after="0"/>
              <w:ind w:left="0"/>
              <w:jc w:val="left"/>
              <w:rPr>
                <w:rFonts w:ascii="Trebuchet MS" w:hAnsi="Trebuchet MS"/>
                <w:sz w:val="20"/>
                <w:szCs w:val="20"/>
              </w:rPr>
            </w:pPr>
            <w:r w:rsidRPr="008E7BA3">
              <w:rPr>
                <w:rFonts w:ascii="Trebuchet MS" w:hAnsi="Trebuchet MS"/>
                <w:sz w:val="20"/>
              </w:rPr>
              <w:t>Klik tombol Edit</w:t>
            </w:r>
          </w:p>
        </w:tc>
        <w:tc>
          <w:tcPr>
            <w:tcW w:w="4320" w:type="dxa"/>
            <w:tcBorders>
              <w:top w:val="nil"/>
              <w:left w:val="nil"/>
              <w:bottom w:val="single" w:sz="8" w:space="0" w:color="auto"/>
              <w:right w:val="single" w:sz="8" w:space="0" w:color="auto"/>
            </w:tcBorders>
            <w:shd w:val="clear" w:color="auto" w:fill="auto"/>
            <w:hideMark/>
          </w:tcPr>
          <w:p w:rsidR="008E7BA3" w:rsidRDefault="008E7BA3" w:rsidP="008E7BA3">
            <w:pPr>
              <w:spacing w:before="0" w:after="0"/>
              <w:ind w:left="0"/>
              <w:rPr>
                <w:rFonts w:ascii="Trebuchet MS" w:hAnsi="Trebuchet MS"/>
                <w:sz w:val="20"/>
                <w:szCs w:val="20"/>
              </w:rPr>
            </w:pPr>
            <w:r w:rsidRPr="008E7BA3">
              <w:rPr>
                <w:rFonts w:ascii="Trebuchet MS" w:hAnsi="Trebuchet MS"/>
                <w:sz w:val="20"/>
                <w:szCs w:val="20"/>
              </w:rPr>
              <w:t xml:space="preserve">Akan muncul popup Windows Daftar Branch Akses PR (Sepeti gambar 3-5) untuk mengubah akses PR. </w:t>
            </w:r>
          </w:p>
          <w:p w:rsidR="0055616B" w:rsidRPr="008E7BA3" w:rsidRDefault="0055616B" w:rsidP="008E7BA3">
            <w:pPr>
              <w:spacing w:before="0" w:after="0"/>
              <w:ind w:left="0"/>
              <w:rPr>
                <w:rFonts w:ascii="Trebuchet MS" w:hAnsi="Trebuchet MS"/>
                <w:sz w:val="20"/>
                <w:szCs w:val="20"/>
              </w:rPr>
            </w:pPr>
            <w:proofErr w:type="gramStart"/>
            <w:r>
              <w:rPr>
                <w:rFonts w:ascii="Trebuchet MS" w:hAnsi="Trebuchet MS"/>
                <w:sz w:val="20"/>
                <w:szCs w:val="20"/>
              </w:rPr>
              <w:t>Catatan :</w:t>
            </w:r>
            <w:proofErr w:type="gramEnd"/>
            <w:r>
              <w:rPr>
                <w:rFonts w:ascii="Trebuchet MS" w:hAnsi="Trebuchet MS"/>
                <w:sz w:val="20"/>
                <w:szCs w:val="20"/>
              </w:rPr>
              <w:t xml:space="preserve"> Tidak dapat edit bila tanggal berlaku hingga kurang dari tanggal sekarang.</w:t>
            </w:r>
          </w:p>
        </w:tc>
      </w:tr>
      <w:tr w:rsidR="008E7BA3" w:rsidRPr="008E7BA3" w:rsidTr="00166822">
        <w:trPr>
          <w:trHeight w:val="817"/>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8E7BA3" w:rsidRPr="008E7BA3" w:rsidRDefault="008E7BA3" w:rsidP="008E7BA3">
            <w:pPr>
              <w:spacing w:before="0" w:after="0"/>
              <w:ind w:left="0"/>
              <w:jc w:val="left"/>
              <w:rPr>
                <w:rFonts w:ascii="Trebuchet MS" w:hAnsi="Trebuchet MS"/>
                <w:sz w:val="20"/>
                <w:szCs w:val="20"/>
              </w:rPr>
            </w:pPr>
            <w:r w:rsidRPr="008E7BA3">
              <w:rPr>
                <w:rFonts w:ascii="Trebuchet MS" w:hAnsi="Trebuchet MS"/>
                <w:sz w:val="20"/>
              </w:rPr>
              <w:t>Klik tombol Tambah</w:t>
            </w:r>
          </w:p>
        </w:tc>
        <w:tc>
          <w:tcPr>
            <w:tcW w:w="4320" w:type="dxa"/>
            <w:tcBorders>
              <w:top w:val="nil"/>
              <w:left w:val="nil"/>
              <w:bottom w:val="single" w:sz="8" w:space="0" w:color="auto"/>
              <w:right w:val="single" w:sz="8" w:space="0" w:color="auto"/>
            </w:tcBorders>
            <w:shd w:val="clear" w:color="auto" w:fill="auto"/>
            <w:hideMark/>
          </w:tcPr>
          <w:p w:rsidR="008E7BA3" w:rsidRPr="008E7BA3" w:rsidRDefault="008E7BA3" w:rsidP="008E7BA3">
            <w:pPr>
              <w:spacing w:before="0" w:after="0"/>
              <w:ind w:left="0"/>
              <w:rPr>
                <w:rFonts w:ascii="Trebuchet MS" w:hAnsi="Trebuchet MS"/>
                <w:sz w:val="20"/>
                <w:szCs w:val="20"/>
              </w:rPr>
            </w:pPr>
            <w:r w:rsidRPr="008E7BA3">
              <w:rPr>
                <w:rFonts w:ascii="Trebuchet MS" w:hAnsi="Trebuchet MS"/>
                <w:sz w:val="20"/>
                <w:szCs w:val="20"/>
              </w:rPr>
              <w:t xml:space="preserve">Akan muncul popup Windows Daftar Branch Akses PR (Sepeti gambar 3-5) untuk menambah akses PR. </w:t>
            </w:r>
          </w:p>
        </w:tc>
      </w:tr>
      <w:tr w:rsidR="008E7BA3" w:rsidRPr="008E7BA3" w:rsidTr="007F0F58">
        <w:trPr>
          <w:trHeight w:val="300"/>
        </w:trPr>
        <w:tc>
          <w:tcPr>
            <w:tcW w:w="1890" w:type="dxa"/>
            <w:tcBorders>
              <w:top w:val="nil"/>
              <w:left w:val="nil"/>
              <w:bottom w:val="nil"/>
              <w:right w:val="nil"/>
            </w:tcBorders>
            <w:shd w:val="clear" w:color="auto" w:fill="auto"/>
            <w:hideMark/>
          </w:tcPr>
          <w:p w:rsidR="008E7BA3" w:rsidRPr="008E7BA3" w:rsidRDefault="008E7BA3" w:rsidP="008E7BA3">
            <w:pPr>
              <w:spacing w:before="0" w:after="0"/>
              <w:ind w:left="0"/>
              <w:rPr>
                <w:rFonts w:ascii="Trebuchet MS" w:hAnsi="Trebuchet MS"/>
                <w:sz w:val="20"/>
                <w:szCs w:val="20"/>
              </w:rPr>
            </w:pPr>
          </w:p>
        </w:tc>
        <w:tc>
          <w:tcPr>
            <w:tcW w:w="2430" w:type="dxa"/>
            <w:tcBorders>
              <w:top w:val="nil"/>
              <w:left w:val="nil"/>
              <w:bottom w:val="nil"/>
              <w:right w:val="nil"/>
            </w:tcBorders>
            <w:shd w:val="clear" w:color="auto" w:fill="auto"/>
            <w:hideMark/>
          </w:tcPr>
          <w:p w:rsidR="008E7BA3" w:rsidRPr="008E7BA3" w:rsidRDefault="008E7BA3" w:rsidP="008E7BA3">
            <w:pPr>
              <w:spacing w:before="0" w:after="0"/>
              <w:ind w:left="0"/>
              <w:jc w:val="left"/>
              <w:rPr>
                <w:sz w:val="20"/>
                <w:szCs w:val="20"/>
              </w:rPr>
            </w:pPr>
          </w:p>
        </w:tc>
        <w:tc>
          <w:tcPr>
            <w:tcW w:w="4320" w:type="dxa"/>
            <w:tcBorders>
              <w:top w:val="nil"/>
              <w:left w:val="nil"/>
              <w:bottom w:val="nil"/>
              <w:right w:val="nil"/>
            </w:tcBorders>
            <w:shd w:val="clear" w:color="auto" w:fill="auto"/>
            <w:hideMark/>
          </w:tcPr>
          <w:p w:rsidR="008E7BA3" w:rsidRDefault="008E7BA3" w:rsidP="008E7BA3">
            <w:pPr>
              <w:spacing w:before="0" w:after="0"/>
              <w:ind w:left="0"/>
              <w:jc w:val="left"/>
              <w:rPr>
                <w:sz w:val="20"/>
                <w:szCs w:val="20"/>
              </w:rPr>
            </w:pPr>
          </w:p>
          <w:p w:rsidR="006E1C1F" w:rsidRDefault="006E1C1F" w:rsidP="008E7BA3">
            <w:pPr>
              <w:spacing w:before="0" w:after="0"/>
              <w:ind w:left="0"/>
              <w:jc w:val="left"/>
              <w:rPr>
                <w:sz w:val="20"/>
                <w:szCs w:val="20"/>
              </w:rPr>
            </w:pPr>
          </w:p>
          <w:p w:rsidR="006E1C1F" w:rsidRDefault="006E1C1F" w:rsidP="008E7BA3">
            <w:pPr>
              <w:spacing w:before="0" w:after="0"/>
              <w:ind w:left="0"/>
              <w:jc w:val="left"/>
              <w:rPr>
                <w:sz w:val="20"/>
                <w:szCs w:val="20"/>
              </w:rPr>
            </w:pPr>
          </w:p>
          <w:p w:rsidR="006E1C1F" w:rsidRPr="008E7BA3" w:rsidRDefault="006E1C1F" w:rsidP="008E7BA3">
            <w:pPr>
              <w:spacing w:before="0" w:after="0"/>
              <w:ind w:left="0"/>
              <w:jc w:val="left"/>
              <w:rPr>
                <w:sz w:val="20"/>
                <w:szCs w:val="20"/>
              </w:rPr>
            </w:pPr>
          </w:p>
        </w:tc>
      </w:tr>
      <w:tr w:rsidR="008E7BA3" w:rsidRPr="008E7BA3" w:rsidTr="007F0F58">
        <w:trPr>
          <w:trHeight w:val="315"/>
        </w:trPr>
        <w:tc>
          <w:tcPr>
            <w:tcW w:w="1890" w:type="dxa"/>
            <w:tcBorders>
              <w:top w:val="nil"/>
              <w:left w:val="nil"/>
              <w:bottom w:val="nil"/>
              <w:right w:val="nil"/>
            </w:tcBorders>
            <w:shd w:val="clear" w:color="auto" w:fill="auto"/>
            <w:noWrap/>
            <w:hideMark/>
          </w:tcPr>
          <w:p w:rsidR="008E7BA3" w:rsidRPr="008E7BA3" w:rsidRDefault="008E7BA3" w:rsidP="008E7BA3">
            <w:pPr>
              <w:spacing w:before="0" w:after="0"/>
              <w:ind w:left="0"/>
              <w:rPr>
                <w:sz w:val="20"/>
                <w:szCs w:val="20"/>
              </w:rPr>
            </w:pPr>
          </w:p>
        </w:tc>
        <w:tc>
          <w:tcPr>
            <w:tcW w:w="2430" w:type="dxa"/>
            <w:tcBorders>
              <w:top w:val="nil"/>
              <w:left w:val="nil"/>
              <w:bottom w:val="nil"/>
              <w:right w:val="nil"/>
            </w:tcBorders>
            <w:shd w:val="clear" w:color="auto" w:fill="auto"/>
            <w:noWrap/>
            <w:hideMark/>
          </w:tcPr>
          <w:p w:rsidR="008E7BA3" w:rsidRPr="008E7BA3" w:rsidRDefault="008E7BA3" w:rsidP="008E7BA3">
            <w:pPr>
              <w:spacing w:before="0" w:after="0"/>
              <w:ind w:left="0"/>
              <w:rPr>
                <w:sz w:val="20"/>
                <w:szCs w:val="20"/>
              </w:rPr>
            </w:pPr>
          </w:p>
        </w:tc>
        <w:tc>
          <w:tcPr>
            <w:tcW w:w="4320" w:type="dxa"/>
            <w:tcBorders>
              <w:top w:val="nil"/>
              <w:left w:val="nil"/>
              <w:bottom w:val="nil"/>
              <w:right w:val="nil"/>
            </w:tcBorders>
            <w:shd w:val="clear" w:color="auto" w:fill="auto"/>
            <w:noWrap/>
            <w:hideMark/>
          </w:tcPr>
          <w:p w:rsidR="008E7BA3" w:rsidRPr="008E7BA3" w:rsidRDefault="008E7BA3" w:rsidP="008E7BA3">
            <w:pPr>
              <w:spacing w:before="0" w:after="0"/>
              <w:ind w:left="0"/>
              <w:jc w:val="left"/>
              <w:rPr>
                <w:sz w:val="20"/>
                <w:szCs w:val="20"/>
              </w:rPr>
            </w:pPr>
          </w:p>
        </w:tc>
      </w:tr>
      <w:tr w:rsidR="008E7BA3" w:rsidRPr="008E7BA3" w:rsidTr="007F0F58">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8E7BA3" w:rsidRPr="008E7BA3" w:rsidRDefault="008E7BA3" w:rsidP="008E7BA3">
            <w:pPr>
              <w:spacing w:before="0" w:after="0"/>
              <w:ind w:left="0"/>
              <w:rPr>
                <w:rFonts w:ascii="Trebuchet MS" w:hAnsi="Trebuchet MS"/>
                <w:sz w:val="20"/>
                <w:szCs w:val="20"/>
              </w:rPr>
            </w:pPr>
            <w:r w:rsidRPr="008E7BA3">
              <w:rPr>
                <w:rFonts w:ascii="Trebuchet MS" w:hAnsi="Trebuchet MS"/>
                <w:sz w:val="20"/>
              </w:rPr>
              <w:lastRenderedPageBreak/>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8E7BA3" w:rsidRPr="008E7BA3" w:rsidRDefault="008E7BA3" w:rsidP="008E7BA3">
            <w:pPr>
              <w:spacing w:before="0" w:after="0"/>
              <w:ind w:left="0"/>
              <w:rPr>
                <w:rFonts w:ascii="Trebuchet MS" w:hAnsi="Trebuchet MS"/>
                <w:sz w:val="20"/>
                <w:szCs w:val="20"/>
              </w:rPr>
            </w:pPr>
            <w:r w:rsidRPr="008E7BA3">
              <w:rPr>
                <w:rFonts w:ascii="Trebuchet MS" w:hAnsi="Trebuchet MS"/>
                <w:sz w:val="20"/>
                <w:szCs w:val="20"/>
                <w:lang w:val="de-DE"/>
              </w:rPr>
              <w:t>Daftar Branch Akses PR</w:t>
            </w:r>
          </w:p>
        </w:tc>
      </w:tr>
      <w:tr w:rsidR="008E7BA3" w:rsidRPr="008E7BA3" w:rsidTr="00166822">
        <w:trPr>
          <w:trHeight w:val="529"/>
        </w:trPr>
        <w:tc>
          <w:tcPr>
            <w:tcW w:w="1890" w:type="dxa"/>
            <w:tcBorders>
              <w:top w:val="nil"/>
              <w:left w:val="single" w:sz="8" w:space="0" w:color="auto"/>
              <w:bottom w:val="single" w:sz="8" w:space="0" w:color="auto"/>
              <w:right w:val="single" w:sz="8" w:space="0" w:color="auto"/>
            </w:tcBorders>
            <w:shd w:val="clear" w:color="000000" w:fill="F2F2F2"/>
            <w:hideMark/>
          </w:tcPr>
          <w:p w:rsidR="008E7BA3" w:rsidRPr="008E7BA3" w:rsidRDefault="008E7BA3" w:rsidP="008E7BA3">
            <w:pPr>
              <w:spacing w:before="0" w:after="0"/>
              <w:ind w:left="0"/>
              <w:rPr>
                <w:rFonts w:ascii="Trebuchet MS" w:hAnsi="Trebuchet MS"/>
                <w:sz w:val="20"/>
                <w:szCs w:val="20"/>
              </w:rPr>
            </w:pPr>
            <w:r w:rsidRPr="008E7BA3">
              <w:rPr>
                <w:rFonts w:ascii="Trebuchet MS" w:hAnsi="Trebuchet MS"/>
                <w:sz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8E7BA3" w:rsidRPr="008E7BA3" w:rsidRDefault="008E7BA3" w:rsidP="008E7BA3">
            <w:pPr>
              <w:spacing w:before="0" w:after="0"/>
              <w:ind w:left="0"/>
              <w:rPr>
                <w:rFonts w:ascii="Trebuchet MS" w:hAnsi="Trebuchet MS"/>
                <w:sz w:val="20"/>
                <w:szCs w:val="20"/>
              </w:rPr>
            </w:pPr>
            <w:r w:rsidRPr="008E7BA3">
              <w:rPr>
                <w:rFonts w:ascii="Trebuchet MS" w:hAnsi="Trebuchet MS"/>
                <w:sz w:val="20"/>
                <w:szCs w:val="20"/>
                <w:lang w:val="de-DE"/>
              </w:rPr>
              <w:t>User berada pada menu Akses PR, lalu klik tombol Edit atau tambah untuk memunculkan popup window Daftar Branch Akses PR</w:t>
            </w:r>
          </w:p>
        </w:tc>
      </w:tr>
      <w:tr w:rsidR="008E7BA3" w:rsidRPr="008E7BA3" w:rsidTr="00166822">
        <w:trPr>
          <w:trHeight w:val="538"/>
        </w:trPr>
        <w:tc>
          <w:tcPr>
            <w:tcW w:w="1890" w:type="dxa"/>
            <w:tcBorders>
              <w:top w:val="nil"/>
              <w:left w:val="single" w:sz="8" w:space="0" w:color="auto"/>
              <w:bottom w:val="single" w:sz="8" w:space="0" w:color="auto"/>
              <w:right w:val="single" w:sz="8" w:space="0" w:color="auto"/>
            </w:tcBorders>
            <w:shd w:val="clear" w:color="000000" w:fill="F2F2F2"/>
            <w:hideMark/>
          </w:tcPr>
          <w:p w:rsidR="008E7BA3" w:rsidRPr="008E7BA3" w:rsidRDefault="008E7BA3" w:rsidP="008E7BA3">
            <w:pPr>
              <w:spacing w:before="0" w:after="0"/>
              <w:ind w:left="0"/>
              <w:rPr>
                <w:rFonts w:ascii="Trebuchet MS" w:hAnsi="Trebuchet MS"/>
                <w:sz w:val="20"/>
                <w:szCs w:val="20"/>
              </w:rPr>
            </w:pPr>
            <w:r w:rsidRPr="008E7BA3">
              <w:rPr>
                <w:rFonts w:ascii="Trebuchet MS" w:hAnsi="Trebuchet MS"/>
                <w:sz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8E7BA3" w:rsidRPr="008E7BA3" w:rsidRDefault="008E7BA3" w:rsidP="008E7BA3">
            <w:pPr>
              <w:spacing w:before="0" w:after="0"/>
              <w:ind w:left="0"/>
              <w:rPr>
                <w:rFonts w:ascii="Trebuchet MS" w:hAnsi="Trebuchet MS"/>
                <w:sz w:val="20"/>
                <w:szCs w:val="20"/>
              </w:rPr>
            </w:pPr>
            <w:r w:rsidRPr="008E7BA3">
              <w:rPr>
                <w:rFonts w:ascii="Trebuchet MS" w:hAnsi="Trebuchet MS"/>
                <w:sz w:val="20"/>
                <w:szCs w:val="20"/>
                <w:lang w:val="de-DE"/>
              </w:rPr>
              <w:t>Daftar Akses PR akan muncul dan menampilkan perubahan yang telah di-maintain oleh user</w:t>
            </w:r>
          </w:p>
        </w:tc>
      </w:tr>
      <w:tr w:rsidR="008E7BA3" w:rsidRPr="008E7BA3" w:rsidTr="007F0F58">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hideMark/>
          </w:tcPr>
          <w:p w:rsidR="008E7BA3" w:rsidRPr="008E7BA3" w:rsidRDefault="008E7BA3" w:rsidP="008E7BA3">
            <w:pPr>
              <w:spacing w:before="0" w:after="0"/>
              <w:ind w:left="0"/>
              <w:jc w:val="center"/>
              <w:rPr>
                <w:rFonts w:ascii="Trebuchet MS" w:hAnsi="Trebuchet MS"/>
                <w:sz w:val="20"/>
                <w:szCs w:val="20"/>
              </w:rPr>
            </w:pPr>
            <w:r w:rsidRPr="008E7BA3">
              <w:rPr>
                <w:rFonts w:ascii="Trebuchet MS" w:hAnsi="Trebuchet MS"/>
                <w:sz w:val="20"/>
              </w:rPr>
              <w:t>Aksi User</w:t>
            </w:r>
          </w:p>
        </w:tc>
        <w:tc>
          <w:tcPr>
            <w:tcW w:w="4320" w:type="dxa"/>
            <w:tcBorders>
              <w:top w:val="nil"/>
              <w:left w:val="nil"/>
              <w:bottom w:val="single" w:sz="8" w:space="0" w:color="auto"/>
              <w:right w:val="single" w:sz="8" w:space="0" w:color="auto"/>
            </w:tcBorders>
            <w:shd w:val="clear" w:color="000000" w:fill="F2F2F2"/>
            <w:hideMark/>
          </w:tcPr>
          <w:p w:rsidR="008E7BA3" w:rsidRPr="008E7BA3" w:rsidRDefault="008E7BA3" w:rsidP="008E7BA3">
            <w:pPr>
              <w:spacing w:before="0" w:after="0"/>
              <w:ind w:left="0"/>
              <w:rPr>
                <w:rFonts w:ascii="Trebuchet MS" w:hAnsi="Trebuchet MS"/>
                <w:sz w:val="20"/>
                <w:szCs w:val="20"/>
              </w:rPr>
            </w:pPr>
            <w:r w:rsidRPr="008E7BA3">
              <w:rPr>
                <w:rFonts w:ascii="Trebuchet MS" w:hAnsi="Trebuchet MS"/>
                <w:sz w:val="20"/>
              </w:rPr>
              <w:t>Reaksi Sistem</w:t>
            </w:r>
          </w:p>
        </w:tc>
      </w:tr>
      <w:tr w:rsidR="008E7BA3" w:rsidRPr="008E7BA3" w:rsidTr="00166822">
        <w:trPr>
          <w:trHeight w:val="1222"/>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8E7BA3" w:rsidRPr="008E7BA3" w:rsidRDefault="008E7BA3" w:rsidP="008E7BA3">
            <w:pPr>
              <w:spacing w:before="0" w:after="0"/>
              <w:ind w:left="0"/>
              <w:jc w:val="left"/>
              <w:rPr>
                <w:rFonts w:ascii="Trebuchet MS" w:hAnsi="Trebuchet MS"/>
                <w:sz w:val="20"/>
                <w:szCs w:val="20"/>
              </w:rPr>
            </w:pPr>
            <w:r w:rsidRPr="008E7BA3">
              <w:rPr>
                <w:rFonts w:ascii="Trebuchet MS" w:hAnsi="Trebuchet MS"/>
                <w:sz w:val="20"/>
                <w:szCs w:val="20"/>
              </w:rPr>
              <w:t>Input tanggal masa berlaku</w:t>
            </w:r>
          </w:p>
        </w:tc>
        <w:tc>
          <w:tcPr>
            <w:tcW w:w="4320" w:type="dxa"/>
            <w:tcBorders>
              <w:top w:val="nil"/>
              <w:left w:val="nil"/>
              <w:bottom w:val="single" w:sz="8" w:space="0" w:color="auto"/>
              <w:right w:val="single" w:sz="8" w:space="0" w:color="auto"/>
            </w:tcBorders>
            <w:shd w:val="clear" w:color="auto" w:fill="auto"/>
            <w:hideMark/>
          </w:tcPr>
          <w:p w:rsidR="008E7BA3" w:rsidRPr="008E7BA3" w:rsidRDefault="008E7BA3" w:rsidP="008E7BA3">
            <w:pPr>
              <w:spacing w:before="0" w:after="0"/>
              <w:ind w:left="0"/>
              <w:rPr>
                <w:rFonts w:ascii="Trebuchet MS" w:hAnsi="Trebuchet MS"/>
                <w:sz w:val="20"/>
                <w:szCs w:val="20"/>
              </w:rPr>
            </w:pPr>
            <w:r w:rsidRPr="008E7BA3">
              <w:rPr>
                <w:rFonts w:ascii="Trebuchet MS" w:hAnsi="Trebuchet MS"/>
                <w:sz w:val="20"/>
                <w:szCs w:val="20"/>
              </w:rPr>
              <w:t xml:space="preserve">Aplikasi akan melakukan verifikasi ke dalam database untuk mengecek rentang tanggal masa berlaku. Bila rentang tersebut sudah pernah dibuat, maka akan muncul validasi error. </w:t>
            </w:r>
          </w:p>
        </w:tc>
      </w:tr>
      <w:tr w:rsidR="008E7BA3" w:rsidRPr="008E7BA3" w:rsidTr="00166822">
        <w:trPr>
          <w:trHeight w:val="529"/>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8E7BA3" w:rsidRPr="008E7BA3" w:rsidRDefault="008E7BA3" w:rsidP="008E7BA3">
            <w:pPr>
              <w:spacing w:before="0" w:after="0"/>
              <w:ind w:left="0"/>
              <w:jc w:val="left"/>
              <w:rPr>
                <w:rFonts w:ascii="Trebuchet MS" w:hAnsi="Trebuchet MS"/>
                <w:sz w:val="20"/>
                <w:szCs w:val="20"/>
              </w:rPr>
            </w:pPr>
            <w:r w:rsidRPr="008E7BA3">
              <w:rPr>
                <w:rFonts w:ascii="Trebuchet MS" w:hAnsi="Trebuchet MS"/>
                <w:sz w:val="20"/>
                <w:szCs w:val="20"/>
              </w:rPr>
              <w:t>Input maksimum PR</w:t>
            </w:r>
          </w:p>
        </w:tc>
        <w:tc>
          <w:tcPr>
            <w:tcW w:w="4320" w:type="dxa"/>
            <w:tcBorders>
              <w:top w:val="nil"/>
              <w:left w:val="nil"/>
              <w:bottom w:val="single" w:sz="8" w:space="0" w:color="auto"/>
              <w:right w:val="single" w:sz="8" w:space="0" w:color="auto"/>
            </w:tcBorders>
            <w:shd w:val="clear" w:color="auto" w:fill="auto"/>
            <w:hideMark/>
          </w:tcPr>
          <w:p w:rsidR="008E7BA3" w:rsidRPr="008E7BA3" w:rsidRDefault="008E7BA3" w:rsidP="008E7BA3">
            <w:pPr>
              <w:spacing w:before="0" w:after="0"/>
              <w:ind w:left="0"/>
              <w:rPr>
                <w:rFonts w:ascii="Trebuchet MS" w:hAnsi="Trebuchet MS"/>
                <w:sz w:val="20"/>
                <w:szCs w:val="20"/>
              </w:rPr>
            </w:pPr>
            <w:r w:rsidRPr="008E7BA3">
              <w:rPr>
                <w:rFonts w:ascii="Trebuchet MS" w:hAnsi="Trebuchet MS"/>
                <w:sz w:val="20"/>
                <w:szCs w:val="20"/>
              </w:rPr>
              <w:t>Aplikasi akan mengubah maksimum PR seluruh cost center.</w:t>
            </w:r>
          </w:p>
        </w:tc>
      </w:tr>
      <w:tr w:rsidR="008E7BA3" w:rsidRPr="008E7BA3" w:rsidTr="00166822">
        <w:trPr>
          <w:trHeight w:val="736"/>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8E7BA3" w:rsidRPr="008E7BA3" w:rsidRDefault="008E7BA3" w:rsidP="008E7BA3">
            <w:pPr>
              <w:spacing w:before="0" w:after="0"/>
              <w:ind w:left="0"/>
              <w:jc w:val="left"/>
              <w:rPr>
                <w:rFonts w:ascii="Trebuchet MS" w:hAnsi="Trebuchet MS"/>
                <w:sz w:val="20"/>
                <w:szCs w:val="20"/>
              </w:rPr>
            </w:pPr>
            <w:r w:rsidRPr="008E7BA3">
              <w:rPr>
                <w:rFonts w:ascii="Trebuchet MS" w:hAnsi="Trebuchet MS"/>
                <w:sz w:val="20"/>
                <w:szCs w:val="20"/>
              </w:rPr>
              <w:t>Klik tombol lookup kategori</w:t>
            </w:r>
          </w:p>
        </w:tc>
        <w:tc>
          <w:tcPr>
            <w:tcW w:w="4320" w:type="dxa"/>
            <w:tcBorders>
              <w:top w:val="nil"/>
              <w:left w:val="nil"/>
              <w:bottom w:val="single" w:sz="8" w:space="0" w:color="auto"/>
              <w:right w:val="single" w:sz="8" w:space="0" w:color="auto"/>
            </w:tcBorders>
            <w:shd w:val="clear" w:color="auto" w:fill="auto"/>
            <w:hideMark/>
          </w:tcPr>
          <w:p w:rsidR="008E7BA3" w:rsidRPr="008E7BA3" w:rsidRDefault="008E7BA3" w:rsidP="008E7BA3">
            <w:pPr>
              <w:spacing w:before="0" w:after="0"/>
              <w:ind w:left="0"/>
              <w:rPr>
                <w:rFonts w:ascii="Trebuchet MS" w:hAnsi="Trebuchet MS"/>
                <w:sz w:val="20"/>
                <w:szCs w:val="20"/>
              </w:rPr>
            </w:pPr>
            <w:r w:rsidRPr="008E7BA3">
              <w:rPr>
                <w:rFonts w:ascii="Trebuchet MS" w:hAnsi="Trebuchet MS"/>
                <w:sz w:val="20"/>
                <w:szCs w:val="20"/>
              </w:rPr>
              <w:t>Muncul popup windows Lookup Kategori (gambar 3-6) untuk seleksi kategori produk seluruh cost center</w:t>
            </w:r>
          </w:p>
        </w:tc>
      </w:tr>
      <w:tr w:rsidR="008E7BA3" w:rsidRPr="008E7BA3" w:rsidTr="00166822">
        <w:trPr>
          <w:trHeight w:val="79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8E7BA3" w:rsidRPr="008E7BA3" w:rsidRDefault="008E7BA3" w:rsidP="008E7BA3">
            <w:pPr>
              <w:spacing w:before="0" w:after="0"/>
              <w:ind w:left="0"/>
              <w:jc w:val="left"/>
              <w:rPr>
                <w:rFonts w:ascii="Trebuchet MS" w:hAnsi="Trebuchet MS"/>
                <w:sz w:val="20"/>
                <w:szCs w:val="20"/>
              </w:rPr>
            </w:pPr>
            <w:r w:rsidRPr="008E7BA3">
              <w:rPr>
                <w:rFonts w:ascii="Trebuchet MS" w:hAnsi="Trebuchet MS"/>
                <w:sz w:val="20"/>
                <w:szCs w:val="20"/>
              </w:rPr>
              <w:t>Klik tombol Cost Center dalam grid</w:t>
            </w:r>
          </w:p>
        </w:tc>
        <w:tc>
          <w:tcPr>
            <w:tcW w:w="4320" w:type="dxa"/>
            <w:tcBorders>
              <w:top w:val="nil"/>
              <w:left w:val="nil"/>
              <w:bottom w:val="single" w:sz="8" w:space="0" w:color="auto"/>
              <w:right w:val="single" w:sz="8" w:space="0" w:color="auto"/>
            </w:tcBorders>
            <w:shd w:val="clear" w:color="auto" w:fill="auto"/>
            <w:hideMark/>
          </w:tcPr>
          <w:p w:rsidR="008E7BA3" w:rsidRPr="008E7BA3" w:rsidRDefault="008E7BA3" w:rsidP="008E7BA3">
            <w:pPr>
              <w:spacing w:before="0" w:after="0"/>
              <w:ind w:left="0"/>
              <w:rPr>
                <w:rFonts w:ascii="Trebuchet MS" w:hAnsi="Trebuchet MS"/>
                <w:sz w:val="20"/>
                <w:szCs w:val="20"/>
              </w:rPr>
            </w:pPr>
            <w:r w:rsidRPr="008E7BA3">
              <w:rPr>
                <w:rFonts w:ascii="Trebuchet MS" w:hAnsi="Trebuchet MS"/>
                <w:sz w:val="20"/>
                <w:szCs w:val="20"/>
              </w:rPr>
              <w:t>Muncul popup windows Daftar Cost Center Akses PR ( gambar 3-7) untuk melakukan perubahan per cost center</w:t>
            </w:r>
          </w:p>
        </w:tc>
      </w:tr>
      <w:tr w:rsidR="008E7BA3" w:rsidRPr="008E7BA3" w:rsidTr="00166822">
        <w:trPr>
          <w:trHeight w:val="1438"/>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8E7BA3" w:rsidRPr="008E7BA3" w:rsidRDefault="008E7BA3" w:rsidP="008E7BA3">
            <w:pPr>
              <w:spacing w:before="0" w:after="0"/>
              <w:ind w:left="0"/>
              <w:jc w:val="left"/>
              <w:rPr>
                <w:rFonts w:ascii="Trebuchet MS" w:hAnsi="Trebuchet MS"/>
                <w:sz w:val="20"/>
                <w:szCs w:val="20"/>
              </w:rPr>
            </w:pPr>
            <w:r w:rsidRPr="008E7BA3">
              <w:rPr>
                <w:rFonts w:ascii="Trebuchet MS" w:hAnsi="Trebuchet MS"/>
                <w:sz w:val="20"/>
                <w:szCs w:val="20"/>
              </w:rPr>
              <w:t>Centang akses PR</w:t>
            </w:r>
          </w:p>
        </w:tc>
        <w:tc>
          <w:tcPr>
            <w:tcW w:w="4320" w:type="dxa"/>
            <w:tcBorders>
              <w:top w:val="nil"/>
              <w:left w:val="nil"/>
              <w:bottom w:val="single" w:sz="8" w:space="0" w:color="auto"/>
              <w:right w:val="single" w:sz="8" w:space="0" w:color="auto"/>
            </w:tcBorders>
            <w:shd w:val="clear" w:color="auto" w:fill="auto"/>
            <w:hideMark/>
          </w:tcPr>
          <w:p w:rsidR="008E7BA3" w:rsidRPr="008E7BA3" w:rsidRDefault="008E7BA3" w:rsidP="008E7BA3">
            <w:pPr>
              <w:spacing w:before="0" w:after="0"/>
              <w:ind w:left="0"/>
              <w:rPr>
                <w:rFonts w:ascii="Trebuchet MS" w:hAnsi="Trebuchet MS"/>
                <w:sz w:val="20"/>
                <w:szCs w:val="20"/>
              </w:rPr>
            </w:pPr>
            <w:r w:rsidRPr="008E7BA3">
              <w:rPr>
                <w:rFonts w:ascii="Trebuchet MS" w:hAnsi="Trebuchet MS"/>
                <w:sz w:val="20"/>
                <w:szCs w:val="20"/>
              </w:rPr>
              <w:t xml:space="preserve">Aplikasi akan mengubah flag akses PR seluruh Cost Center </w:t>
            </w:r>
            <w:proofErr w:type="gramStart"/>
            <w:r w:rsidRPr="008E7BA3">
              <w:rPr>
                <w:rFonts w:ascii="Trebuchet MS" w:hAnsi="Trebuchet MS"/>
                <w:sz w:val="20"/>
                <w:szCs w:val="20"/>
              </w:rPr>
              <w:t>yang  berada</w:t>
            </w:r>
            <w:proofErr w:type="gramEnd"/>
            <w:r w:rsidRPr="008E7BA3">
              <w:rPr>
                <w:rFonts w:ascii="Trebuchet MS" w:hAnsi="Trebuchet MS"/>
                <w:sz w:val="20"/>
                <w:szCs w:val="20"/>
              </w:rPr>
              <w:t xml:space="preserve"> dalam Branch yang tercentang tersebut. Bila tidak dicentang, maka akses PR seluruh cost center dalam branch tersebut tidak diberikan hak akses membuat PR.</w:t>
            </w:r>
          </w:p>
        </w:tc>
      </w:tr>
      <w:tr w:rsidR="008E7BA3" w:rsidRPr="008E7BA3" w:rsidTr="00166822">
        <w:trPr>
          <w:trHeight w:val="709"/>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8E7BA3" w:rsidRPr="008E7BA3" w:rsidRDefault="008E7BA3" w:rsidP="008E7BA3">
            <w:pPr>
              <w:spacing w:before="0" w:after="0"/>
              <w:ind w:left="0"/>
              <w:jc w:val="left"/>
              <w:rPr>
                <w:rFonts w:ascii="Trebuchet MS" w:hAnsi="Trebuchet MS"/>
                <w:sz w:val="20"/>
                <w:szCs w:val="20"/>
              </w:rPr>
            </w:pPr>
            <w:r w:rsidRPr="008E7BA3">
              <w:rPr>
                <w:rFonts w:ascii="Trebuchet MS" w:hAnsi="Trebuchet MS"/>
                <w:sz w:val="20"/>
                <w:szCs w:val="20"/>
              </w:rPr>
              <w:t>Klik tombol Simpan</w:t>
            </w:r>
          </w:p>
        </w:tc>
        <w:tc>
          <w:tcPr>
            <w:tcW w:w="4320" w:type="dxa"/>
            <w:tcBorders>
              <w:top w:val="nil"/>
              <w:left w:val="nil"/>
              <w:bottom w:val="single" w:sz="8" w:space="0" w:color="auto"/>
              <w:right w:val="single" w:sz="8" w:space="0" w:color="auto"/>
            </w:tcBorders>
            <w:shd w:val="clear" w:color="auto" w:fill="auto"/>
            <w:hideMark/>
          </w:tcPr>
          <w:p w:rsidR="008E7BA3" w:rsidRPr="008E7BA3" w:rsidRDefault="008E7BA3" w:rsidP="008E7BA3">
            <w:pPr>
              <w:spacing w:before="0" w:after="0"/>
              <w:ind w:left="0"/>
              <w:rPr>
                <w:rFonts w:ascii="Trebuchet MS" w:hAnsi="Trebuchet MS"/>
                <w:sz w:val="20"/>
                <w:szCs w:val="20"/>
              </w:rPr>
            </w:pPr>
            <w:r w:rsidRPr="008E7BA3">
              <w:rPr>
                <w:rFonts w:ascii="Trebuchet MS" w:hAnsi="Trebuchet MS"/>
                <w:sz w:val="20"/>
                <w:szCs w:val="20"/>
              </w:rPr>
              <w:t>Akan menampilkan box confirm (Y/N) untuk menyimpan data. Bila data berhasil disimpan, windows tertutup secara otomatis</w:t>
            </w:r>
          </w:p>
        </w:tc>
      </w:tr>
      <w:tr w:rsidR="008E7BA3" w:rsidRPr="008E7BA3" w:rsidTr="00166822">
        <w:trPr>
          <w:trHeight w:val="979"/>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8E7BA3" w:rsidRPr="008E7BA3" w:rsidRDefault="008E7BA3" w:rsidP="008E7BA3">
            <w:pPr>
              <w:spacing w:before="0" w:after="0"/>
              <w:ind w:left="0"/>
              <w:jc w:val="left"/>
              <w:rPr>
                <w:rFonts w:ascii="Trebuchet MS" w:hAnsi="Trebuchet MS"/>
                <w:sz w:val="20"/>
                <w:szCs w:val="20"/>
              </w:rPr>
            </w:pPr>
            <w:r w:rsidRPr="008E7BA3">
              <w:rPr>
                <w:rFonts w:ascii="Trebuchet MS" w:hAnsi="Trebuchet MS"/>
                <w:sz w:val="20"/>
                <w:szCs w:val="20"/>
              </w:rPr>
              <w:t>Klik tombol Batal</w:t>
            </w:r>
          </w:p>
        </w:tc>
        <w:tc>
          <w:tcPr>
            <w:tcW w:w="4320" w:type="dxa"/>
            <w:tcBorders>
              <w:top w:val="nil"/>
              <w:left w:val="nil"/>
              <w:bottom w:val="single" w:sz="8" w:space="0" w:color="auto"/>
              <w:right w:val="single" w:sz="8" w:space="0" w:color="auto"/>
            </w:tcBorders>
            <w:shd w:val="clear" w:color="auto" w:fill="auto"/>
            <w:hideMark/>
          </w:tcPr>
          <w:p w:rsidR="008E7BA3" w:rsidRPr="008E7BA3" w:rsidRDefault="008E7BA3" w:rsidP="008E7BA3">
            <w:pPr>
              <w:spacing w:before="0" w:after="0"/>
              <w:ind w:left="0"/>
              <w:rPr>
                <w:rFonts w:ascii="Trebuchet MS" w:hAnsi="Trebuchet MS"/>
                <w:sz w:val="20"/>
                <w:szCs w:val="20"/>
              </w:rPr>
            </w:pPr>
            <w:r w:rsidRPr="008E7BA3">
              <w:rPr>
                <w:rFonts w:ascii="Trebuchet MS" w:hAnsi="Trebuchet MS"/>
                <w:sz w:val="20"/>
                <w:szCs w:val="20"/>
              </w:rPr>
              <w:t>Akan menampilkan box confirm (Y/N) untuk membatalkan penyimpanan data. Bila data berhasil dibatalkan, windows tertutup secara otomatis</w:t>
            </w:r>
          </w:p>
        </w:tc>
      </w:tr>
      <w:tr w:rsidR="008E7BA3" w:rsidRPr="008E7BA3" w:rsidTr="007F0F58">
        <w:trPr>
          <w:trHeight w:val="300"/>
        </w:trPr>
        <w:tc>
          <w:tcPr>
            <w:tcW w:w="1890" w:type="dxa"/>
            <w:tcBorders>
              <w:top w:val="nil"/>
              <w:left w:val="nil"/>
              <w:bottom w:val="nil"/>
              <w:right w:val="nil"/>
            </w:tcBorders>
            <w:shd w:val="clear" w:color="auto" w:fill="auto"/>
            <w:hideMark/>
          </w:tcPr>
          <w:p w:rsidR="008E7BA3" w:rsidRPr="008E7BA3" w:rsidRDefault="008E7BA3" w:rsidP="008E7BA3">
            <w:pPr>
              <w:spacing w:before="0" w:after="0"/>
              <w:ind w:left="0"/>
              <w:rPr>
                <w:rFonts w:ascii="Trebuchet MS" w:hAnsi="Trebuchet MS"/>
                <w:sz w:val="20"/>
                <w:szCs w:val="20"/>
              </w:rPr>
            </w:pPr>
          </w:p>
        </w:tc>
        <w:tc>
          <w:tcPr>
            <w:tcW w:w="2430" w:type="dxa"/>
            <w:tcBorders>
              <w:top w:val="nil"/>
              <w:left w:val="nil"/>
              <w:bottom w:val="nil"/>
              <w:right w:val="nil"/>
            </w:tcBorders>
            <w:shd w:val="clear" w:color="auto" w:fill="auto"/>
            <w:hideMark/>
          </w:tcPr>
          <w:p w:rsidR="008E7BA3" w:rsidRPr="008E7BA3" w:rsidRDefault="008E7BA3" w:rsidP="008E7BA3">
            <w:pPr>
              <w:spacing w:before="0" w:after="0"/>
              <w:ind w:left="0"/>
              <w:jc w:val="left"/>
              <w:rPr>
                <w:sz w:val="20"/>
                <w:szCs w:val="20"/>
              </w:rPr>
            </w:pPr>
          </w:p>
        </w:tc>
        <w:tc>
          <w:tcPr>
            <w:tcW w:w="4320" w:type="dxa"/>
            <w:tcBorders>
              <w:top w:val="nil"/>
              <w:left w:val="nil"/>
              <w:bottom w:val="nil"/>
              <w:right w:val="nil"/>
            </w:tcBorders>
            <w:shd w:val="clear" w:color="auto" w:fill="auto"/>
            <w:hideMark/>
          </w:tcPr>
          <w:p w:rsidR="008E7BA3" w:rsidRPr="008E7BA3" w:rsidRDefault="008E7BA3" w:rsidP="008E7BA3">
            <w:pPr>
              <w:spacing w:before="0" w:after="0"/>
              <w:ind w:left="0"/>
              <w:jc w:val="left"/>
              <w:rPr>
                <w:sz w:val="20"/>
                <w:szCs w:val="20"/>
              </w:rPr>
            </w:pPr>
          </w:p>
        </w:tc>
      </w:tr>
      <w:tr w:rsidR="008E7BA3" w:rsidRPr="008E7BA3" w:rsidTr="007F0F58">
        <w:trPr>
          <w:trHeight w:val="315"/>
        </w:trPr>
        <w:tc>
          <w:tcPr>
            <w:tcW w:w="1890" w:type="dxa"/>
            <w:tcBorders>
              <w:top w:val="nil"/>
              <w:left w:val="nil"/>
              <w:bottom w:val="nil"/>
              <w:right w:val="nil"/>
            </w:tcBorders>
            <w:shd w:val="clear" w:color="auto" w:fill="auto"/>
            <w:noWrap/>
            <w:hideMark/>
          </w:tcPr>
          <w:p w:rsidR="008E7BA3" w:rsidRPr="008E7BA3" w:rsidRDefault="008E7BA3" w:rsidP="008E7BA3">
            <w:pPr>
              <w:spacing w:before="0" w:after="0"/>
              <w:ind w:left="0"/>
              <w:rPr>
                <w:sz w:val="20"/>
                <w:szCs w:val="20"/>
              </w:rPr>
            </w:pPr>
          </w:p>
        </w:tc>
        <w:tc>
          <w:tcPr>
            <w:tcW w:w="2430" w:type="dxa"/>
            <w:tcBorders>
              <w:top w:val="nil"/>
              <w:left w:val="nil"/>
              <w:bottom w:val="nil"/>
              <w:right w:val="nil"/>
            </w:tcBorders>
            <w:shd w:val="clear" w:color="auto" w:fill="auto"/>
            <w:noWrap/>
            <w:hideMark/>
          </w:tcPr>
          <w:p w:rsidR="008E7BA3" w:rsidRPr="008E7BA3" w:rsidRDefault="008E7BA3" w:rsidP="008E7BA3">
            <w:pPr>
              <w:spacing w:before="0" w:after="0"/>
              <w:ind w:left="0"/>
              <w:rPr>
                <w:sz w:val="20"/>
                <w:szCs w:val="20"/>
              </w:rPr>
            </w:pPr>
          </w:p>
        </w:tc>
        <w:tc>
          <w:tcPr>
            <w:tcW w:w="4320" w:type="dxa"/>
            <w:tcBorders>
              <w:top w:val="nil"/>
              <w:left w:val="nil"/>
              <w:bottom w:val="nil"/>
              <w:right w:val="nil"/>
            </w:tcBorders>
            <w:shd w:val="clear" w:color="auto" w:fill="auto"/>
            <w:noWrap/>
            <w:hideMark/>
          </w:tcPr>
          <w:p w:rsidR="008E7BA3" w:rsidRPr="008E7BA3" w:rsidRDefault="008E7BA3" w:rsidP="008E7BA3">
            <w:pPr>
              <w:spacing w:before="0" w:after="0"/>
              <w:ind w:left="0"/>
              <w:jc w:val="left"/>
              <w:rPr>
                <w:sz w:val="20"/>
                <w:szCs w:val="20"/>
              </w:rPr>
            </w:pPr>
          </w:p>
        </w:tc>
      </w:tr>
      <w:tr w:rsidR="008E7BA3" w:rsidRPr="008E7BA3" w:rsidTr="007F0F58">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8E7BA3" w:rsidRPr="008E7BA3" w:rsidRDefault="008E7BA3" w:rsidP="008E7BA3">
            <w:pPr>
              <w:spacing w:before="0" w:after="0"/>
              <w:ind w:left="0"/>
              <w:rPr>
                <w:rFonts w:ascii="Trebuchet MS" w:hAnsi="Trebuchet MS"/>
                <w:sz w:val="20"/>
                <w:szCs w:val="20"/>
              </w:rPr>
            </w:pPr>
            <w:r w:rsidRPr="008E7BA3">
              <w:rPr>
                <w:rFonts w:ascii="Trebuchet MS" w:hAnsi="Trebuchet MS"/>
                <w:sz w:val="20"/>
              </w:rPr>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8E7BA3" w:rsidRPr="008E7BA3" w:rsidRDefault="008E7BA3" w:rsidP="008E7BA3">
            <w:pPr>
              <w:spacing w:before="0" w:after="0"/>
              <w:ind w:left="0"/>
              <w:jc w:val="left"/>
              <w:rPr>
                <w:rFonts w:ascii="Trebuchet MS" w:hAnsi="Trebuchet MS"/>
                <w:sz w:val="20"/>
                <w:szCs w:val="20"/>
              </w:rPr>
            </w:pPr>
            <w:r w:rsidRPr="008E7BA3">
              <w:rPr>
                <w:rFonts w:ascii="Trebuchet MS" w:hAnsi="Trebuchet MS"/>
                <w:sz w:val="20"/>
                <w:szCs w:val="20"/>
              </w:rPr>
              <w:t>Daftar Cost Center Akses PR</w:t>
            </w:r>
          </w:p>
        </w:tc>
      </w:tr>
      <w:tr w:rsidR="008E7BA3" w:rsidRPr="008E7BA3" w:rsidTr="00166822">
        <w:trPr>
          <w:trHeight w:val="538"/>
        </w:trPr>
        <w:tc>
          <w:tcPr>
            <w:tcW w:w="1890" w:type="dxa"/>
            <w:tcBorders>
              <w:top w:val="nil"/>
              <w:left w:val="single" w:sz="8" w:space="0" w:color="auto"/>
              <w:bottom w:val="single" w:sz="8" w:space="0" w:color="auto"/>
              <w:right w:val="single" w:sz="8" w:space="0" w:color="auto"/>
            </w:tcBorders>
            <w:shd w:val="clear" w:color="000000" w:fill="F2F2F2"/>
            <w:hideMark/>
          </w:tcPr>
          <w:p w:rsidR="008E7BA3" w:rsidRPr="008E7BA3" w:rsidRDefault="008E7BA3" w:rsidP="008E7BA3">
            <w:pPr>
              <w:spacing w:before="0" w:after="0"/>
              <w:ind w:left="0"/>
              <w:rPr>
                <w:rFonts w:ascii="Trebuchet MS" w:hAnsi="Trebuchet MS"/>
                <w:sz w:val="20"/>
                <w:szCs w:val="20"/>
              </w:rPr>
            </w:pPr>
            <w:r w:rsidRPr="008E7BA3">
              <w:rPr>
                <w:rFonts w:ascii="Trebuchet MS" w:hAnsi="Trebuchet MS"/>
                <w:sz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8E7BA3" w:rsidRPr="008E7BA3" w:rsidRDefault="008E7BA3" w:rsidP="008E7BA3">
            <w:pPr>
              <w:spacing w:before="0" w:after="0"/>
              <w:ind w:left="0"/>
              <w:rPr>
                <w:rFonts w:ascii="Trebuchet MS" w:hAnsi="Trebuchet MS"/>
                <w:sz w:val="20"/>
                <w:szCs w:val="20"/>
              </w:rPr>
            </w:pPr>
            <w:r w:rsidRPr="008E7BA3">
              <w:rPr>
                <w:rFonts w:ascii="Trebuchet MS" w:hAnsi="Trebuchet MS"/>
                <w:sz w:val="20"/>
                <w:szCs w:val="20"/>
                <w:lang w:val="de-DE"/>
              </w:rPr>
              <w:t>User membuka Daftar Branch Akses PR dan klik tombol cost center untuk memunculkan window Daftar Cost Center Akses PR</w:t>
            </w:r>
          </w:p>
        </w:tc>
      </w:tr>
      <w:tr w:rsidR="008E7BA3" w:rsidRPr="008E7BA3" w:rsidTr="00166822">
        <w:trPr>
          <w:trHeight w:val="538"/>
        </w:trPr>
        <w:tc>
          <w:tcPr>
            <w:tcW w:w="1890" w:type="dxa"/>
            <w:tcBorders>
              <w:top w:val="nil"/>
              <w:left w:val="single" w:sz="8" w:space="0" w:color="auto"/>
              <w:bottom w:val="single" w:sz="8" w:space="0" w:color="auto"/>
              <w:right w:val="single" w:sz="8" w:space="0" w:color="auto"/>
            </w:tcBorders>
            <w:shd w:val="clear" w:color="000000" w:fill="F2F2F2"/>
            <w:hideMark/>
          </w:tcPr>
          <w:p w:rsidR="008E7BA3" w:rsidRPr="008E7BA3" w:rsidRDefault="008E7BA3" w:rsidP="008E7BA3">
            <w:pPr>
              <w:spacing w:before="0" w:after="0"/>
              <w:ind w:left="0"/>
              <w:rPr>
                <w:rFonts w:ascii="Trebuchet MS" w:hAnsi="Trebuchet MS"/>
                <w:sz w:val="20"/>
                <w:szCs w:val="20"/>
              </w:rPr>
            </w:pPr>
            <w:r w:rsidRPr="008E7BA3">
              <w:rPr>
                <w:rFonts w:ascii="Trebuchet MS" w:hAnsi="Trebuchet MS"/>
                <w:sz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8E7BA3" w:rsidRPr="008E7BA3" w:rsidRDefault="008E7BA3" w:rsidP="008E7BA3">
            <w:pPr>
              <w:spacing w:before="0" w:after="0"/>
              <w:ind w:left="0"/>
              <w:rPr>
                <w:rFonts w:ascii="Trebuchet MS" w:hAnsi="Trebuchet MS"/>
                <w:sz w:val="20"/>
                <w:szCs w:val="20"/>
              </w:rPr>
            </w:pPr>
            <w:r w:rsidRPr="008E7BA3">
              <w:rPr>
                <w:rFonts w:ascii="Trebuchet MS" w:hAnsi="Trebuchet MS"/>
                <w:sz w:val="20"/>
                <w:szCs w:val="20"/>
                <w:lang w:val="de-DE"/>
              </w:rPr>
              <w:t>Aplikasi akan menyimpan hasil inputan user dan kembali ke window Daftar Branch Akses PR</w:t>
            </w:r>
          </w:p>
        </w:tc>
      </w:tr>
      <w:tr w:rsidR="008E7BA3" w:rsidRPr="008E7BA3" w:rsidTr="007F0F58">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hideMark/>
          </w:tcPr>
          <w:p w:rsidR="008E7BA3" w:rsidRPr="008E7BA3" w:rsidRDefault="008E7BA3" w:rsidP="008E7BA3">
            <w:pPr>
              <w:spacing w:before="0" w:after="0"/>
              <w:ind w:left="0"/>
              <w:jc w:val="center"/>
              <w:rPr>
                <w:rFonts w:ascii="Trebuchet MS" w:hAnsi="Trebuchet MS"/>
                <w:sz w:val="20"/>
                <w:szCs w:val="20"/>
              </w:rPr>
            </w:pPr>
            <w:r w:rsidRPr="008E7BA3">
              <w:rPr>
                <w:rFonts w:ascii="Trebuchet MS" w:hAnsi="Trebuchet MS"/>
                <w:sz w:val="20"/>
              </w:rPr>
              <w:t>Aksi User</w:t>
            </w:r>
          </w:p>
        </w:tc>
        <w:tc>
          <w:tcPr>
            <w:tcW w:w="4320" w:type="dxa"/>
            <w:tcBorders>
              <w:top w:val="nil"/>
              <w:left w:val="nil"/>
              <w:bottom w:val="single" w:sz="8" w:space="0" w:color="auto"/>
              <w:right w:val="single" w:sz="8" w:space="0" w:color="auto"/>
            </w:tcBorders>
            <w:shd w:val="clear" w:color="000000" w:fill="F2F2F2"/>
            <w:hideMark/>
          </w:tcPr>
          <w:p w:rsidR="008E7BA3" w:rsidRPr="008E7BA3" w:rsidRDefault="008E7BA3" w:rsidP="008E7BA3">
            <w:pPr>
              <w:spacing w:before="0" w:after="0"/>
              <w:ind w:left="0"/>
              <w:rPr>
                <w:rFonts w:ascii="Trebuchet MS" w:hAnsi="Trebuchet MS"/>
                <w:sz w:val="20"/>
                <w:szCs w:val="20"/>
              </w:rPr>
            </w:pPr>
            <w:r w:rsidRPr="008E7BA3">
              <w:rPr>
                <w:rFonts w:ascii="Trebuchet MS" w:hAnsi="Trebuchet MS"/>
                <w:sz w:val="20"/>
              </w:rPr>
              <w:t>Reaksi Sistem</w:t>
            </w:r>
          </w:p>
        </w:tc>
      </w:tr>
      <w:tr w:rsidR="008E7BA3" w:rsidRPr="008E7BA3" w:rsidTr="00166822">
        <w:trPr>
          <w:trHeight w:val="952"/>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8E7BA3" w:rsidRPr="008E7BA3" w:rsidRDefault="008E7BA3" w:rsidP="008E7BA3">
            <w:pPr>
              <w:spacing w:before="0" w:after="0"/>
              <w:ind w:left="0"/>
              <w:jc w:val="left"/>
              <w:rPr>
                <w:rFonts w:ascii="Trebuchet MS" w:hAnsi="Trebuchet MS"/>
                <w:sz w:val="20"/>
                <w:szCs w:val="20"/>
              </w:rPr>
            </w:pPr>
            <w:r w:rsidRPr="008E7BA3">
              <w:rPr>
                <w:rFonts w:ascii="Trebuchet MS" w:hAnsi="Trebuchet MS"/>
                <w:sz w:val="20"/>
                <w:szCs w:val="20"/>
              </w:rPr>
              <w:t>Centang akses PR</w:t>
            </w:r>
          </w:p>
        </w:tc>
        <w:tc>
          <w:tcPr>
            <w:tcW w:w="4320" w:type="dxa"/>
            <w:tcBorders>
              <w:top w:val="nil"/>
              <w:left w:val="nil"/>
              <w:bottom w:val="single" w:sz="8" w:space="0" w:color="auto"/>
              <w:right w:val="single" w:sz="8" w:space="0" w:color="auto"/>
            </w:tcBorders>
            <w:shd w:val="clear" w:color="auto" w:fill="auto"/>
            <w:hideMark/>
          </w:tcPr>
          <w:p w:rsidR="008E7BA3" w:rsidRPr="008E7BA3" w:rsidRDefault="008E7BA3" w:rsidP="008E7BA3">
            <w:pPr>
              <w:spacing w:before="0" w:after="0"/>
              <w:ind w:left="0"/>
              <w:rPr>
                <w:rFonts w:ascii="Trebuchet MS" w:hAnsi="Trebuchet MS"/>
                <w:sz w:val="20"/>
                <w:szCs w:val="20"/>
              </w:rPr>
            </w:pPr>
            <w:r w:rsidRPr="008E7BA3">
              <w:rPr>
                <w:rFonts w:ascii="Trebuchet MS" w:hAnsi="Trebuchet MS"/>
                <w:sz w:val="20"/>
                <w:szCs w:val="20"/>
              </w:rPr>
              <w:t>Aplikasi akan mengubah flag akses PR dari Cost Center terpilih. Bila dicentang maka akses PR aktif, bila tidak dicentang maka tidak diberikan hak akses membuat PR</w:t>
            </w:r>
          </w:p>
        </w:tc>
      </w:tr>
      <w:tr w:rsidR="008E7BA3" w:rsidRPr="008E7BA3" w:rsidTr="00166822">
        <w:trPr>
          <w:trHeight w:val="799"/>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8E7BA3" w:rsidRPr="008E7BA3" w:rsidRDefault="008E7BA3" w:rsidP="008E7BA3">
            <w:pPr>
              <w:spacing w:before="0" w:after="0"/>
              <w:ind w:left="0"/>
              <w:jc w:val="left"/>
              <w:rPr>
                <w:rFonts w:ascii="Trebuchet MS" w:hAnsi="Trebuchet MS"/>
                <w:sz w:val="20"/>
                <w:szCs w:val="20"/>
              </w:rPr>
            </w:pPr>
            <w:r w:rsidRPr="008E7BA3">
              <w:rPr>
                <w:rFonts w:ascii="Trebuchet MS" w:hAnsi="Trebuchet MS"/>
                <w:sz w:val="20"/>
                <w:szCs w:val="20"/>
              </w:rPr>
              <w:t>Klik tombol edit dalam grid cost center</w:t>
            </w:r>
          </w:p>
        </w:tc>
        <w:tc>
          <w:tcPr>
            <w:tcW w:w="4320" w:type="dxa"/>
            <w:tcBorders>
              <w:top w:val="nil"/>
              <w:left w:val="nil"/>
              <w:bottom w:val="single" w:sz="8" w:space="0" w:color="auto"/>
              <w:right w:val="single" w:sz="8" w:space="0" w:color="auto"/>
            </w:tcBorders>
            <w:shd w:val="clear" w:color="auto" w:fill="auto"/>
            <w:hideMark/>
          </w:tcPr>
          <w:p w:rsidR="008E7BA3" w:rsidRPr="008E7BA3" w:rsidRDefault="008E7BA3" w:rsidP="008E7BA3">
            <w:pPr>
              <w:spacing w:before="0" w:after="0"/>
              <w:ind w:left="0"/>
              <w:rPr>
                <w:rFonts w:ascii="Trebuchet MS" w:hAnsi="Trebuchet MS"/>
                <w:sz w:val="20"/>
                <w:szCs w:val="20"/>
              </w:rPr>
            </w:pPr>
            <w:r w:rsidRPr="008E7BA3">
              <w:rPr>
                <w:rFonts w:ascii="Trebuchet MS" w:hAnsi="Trebuchet MS"/>
                <w:sz w:val="20"/>
                <w:szCs w:val="20"/>
              </w:rPr>
              <w:t>Muncul popup Detail Cost Ceter (gambar 3-8) untuk mengubah akses PR dari  cost center yang dipilih</w:t>
            </w:r>
          </w:p>
        </w:tc>
      </w:tr>
      <w:tr w:rsidR="008E7BA3" w:rsidRPr="008E7BA3" w:rsidTr="00166822">
        <w:trPr>
          <w:trHeight w:val="772"/>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8E7BA3" w:rsidRPr="008E7BA3" w:rsidRDefault="008E7BA3" w:rsidP="008E7BA3">
            <w:pPr>
              <w:spacing w:before="0" w:after="0"/>
              <w:ind w:left="0"/>
              <w:jc w:val="left"/>
              <w:rPr>
                <w:rFonts w:ascii="Trebuchet MS" w:hAnsi="Trebuchet MS"/>
                <w:sz w:val="20"/>
                <w:szCs w:val="20"/>
              </w:rPr>
            </w:pPr>
            <w:r w:rsidRPr="008E7BA3">
              <w:rPr>
                <w:rFonts w:ascii="Trebuchet MS" w:hAnsi="Trebuchet MS"/>
                <w:sz w:val="20"/>
                <w:szCs w:val="20"/>
              </w:rPr>
              <w:t>Klik tombol deviasi dalam grid cost center</w:t>
            </w:r>
          </w:p>
        </w:tc>
        <w:tc>
          <w:tcPr>
            <w:tcW w:w="4320" w:type="dxa"/>
            <w:tcBorders>
              <w:top w:val="nil"/>
              <w:left w:val="nil"/>
              <w:bottom w:val="single" w:sz="8" w:space="0" w:color="auto"/>
              <w:right w:val="single" w:sz="8" w:space="0" w:color="auto"/>
            </w:tcBorders>
            <w:shd w:val="clear" w:color="auto" w:fill="auto"/>
            <w:hideMark/>
          </w:tcPr>
          <w:p w:rsidR="008E7BA3" w:rsidRPr="008E7BA3" w:rsidRDefault="008E7BA3" w:rsidP="008E7BA3">
            <w:pPr>
              <w:spacing w:before="0" w:after="0"/>
              <w:ind w:left="0"/>
              <w:rPr>
                <w:rFonts w:ascii="Trebuchet MS" w:hAnsi="Trebuchet MS"/>
                <w:sz w:val="20"/>
                <w:szCs w:val="20"/>
              </w:rPr>
            </w:pPr>
            <w:r w:rsidRPr="008E7BA3">
              <w:rPr>
                <w:rFonts w:ascii="Trebuchet MS" w:hAnsi="Trebuchet MS"/>
                <w:sz w:val="20"/>
                <w:szCs w:val="20"/>
              </w:rPr>
              <w:t>Muncul popup Daftar Deviasi Akses PR (gambar 3-9) untuk melihat atau membuat deviasi dari cost center terpilih</w:t>
            </w:r>
          </w:p>
        </w:tc>
      </w:tr>
      <w:tr w:rsidR="008E7BA3" w:rsidRPr="008E7BA3" w:rsidTr="00166822">
        <w:trPr>
          <w:trHeight w:val="529"/>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8E7BA3" w:rsidRPr="008E7BA3" w:rsidRDefault="008E7BA3" w:rsidP="008E7BA3">
            <w:pPr>
              <w:spacing w:before="0" w:after="0"/>
              <w:ind w:left="0"/>
              <w:jc w:val="left"/>
              <w:rPr>
                <w:rFonts w:ascii="Trebuchet MS" w:hAnsi="Trebuchet MS"/>
                <w:sz w:val="20"/>
                <w:szCs w:val="20"/>
              </w:rPr>
            </w:pPr>
            <w:r w:rsidRPr="008E7BA3">
              <w:rPr>
                <w:rFonts w:ascii="Trebuchet MS" w:hAnsi="Trebuchet MS"/>
                <w:sz w:val="20"/>
                <w:szCs w:val="20"/>
              </w:rPr>
              <w:lastRenderedPageBreak/>
              <w:t>Klik tombol Simpan</w:t>
            </w:r>
          </w:p>
        </w:tc>
        <w:tc>
          <w:tcPr>
            <w:tcW w:w="4320" w:type="dxa"/>
            <w:tcBorders>
              <w:top w:val="nil"/>
              <w:left w:val="nil"/>
              <w:bottom w:val="single" w:sz="8" w:space="0" w:color="auto"/>
              <w:right w:val="single" w:sz="8" w:space="0" w:color="auto"/>
            </w:tcBorders>
            <w:shd w:val="clear" w:color="auto" w:fill="auto"/>
            <w:hideMark/>
          </w:tcPr>
          <w:p w:rsidR="008E7BA3" w:rsidRPr="008E7BA3" w:rsidRDefault="008E7BA3" w:rsidP="008E7BA3">
            <w:pPr>
              <w:spacing w:before="0" w:after="0"/>
              <w:ind w:left="0"/>
              <w:rPr>
                <w:rFonts w:ascii="Trebuchet MS" w:hAnsi="Trebuchet MS"/>
                <w:sz w:val="20"/>
                <w:szCs w:val="20"/>
              </w:rPr>
            </w:pPr>
            <w:r w:rsidRPr="008E7BA3">
              <w:rPr>
                <w:rFonts w:ascii="Trebuchet MS" w:hAnsi="Trebuchet MS"/>
                <w:sz w:val="20"/>
                <w:szCs w:val="20"/>
              </w:rPr>
              <w:t>Aplikasi akan menyimpan hasil inputan lalu kembali ke window sebelumnya.</w:t>
            </w:r>
          </w:p>
        </w:tc>
      </w:tr>
      <w:tr w:rsidR="008E7BA3" w:rsidRPr="008E7BA3" w:rsidTr="00166822">
        <w:trPr>
          <w:trHeight w:val="52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8E7BA3" w:rsidRPr="008E7BA3" w:rsidRDefault="008E7BA3" w:rsidP="008E7BA3">
            <w:pPr>
              <w:spacing w:before="0" w:after="0"/>
              <w:ind w:left="0"/>
              <w:jc w:val="left"/>
              <w:rPr>
                <w:rFonts w:ascii="Trebuchet MS" w:hAnsi="Trebuchet MS"/>
                <w:sz w:val="20"/>
                <w:szCs w:val="20"/>
              </w:rPr>
            </w:pPr>
            <w:r w:rsidRPr="008E7BA3">
              <w:rPr>
                <w:rFonts w:ascii="Trebuchet MS" w:hAnsi="Trebuchet MS"/>
                <w:sz w:val="20"/>
                <w:szCs w:val="20"/>
              </w:rPr>
              <w:t>Klik tombol Batal</w:t>
            </w:r>
          </w:p>
        </w:tc>
        <w:tc>
          <w:tcPr>
            <w:tcW w:w="4320" w:type="dxa"/>
            <w:tcBorders>
              <w:top w:val="nil"/>
              <w:left w:val="nil"/>
              <w:bottom w:val="single" w:sz="8" w:space="0" w:color="auto"/>
              <w:right w:val="single" w:sz="8" w:space="0" w:color="auto"/>
            </w:tcBorders>
            <w:shd w:val="clear" w:color="auto" w:fill="auto"/>
            <w:hideMark/>
          </w:tcPr>
          <w:p w:rsidR="008E7BA3" w:rsidRPr="008E7BA3" w:rsidRDefault="008E7BA3" w:rsidP="008E7BA3">
            <w:pPr>
              <w:spacing w:before="0" w:after="0"/>
              <w:ind w:left="0"/>
              <w:jc w:val="left"/>
              <w:rPr>
                <w:rFonts w:ascii="Trebuchet MS" w:hAnsi="Trebuchet MS"/>
                <w:sz w:val="20"/>
                <w:szCs w:val="20"/>
              </w:rPr>
            </w:pPr>
            <w:r w:rsidRPr="008E7BA3">
              <w:rPr>
                <w:rFonts w:ascii="Trebuchet MS" w:hAnsi="Trebuchet MS"/>
                <w:sz w:val="20"/>
                <w:szCs w:val="20"/>
              </w:rPr>
              <w:t>Windows akan tertutup. Bila ada perubahan akses PR, dianggap membatalkan perubahan.</w:t>
            </w:r>
          </w:p>
        </w:tc>
      </w:tr>
      <w:tr w:rsidR="008E7BA3" w:rsidRPr="008E7BA3" w:rsidTr="00166822">
        <w:trPr>
          <w:trHeight w:val="43"/>
        </w:trPr>
        <w:tc>
          <w:tcPr>
            <w:tcW w:w="1890" w:type="dxa"/>
            <w:tcBorders>
              <w:top w:val="nil"/>
              <w:left w:val="nil"/>
              <w:bottom w:val="nil"/>
              <w:right w:val="nil"/>
            </w:tcBorders>
            <w:shd w:val="clear" w:color="auto" w:fill="auto"/>
            <w:hideMark/>
          </w:tcPr>
          <w:p w:rsidR="008E7BA3" w:rsidRPr="008E7BA3" w:rsidRDefault="008E7BA3" w:rsidP="008E7BA3">
            <w:pPr>
              <w:spacing w:before="0" w:after="0"/>
              <w:ind w:left="0"/>
              <w:jc w:val="left"/>
              <w:rPr>
                <w:rFonts w:ascii="Trebuchet MS" w:hAnsi="Trebuchet MS"/>
                <w:sz w:val="20"/>
                <w:szCs w:val="20"/>
              </w:rPr>
            </w:pPr>
          </w:p>
        </w:tc>
        <w:tc>
          <w:tcPr>
            <w:tcW w:w="2430" w:type="dxa"/>
            <w:tcBorders>
              <w:top w:val="nil"/>
              <w:left w:val="nil"/>
              <w:bottom w:val="nil"/>
              <w:right w:val="nil"/>
            </w:tcBorders>
            <w:shd w:val="clear" w:color="auto" w:fill="auto"/>
            <w:hideMark/>
          </w:tcPr>
          <w:p w:rsidR="008E7BA3" w:rsidRPr="008E7BA3" w:rsidRDefault="008E7BA3" w:rsidP="008E7BA3">
            <w:pPr>
              <w:spacing w:before="0" w:after="0"/>
              <w:ind w:left="0"/>
              <w:jc w:val="left"/>
              <w:rPr>
                <w:sz w:val="20"/>
                <w:szCs w:val="20"/>
              </w:rPr>
            </w:pPr>
          </w:p>
        </w:tc>
        <w:tc>
          <w:tcPr>
            <w:tcW w:w="4320" w:type="dxa"/>
            <w:tcBorders>
              <w:top w:val="nil"/>
              <w:left w:val="nil"/>
              <w:bottom w:val="nil"/>
              <w:right w:val="nil"/>
            </w:tcBorders>
            <w:shd w:val="clear" w:color="auto" w:fill="auto"/>
            <w:hideMark/>
          </w:tcPr>
          <w:p w:rsidR="008E7BA3" w:rsidRPr="008E7BA3" w:rsidRDefault="008E7BA3" w:rsidP="008E7BA3">
            <w:pPr>
              <w:spacing w:before="0" w:after="0"/>
              <w:ind w:left="0"/>
              <w:jc w:val="left"/>
              <w:rPr>
                <w:sz w:val="20"/>
                <w:szCs w:val="20"/>
              </w:rPr>
            </w:pPr>
          </w:p>
        </w:tc>
      </w:tr>
      <w:tr w:rsidR="008E7BA3" w:rsidRPr="008E7BA3" w:rsidTr="007F0F58">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8E7BA3" w:rsidRPr="008E7BA3" w:rsidRDefault="008E7BA3" w:rsidP="008E7BA3">
            <w:pPr>
              <w:spacing w:before="0" w:after="0"/>
              <w:ind w:left="0"/>
              <w:rPr>
                <w:rFonts w:ascii="Trebuchet MS" w:hAnsi="Trebuchet MS"/>
                <w:sz w:val="20"/>
                <w:szCs w:val="20"/>
              </w:rPr>
            </w:pPr>
            <w:r w:rsidRPr="008E7BA3">
              <w:rPr>
                <w:rFonts w:ascii="Trebuchet MS" w:hAnsi="Trebuchet MS"/>
                <w:sz w:val="20"/>
              </w:rPr>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8E7BA3" w:rsidRPr="008E7BA3" w:rsidRDefault="008E7BA3" w:rsidP="008E7BA3">
            <w:pPr>
              <w:spacing w:before="0" w:after="0"/>
              <w:ind w:left="0"/>
              <w:jc w:val="left"/>
              <w:rPr>
                <w:rFonts w:ascii="Trebuchet MS" w:hAnsi="Trebuchet MS"/>
                <w:sz w:val="20"/>
                <w:szCs w:val="20"/>
              </w:rPr>
            </w:pPr>
            <w:r w:rsidRPr="008E7BA3">
              <w:rPr>
                <w:rFonts w:ascii="Trebuchet MS" w:hAnsi="Trebuchet MS"/>
                <w:sz w:val="20"/>
                <w:szCs w:val="20"/>
              </w:rPr>
              <w:t>Detail Cost Center Akses PR</w:t>
            </w:r>
          </w:p>
        </w:tc>
      </w:tr>
      <w:tr w:rsidR="008E7BA3" w:rsidRPr="008E7BA3" w:rsidTr="00166822">
        <w:trPr>
          <w:trHeight w:val="493"/>
        </w:trPr>
        <w:tc>
          <w:tcPr>
            <w:tcW w:w="1890" w:type="dxa"/>
            <w:tcBorders>
              <w:top w:val="nil"/>
              <w:left w:val="single" w:sz="8" w:space="0" w:color="auto"/>
              <w:bottom w:val="single" w:sz="8" w:space="0" w:color="auto"/>
              <w:right w:val="single" w:sz="8" w:space="0" w:color="auto"/>
            </w:tcBorders>
            <w:shd w:val="clear" w:color="000000" w:fill="F2F2F2"/>
            <w:hideMark/>
          </w:tcPr>
          <w:p w:rsidR="008E7BA3" w:rsidRPr="008E7BA3" w:rsidRDefault="008E7BA3" w:rsidP="008E7BA3">
            <w:pPr>
              <w:spacing w:before="0" w:after="0"/>
              <w:ind w:left="0"/>
              <w:rPr>
                <w:rFonts w:ascii="Trebuchet MS" w:hAnsi="Trebuchet MS"/>
                <w:sz w:val="20"/>
                <w:szCs w:val="20"/>
              </w:rPr>
            </w:pPr>
            <w:r w:rsidRPr="008E7BA3">
              <w:rPr>
                <w:rFonts w:ascii="Trebuchet MS" w:hAnsi="Trebuchet MS"/>
                <w:sz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8E7BA3" w:rsidRPr="008E7BA3" w:rsidRDefault="008E7BA3" w:rsidP="008E7BA3">
            <w:pPr>
              <w:spacing w:before="0" w:after="0"/>
              <w:ind w:left="0"/>
              <w:rPr>
                <w:rFonts w:ascii="Trebuchet MS" w:hAnsi="Trebuchet MS"/>
                <w:sz w:val="20"/>
                <w:szCs w:val="20"/>
              </w:rPr>
            </w:pPr>
            <w:r w:rsidRPr="008E7BA3">
              <w:rPr>
                <w:rFonts w:ascii="Trebuchet MS" w:hAnsi="Trebuchet MS"/>
                <w:sz w:val="20"/>
                <w:szCs w:val="20"/>
                <w:lang w:val="de-DE"/>
              </w:rPr>
              <w:t>User membuka Daftar Cost Center Akses PR dan klik tombol edit cost center untuk memunculkan window Detail Cost Center Akses PR</w:t>
            </w:r>
          </w:p>
        </w:tc>
      </w:tr>
      <w:tr w:rsidR="008E7BA3" w:rsidRPr="008E7BA3" w:rsidTr="00166822">
        <w:trPr>
          <w:trHeight w:val="529"/>
        </w:trPr>
        <w:tc>
          <w:tcPr>
            <w:tcW w:w="1890" w:type="dxa"/>
            <w:tcBorders>
              <w:top w:val="nil"/>
              <w:left w:val="single" w:sz="8" w:space="0" w:color="auto"/>
              <w:bottom w:val="single" w:sz="8" w:space="0" w:color="auto"/>
              <w:right w:val="single" w:sz="8" w:space="0" w:color="auto"/>
            </w:tcBorders>
            <w:shd w:val="clear" w:color="000000" w:fill="F2F2F2"/>
            <w:hideMark/>
          </w:tcPr>
          <w:p w:rsidR="008E7BA3" w:rsidRPr="008E7BA3" w:rsidRDefault="008E7BA3" w:rsidP="008E7BA3">
            <w:pPr>
              <w:spacing w:before="0" w:after="0"/>
              <w:ind w:left="0"/>
              <w:rPr>
                <w:rFonts w:ascii="Trebuchet MS" w:hAnsi="Trebuchet MS"/>
                <w:sz w:val="20"/>
                <w:szCs w:val="20"/>
              </w:rPr>
            </w:pPr>
            <w:r w:rsidRPr="008E7BA3">
              <w:rPr>
                <w:rFonts w:ascii="Trebuchet MS" w:hAnsi="Trebuchet MS"/>
                <w:sz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8E7BA3" w:rsidRPr="008E7BA3" w:rsidRDefault="008E7BA3" w:rsidP="008E7BA3">
            <w:pPr>
              <w:spacing w:before="0" w:after="0"/>
              <w:ind w:left="0"/>
              <w:rPr>
                <w:rFonts w:ascii="Trebuchet MS" w:hAnsi="Trebuchet MS"/>
                <w:sz w:val="20"/>
                <w:szCs w:val="20"/>
              </w:rPr>
            </w:pPr>
            <w:r w:rsidRPr="008E7BA3">
              <w:rPr>
                <w:rFonts w:ascii="Trebuchet MS" w:hAnsi="Trebuchet MS"/>
                <w:sz w:val="20"/>
                <w:szCs w:val="20"/>
                <w:lang w:val="de-DE"/>
              </w:rPr>
              <w:t>Aplikasi akan menyimpan hasil inputan user dan kembali ke window Daftar Cost Center Akses PR</w:t>
            </w:r>
          </w:p>
        </w:tc>
      </w:tr>
      <w:tr w:rsidR="008E7BA3" w:rsidRPr="008E7BA3" w:rsidTr="007F0F58">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hideMark/>
          </w:tcPr>
          <w:p w:rsidR="008E7BA3" w:rsidRPr="008E7BA3" w:rsidRDefault="008E7BA3" w:rsidP="008E7BA3">
            <w:pPr>
              <w:spacing w:before="0" w:after="0"/>
              <w:ind w:left="0"/>
              <w:jc w:val="center"/>
              <w:rPr>
                <w:rFonts w:ascii="Trebuchet MS" w:hAnsi="Trebuchet MS"/>
                <w:sz w:val="20"/>
                <w:szCs w:val="20"/>
              </w:rPr>
            </w:pPr>
            <w:r w:rsidRPr="008E7BA3">
              <w:rPr>
                <w:rFonts w:ascii="Trebuchet MS" w:hAnsi="Trebuchet MS"/>
                <w:sz w:val="20"/>
              </w:rPr>
              <w:t>Aksi User</w:t>
            </w:r>
          </w:p>
        </w:tc>
        <w:tc>
          <w:tcPr>
            <w:tcW w:w="4320" w:type="dxa"/>
            <w:tcBorders>
              <w:top w:val="nil"/>
              <w:left w:val="nil"/>
              <w:bottom w:val="single" w:sz="8" w:space="0" w:color="auto"/>
              <w:right w:val="single" w:sz="8" w:space="0" w:color="auto"/>
            </w:tcBorders>
            <w:shd w:val="clear" w:color="000000" w:fill="F2F2F2"/>
            <w:hideMark/>
          </w:tcPr>
          <w:p w:rsidR="008E7BA3" w:rsidRPr="008E7BA3" w:rsidRDefault="008E7BA3" w:rsidP="008E7BA3">
            <w:pPr>
              <w:spacing w:before="0" w:after="0"/>
              <w:ind w:left="0"/>
              <w:rPr>
                <w:rFonts w:ascii="Trebuchet MS" w:hAnsi="Trebuchet MS"/>
                <w:sz w:val="20"/>
                <w:szCs w:val="20"/>
              </w:rPr>
            </w:pPr>
            <w:r w:rsidRPr="008E7BA3">
              <w:rPr>
                <w:rFonts w:ascii="Trebuchet MS" w:hAnsi="Trebuchet MS"/>
                <w:sz w:val="20"/>
              </w:rPr>
              <w:t>Reaksi Sistem</w:t>
            </w:r>
          </w:p>
        </w:tc>
      </w:tr>
      <w:tr w:rsidR="008E7BA3" w:rsidRPr="008E7BA3" w:rsidTr="00166822">
        <w:trPr>
          <w:trHeight w:val="493"/>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8E7BA3" w:rsidRPr="008E7BA3" w:rsidRDefault="008E7BA3" w:rsidP="008E7BA3">
            <w:pPr>
              <w:spacing w:before="0" w:after="0"/>
              <w:ind w:left="0"/>
              <w:jc w:val="left"/>
              <w:rPr>
                <w:rFonts w:ascii="Trebuchet MS" w:hAnsi="Trebuchet MS"/>
                <w:sz w:val="20"/>
                <w:szCs w:val="20"/>
              </w:rPr>
            </w:pPr>
            <w:r w:rsidRPr="008E7BA3">
              <w:rPr>
                <w:rFonts w:ascii="Trebuchet MS" w:hAnsi="Trebuchet MS"/>
                <w:sz w:val="20"/>
                <w:szCs w:val="20"/>
              </w:rPr>
              <w:t>Input Max PR</w:t>
            </w:r>
          </w:p>
        </w:tc>
        <w:tc>
          <w:tcPr>
            <w:tcW w:w="4320" w:type="dxa"/>
            <w:tcBorders>
              <w:top w:val="nil"/>
              <w:left w:val="nil"/>
              <w:bottom w:val="single" w:sz="8" w:space="0" w:color="auto"/>
              <w:right w:val="single" w:sz="8" w:space="0" w:color="auto"/>
            </w:tcBorders>
            <w:shd w:val="clear" w:color="auto" w:fill="auto"/>
            <w:hideMark/>
          </w:tcPr>
          <w:p w:rsidR="008E7BA3" w:rsidRPr="008E7BA3" w:rsidRDefault="008E7BA3" w:rsidP="008E7BA3">
            <w:pPr>
              <w:spacing w:before="0" w:after="0"/>
              <w:ind w:left="0"/>
              <w:rPr>
                <w:rFonts w:ascii="Trebuchet MS" w:hAnsi="Trebuchet MS"/>
                <w:sz w:val="20"/>
                <w:szCs w:val="20"/>
              </w:rPr>
            </w:pPr>
            <w:r w:rsidRPr="008E7BA3">
              <w:rPr>
                <w:rFonts w:ascii="Trebuchet MS" w:hAnsi="Trebuchet MS"/>
                <w:sz w:val="20"/>
                <w:szCs w:val="20"/>
              </w:rPr>
              <w:t>Aplikasi akan mengubah maksimum PR untuk cost center terpilih</w:t>
            </w:r>
          </w:p>
        </w:tc>
      </w:tr>
      <w:tr w:rsidR="008E7BA3" w:rsidRPr="008E7BA3" w:rsidTr="00166822">
        <w:trPr>
          <w:trHeight w:val="79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8E7BA3" w:rsidRPr="008E7BA3" w:rsidRDefault="008E7BA3" w:rsidP="008E7BA3">
            <w:pPr>
              <w:spacing w:before="0" w:after="0"/>
              <w:ind w:left="0"/>
              <w:jc w:val="left"/>
              <w:rPr>
                <w:rFonts w:ascii="Trebuchet MS" w:hAnsi="Trebuchet MS"/>
                <w:sz w:val="20"/>
                <w:szCs w:val="20"/>
              </w:rPr>
            </w:pPr>
            <w:r w:rsidRPr="008E7BA3">
              <w:rPr>
                <w:rFonts w:ascii="Trebuchet MS" w:hAnsi="Trebuchet MS"/>
                <w:sz w:val="20"/>
                <w:szCs w:val="20"/>
              </w:rPr>
              <w:t>Klik tombol Kategori</w:t>
            </w:r>
          </w:p>
        </w:tc>
        <w:tc>
          <w:tcPr>
            <w:tcW w:w="4320" w:type="dxa"/>
            <w:tcBorders>
              <w:top w:val="nil"/>
              <w:left w:val="nil"/>
              <w:bottom w:val="single" w:sz="8" w:space="0" w:color="auto"/>
              <w:right w:val="single" w:sz="8" w:space="0" w:color="auto"/>
            </w:tcBorders>
            <w:shd w:val="clear" w:color="auto" w:fill="auto"/>
            <w:hideMark/>
          </w:tcPr>
          <w:p w:rsidR="008E7BA3" w:rsidRPr="008E7BA3" w:rsidRDefault="008E7BA3" w:rsidP="008E7BA3">
            <w:pPr>
              <w:spacing w:before="0" w:after="0"/>
              <w:ind w:left="0"/>
              <w:rPr>
                <w:rFonts w:ascii="Trebuchet MS" w:hAnsi="Trebuchet MS"/>
                <w:sz w:val="20"/>
                <w:szCs w:val="20"/>
              </w:rPr>
            </w:pPr>
            <w:r w:rsidRPr="008E7BA3">
              <w:rPr>
                <w:rFonts w:ascii="Trebuchet MS" w:hAnsi="Trebuchet MS"/>
                <w:sz w:val="20"/>
                <w:szCs w:val="20"/>
              </w:rPr>
              <w:t>Muncul popup windows Lookup Kategori (gambar 3-6) untuk seleksi kategori produk cost center</w:t>
            </w:r>
          </w:p>
        </w:tc>
      </w:tr>
      <w:tr w:rsidR="008E7BA3" w:rsidRPr="008E7BA3" w:rsidTr="00166822">
        <w:trPr>
          <w:trHeight w:val="682"/>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8E7BA3" w:rsidRPr="008E7BA3" w:rsidRDefault="008E7BA3" w:rsidP="008E7BA3">
            <w:pPr>
              <w:spacing w:before="0" w:after="0"/>
              <w:ind w:left="0"/>
              <w:jc w:val="left"/>
              <w:rPr>
                <w:rFonts w:ascii="Trebuchet MS" w:hAnsi="Trebuchet MS"/>
                <w:sz w:val="20"/>
                <w:szCs w:val="20"/>
              </w:rPr>
            </w:pPr>
            <w:r w:rsidRPr="008E7BA3">
              <w:rPr>
                <w:rFonts w:ascii="Trebuchet MS" w:hAnsi="Trebuchet MS"/>
                <w:sz w:val="20"/>
                <w:szCs w:val="20"/>
              </w:rPr>
              <w:t>Klik tombol Simpan</w:t>
            </w:r>
          </w:p>
        </w:tc>
        <w:tc>
          <w:tcPr>
            <w:tcW w:w="4320" w:type="dxa"/>
            <w:tcBorders>
              <w:top w:val="nil"/>
              <w:left w:val="nil"/>
              <w:bottom w:val="single" w:sz="8" w:space="0" w:color="auto"/>
              <w:right w:val="single" w:sz="8" w:space="0" w:color="auto"/>
            </w:tcBorders>
            <w:shd w:val="clear" w:color="auto" w:fill="auto"/>
            <w:hideMark/>
          </w:tcPr>
          <w:p w:rsidR="008E7BA3" w:rsidRPr="008E7BA3" w:rsidRDefault="008E7BA3" w:rsidP="008E7BA3">
            <w:pPr>
              <w:spacing w:before="0" w:after="0"/>
              <w:ind w:left="0"/>
              <w:rPr>
                <w:rFonts w:ascii="Trebuchet MS" w:hAnsi="Trebuchet MS"/>
                <w:sz w:val="20"/>
                <w:szCs w:val="20"/>
              </w:rPr>
            </w:pPr>
            <w:r w:rsidRPr="008E7BA3">
              <w:rPr>
                <w:rFonts w:ascii="Trebuchet MS" w:hAnsi="Trebuchet MS"/>
                <w:sz w:val="20"/>
                <w:szCs w:val="20"/>
              </w:rPr>
              <w:t>Aplikasi akan menyimpan hasil inputan lalu kembali ke window sebelumnya.</w:t>
            </w:r>
          </w:p>
        </w:tc>
      </w:tr>
      <w:tr w:rsidR="008E7BA3" w:rsidRPr="008E7BA3" w:rsidTr="00166822">
        <w:trPr>
          <w:trHeight w:val="583"/>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8E7BA3" w:rsidRPr="008E7BA3" w:rsidRDefault="008E7BA3" w:rsidP="008E7BA3">
            <w:pPr>
              <w:spacing w:before="0" w:after="0"/>
              <w:ind w:left="0"/>
              <w:jc w:val="left"/>
              <w:rPr>
                <w:rFonts w:ascii="Trebuchet MS" w:hAnsi="Trebuchet MS"/>
                <w:sz w:val="20"/>
                <w:szCs w:val="20"/>
              </w:rPr>
            </w:pPr>
            <w:r w:rsidRPr="008E7BA3">
              <w:rPr>
                <w:rFonts w:ascii="Trebuchet MS" w:hAnsi="Trebuchet MS"/>
                <w:sz w:val="20"/>
                <w:szCs w:val="20"/>
              </w:rPr>
              <w:t>Klik tombol Batal</w:t>
            </w:r>
          </w:p>
        </w:tc>
        <w:tc>
          <w:tcPr>
            <w:tcW w:w="4320" w:type="dxa"/>
            <w:tcBorders>
              <w:top w:val="nil"/>
              <w:left w:val="nil"/>
              <w:bottom w:val="single" w:sz="8" w:space="0" w:color="auto"/>
              <w:right w:val="single" w:sz="8" w:space="0" w:color="auto"/>
            </w:tcBorders>
            <w:shd w:val="clear" w:color="auto" w:fill="auto"/>
            <w:hideMark/>
          </w:tcPr>
          <w:p w:rsidR="008E7BA3" w:rsidRPr="008E7BA3" w:rsidRDefault="008E7BA3" w:rsidP="008E7BA3">
            <w:pPr>
              <w:spacing w:before="0" w:after="0"/>
              <w:ind w:left="0"/>
              <w:jc w:val="left"/>
              <w:rPr>
                <w:rFonts w:ascii="Trebuchet MS" w:hAnsi="Trebuchet MS"/>
                <w:sz w:val="20"/>
                <w:szCs w:val="20"/>
              </w:rPr>
            </w:pPr>
            <w:r w:rsidRPr="008E7BA3">
              <w:rPr>
                <w:rFonts w:ascii="Trebuchet MS" w:hAnsi="Trebuchet MS"/>
                <w:sz w:val="20"/>
                <w:szCs w:val="20"/>
              </w:rPr>
              <w:t>Windows akan tertutup. Bila ada perubahan akses PR, dianggap membatalkan perubahan.</w:t>
            </w:r>
          </w:p>
        </w:tc>
      </w:tr>
      <w:tr w:rsidR="008E7BA3" w:rsidRPr="008E7BA3" w:rsidTr="007F0F58">
        <w:trPr>
          <w:trHeight w:val="300"/>
        </w:trPr>
        <w:tc>
          <w:tcPr>
            <w:tcW w:w="1890" w:type="dxa"/>
            <w:tcBorders>
              <w:top w:val="nil"/>
              <w:left w:val="nil"/>
              <w:bottom w:val="nil"/>
              <w:right w:val="nil"/>
            </w:tcBorders>
            <w:shd w:val="clear" w:color="auto" w:fill="auto"/>
            <w:hideMark/>
          </w:tcPr>
          <w:p w:rsidR="008E7BA3" w:rsidRPr="008E7BA3" w:rsidRDefault="008E7BA3" w:rsidP="008E7BA3">
            <w:pPr>
              <w:spacing w:before="0" w:after="0"/>
              <w:ind w:left="0"/>
              <w:jc w:val="left"/>
              <w:rPr>
                <w:rFonts w:ascii="Trebuchet MS" w:hAnsi="Trebuchet MS"/>
                <w:sz w:val="20"/>
                <w:szCs w:val="20"/>
              </w:rPr>
            </w:pPr>
          </w:p>
        </w:tc>
        <w:tc>
          <w:tcPr>
            <w:tcW w:w="2430" w:type="dxa"/>
            <w:tcBorders>
              <w:top w:val="nil"/>
              <w:left w:val="nil"/>
              <w:bottom w:val="nil"/>
              <w:right w:val="nil"/>
            </w:tcBorders>
            <w:shd w:val="clear" w:color="auto" w:fill="auto"/>
            <w:hideMark/>
          </w:tcPr>
          <w:p w:rsidR="008E7BA3" w:rsidRPr="008E7BA3" w:rsidRDefault="008E7BA3" w:rsidP="008E7BA3">
            <w:pPr>
              <w:spacing w:before="0" w:after="0"/>
              <w:ind w:left="0"/>
              <w:jc w:val="left"/>
              <w:rPr>
                <w:sz w:val="20"/>
                <w:szCs w:val="20"/>
              </w:rPr>
            </w:pPr>
          </w:p>
        </w:tc>
        <w:tc>
          <w:tcPr>
            <w:tcW w:w="4320" w:type="dxa"/>
            <w:tcBorders>
              <w:top w:val="nil"/>
              <w:left w:val="nil"/>
              <w:bottom w:val="nil"/>
              <w:right w:val="nil"/>
            </w:tcBorders>
            <w:shd w:val="clear" w:color="auto" w:fill="auto"/>
            <w:hideMark/>
          </w:tcPr>
          <w:p w:rsidR="008E7BA3" w:rsidRPr="008E7BA3" w:rsidRDefault="008E7BA3" w:rsidP="008E7BA3">
            <w:pPr>
              <w:spacing w:before="0" w:after="0"/>
              <w:ind w:left="0"/>
              <w:jc w:val="left"/>
              <w:rPr>
                <w:sz w:val="20"/>
                <w:szCs w:val="20"/>
              </w:rPr>
            </w:pPr>
          </w:p>
        </w:tc>
      </w:tr>
      <w:tr w:rsidR="008E7BA3" w:rsidRPr="008E7BA3" w:rsidTr="007F0F58">
        <w:trPr>
          <w:trHeight w:val="315"/>
        </w:trPr>
        <w:tc>
          <w:tcPr>
            <w:tcW w:w="1890" w:type="dxa"/>
            <w:tcBorders>
              <w:top w:val="nil"/>
              <w:left w:val="nil"/>
              <w:bottom w:val="nil"/>
              <w:right w:val="nil"/>
            </w:tcBorders>
            <w:shd w:val="clear" w:color="auto" w:fill="auto"/>
            <w:hideMark/>
          </w:tcPr>
          <w:p w:rsidR="008E7BA3" w:rsidRPr="008E7BA3" w:rsidRDefault="008E7BA3" w:rsidP="008E7BA3">
            <w:pPr>
              <w:spacing w:before="0" w:after="0"/>
              <w:ind w:left="0"/>
              <w:jc w:val="left"/>
              <w:rPr>
                <w:sz w:val="20"/>
                <w:szCs w:val="20"/>
              </w:rPr>
            </w:pPr>
          </w:p>
        </w:tc>
        <w:tc>
          <w:tcPr>
            <w:tcW w:w="2430" w:type="dxa"/>
            <w:tcBorders>
              <w:top w:val="nil"/>
              <w:left w:val="nil"/>
              <w:bottom w:val="nil"/>
              <w:right w:val="nil"/>
            </w:tcBorders>
            <w:shd w:val="clear" w:color="auto" w:fill="auto"/>
            <w:hideMark/>
          </w:tcPr>
          <w:p w:rsidR="008E7BA3" w:rsidRPr="008E7BA3" w:rsidRDefault="008E7BA3" w:rsidP="008E7BA3">
            <w:pPr>
              <w:spacing w:before="0" w:after="0"/>
              <w:ind w:left="0"/>
              <w:jc w:val="left"/>
              <w:rPr>
                <w:sz w:val="20"/>
                <w:szCs w:val="20"/>
              </w:rPr>
            </w:pPr>
          </w:p>
        </w:tc>
        <w:tc>
          <w:tcPr>
            <w:tcW w:w="4320" w:type="dxa"/>
            <w:tcBorders>
              <w:top w:val="nil"/>
              <w:left w:val="nil"/>
              <w:bottom w:val="nil"/>
              <w:right w:val="nil"/>
            </w:tcBorders>
            <w:shd w:val="clear" w:color="auto" w:fill="auto"/>
            <w:hideMark/>
          </w:tcPr>
          <w:p w:rsidR="008E7BA3" w:rsidRPr="008E7BA3" w:rsidRDefault="008E7BA3" w:rsidP="008E7BA3">
            <w:pPr>
              <w:spacing w:before="0" w:after="0"/>
              <w:ind w:left="0"/>
              <w:jc w:val="left"/>
              <w:rPr>
                <w:sz w:val="20"/>
                <w:szCs w:val="20"/>
              </w:rPr>
            </w:pPr>
          </w:p>
        </w:tc>
      </w:tr>
      <w:tr w:rsidR="008E7BA3" w:rsidRPr="008E7BA3" w:rsidTr="007F0F58">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8E7BA3" w:rsidRPr="008E7BA3" w:rsidRDefault="008E7BA3" w:rsidP="008E7BA3">
            <w:pPr>
              <w:spacing w:before="0" w:after="0"/>
              <w:ind w:left="0"/>
              <w:rPr>
                <w:rFonts w:ascii="Trebuchet MS" w:hAnsi="Trebuchet MS"/>
                <w:sz w:val="20"/>
                <w:szCs w:val="20"/>
              </w:rPr>
            </w:pPr>
            <w:r w:rsidRPr="008E7BA3">
              <w:rPr>
                <w:rFonts w:ascii="Trebuchet MS" w:hAnsi="Trebuchet MS"/>
                <w:sz w:val="20"/>
              </w:rPr>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8E7BA3" w:rsidRPr="008E7BA3" w:rsidRDefault="008E7BA3" w:rsidP="008E7BA3">
            <w:pPr>
              <w:spacing w:before="0" w:after="0"/>
              <w:ind w:left="0"/>
              <w:jc w:val="left"/>
              <w:rPr>
                <w:rFonts w:ascii="Trebuchet MS" w:hAnsi="Trebuchet MS"/>
                <w:sz w:val="20"/>
                <w:szCs w:val="20"/>
              </w:rPr>
            </w:pPr>
            <w:r w:rsidRPr="008E7BA3">
              <w:rPr>
                <w:rFonts w:ascii="Trebuchet MS" w:hAnsi="Trebuchet MS"/>
                <w:sz w:val="20"/>
                <w:szCs w:val="20"/>
              </w:rPr>
              <w:t>Daftar Deviasi Akses PR</w:t>
            </w:r>
          </w:p>
        </w:tc>
      </w:tr>
      <w:tr w:rsidR="008E7BA3" w:rsidRPr="008E7BA3" w:rsidTr="00166822">
        <w:trPr>
          <w:trHeight w:val="574"/>
        </w:trPr>
        <w:tc>
          <w:tcPr>
            <w:tcW w:w="1890" w:type="dxa"/>
            <w:tcBorders>
              <w:top w:val="nil"/>
              <w:left w:val="single" w:sz="8" w:space="0" w:color="auto"/>
              <w:bottom w:val="single" w:sz="8" w:space="0" w:color="auto"/>
              <w:right w:val="single" w:sz="8" w:space="0" w:color="auto"/>
            </w:tcBorders>
            <w:shd w:val="clear" w:color="000000" w:fill="F2F2F2"/>
            <w:hideMark/>
          </w:tcPr>
          <w:p w:rsidR="008E7BA3" w:rsidRPr="008E7BA3" w:rsidRDefault="008E7BA3" w:rsidP="008E7BA3">
            <w:pPr>
              <w:spacing w:before="0" w:after="0"/>
              <w:ind w:left="0"/>
              <w:rPr>
                <w:rFonts w:ascii="Trebuchet MS" w:hAnsi="Trebuchet MS"/>
                <w:sz w:val="20"/>
                <w:szCs w:val="20"/>
              </w:rPr>
            </w:pPr>
            <w:r w:rsidRPr="008E7BA3">
              <w:rPr>
                <w:rFonts w:ascii="Trebuchet MS" w:hAnsi="Trebuchet MS"/>
                <w:sz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8E7BA3" w:rsidRPr="008E7BA3" w:rsidRDefault="008E7BA3" w:rsidP="008E7BA3">
            <w:pPr>
              <w:spacing w:before="0" w:after="0"/>
              <w:ind w:left="0"/>
              <w:rPr>
                <w:rFonts w:ascii="Trebuchet MS" w:hAnsi="Trebuchet MS"/>
                <w:sz w:val="20"/>
                <w:szCs w:val="20"/>
              </w:rPr>
            </w:pPr>
            <w:r w:rsidRPr="008E7BA3">
              <w:rPr>
                <w:rFonts w:ascii="Trebuchet MS" w:hAnsi="Trebuchet MS"/>
                <w:sz w:val="20"/>
                <w:szCs w:val="20"/>
                <w:lang w:val="de-DE"/>
              </w:rPr>
              <w:t>User membuka Daftar Cost Center Akses PR dan klik tombol Deviasi untuk memunculkan window Daftar Deviasi Akses PR</w:t>
            </w:r>
          </w:p>
        </w:tc>
      </w:tr>
      <w:tr w:rsidR="008E7BA3" w:rsidRPr="008E7BA3" w:rsidTr="00166822">
        <w:trPr>
          <w:trHeight w:val="583"/>
        </w:trPr>
        <w:tc>
          <w:tcPr>
            <w:tcW w:w="1890" w:type="dxa"/>
            <w:tcBorders>
              <w:top w:val="nil"/>
              <w:left w:val="single" w:sz="8" w:space="0" w:color="auto"/>
              <w:bottom w:val="single" w:sz="8" w:space="0" w:color="auto"/>
              <w:right w:val="single" w:sz="8" w:space="0" w:color="auto"/>
            </w:tcBorders>
            <w:shd w:val="clear" w:color="000000" w:fill="F2F2F2"/>
            <w:hideMark/>
          </w:tcPr>
          <w:p w:rsidR="008E7BA3" w:rsidRPr="008E7BA3" w:rsidRDefault="008E7BA3" w:rsidP="008E7BA3">
            <w:pPr>
              <w:spacing w:before="0" w:after="0"/>
              <w:ind w:left="0"/>
              <w:rPr>
                <w:rFonts w:ascii="Trebuchet MS" w:hAnsi="Trebuchet MS"/>
                <w:sz w:val="20"/>
                <w:szCs w:val="20"/>
              </w:rPr>
            </w:pPr>
            <w:r w:rsidRPr="008E7BA3">
              <w:rPr>
                <w:rFonts w:ascii="Trebuchet MS" w:hAnsi="Trebuchet MS"/>
                <w:sz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8E7BA3" w:rsidRPr="008E7BA3" w:rsidRDefault="008E7BA3" w:rsidP="008E7BA3">
            <w:pPr>
              <w:spacing w:before="0" w:after="0"/>
              <w:ind w:left="0"/>
              <w:rPr>
                <w:rFonts w:ascii="Trebuchet MS" w:hAnsi="Trebuchet MS"/>
                <w:sz w:val="20"/>
                <w:szCs w:val="20"/>
              </w:rPr>
            </w:pPr>
            <w:r w:rsidRPr="008E7BA3">
              <w:rPr>
                <w:rFonts w:ascii="Trebuchet MS" w:hAnsi="Trebuchet MS"/>
                <w:sz w:val="20"/>
                <w:szCs w:val="20"/>
                <w:lang w:val="de-DE"/>
              </w:rPr>
              <w:t>Aplikasi akan menyimpan hasil inputan user dan kembali ke window Daftar Cost Center Akses PR</w:t>
            </w:r>
          </w:p>
        </w:tc>
      </w:tr>
      <w:tr w:rsidR="008E7BA3" w:rsidRPr="008E7BA3" w:rsidTr="007F0F58">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hideMark/>
          </w:tcPr>
          <w:p w:rsidR="008E7BA3" w:rsidRPr="008E7BA3" w:rsidRDefault="008E7BA3" w:rsidP="008E7BA3">
            <w:pPr>
              <w:spacing w:before="0" w:after="0"/>
              <w:ind w:left="0"/>
              <w:jc w:val="center"/>
              <w:rPr>
                <w:rFonts w:ascii="Trebuchet MS" w:hAnsi="Trebuchet MS"/>
                <w:sz w:val="20"/>
                <w:szCs w:val="20"/>
              </w:rPr>
            </w:pPr>
            <w:r w:rsidRPr="008E7BA3">
              <w:rPr>
                <w:rFonts w:ascii="Trebuchet MS" w:hAnsi="Trebuchet MS"/>
                <w:sz w:val="20"/>
              </w:rPr>
              <w:t>Aksi User</w:t>
            </w:r>
          </w:p>
        </w:tc>
        <w:tc>
          <w:tcPr>
            <w:tcW w:w="4320" w:type="dxa"/>
            <w:tcBorders>
              <w:top w:val="nil"/>
              <w:left w:val="nil"/>
              <w:bottom w:val="single" w:sz="8" w:space="0" w:color="auto"/>
              <w:right w:val="single" w:sz="8" w:space="0" w:color="auto"/>
            </w:tcBorders>
            <w:shd w:val="clear" w:color="000000" w:fill="F2F2F2"/>
            <w:hideMark/>
          </w:tcPr>
          <w:p w:rsidR="008E7BA3" w:rsidRPr="008E7BA3" w:rsidRDefault="008E7BA3" w:rsidP="008E7BA3">
            <w:pPr>
              <w:spacing w:before="0" w:after="0"/>
              <w:ind w:left="0"/>
              <w:rPr>
                <w:rFonts w:ascii="Trebuchet MS" w:hAnsi="Trebuchet MS"/>
                <w:sz w:val="20"/>
                <w:szCs w:val="20"/>
              </w:rPr>
            </w:pPr>
            <w:r w:rsidRPr="008E7BA3">
              <w:rPr>
                <w:rFonts w:ascii="Trebuchet MS" w:hAnsi="Trebuchet MS"/>
                <w:sz w:val="20"/>
              </w:rPr>
              <w:t>Reaksi Sistem</w:t>
            </w:r>
          </w:p>
        </w:tc>
      </w:tr>
      <w:tr w:rsidR="008E7BA3" w:rsidRPr="008E7BA3" w:rsidTr="00166822">
        <w:trPr>
          <w:trHeight w:val="1267"/>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8E7BA3" w:rsidRPr="008E7BA3" w:rsidRDefault="008E7BA3" w:rsidP="008E7BA3">
            <w:pPr>
              <w:spacing w:before="0" w:after="0"/>
              <w:ind w:left="0"/>
              <w:jc w:val="left"/>
              <w:rPr>
                <w:rFonts w:ascii="Trebuchet MS" w:hAnsi="Trebuchet MS"/>
                <w:sz w:val="20"/>
                <w:szCs w:val="20"/>
              </w:rPr>
            </w:pPr>
            <w:r w:rsidRPr="008E7BA3">
              <w:rPr>
                <w:rFonts w:ascii="Trebuchet MS" w:hAnsi="Trebuchet MS"/>
                <w:sz w:val="20"/>
                <w:szCs w:val="20"/>
              </w:rPr>
              <w:t xml:space="preserve">Klik tombol Tambah Devasi </w:t>
            </w:r>
          </w:p>
        </w:tc>
        <w:tc>
          <w:tcPr>
            <w:tcW w:w="4320" w:type="dxa"/>
            <w:tcBorders>
              <w:top w:val="nil"/>
              <w:left w:val="nil"/>
              <w:bottom w:val="single" w:sz="8" w:space="0" w:color="auto"/>
              <w:right w:val="single" w:sz="8" w:space="0" w:color="auto"/>
            </w:tcBorders>
            <w:shd w:val="clear" w:color="auto" w:fill="auto"/>
            <w:hideMark/>
          </w:tcPr>
          <w:p w:rsidR="008E7BA3" w:rsidRPr="008E7BA3" w:rsidRDefault="008E7BA3" w:rsidP="008E7BA3">
            <w:pPr>
              <w:spacing w:before="0" w:after="0"/>
              <w:ind w:left="0"/>
              <w:rPr>
                <w:rFonts w:ascii="Trebuchet MS" w:hAnsi="Trebuchet MS"/>
                <w:sz w:val="20"/>
                <w:szCs w:val="20"/>
              </w:rPr>
            </w:pPr>
            <w:r w:rsidRPr="008E7BA3">
              <w:rPr>
                <w:rFonts w:ascii="Trebuchet MS" w:hAnsi="Trebuchet MS"/>
                <w:sz w:val="20"/>
                <w:szCs w:val="20"/>
              </w:rPr>
              <w:t>Muncul popup windows Detail Deviasi (gambar 3-10) untuk membuat deviasi dari cost center terpilih.</w:t>
            </w:r>
            <w:r w:rsidRPr="008E7BA3">
              <w:rPr>
                <w:rFonts w:ascii="Trebuchet MS" w:hAnsi="Trebuchet MS"/>
                <w:sz w:val="20"/>
                <w:szCs w:val="20"/>
              </w:rPr>
              <w:br/>
              <w:t>Catatan : Bila ada deviasi yang masih aktif, maka tombol deviasi akan di-nonaktifkan</w:t>
            </w:r>
          </w:p>
        </w:tc>
      </w:tr>
      <w:tr w:rsidR="008E7BA3" w:rsidRPr="008E7BA3" w:rsidTr="00166822">
        <w:trPr>
          <w:trHeight w:val="538"/>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8E7BA3" w:rsidRPr="008E7BA3" w:rsidRDefault="008E7BA3" w:rsidP="008E7BA3">
            <w:pPr>
              <w:spacing w:before="0" w:after="0"/>
              <w:ind w:left="0"/>
              <w:jc w:val="left"/>
              <w:rPr>
                <w:rFonts w:ascii="Trebuchet MS" w:hAnsi="Trebuchet MS"/>
                <w:sz w:val="20"/>
                <w:szCs w:val="20"/>
              </w:rPr>
            </w:pPr>
            <w:r w:rsidRPr="008E7BA3">
              <w:rPr>
                <w:rFonts w:ascii="Trebuchet MS" w:hAnsi="Trebuchet MS"/>
                <w:sz w:val="20"/>
                <w:szCs w:val="20"/>
              </w:rPr>
              <w:t>Klik tombol Simpan</w:t>
            </w:r>
          </w:p>
        </w:tc>
        <w:tc>
          <w:tcPr>
            <w:tcW w:w="4320" w:type="dxa"/>
            <w:tcBorders>
              <w:top w:val="nil"/>
              <w:left w:val="nil"/>
              <w:bottom w:val="single" w:sz="8" w:space="0" w:color="auto"/>
              <w:right w:val="single" w:sz="8" w:space="0" w:color="auto"/>
            </w:tcBorders>
            <w:shd w:val="clear" w:color="auto" w:fill="auto"/>
            <w:hideMark/>
          </w:tcPr>
          <w:p w:rsidR="008E7BA3" w:rsidRPr="008E7BA3" w:rsidRDefault="008E7BA3" w:rsidP="008E7BA3">
            <w:pPr>
              <w:spacing w:before="0" w:after="0"/>
              <w:ind w:left="0"/>
              <w:rPr>
                <w:rFonts w:ascii="Trebuchet MS" w:hAnsi="Trebuchet MS"/>
                <w:sz w:val="20"/>
                <w:szCs w:val="20"/>
              </w:rPr>
            </w:pPr>
            <w:r w:rsidRPr="008E7BA3">
              <w:rPr>
                <w:rFonts w:ascii="Trebuchet MS" w:hAnsi="Trebuchet MS"/>
                <w:sz w:val="20"/>
                <w:szCs w:val="20"/>
              </w:rPr>
              <w:t>Aplikasi akan menyimpan hasil inputan lalu kembali ke window sebelumnya.</w:t>
            </w:r>
          </w:p>
        </w:tc>
      </w:tr>
      <w:tr w:rsidR="008E7BA3" w:rsidRPr="008E7BA3" w:rsidTr="00166822">
        <w:trPr>
          <w:trHeight w:val="61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8E7BA3" w:rsidRPr="008E7BA3" w:rsidRDefault="008E7BA3" w:rsidP="008E7BA3">
            <w:pPr>
              <w:spacing w:before="0" w:after="0"/>
              <w:ind w:left="0"/>
              <w:jc w:val="left"/>
              <w:rPr>
                <w:rFonts w:ascii="Trebuchet MS" w:hAnsi="Trebuchet MS"/>
                <w:sz w:val="20"/>
                <w:szCs w:val="20"/>
              </w:rPr>
            </w:pPr>
            <w:r w:rsidRPr="008E7BA3">
              <w:rPr>
                <w:rFonts w:ascii="Trebuchet MS" w:hAnsi="Trebuchet MS"/>
                <w:sz w:val="20"/>
                <w:szCs w:val="20"/>
              </w:rPr>
              <w:t>Klik tombol Batal</w:t>
            </w:r>
          </w:p>
        </w:tc>
        <w:tc>
          <w:tcPr>
            <w:tcW w:w="4320" w:type="dxa"/>
            <w:tcBorders>
              <w:top w:val="nil"/>
              <w:left w:val="nil"/>
              <w:bottom w:val="single" w:sz="8" w:space="0" w:color="auto"/>
              <w:right w:val="single" w:sz="8" w:space="0" w:color="auto"/>
            </w:tcBorders>
            <w:shd w:val="clear" w:color="auto" w:fill="auto"/>
            <w:hideMark/>
          </w:tcPr>
          <w:p w:rsidR="008E7BA3" w:rsidRPr="008E7BA3" w:rsidRDefault="008E7BA3" w:rsidP="008E7BA3">
            <w:pPr>
              <w:spacing w:before="0" w:after="0"/>
              <w:ind w:left="0"/>
              <w:jc w:val="left"/>
              <w:rPr>
                <w:rFonts w:ascii="Trebuchet MS" w:hAnsi="Trebuchet MS"/>
                <w:sz w:val="20"/>
                <w:szCs w:val="20"/>
              </w:rPr>
            </w:pPr>
            <w:r w:rsidRPr="008E7BA3">
              <w:rPr>
                <w:rFonts w:ascii="Trebuchet MS" w:hAnsi="Trebuchet MS"/>
                <w:sz w:val="20"/>
                <w:szCs w:val="20"/>
              </w:rPr>
              <w:t>Windows akan tertutup. Bila ada perubahan deviasi, dianggap membatalkan perubahan.</w:t>
            </w:r>
          </w:p>
        </w:tc>
      </w:tr>
      <w:tr w:rsidR="008E7BA3" w:rsidRPr="008E7BA3" w:rsidTr="007F0F58">
        <w:trPr>
          <w:trHeight w:val="300"/>
        </w:trPr>
        <w:tc>
          <w:tcPr>
            <w:tcW w:w="1890" w:type="dxa"/>
            <w:tcBorders>
              <w:top w:val="nil"/>
              <w:left w:val="nil"/>
              <w:bottom w:val="nil"/>
              <w:right w:val="nil"/>
            </w:tcBorders>
            <w:shd w:val="clear" w:color="auto" w:fill="auto"/>
            <w:hideMark/>
          </w:tcPr>
          <w:p w:rsidR="008E7BA3" w:rsidRPr="008E7BA3" w:rsidRDefault="008E7BA3" w:rsidP="008E7BA3">
            <w:pPr>
              <w:spacing w:before="0" w:after="0"/>
              <w:ind w:left="0"/>
              <w:jc w:val="left"/>
              <w:rPr>
                <w:rFonts w:ascii="Trebuchet MS" w:hAnsi="Trebuchet MS"/>
                <w:sz w:val="20"/>
                <w:szCs w:val="20"/>
              </w:rPr>
            </w:pPr>
          </w:p>
        </w:tc>
        <w:tc>
          <w:tcPr>
            <w:tcW w:w="2430" w:type="dxa"/>
            <w:tcBorders>
              <w:top w:val="nil"/>
              <w:left w:val="nil"/>
              <w:bottom w:val="nil"/>
              <w:right w:val="nil"/>
            </w:tcBorders>
            <w:shd w:val="clear" w:color="auto" w:fill="auto"/>
            <w:hideMark/>
          </w:tcPr>
          <w:p w:rsidR="008E7BA3" w:rsidRPr="008E7BA3" w:rsidRDefault="008E7BA3" w:rsidP="008E7BA3">
            <w:pPr>
              <w:spacing w:before="0" w:after="0"/>
              <w:ind w:left="0"/>
              <w:jc w:val="left"/>
              <w:rPr>
                <w:sz w:val="20"/>
                <w:szCs w:val="20"/>
              </w:rPr>
            </w:pPr>
          </w:p>
        </w:tc>
        <w:tc>
          <w:tcPr>
            <w:tcW w:w="4320" w:type="dxa"/>
            <w:tcBorders>
              <w:top w:val="nil"/>
              <w:left w:val="nil"/>
              <w:bottom w:val="nil"/>
              <w:right w:val="nil"/>
            </w:tcBorders>
            <w:shd w:val="clear" w:color="auto" w:fill="auto"/>
            <w:hideMark/>
          </w:tcPr>
          <w:p w:rsidR="008E7BA3" w:rsidRPr="008E7BA3" w:rsidRDefault="008E7BA3" w:rsidP="008E7BA3">
            <w:pPr>
              <w:spacing w:before="0" w:after="0"/>
              <w:ind w:left="0"/>
              <w:jc w:val="left"/>
              <w:rPr>
                <w:sz w:val="20"/>
                <w:szCs w:val="20"/>
              </w:rPr>
            </w:pPr>
          </w:p>
        </w:tc>
      </w:tr>
      <w:tr w:rsidR="008E7BA3" w:rsidRPr="008E7BA3" w:rsidTr="007F0F58">
        <w:trPr>
          <w:trHeight w:val="315"/>
        </w:trPr>
        <w:tc>
          <w:tcPr>
            <w:tcW w:w="1890" w:type="dxa"/>
            <w:tcBorders>
              <w:top w:val="nil"/>
              <w:left w:val="nil"/>
              <w:bottom w:val="nil"/>
              <w:right w:val="nil"/>
            </w:tcBorders>
            <w:shd w:val="clear" w:color="auto" w:fill="auto"/>
            <w:noWrap/>
            <w:hideMark/>
          </w:tcPr>
          <w:p w:rsidR="008E7BA3" w:rsidRPr="008E7BA3" w:rsidRDefault="008E7BA3" w:rsidP="008E7BA3">
            <w:pPr>
              <w:spacing w:before="0" w:after="0"/>
              <w:ind w:left="0"/>
              <w:jc w:val="left"/>
              <w:rPr>
                <w:sz w:val="20"/>
                <w:szCs w:val="20"/>
              </w:rPr>
            </w:pPr>
          </w:p>
        </w:tc>
        <w:tc>
          <w:tcPr>
            <w:tcW w:w="2430" w:type="dxa"/>
            <w:tcBorders>
              <w:top w:val="nil"/>
              <w:left w:val="nil"/>
              <w:bottom w:val="nil"/>
              <w:right w:val="nil"/>
            </w:tcBorders>
            <w:shd w:val="clear" w:color="auto" w:fill="auto"/>
            <w:noWrap/>
            <w:hideMark/>
          </w:tcPr>
          <w:p w:rsidR="008E7BA3" w:rsidRPr="008E7BA3" w:rsidRDefault="008E7BA3" w:rsidP="008E7BA3">
            <w:pPr>
              <w:spacing w:before="0" w:after="0"/>
              <w:ind w:left="0"/>
              <w:jc w:val="left"/>
              <w:rPr>
                <w:sz w:val="20"/>
                <w:szCs w:val="20"/>
              </w:rPr>
            </w:pPr>
          </w:p>
        </w:tc>
        <w:tc>
          <w:tcPr>
            <w:tcW w:w="4320" w:type="dxa"/>
            <w:tcBorders>
              <w:top w:val="nil"/>
              <w:left w:val="nil"/>
              <w:bottom w:val="nil"/>
              <w:right w:val="nil"/>
            </w:tcBorders>
            <w:shd w:val="clear" w:color="auto" w:fill="auto"/>
            <w:noWrap/>
            <w:hideMark/>
          </w:tcPr>
          <w:p w:rsidR="008E7BA3" w:rsidRPr="008E7BA3" w:rsidRDefault="008E7BA3" w:rsidP="008E7BA3">
            <w:pPr>
              <w:spacing w:before="0" w:after="0"/>
              <w:ind w:left="0"/>
              <w:jc w:val="left"/>
              <w:rPr>
                <w:sz w:val="20"/>
                <w:szCs w:val="20"/>
              </w:rPr>
            </w:pPr>
          </w:p>
        </w:tc>
      </w:tr>
      <w:tr w:rsidR="008E7BA3" w:rsidRPr="008E7BA3" w:rsidTr="007F0F58">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8E7BA3" w:rsidRPr="008E7BA3" w:rsidRDefault="008E7BA3" w:rsidP="008E7BA3">
            <w:pPr>
              <w:spacing w:before="0" w:after="0"/>
              <w:ind w:left="0"/>
              <w:rPr>
                <w:rFonts w:ascii="Trebuchet MS" w:hAnsi="Trebuchet MS"/>
                <w:sz w:val="20"/>
                <w:szCs w:val="20"/>
              </w:rPr>
            </w:pPr>
            <w:r w:rsidRPr="008E7BA3">
              <w:rPr>
                <w:rFonts w:ascii="Trebuchet MS" w:hAnsi="Trebuchet MS"/>
                <w:sz w:val="20"/>
              </w:rPr>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8E7BA3" w:rsidRPr="008E7BA3" w:rsidRDefault="008E7BA3" w:rsidP="008E7BA3">
            <w:pPr>
              <w:spacing w:before="0" w:after="0"/>
              <w:ind w:left="0"/>
              <w:jc w:val="left"/>
              <w:rPr>
                <w:rFonts w:ascii="Trebuchet MS" w:hAnsi="Trebuchet MS"/>
                <w:sz w:val="20"/>
                <w:szCs w:val="20"/>
              </w:rPr>
            </w:pPr>
            <w:r w:rsidRPr="008E7BA3">
              <w:rPr>
                <w:rFonts w:ascii="Trebuchet MS" w:hAnsi="Trebuchet MS"/>
                <w:sz w:val="20"/>
                <w:szCs w:val="20"/>
              </w:rPr>
              <w:t>Detail Deviasi</w:t>
            </w:r>
          </w:p>
        </w:tc>
      </w:tr>
      <w:tr w:rsidR="008E7BA3" w:rsidRPr="008E7BA3" w:rsidTr="00166822">
        <w:trPr>
          <w:trHeight w:val="547"/>
        </w:trPr>
        <w:tc>
          <w:tcPr>
            <w:tcW w:w="1890" w:type="dxa"/>
            <w:tcBorders>
              <w:top w:val="nil"/>
              <w:left w:val="single" w:sz="8" w:space="0" w:color="auto"/>
              <w:bottom w:val="single" w:sz="8" w:space="0" w:color="auto"/>
              <w:right w:val="single" w:sz="8" w:space="0" w:color="auto"/>
            </w:tcBorders>
            <w:shd w:val="clear" w:color="000000" w:fill="F2F2F2"/>
            <w:hideMark/>
          </w:tcPr>
          <w:p w:rsidR="008E7BA3" w:rsidRPr="008E7BA3" w:rsidRDefault="008E7BA3" w:rsidP="008E7BA3">
            <w:pPr>
              <w:spacing w:before="0" w:after="0"/>
              <w:ind w:left="0"/>
              <w:rPr>
                <w:rFonts w:ascii="Trebuchet MS" w:hAnsi="Trebuchet MS"/>
                <w:sz w:val="20"/>
                <w:szCs w:val="20"/>
              </w:rPr>
            </w:pPr>
            <w:r w:rsidRPr="008E7BA3">
              <w:rPr>
                <w:rFonts w:ascii="Trebuchet MS" w:hAnsi="Trebuchet MS"/>
                <w:sz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8E7BA3" w:rsidRPr="008E7BA3" w:rsidRDefault="008E7BA3" w:rsidP="008E7BA3">
            <w:pPr>
              <w:spacing w:before="0" w:after="0"/>
              <w:ind w:left="0"/>
              <w:rPr>
                <w:rFonts w:ascii="Trebuchet MS" w:hAnsi="Trebuchet MS"/>
                <w:sz w:val="20"/>
                <w:szCs w:val="20"/>
              </w:rPr>
            </w:pPr>
            <w:r w:rsidRPr="008E7BA3">
              <w:rPr>
                <w:rFonts w:ascii="Trebuchet MS" w:hAnsi="Trebuchet MS"/>
                <w:sz w:val="20"/>
                <w:szCs w:val="20"/>
                <w:lang w:val="de-DE"/>
              </w:rPr>
              <w:t>User membuka Daftar Deviasi Akses PR dan klik tombol tambah Deviasi untuk memunculkan window Daftar Deviasi Akses PR</w:t>
            </w:r>
          </w:p>
        </w:tc>
      </w:tr>
      <w:tr w:rsidR="008E7BA3" w:rsidRPr="008E7BA3" w:rsidTr="00166822">
        <w:trPr>
          <w:trHeight w:val="547"/>
        </w:trPr>
        <w:tc>
          <w:tcPr>
            <w:tcW w:w="1890" w:type="dxa"/>
            <w:tcBorders>
              <w:top w:val="nil"/>
              <w:left w:val="single" w:sz="8" w:space="0" w:color="auto"/>
              <w:bottom w:val="single" w:sz="8" w:space="0" w:color="auto"/>
              <w:right w:val="single" w:sz="8" w:space="0" w:color="auto"/>
            </w:tcBorders>
            <w:shd w:val="clear" w:color="000000" w:fill="F2F2F2"/>
            <w:hideMark/>
          </w:tcPr>
          <w:p w:rsidR="008E7BA3" w:rsidRPr="008E7BA3" w:rsidRDefault="008E7BA3" w:rsidP="008E7BA3">
            <w:pPr>
              <w:spacing w:before="0" w:after="0"/>
              <w:ind w:left="0"/>
              <w:rPr>
                <w:rFonts w:ascii="Trebuchet MS" w:hAnsi="Trebuchet MS"/>
                <w:sz w:val="20"/>
                <w:szCs w:val="20"/>
              </w:rPr>
            </w:pPr>
            <w:r w:rsidRPr="008E7BA3">
              <w:rPr>
                <w:rFonts w:ascii="Trebuchet MS" w:hAnsi="Trebuchet MS"/>
                <w:sz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8E7BA3" w:rsidRPr="008E7BA3" w:rsidRDefault="008E7BA3" w:rsidP="008E7BA3">
            <w:pPr>
              <w:spacing w:before="0" w:after="0"/>
              <w:ind w:left="0"/>
              <w:rPr>
                <w:rFonts w:ascii="Trebuchet MS" w:hAnsi="Trebuchet MS"/>
                <w:sz w:val="20"/>
                <w:szCs w:val="20"/>
              </w:rPr>
            </w:pPr>
            <w:r w:rsidRPr="008E7BA3">
              <w:rPr>
                <w:rFonts w:ascii="Trebuchet MS" w:hAnsi="Trebuchet MS"/>
                <w:sz w:val="20"/>
                <w:szCs w:val="20"/>
                <w:lang w:val="de-DE"/>
              </w:rPr>
              <w:t xml:space="preserve">Aplikasi akan menyimpan hasil inputan user dan kembali ke window Daftar Deviasi Akses PR </w:t>
            </w:r>
          </w:p>
        </w:tc>
      </w:tr>
      <w:tr w:rsidR="008E7BA3" w:rsidRPr="008E7BA3" w:rsidTr="007F0F58">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hideMark/>
          </w:tcPr>
          <w:p w:rsidR="008E7BA3" w:rsidRPr="008E7BA3" w:rsidRDefault="008E7BA3" w:rsidP="008E7BA3">
            <w:pPr>
              <w:spacing w:before="0" w:after="0"/>
              <w:ind w:left="0"/>
              <w:jc w:val="center"/>
              <w:rPr>
                <w:rFonts w:ascii="Trebuchet MS" w:hAnsi="Trebuchet MS"/>
                <w:sz w:val="20"/>
                <w:szCs w:val="20"/>
              </w:rPr>
            </w:pPr>
            <w:r w:rsidRPr="008E7BA3">
              <w:rPr>
                <w:rFonts w:ascii="Trebuchet MS" w:hAnsi="Trebuchet MS"/>
                <w:sz w:val="20"/>
              </w:rPr>
              <w:t>Aksi User</w:t>
            </w:r>
          </w:p>
        </w:tc>
        <w:tc>
          <w:tcPr>
            <w:tcW w:w="4320" w:type="dxa"/>
            <w:tcBorders>
              <w:top w:val="nil"/>
              <w:left w:val="nil"/>
              <w:bottom w:val="single" w:sz="8" w:space="0" w:color="auto"/>
              <w:right w:val="single" w:sz="8" w:space="0" w:color="auto"/>
            </w:tcBorders>
            <w:shd w:val="clear" w:color="000000" w:fill="F2F2F2"/>
            <w:hideMark/>
          </w:tcPr>
          <w:p w:rsidR="008E7BA3" w:rsidRPr="008E7BA3" w:rsidRDefault="008E7BA3" w:rsidP="008E7BA3">
            <w:pPr>
              <w:spacing w:before="0" w:after="0"/>
              <w:ind w:left="0"/>
              <w:rPr>
                <w:rFonts w:ascii="Trebuchet MS" w:hAnsi="Trebuchet MS"/>
                <w:sz w:val="20"/>
                <w:szCs w:val="20"/>
              </w:rPr>
            </w:pPr>
            <w:r w:rsidRPr="008E7BA3">
              <w:rPr>
                <w:rFonts w:ascii="Trebuchet MS" w:hAnsi="Trebuchet MS"/>
                <w:sz w:val="20"/>
              </w:rPr>
              <w:t>Reaksi Sistem</w:t>
            </w:r>
          </w:p>
        </w:tc>
      </w:tr>
      <w:tr w:rsidR="008E7BA3" w:rsidRPr="008E7BA3" w:rsidTr="00166822">
        <w:trPr>
          <w:trHeight w:val="1474"/>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8E7BA3" w:rsidRPr="008E7BA3" w:rsidRDefault="008E7BA3" w:rsidP="008E7BA3">
            <w:pPr>
              <w:spacing w:before="0" w:after="0"/>
              <w:ind w:left="0"/>
              <w:jc w:val="left"/>
              <w:rPr>
                <w:rFonts w:ascii="Trebuchet MS" w:hAnsi="Trebuchet MS"/>
                <w:sz w:val="20"/>
                <w:szCs w:val="20"/>
              </w:rPr>
            </w:pPr>
            <w:r w:rsidRPr="008E7BA3">
              <w:rPr>
                <w:rFonts w:ascii="Trebuchet MS" w:hAnsi="Trebuchet MS"/>
                <w:sz w:val="20"/>
                <w:szCs w:val="20"/>
              </w:rPr>
              <w:lastRenderedPageBreak/>
              <w:t>Pilih rentang waktu deviasi</w:t>
            </w:r>
          </w:p>
        </w:tc>
        <w:tc>
          <w:tcPr>
            <w:tcW w:w="4320" w:type="dxa"/>
            <w:tcBorders>
              <w:top w:val="nil"/>
              <w:left w:val="nil"/>
              <w:bottom w:val="single" w:sz="8" w:space="0" w:color="auto"/>
              <w:right w:val="single" w:sz="8" w:space="0" w:color="auto"/>
            </w:tcBorders>
            <w:shd w:val="clear" w:color="auto" w:fill="auto"/>
            <w:hideMark/>
          </w:tcPr>
          <w:p w:rsidR="008E7BA3" w:rsidRPr="008E7BA3" w:rsidRDefault="008E7BA3" w:rsidP="008E7BA3">
            <w:pPr>
              <w:spacing w:before="0" w:after="0"/>
              <w:ind w:left="0"/>
              <w:rPr>
                <w:rFonts w:ascii="Trebuchet MS" w:hAnsi="Trebuchet MS"/>
                <w:sz w:val="20"/>
                <w:szCs w:val="20"/>
              </w:rPr>
            </w:pPr>
            <w:proofErr w:type="gramStart"/>
            <w:r w:rsidRPr="008E7BA3">
              <w:rPr>
                <w:rFonts w:ascii="Trebuchet MS" w:hAnsi="Trebuchet MS"/>
                <w:sz w:val="20"/>
                <w:szCs w:val="20"/>
              </w:rPr>
              <w:t>sistem</w:t>
            </w:r>
            <w:proofErr w:type="gramEnd"/>
            <w:r w:rsidRPr="008E7BA3">
              <w:rPr>
                <w:rFonts w:ascii="Trebuchet MS" w:hAnsi="Trebuchet MS"/>
                <w:sz w:val="20"/>
                <w:szCs w:val="20"/>
              </w:rPr>
              <w:t xml:space="preserve"> akan muncul validasi bila rentang waktu yang dipilih tidak dalam rentang waktu default akses PR yang aktif. </w:t>
            </w:r>
            <w:r w:rsidRPr="008E7BA3">
              <w:rPr>
                <w:rFonts w:ascii="Trebuchet MS" w:hAnsi="Trebuchet MS"/>
                <w:sz w:val="20"/>
                <w:szCs w:val="20"/>
              </w:rPr>
              <w:br/>
              <w:t>Catatan : Default Akses PR telah diinput dalam Daftar Branch Akses PR. (Lihat kembali fitur Daftar Branch Akses PR)</w:t>
            </w:r>
          </w:p>
        </w:tc>
      </w:tr>
      <w:tr w:rsidR="008E7BA3" w:rsidRPr="008E7BA3" w:rsidTr="00166822">
        <w:trPr>
          <w:trHeight w:val="691"/>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8E7BA3" w:rsidRPr="008E7BA3" w:rsidRDefault="008E7BA3" w:rsidP="008E7BA3">
            <w:pPr>
              <w:spacing w:before="0" w:after="0"/>
              <w:ind w:left="0"/>
              <w:jc w:val="left"/>
              <w:rPr>
                <w:rFonts w:ascii="Trebuchet MS" w:hAnsi="Trebuchet MS"/>
                <w:sz w:val="20"/>
                <w:szCs w:val="20"/>
              </w:rPr>
            </w:pPr>
            <w:r w:rsidRPr="008E7BA3">
              <w:rPr>
                <w:rFonts w:ascii="Trebuchet MS" w:hAnsi="Trebuchet MS"/>
                <w:sz w:val="20"/>
                <w:szCs w:val="20"/>
              </w:rPr>
              <w:t>Klik tombol Kategori</w:t>
            </w:r>
          </w:p>
        </w:tc>
        <w:tc>
          <w:tcPr>
            <w:tcW w:w="4320" w:type="dxa"/>
            <w:tcBorders>
              <w:top w:val="nil"/>
              <w:left w:val="nil"/>
              <w:bottom w:val="single" w:sz="8" w:space="0" w:color="auto"/>
              <w:right w:val="single" w:sz="8" w:space="0" w:color="auto"/>
            </w:tcBorders>
            <w:shd w:val="clear" w:color="auto" w:fill="auto"/>
            <w:hideMark/>
          </w:tcPr>
          <w:p w:rsidR="008E7BA3" w:rsidRPr="008E7BA3" w:rsidRDefault="008E7BA3" w:rsidP="008E7BA3">
            <w:pPr>
              <w:spacing w:before="0" w:after="0"/>
              <w:ind w:left="0"/>
              <w:rPr>
                <w:rFonts w:ascii="Trebuchet MS" w:hAnsi="Trebuchet MS"/>
                <w:sz w:val="20"/>
                <w:szCs w:val="20"/>
              </w:rPr>
            </w:pPr>
            <w:r w:rsidRPr="008E7BA3">
              <w:rPr>
                <w:rFonts w:ascii="Trebuchet MS" w:hAnsi="Trebuchet MS"/>
                <w:sz w:val="20"/>
                <w:szCs w:val="20"/>
              </w:rPr>
              <w:t>Muncul popup windows Lookup Kategori (gambar 3-6) untuk seleksi kategori produk cost center</w:t>
            </w:r>
          </w:p>
        </w:tc>
      </w:tr>
      <w:tr w:rsidR="008E7BA3" w:rsidRPr="008E7BA3" w:rsidTr="00166822">
        <w:trPr>
          <w:trHeight w:val="565"/>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8E7BA3" w:rsidRPr="008E7BA3" w:rsidRDefault="008E7BA3" w:rsidP="008E7BA3">
            <w:pPr>
              <w:spacing w:before="0" w:after="0"/>
              <w:ind w:left="0"/>
              <w:jc w:val="left"/>
              <w:rPr>
                <w:rFonts w:ascii="Trebuchet MS" w:hAnsi="Trebuchet MS"/>
                <w:sz w:val="20"/>
                <w:szCs w:val="20"/>
              </w:rPr>
            </w:pPr>
            <w:r w:rsidRPr="008E7BA3">
              <w:rPr>
                <w:rFonts w:ascii="Trebuchet MS" w:hAnsi="Trebuchet MS"/>
                <w:sz w:val="20"/>
                <w:szCs w:val="20"/>
              </w:rPr>
              <w:t>Klik tombol OK</w:t>
            </w:r>
          </w:p>
        </w:tc>
        <w:tc>
          <w:tcPr>
            <w:tcW w:w="4320" w:type="dxa"/>
            <w:tcBorders>
              <w:top w:val="nil"/>
              <w:left w:val="nil"/>
              <w:bottom w:val="single" w:sz="8" w:space="0" w:color="auto"/>
              <w:right w:val="single" w:sz="8" w:space="0" w:color="auto"/>
            </w:tcBorders>
            <w:shd w:val="clear" w:color="auto" w:fill="auto"/>
            <w:hideMark/>
          </w:tcPr>
          <w:p w:rsidR="008E7BA3" w:rsidRPr="008E7BA3" w:rsidRDefault="008E7BA3" w:rsidP="008E7BA3">
            <w:pPr>
              <w:spacing w:before="0" w:after="0"/>
              <w:ind w:left="0"/>
              <w:rPr>
                <w:rFonts w:ascii="Trebuchet MS" w:hAnsi="Trebuchet MS"/>
                <w:sz w:val="20"/>
                <w:szCs w:val="20"/>
              </w:rPr>
            </w:pPr>
            <w:r w:rsidRPr="008E7BA3">
              <w:rPr>
                <w:rFonts w:ascii="Trebuchet MS" w:hAnsi="Trebuchet MS"/>
                <w:sz w:val="20"/>
                <w:szCs w:val="20"/>
              </w:rPr>
              <w:t>Aplikasi akan menyimpan hasil inputan lalu kembali ke window sebelumnya.</w:t>
            </w:r>
          </w:p>
        </w:tc>
      </w:tr>
      <w:tr w:rsidR="008E7BA3" w:rsidRPr="008E7BA3" w:rsidTr="00166822">
        <w:trPr>
          <w:trHeight w:val="556"/>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8E7BA3" w:rsidRPr="008E7BA3" w:rsidRDefault="008E7BA3" w:rsidP="008E7BA3">
            <w:pPr>
              <w:spacing w:before="0" w:after="0"/>
              <w:ind w:left="0"/>
              <w:jc w:val="left"/>
              <w:rPr>
                <w:rFonts w:ascii="Trebuchet MS" w:hAnsi="Trebuchet MS"/>
                <w:sz w:val="20"/>
                <w:szCs w:val="20"/>
              </w:rPr>
            </w:pPr>
            <w:r w:rsidRPr="008E7BA3">
              <w:rPr>
                <w:rFonts w:ascii="Trebuchet MS" w:hAnsi="Trebuchet MS"/>
                <w:sz w:val="20"/>
                <w:szCs w:val="20"/>
              </w:rPr>
              <w:t>Klik tombol Batal</w:t>
            </w:r>
          </w:p>
        </w:tc>
        <w:tc>
          <w:tcPr>
            <w:tcW w:w="4320" w:type="dxa"/>
            <w:tcBorders>
              <w:top w:val="nil"/>
              <w:left w:val="nil"/>
              <w:bottom w:val="single" w:sz="8" w:space="0" w:color="auto"/>
              <w:right w:val="single" w:sz="8" w:space="0" w:color="auto"/>
            </w:tcBorders>
            <w:shd w:val="clear" w:color="auto" w:fill="auto"/>
            <w:hideMark/>
          </w:tcPr>
          <w:p w:rsidR="008E7BA3" w:rsidRPr="008E7BA3" w:rsidRDefault="008E7BA3" w:rsidP="008E7BA3">
            <w:pPr>
              <w:spacing w:before="0" w:after="0"/>
              <w:ind w:left="0"/>
              <w:jc w:val="left"/>
              <w:rPr>
                <w:rFonts w:ascii="Trebuchet MS" w:hAnsi="Trebuchet MS"/>
                <w:sz w:val="20"/>
                <w:szCs w:val="20"/>
              </w:rPr>
            </w:pPr>
            <w:r w:rsidRPr="008E7BA3">
              <w:rPr>
                <w:rFonts w:ascii="Trebuchet MS" w:hAnsi="Trebuchet MS"/>
                <w:sz w:val="20"/>
                <w:szCs w:val="20"/>
              </w:rPr>
              <w:t>Windows akan tertutup. Bila ada perubahan deviasi, dianggap membatalkan perubahan.</w:t>
            </w:r>
          </w:p>
        </w:tc>
      </w:tr>
    </w:tbl>
    <w:p w:rsidR="00774B11" w:rsidRDefault="00774B11" w:rsidP="00774B11">
      <w:pPr>
        <w:pStyle w:val="BodyText"/>
        <w:ind w:left="720"/>
      </w:pPr>
    </w:p>
    <w:p w:rsidR="006E1C1F" w:rsidRDefault="006E1C1F" w:rsidP="00774B11">
      <w:pPr>
        <w:pStyle w:val="BodyText"/>
        <w:ind w:left="720"/>
      </w:pPr>
    </w:p>
    <w:p w:rsidR="005404DF" w:rsidRDefault="005404DF" w:rsidP="005404DF">
      <w:pPr>
        <w:pStyle w:val="Heading3"/>
      </w:pPr>
      <w:bookmarkStart w:id="431" w:name="_Toc437774419"/>
      <w:bookmarkStart w:id="432" w:name="_Toc440541245"/>
      <w:r>
        <w:t>Kargo</w:t>
      </w:r>
      <w:bookmarkEnd w:id="431"/>
      <w:bookmarkEnd w:id="432"/>
    </w:p>
    <w:p w:rsidR="00774B11" w:rsidRPr="00A7512E" w:rsidRDefault="00774B11" w:rsidP="00774B11">
      <w:pPr>
        <w:pStyle w:val="BodyText"/>
        <w:ind w:left="720"/>
        <w:rPr>
          <w:szCs w:val="20"/>
        </w:rPr>
      </w:pPr>
      <w:r>
        <w:rPr>
          <w:szCs w:val="20"/>
        </w:rPr>
        <w:t>Data perusahaan pengiriman barang dari Supplier / Vendor ke tempat tujuan pengiriman sesuai dengan Purchase Order yang dikeluarkan oleh BTPN.  Meliputi data perusahaan pengiriman, area pengiriman, ongkos pengiriman, waktu pengiriman sampai ongkos packing. Setiap perusahaan kargo dapat dipilih area layanan dan branch / unit bisnis BTPN yang dapat dilayani.</w:t>
      </w:r>
    </w:p>
    <w:p w:rsidR="006E1C1F" w:rsidRDefault="00773DD2" w:rsidP="006E1C1F">
      <w:pPr>
        <w:keepNext/>
        <w:ind w:left="720"/>
        <w:jc w:val="center"/>
      </w:pPr>
      <w:r>
        <w:rPr>
          <w:noProof/>
        </w:rPr>
        <w:drawing>
          <wp:inline distT="0" distB="0" distL="0" distR="0" wp14:anchorId="0C6DB0BE" wp14:editId="67222963">
            <wp:extent cx="4091172" cy="3197758"/>
            <wp:effectExtent l="0" t="0" r="508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02273" cy="3206434"/>
                    </a:xfrm>
                    <a:prstGeom prst="rect">
                      <a:avLst/>
                    </a:prstGeom>
                  </pic:spPr>
                </pic:pic>
              </a:graphicData>
            </a:graphic>
          </wp:inline>
        </w:drawing>
      </w:r>
    </w:p>
    <w:p w:rsidR="00F677D8" w:rsidRDefault="006E1C1F" w:rsidP="006E1C1F">
      <w:pPr>
        <w:pStyle w:val="Caption"/>
        <w:jc w:val="center"/>
      </w:pPr>
      <w:bookmarkStart w:id="433" w:name="_Toc439927043"/>
      <w:bookmarkStart w:id="434" w:name="_Toc440027073"/>
      <w:r>
        <w:t xml:space="preserve">Gambar </w:t>
      </w:r>
      <w:ins w:id="435" w:author="User1" w:date="2016-01-14T13:23:00Z">
        <w:r w:rsidR="0077448C">
          <w:fldChar w:fldCharType="begin"/>
        </w:r>
        <w:r w:rsidR="0077448C">
          <w:instrText xml:space="preserve"> STYLEREF 1 \s </w:instrText>
        </w:r>
      </w:ins>
      <w:r w:rsidR="0077448C">
        <w:fldChar w:fldCharType="separate"/>
      </w:r>
      <w:r w:rsidR="0077448C">
        <w:rPr>
          <w:noProof/>
        </w:rPr>
        <w:t>3</w:t>
      </w:r>
      <w:ins w:id="436"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437" w:author="User1" w:date="2016-01-14T13:23:00Z">
        <w:r w:rsidR="0077448C">
          <w:rPr>
            <w:noProof/>
          </w:rPr>
          <w:t>11</w:t>
        </w:r>
        <w:r w:rsidR="0077448C">
          <w:fldChar w:fldCharType="end"/>
        </w:r>
      </w:ins>
      <w:del w:id="438"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11</w:delText>
        </w:r>
        <w:r w:rsidR="00E95F7C" w:rsidDel="00E95F7C">
          <w:rPr>
            <w:noProof/>
          </w:rPr>
          <w:fldChar w:fldCharType="end"/>
        </w:r>
      </w:del>
      <w:r>
        <w:t xml:space="preserve"> </w:t>
      </w:r>
      <w:r w:rsidRPr="0011770B">
        <w:t>Modul Kargo</w:t>
      </w:r>
      <w:bookmarkEnd w:id="433"/>
      <w:bookmarkEnd w:id="434"/>
    </w:p>
    <w:p w:rsidR="00166822" w:rsidRPr="00166822" w:rsidRDefault="00166822" w:rsidP="00166822"/>
    <w:p w:rsidR="006E1C1F" w:rsidRDefault="00773DD2" w:rsidP="006E1C1F">
      <w:pPr>
        <w:keepNext/>
        <w:ind w:left="720"/>
        <w:jc w:val="center"/>
      </w:pPr>
      <w:r>
        <w:rPr>
          <w:noProof/>
        </w:rPr>
        <w:lastRenderedPageBreak/>
        <w:drawing>
          <wp:inline distT="0" distB="0" distL="0" distR="0" wp14:anchorId="249A95EE" wp14:editId="59769291">
            <wp:extent cx="2591952" cy="314490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99505" cy="3154066"/>
                    </a:xfrm>
                    <a:prstGeom prst="rect">
                      <a:avLst/>
                    </a:prstGeom>
                  </pic:spPr>
                </pic:pic>
              </a:graphicData>
            </a:graphic>
          </wp:inline>
        </w:drawing>
      </w:r>
    </w:p>
    <w:p w:rsidR="00F677D8" w:rsidRDefault="006E1C1F" w:rsidP="006E1C1F">
      <w:pPr>
        <w:pStyle w:val="Caption"/>
        <w:jc w:val="center"/>
      </w:pPr>
      <w:bookmarkStart w:id="439" w:name="_Toc439927044"/>
      <w:bookmarkStart w:id="440" w:name="_Toc440027074"/>
      <w:r>
        <w:t xml:space="preserve">Gambar </w:t>
      </w:r>
      <w:ins w:id="441" w:author="User1" w:date="2016-01-14T13:23:00Z">
        <w:r w:rsidR="0077448C">
          <w:fldChar w:fldCharType="begin"/>
        </w:r>
        <w:r w:rsidR="0077448C">
          <w:instrText xml:space="preserve"> STYLEREF 1 \s </w:instrText>
        </w:r>
      </w:ins>
      <w:r w:rsidR="0077448C">
        <w:fldChar w:fldCharType="separate"/>
      </w:r>
      <w:r w:rsidR="0077448C">
        <w:rPr>
          <w:noProof/>
        </w:rPr>
        <w:t>3</w:t>
      </w:r>
      <w:ins w:id="442"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443" w:author="User1" w:date="2016-01-14T13:23:00Z">
        <w:r w:rsidR="0077448C">
          <w:rPr>
            <w:noProof/>
          </w:rPr>
          <w:t>12</w:t>
        </w:r>
        <w:r w:rsidR="0077448C">
          <w:fldChar w:fldCharType="end"/>
        </w:r>
      </w:ins>
      <w:del w:id="444"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12</w:delText>
        </w:r>
        <w:r w:rsidR="00E95F7C" w:rsidDel="00E95F7C">
          <w:rPr>
            <w:noProof/>
          </w:rPr>
          <w:fldChar w:fldCharType="end"/>
        </w:r>
      </w:del>
      <w:r>
        <w:t xml:space="preserve"> </w:t>
      </w:r>
      <w:r w:rsidRPr="004E275A">
        <w:t>Detail Kargo</w:t>
      </w:r>
      <w:bookmarkEnd w:id="439"/>
      <w:bookmarkEnd w:id="440"/>
    </w:p>
    <w:p w:rsidR="006E1C1F" w:rsidRDefault="00774B11" w:rsidP="006E1C1F">
      <w:pPr>
        <w:pStyle w:val="BodyText"/>
        <w:keepNext/>
        <w:jc w:val="center"/>
      </w:pPr>
      <w:r>
        <w:rPr>
          <w:noProof/>
        </w:rPr>
        <w:drawing>
          <wp:inline distT="0" distB="0" distL="0" distR="0" wp14:anchorId="34E1ACFA" wp14:editId="50B5C6AA">
            <wp:extent cx="3220871" cy="1502559"/>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55305" cy="1518623"/>
                    </a:xfrm>
                    <a:prstGeom prst="rect">
                      <a:avLst/>
                    </a:prstGeom>
                  </pic:spPr>
                </pic:pic>
              </a:graphicData>
            </a:graphic>
          </wp:inline>
        </w:drawing>
      </w:r>
    </w:p>
    <w:p w:rsidR="00F677D8" w:rsidRDefault="006E1C1F" w:rsidP="006E1C1F">
      <w:pPr>
        <w:pStyle w:val="Caption"/>
        <w:jc w:val="center"/>
      </w:pPr>
      <w:bookmarkStart w:id="445" w:name="_Toc439927045"/>
      <w:bookmarkStart w:id="446" w:name="_Toc440027075"/>
      <w:r>
        <w:t xml:space="preserve">Gambar </w:t>
      </w:r>
      <w:ins w:id="447" w:author="User1" w:date="2016-01-14T13:23:00Z">
        <w:r w:rsidR="0077448C">
          <w:fldChar w:fldCharType="begin"/>
        </w:r>
        <w:r w:rsidR="0077448C">
          <w:instrText xml:space="preserve"> STYLEREF 1 \s </w:instrText>
        </w:r>
      </w:ins>
      <w:r w:rsidR="0077448C">
        <w:fldChar w:fldCharType="separate"/>
      </w:r>
      <w:r w:rsidR="0077448C">
        <w:rPr>
          <w:noProof/>
        </w:rPr>
        <w:t>3</w:t>
      </w:r>
      <w:ins w:id="448"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449" w:author="User1" w:date="2016-01-14T13:23:00Z">
        <w:r w:rsidR="0077448C">
          <w:rPr>
            <w:noProof/>
          </w:rPr>
          <w:t>13</w:t>
        </w:r>
        <w:r w:rsidR="0077448C">
          <w:fldChar w:fldCharType="end"/>
        </w:r>
      </w:ins>
      <w:del w:id="450"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13</w:delText>
        </w:r>
        <w:r w:rsidR="00E95F7C" w:rsidDel="00E95F7C">
          <w:rPr>
            <w:noProof/>
          </w:rPr>
          <w:fldChar w:fldCharType="end"/>
        </w:r>
      </w:del>
      <w:r>
        <w:t xml:space="preserve"> </w:t>
      </w:r>
      <w:r w:rsidRPr="005564E5">
        <w:t>Detail Packing Kargo</w:t>
      </w:r>
      <w:bookmarkEnd w:id="445"/>
      <w:bookmarkEnd w:id="446"/>
    </w:p>
    <w:p w:rsidR="00774B11" w:rsidRDefault="00774B11" w:rsidP="00774B11">
      <w:pPr>
        <w:pStyle w:val="BodyText"/>
        <w:jc w:val="center"/>
      </w:pPr>
    </w:p>
    <w:p w:rsidR="006E1C1F" w:rsidRDefault="00773DD2" w:rsidP="006E1C1F">
      <w:pPr>
        <w:pStyle w:val="BodyText"/>
        <w:keepNext/>
        <w:jc w:val="center"/>
      </w:pPr>
      <w:r>
        <w:rPr>
          <w:noProof/>
        </w:rPr>
        <w:drawing>
          <wp:inline distT="0" distB="0" distL="0" distR="0" wp14:anchorId="68934B69" wp14:editId="75C0EB4F">
            <wp:extent cx="5943600" cy="237998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379980"/>
                    </a:xfrm>
                    <a:prstGeom prst="rect">
                      <a:avLst/>
                    </a:prstGeom>
                  </pic:spPr>
                </pic:pic>
              </a:graphicData>
            </a:graphic>
          </wp:inline>
        </w:drawing>
      </w:r>
    </w:p>
    <w:p w:rsidR="006E1C1F" w:rsidRDefault="006E1C1F" w:rsidP="006E1C1F">
      <w:pPr>
        <w:pStyle w:val="Caption"/>
        <w:jc w:val="center"/>
      </w:pPr>
      <w:bookmarkStart w:id="451" w:name="_Toc439927046"/>
      <w:bookmarkStart w:id="452" w:name="_Toc440027076"/>
      <w:r>
        <w:t xml:space="preserve">Gambar </w:t>
      </w:r>
      <w:ins w:id="453" w:author="User1" w:date="2016-01-14T13:23:00Z">
        <w:r w:rsidR="0077448C">
          <w:fldChar w:fldCharType="begin"/>
        </w:r>
        <w:r w:rsidR="0077448C">
          <w:instrText xml:space="preserve"> STYLEREF 1 \s </w:instrText>
        </w:r>
      </w:ins>
      <w:r w:rsidR="0077448C">
        <w:fldChar w:fldCharType="separate"/>
      </w:r>
      <w:r w:rsidR="0077448C">
        <w:rPr>
          <w:noProof/>
        </w:rPr>
        <w:t>3</w:t>
      </w:r>
      <w:ins w:id="454"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455" w:author="User1" w:date="2016-01-14T13:23:00Z">
        <w:r w:rsidR="0077448C">
          <w:rPr>
            <w:noProof/>
          </w:rPr>
          <w:t>14</w:t>
        </w:r>
        <w:r w:rsidR="0077448C">
          <w:fldChar w:fldCharType="end"/>
        </w:r>
      </w:ins>
      <w:del w:id="456"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14</w:delText>
        </w:r>
        <w:r w:rsidR="00E95F7C" w:rsidDel="00E95F7C">
          <w:rPr>
            <w:noProof/>
          </w:rPr>
          <w:fldChar w:fldCharType="end"/>
        </w:r>
      </w:del>
      <w:r>
        <w:t xml:space="preserve"> </w:t>
      </w:r>
      <w:r w:rsidRPr="00A1166F">
        <w:t>Daftar Tarif Kargo</w:t>
      </w:r>
      <w:bookmarkEnd w:id="451"/>
      <w:bookmarkEnd w:id="452"/>
    </w:p>
    <w:p w:rsidR="006E1C1F" w:rsidRDefault="000D22A6" w:rsidP="006E1C1F">
      <w:pPr>
        <w:pStyle w:val="BodyText"/>
        <w:keepNext/>
        <w:jc w:val="center"/>
      </w:pPr>
      <w:r>
        <w:rPr>
          <w:noProof/>
        </w:rPr>
        <w:lastRenderedPageBreak/>
        <w:drawing>
          <wp:inline distT="0" distB="0" distL="0" distR="0" wp14:anchorId="051032AF" wp14:editId="59751626">
            <wp:extent cx="2494779" cy="1690774"/>
            <wp:effectExtent l="0" t="0" r="127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07230" cy="1699212"/>
                    </a:xfrm>
                    <a:prstGeom prst="rect">
                      <a:avLst/>
                    </a:prstGeom>
                  </pic:spPr>
                </pic:pic>
              </a:graphicData>
            </a:graphic>
          </wp:inline>
        </w:drawing>
      </w:r>
    </w:p>
    <w:p w:rsidR="00F677D8" w:rsidRDefault="006E1C1F" w:rsidP="006E1C1F">
      <w:pPr>
        <w:pStyle w:val="Caption"/>
        <w:jc w:val="center"/>
      </w:pPr>
      <w:bookmarkStart w:id="457" w:name="_Toc439927047"/>
      <w:bookmarkStart w:id="458" w:name="_Toc440027077"/>
      <w:r>
        <w:t xml:space="preserve">Gambar </w:t>
      </w:r>
      <w:ins w:id="459" w:author="User1" w:date="2016-01-14T13:23:00Z">
        <w:r w:rsidR="0077448C">
          <w:fldChar w:fldCharType="begin"/>
        </w:r>
        <w:r w:rsidR="0077448C">
          <w:instrText xml:space="preserve"> STYLEREF 1 \s </w:instrText>
        </w:r>
      </w:ins>
      <w:r w:rsidR="0077448C">
        <w:fldChar w:fldCharType="separate"/>
      </w:r>
      <w:r w:rsidR="0077448C">
        <w:rPr>
          <w:noProof/>
        </w:rPr>
        <w:t>3</w:t>
      </w:r>
      <w:ins w:id="460"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461" w:author="User1" w:date="2016-01-14T13:23:00Z">
        <w:r w:rsidR="0077448C">
          <w:rPr>
            <w:noProof/>
          </w:rPr>
          <w:t>15</w:t>
        </w:r>
        <w:r w:rsidR="0077448C">
          <w:fldChar w:fldCharType="end"/>
        </w:r>
      </w:ins>
      <w:del w:id="462"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15</w:delText>
        </w:r>
        <w:r w:rsidR="00E95F7C" w:rsidDel="00E95F7C">
          <w:rPr>
            <w:noProof/>
          </w:rPr>
          <w:fldChar w:fldCharType="end"/>
        </w:r>
      </w:del>
      <w:r>
        <w:t xml:space="preserve"> </w:t>
      </w:r>
      <w:r w:rsidRPr="00210DE6">
        <w:t>Detail Tarif Kargo</w:t>
      </w:r>
      <w:bookmarkEnd w:id="457"/>
      <w:bookmarkEnd w:id="458"/>
    </w:p>
    <w:p w:rsidR="00774B11" w:rsidRDefault="00774B11" w:rsidP="00774B11">
      <w:pPr>
        <w:pStyle w:val="BodyText"/>
        <w:jc w:val="center"/>
      </w:pPr>
    </w:p>
    <w:p w:rsidR="006E1C1F" w:rsidRDefault="000D22A6" w:rsidP="006E1C1F">
      <w:pPr>
        <w:pStyle w:val="BodyText"/>
        <w:keepNext/>
        <w:jc w:val="center"/>
      </w:pPr>
      <w:r>
        <w:rPr>
          <w:noProof/>
        </w:rPr>
        <w:drawing>
          <wp:inline distT="0" distB="0" distL="0" distR="0" wp14:anchorId="7BDFA0F1" wp14:editId="4D2E4864">
            <wp:extent cx="4217868" cy="213957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33367" cy="2147439"/>
                    </a:xfrm>
                    <a:prstGeom prst="rect">
                      <a:avLst/>
                    </a:prstGeom>
                  </pic:spPr>
                </pic:pic>
              </a:graphicData>
            </a:graphic>
          </wp:inline>
        </w:drawing>
      </w:r>
    </w:p>
    <w:p w:rsidR="006E1C1F" w:rsidRDefault="006E1C1F" w:rsidP="006E1C1F">
      <w:pPr>
        <w:pStyle w:val="Caption"/>
        <w:jc w:val="center"/>
        <w:rPr>
          <w:b w:val="0"/>
          <w:i w:val="0"/>
        </w:rPr>
      </w:pPr>
      <w:bookmarkStart w:id="463" w:name="_Toc439927048"/>
      <w:bookmarkStart w:id="464" w:name="_Toc440027078"/>
      <w:r>
        <w:t xml:space="preserve">Gambar </w:t>
      </w:r>
      <w:ins w:id="465" w:author="User1" w:date="2016-01-14T13:23:00Z">
        <w:r w:rsidR="0077448C">
          <w:fldChar w:fldCharType="begin"/>
        </w:r>
        <w:r w:rsidR="0077448C">
          <w:instrText xml:space="preserve"> STYLEREF 1 \s </w:instrText>
        </w:r>
      </w:ins>
      <w:r w:rsidR="0077448C">
        <w:fldChar w:fldCharType="separate"/>
      </w:r>
      <w:r w:rsidR="0077448C">
        <w:rPr>
          <w:noProof/>
        </w:rPr>
        <w:t>3</w:t>
      </w:r>
      <w:ins w:id="466"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467" w:author="User1" w:date="2016-01-14T13:23:00Z">
        <w:r w:rsidR="0077448C">
          <w:rPr>
            <w:noProof/>
          </w:rPr>
          <w:t>16</w:t>
        </w:r>
        <w:r w:rsidR="0077448C">
          <w:fldChar w:fldCharType="end"/>
        </w:r>
      </w:ins>
      <w:del w:id="468"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16</w:delText>
        </w:r>
        <w:r w:rsidR="00E95F7C" w:rsidDel="00E95F7C">
          <w:rPr>
            <w:noProof/>
          </w:rPr>
          <w:fldChar w:fldCharType="end"/>
        </w:r>
      </w:del>
      <w:r>
        <w:t xml:space="preserve"> </w:t>
      </w:r>
      <w:r w:rsidRPr="001868EA">
        <w:t>Lookup Cost Center</w:t>
      </w:r>
      <w:bookmarkEnd w:id="463"/>
      <w:bookmarkEnd w:id="464"/>
    </w:p>
    <w:p w:rsidR="00F677D8" w:rsidRDefault="00F677D8" w:rsidP="006E1C1F">
      <w:pPr>
        <w:pStyle w:val="Caption"/>
        <w:jc w:val="center"/>
      </w:pPr>
    </w:p>
    <w:p w:rsidR="007E2103" w:rsidRPr="007E2103" w:rsidRDefault="007E2103" w:rsidP="007E2103"/>
    <w:tbl>
      <w:tblPr>
        <w:tblW w:w="8640" w:type="dxa"/>
        <w:tblInd w:w="710" w:type="dxa"/>
        <w:tblLook w:val="04A0" w:firstRow="1" w:lastRow="0" w:firstColumn="1" w:lastColumn="0" w:noHBand="0" w:noVBand="1"/>
      </w:tblPr>
      <w:tblGrid>
        <w:gridCol w:w="1890"/>
        <w:gridCol w:w="2430"/>
        <w:gridCol w:w="4320"/>
      </w:tblGrid>
      <w:tr w:rsidR="00CB71BD" w:rsidRPr="00CB71BD" w:rsidTr="00CB71BD">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CB71BD" w:rsidRPr="00CB71BD" w:rsidRDefault="00CB71BD" w:rsidP="00CB71BD">
            <w:pPr>
              <w:spacing w:before="0" w:after="0"/>
              <w:ind w:left="0"/>
              <w:rPr>
                <w:rFonts w:ascii="Trebuchet MS" w:hAnsi="Trebuchet MS"/>
                <w:sz w:val="20"/>
                <w:szCs w:val="20"/>
              </w:rPr>
            </w:pPr>
            <w:r w:rsidRPr="00CB71BD">
              <w:rPr>
                <w:rFonts w:ascii="Trebuchet MS" w:hAnsi="Trebuchet MS"/>
                <w:sz w:val="20"/>
              </w:rPr>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CB71BD" w:rsidRPr="00CB71BD" w:rsidRDefault="00CB71BD" w:rsidP="00CB71BD">
            <w:pPr>
              <w:spacing w:before="0" w:after="0"/>
              <w:ind w:left="0"/>
              <w:rPr>
                <w:rFonts w:ascii="Trebuchet MS" w:hAnsi="Trebuchet MS"/>
                <w:sz w:val="20"/>
                <w:szCs w:val="20"/>
              </w:rPr>
            </w:pPr>
            <w:r w:rsidRPr="00CB71BD">
              <w:rPr>
                <w:rFonts w:ascii="Trebuchet MS" w:hAnsi="Trebuchet MS"/>
                <w:sz w:val="20"/>
                <w:szCs w:val="20"/>
                <w:lang w:val="de-DE"/>
              </w:rPr>
              <w:t>Modul Kargo</w:t>
            </w:r>
          </w:p>
        </w:tc>
      </w:tr>
      <w:tr w:rsidR="00CB71BD" w:rsidRPr="00CB71BD" w:rsidTr="00CB71BD">
        <w:trPr>
          <w:trHeight w:val="315"/>
        </w:trPr>
        <w:tc>
          <w:tcPr>
            <w:tcW w:w="1890" w:type="dxa"/>
            <w:tcBorders>
              <w:top w:val="nil"/>
              <w:left w:val="single" w:sz="8" w:space="0" w:color="auto"/>
              <w:bottom w:val="single" w:sz="8" w:space="0" w:color="auto"/>
              <w:right w:val="single" w:sz="8" w:space="0" w:color="auto"/>
            </w:tcBorders>
            <w:shd w:val="clear" w:color="000000" w:fill="F2F2F2"/>
            <w:hideMark/>
          </w:tcPr>
          <w:p w:rsidR="00CB71BD" w:rsidRPr="00CB71BD" w:rsidRDefault="00CB71BD" w:rsidP="00CB71BD">
            <w:pPr>
              <w:spacing w:before="0" w:after="0"/>
              <w:ind w:left="0"/>
              <w:rPr>
                <w:rFonts w:ascii="Trebuchet MS" w:hAnsi="Trebuchet MS"/>
                <w:sz w:val="20"/>
                <w:szCs w:val="20"/>
              </w:rPr>
            </w:pPr>
            <w:r w:rsidRPr="00CB71BD">
              <w:rPr>
                <w:rFonts w:ascii="Trebuchet MS" w:hAnsi="Trebuchet MS"/>
                <w:sz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CB71BD" w:rsidRPr="00CB71BD" w:rsidRDefault="00CB71BD" w:rsidP="00CB71BD">
            <w:pPr>
              <w:spacing w:before="0" w:after="0"/>
              <w:ind w:left="0"/>
              <w:rPr>
                <w:rFonts w:ascii="Trebuchet MS" w:hAnsi="Trebuchet MS"/>
                <w:sz w:val="20"/>
                <w:szCs w:val="20"/>
              </w:rPr>
            </w:pPr>
            <w:r w:rsidRPr="00CB71BD">
              <w:rPr>
                <w:rFonts w:ascii="Trebuchet MS" w:hAnsi="Trebuchet MS"/>
                <w:sz w:val="20"/>
                <w:szCs w:val="20"/>
                <w:lang w:val="de-DE"/>
              </w:rPr>
              <w:t>User telah login dan berada di menu Kargo</w:t>
            </w:r>
          </w:p>
        </w:tc>
      </w:tr>
      <w:tr w:rsidR="00CB71BD" w:rsidRPr="00CB71BD" w:rsidTr="00CB71BD">
        <w:trPr>
          <w:trHeight w:val="556"/>
        </w:trPr>
        <w:tc>
          <w:tcPr>
            <w:tcW w:w="1890" w:type="dxa"/>
            <w:tcBorders>
              <w:top w:val="nil"/>
              <w:left w:val="single" w:sz="8" w:space="0" w:color="auto"/>
              <w:bottom w:val="single" w:sz="8" w:space="0" w:color="auto"/>
              <w:right w:val="single" w:sz="8" w:space="0" w:color="auto"/>
            </w:tcBorders>
            <w:shd w:val="clear" w:color="000000" w:fill="F2F2F2"/>
            <w:hideMark/>
          </w:tcPr>
          <w:p w:rsidR="00CB71BD" w:rsidRPr="00CB71BD" w:rsidRDefault="00CB71BD" w:rsidP="00CB71BD">
            <w:pPr>
              <w:spacing w:before="0" w:after="0"/>
              <w:ind w:left="0"/>
              <w:rPr>
                <w:rFonts w:ascii="Trebuchet MS" w:hAnsi="Trebuchet MS"/>
                <w:sz w:val="20"/>
                <w:szCs w:val="20"/>
              </w:rPr>
            </w:pPr>
            <w:r w:rsidRPr="00CB71BD">
              <w:rPr>
                <w:rFonts w:ascii="Trebuchet MS" w:hAnsi="Trebuchet MS"/>
                <w:sz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CB71BD" w:rsidRPr="00CB71BD" w:rsidRDefault="00CB71BD" w:rsidP="00CB71BD">
            <w:pPr>
              <w:spacing w:before="0" w:after="0"/>
              <w:ind w:left="0"/>
              <w:rPr>
                <w:rFonts w:ascii="Trebuchet MS" w:hAnsi="Trebuchet MS"/>
                <w:sz w:val="20"/>
                <w:szCs w:val="20"/>
              </w:rPr>
            </w:pPr>
            <w:r w:rsidRPr="00CB71BD">
              <w:rPr>
                <w:rFonts w:ascii="Trebuchet MS" w:hAnsi="Trebuchet MS"/>
                <w:sz w:val="20"/>
                <w:szCs w:val="20"/>
                <w:lang w:val="de-DE"/>
              </w:rPr>
              <w:t>Aplikasi akan menampilkan perubahan Daftar Kargo setelah berhasil melakukan penyimpanan</w:t>
            </w:r>
          </w:p>
        </w:tc>
      </w:tr>
      <w:tr w:rsidR="00CB71BD" w:rsidRPr="00CB71BD" w:rsidTr="00CB71BD">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hideMark/>
          </w:tcPr>
          <w:p w:rsidR="00CB71BD" w:rsidRPr="00CB71BD" w:rsidRDefault="00CB71BD" w:rsidP="00CB71BD">
            <w:pPr>
              <w:spacing w:before="0" w:after="0"/>
              <w:ind w:left="0"/>
              <w:jc w:val="center"/>
              <w:rPr>
                <w:rFonts w:ascii="Trebuchet MS" w:hAnsi="Trebuchet MS"/>
                <w:sz w:val="20"/>
                <w:szCs w:val="20"/>
              </w:rPr>
            </w:pPr>
            <w:r w:rsidRPr="00CB71BD">
              <w:rPr>
                <w:rFonts w:ascii="Trebuchet MS" w:hAnsi="Trebuchet MS"/>
                <w:sz w:val="20"/>
              </w:rPr>
              <w:t>Aksi User</w:t>
            </w:r>
          </w:p>
        </w:tc>
        <w:tc>
          <w:tcPr>
            <w:tcW w:w="4320" w:type="dxa"/>
            <w:tcBorders>
              <w:top w:val="nil"/>
              <w:left w:val="nil"/>
              <w:bottom w:val="single" w:sz="8" w:space="0" w:color="auto"/>
              <w:right w:val="single" w:sz="8" w:space="0" w:color="auto"/>
            </w:tcBorders>
            <w:shd w:val="clear" w:color="000000" w:fill="F2F2F2"/>
            <w:hideMark/>
          </w:tcPr>
          <w:p w:rsidR="00CB71BD" w:rsidRPr="00CB71BD" w:rsidRDefault="00CB71BD" w:rsidP="00CB71BD">
            <w:pPr>
              <w:spacing w:before="0" w:after="0"/>
              <w:ind w:left="0"/>
              <w:rPr>
                <w:rFonts w:ascii="Trebuchet MS" w:hAnsi="Trebuchet MS"/>
                <w:sz w:val="20"/>
                <w:szCs w:val="20"/>
              </w:rPr>
            </w:pPr>
            <w:r w:rsidRPr="00CB71BD">
              <w:rPr>
                <w:rFonts w:ascii="Trebuchet MS" w:hAnsi="Trebuchet MS"/>
                <w:sz w:val="20"/>
              </w:rPr>
              <w:t>Reaksi Sistem</w:t>
            </w:r>
          </w:p>
        </w:tc>
      </w:tr>
      <w:tr w:rsidR="00CB71BD" w:rsidRPr="00CB71BD" w:rsidTr="00CB71BD">
        <w:trPr>
          <w:trHeight w:val="637"/>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CB71BD" w:rsidRPr="00CB71BD" w:rsidRDefault="00CB71BD" w:rsidP="00CB71BD">
            <w:pPr>
              <w:spacing w:before="0" w:after="0"/>
              <w:ind w:left="0"/>
              <w:jc w:val="left"/>
              <w:rPr>
                <w:rFonts w:ascii="Trebuchet MS" w:hAnsi="Trebuchet MS"/>
                <w:sz w:val="20"/>
                <w:szCs w:val="20"/>
              </w:rPr>
            </w:pPr>
            <w:r w:rsidRPr="00CB71BD">
              <w:rPr>
                <w:rFonts w:ascii="Trebuchet MS" w:hAnsi="Trebuchet MS"/>
                <w:sz w:val="20"/>
              </w:rPr>
              <w:t xml:space="preserve">Klik tombol Edit Kargo dalam grid </w:t>
            </w:r>
          </w:p>
        </w:tc>
        <w:tc>
          <w:tcPr>
            <w:tcW w:w="4320" w:type="dxa"/>
            <w:tcBorders>
              <w:top w:val="nil"/>
              <w:left w:val="nil"/>
              <w:bottom w:val="single" w:sz="8" w:space="0" w:color="auto"/>
              <w:right w:val="single" w:sz="8" w:space="0" w:color="auto"/>
            </w:tcBorders>
            <w:shd w:val="clear" w:color="auto" w:fill="auto"/>
            <w:hideMark/>
          </w:tcPr>
          <w:p w:rsidR="00CB71BD" w:rsidRPr="00CB71BD" w:rsidRDefault="00CB71BD" w:rsidP="00CB71BD">
            <w:pPr>
              <w:spacing w:before="0" w:after="0"/>
              <w:ind w:left="0"/>
              <w:rPr>
                <w:rFonts w:ascii="Trebuchet MS" w:hAnsi="Trebuchet MS"/>
                <w:sz w:val="20"/>
                <w:szCs w:val="20"/>
              </w:rPr>
            </w:pPr>
            <w:r w:rsidRPr="00CB71BD">
              <w:rPr>
                <w:rFonts w:ascii="Trebuchet MS" w:hAnsi="Trebuchet MS"/>
                <w:sz w:val="20"/>
              </w:rPr>
              <w:t xml:space="preserve">Muncul windows Detail Kargo(gambar 3-12) untuk mengubah data kargo </w:t>
            </w:r>
          </w:p>
        </w:tc>
      </w:tr>
      <w:tr w:rsidR="00CB71BD" w:rsidRPr="00CB71BD" w:rsidTr="00CB71BD">
        <w:trPr>
          <w:trHeight w:val="61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CB71BD" w:rsidRPr="00CB71BD" w:rsidRDefault="00CB71BD" w:rsidP="00CB71BD">
            <w:pPr>
              <w:spacing w:before="0" w:after="0"/>
              <w:ind w:left="0"/>
              <w:jc w:val="left"/>
              <w:rPr>
                <w:rFonts w:ascii="Trebuchet MS" w:hAnsi="Trebuchet MS"/>
                <w:sz w:val="20"/>
                <w:szCs w:val="20"/>
              </w:rPr>
            </w:pPr>
            <w:r w:rsidRPr="00CB71BD">
              <w:rPr>
                <w:rFonts w:ascii="Trebuchet MS" w:hAnsi="Trebuchet MS"/>
                <w:sz w:val="20"/>
              </w:rPr>
              <w:t>Klik tombol Tarif dalam grid</w:t>
            </w:r>
          </w:p>
        </w:tc>
        <w:tc>
          <w:tcPr>
            <w:tcW w:w="4320" w:type="dxa"/>
            <w:tcBorders>
              <w:top w:val="nil"/>
              <w:left w:val="nil"/>
              <w:bottom w:val="single" w:sz="8" w:space="0" w:color="auto"/>
              <w:right w:val="single" w:sz="8" w:space="0" w:color="auto"/>
            </w:tcBorders>
            <w:shd w:val="clear" w:color="auto" w:fill="auto"/>
            <w:hideMark/>
          </w:tcPr>
          <w:p w:rsidR="00CB71BD" w:rsidRPr="00CB71BD" w:rsidRDefault="00CB71BD" w:rsidP="00CB71BD">
            <w:pPr>
              <w:spacing w:before="0" w:after="0"/>
              <w:ind w:left="0"/>
              <w:rPr>
                <w:rFonts w:ascii="Trebuchet MS" w:hAnsi="Trebuchet MS"/>
                <w:sz w:val="20"/>
                <w:szCs w:val="20"/>
              </w:rPr>
            </w:pPr>
            <w:r w:rsidRPr="00CB71BD">
              <w:rPr>
                <w:rFonts w:ascii="Trebuchet MS" w:hAnsi="Trebuchet MS"/>
                <w:sz w:val="20"/>
              </w:rPr>
              <w:t>Muncul windows Daftar Tarif Kargo(gambar 3-14) untuk mengubah data kargo</w:t>
            </w:r>
          </w:p>
        </w:tc>
      </w:tr>
      <w:tr w:rsidR="00CB71BD" w:rsidRPr="00CB71BD" w:rsidTr="00CB71BD">
        <w:trPr>
          <w:trHeight w:val="1231"/>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CB71BD" w:rsidRPr="00CB71BD" w:rsidRDefault="00CB71BD" w:rsidP="00CB71BD">
            <w:pPr>
              <w:spacing w:before="0" w:after="0"/>
              <w:ind w:left="0"/>
              <w:jc w:val="left"/>
              <w:rPr>
                <w:rFonts w:ascii="Trebuchet MS" w:hAnsi="Trebuchet MS"/>
                <w:sz w:val="20"/>
                <w:szCs w:val="20"/>
              </w:rPr>
            </w:pPr>
            <w:r w:rsidRPr="00CB71BD">
              <w:rPr>
                <w:rFonts w:ascii="Trebuchet MS" w:hAnsi="Trebuchet MS"/>
                <w:sz w:val="20"/>
              </w:rPr>
              <w:t>Klik tombol Hapus dalam grid</w:t>
            </w:r>
          </w:p>
        </w:tc>
        <w:tc>
          <w:tcPr>
            <w:tcW w:w="4320" w:type="dxa"/>
            <w:tcBorders>
              <w:top w:val="nil"/>
              <w:left w:val="nil"/>
              <w:bottom w:val="single" w:sz="8" w:space="0" w:color="auto"/>
              <w:right w:val="single" w:sz="8" w:space="0" w:color="auto"/>
            </w:tcBorders>
            <w:shd w:val="clear" w:color="auto" w:fill="auto"/>
            <w:hideMark/>
          </w:tcPr>
          <w:p w:rsidR="00CB71BD" w:rsidRPr="00CB71BD" w:rsidRDefault="00CB71BD" w:rsidP="00CB71BD">
            <w:pPr>
              <w:spacing w:before="0" w:after="0"/>
              <w:ind w:left="0"/>
              <w:rPr>
                <w:rFonts w:ascii="Trebuchet MS" w:hAnsi="Trebuchet MS"/>
                <w:sz w:val="20"/>
                <w:szCs w:val="20"/>
              </w:rPr>
            </w:pPr>
            <w:r w:rsidRPr="00CB71BD">
              <w:rPr>
                <w:rFonts w:ascii="Trebuchet MS" w:hAnsi="Trebuchet MS"/>
                <w:sz w:val="20"/>
                <w:szCs w:val="20"/>
              </w:rPr>
              <w:t xml:space="preserve">Akan menampilkan box confirm (Y/N) untuk menghapus record yang ada di tabel. </w:t>
            </w:r>
            <w:r w:rsidRPr="00CB71BD">
              <w:rPr>
                <w:rFonts w:ascii="Trebuchet MS" w:hAnsi="Trebuchet MS"/>
                <w:sz w:val="20"/>
                <w:szCs w:val="20"/>
              </w:rPr>
              <w:br/>
            </w:r>
            <w:proofErr w:type="gramStart"/>
            <w:r w:rsidRPr="00CB71BD">
              <w:rPr>
                <w:rFonts w:ascii="Trebuchet MS" w:hAnsi="Trebuchet MS"/>
                <w:sz w:val="20"/>
                <w:szCs w:val="20"/>
              </w:rPr>
              <w:t>Catatan :</w:t>
            </w:r>
            <w:proofErr w:type="gramEnd"/>
            <w:r w:rsidRPr="00CB71BD">
              <w:rPr>
                <w:rFonts w:ascii="Trebuchet MS" w:hAnsi="Trebuchet MS"/>
                <w:sz w:val="20"/>
                <w:szCs w:val="20"/>
              </w:rPr>
              <w:t xml:space="preserve"> Bila kargo tersebut masih terpakai dalam transaksi yang masih aktif, maka tombol delete di-nonaktifkan.</w:t>
            </w:r>
          </w:p>
        </w:tc>
      </w:tr>
      <w:tr w:rsidR="00CB71BD" w:rsidRPr="00CB71BD" w:rsidTr="00CB71BD">
        <w:trPr>
          <w:trHeight w:val="619"/>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CB71BD" w:rsidRPr="00CB71BD" w:rsidRDefault="00CB71BD" w:rsidP="00CB71BD">
            <w:pPr>
              <w:spacing w:before="0" w:after="0"/>
              <w:ind w:left="0"/>
              <w:jc w:val="left"/>
              <w:rPr>
                <w:rFonts w:ascii="Trebuchet MS" w:hAnsi="Trebuchet MS"/>
                <w:sz w:val="20"/>
                <w:szCs w:val="20"/>
              </w:rPr>
            </w:pPr>
            <w:r w:rsidRPr="00CB71BD">
              <w:rPr>
                <w:rFonts w:ascii="Trebuchet MS" w:hAnsi="Trebuchet MS"/>
                <w:sz w:val="20"/>
              </w:rPr>
              <w:t>Klik tombol Tambah Kargo</w:t>
            </w:r>
          </w:p>
        </w:tc>
        <w:tc>
          <w:tcPr>
            <w:tcW w:w="4320" w:type="dxa"/>
            <w:tcBorders>
              <w:top w:val="nil"/>
              <w:left w:val="nil"/>
              <w:bottom w:val="single" w:sz="8" w:space="0" w:color="auto"/>
              <w:right w:val="single" w:sz="8" w:space="0" w:color="auto"/>
            </w:tcBorders>
            <w:shd w:val="clear" w:color="auto" w:fill="auto"/>
            <w:hideMark/>
          </w:tcPr>
          <w:p w:rsidR="00CB71BD" w:rsidRPr="00CB71BD" w:rsidRDefault="00CB71BD" w:rsidP="00CB71BD">
            <w:pPr>
              <w:spacing w:before="0" w:after="0"/>
              <w:ind w:left="0"/>
              <w:rPr>
                <w:rFonts w:ascii="Trebuchet MS" w:hAnsi="Trebuchet MS"/>
                <w:sz w:val="20"/>
                <w:szCs w:val="20"/>
              </w:rPr>
            </w:pPr>
            <w:r w:rsidRPr="00CB71BD">
              <w:rPr>
                <w:rFonts w:ascii="Trebuchet MS" w:hAnsi="Trebuchet MS"/>
                <w:sz w:val="20"/>
              </w:rPr>
              <w:t>Muncul windows Detail Kargo(gambar 3-12) untuk menambah data kargo baru</w:t>
            </w:r>
          </w:p>
        </w:tc>
      </w:tr>
      <w:tr w:rsidR="00CB71BD" w:rsidRPr="00CB71BD" w:rsidTr="00CB71BD">
        <w:trPr>
          <w:trHeight w:val="300"/>
        </w:trPr>
        <w:tc>
          <w:tcPr>
            <w:tcW w:w="1890" w:type="dxa"/>
            <w:tcBorders>
              <w:top w:val="nil"/>
              <w:left w:val="nil"/>
              <w:bottom w:val="nil"/>
              <w:right w:val="nil"/>
            </w:tcBorders>
            <w:shd w:val="clear" w:color="auto" w:fill="auto"/>
            <w:hideMark/>
          </w:tcPr>
          <w:p w:rsidR="00CB71BD" w:rsidRPr="00CB71BD" w:rsidRDefault="00CB71BD" w:rsidP="00CB71BD">
            <w:pPr>
              <w:spacing w:before="0" w:after="0"/>
              <w:ind w:left="0"/>
              <w:rPr>
                <w:rFonts w:ascii="Trebuchet MS" w:hAnsi="Trebuchet MS"/>
                <w:sz w:val="20"/>
                <w:szCs w:val="20"/>
              </w:rPr>
            </w:pPr>
          </w:p>
        </w:tc>
        <w:tc>
          <w:tcPr>
            <w:tcW w:w="2430" w:type="dxa"/>
            <w:tcBorders>
              <w:top w:val="nil"/>
              <w:left w:val="nil"/>
              <w:bottom w:val="nil"/>
              <w:right w:val="nil"/>
            </w:tcBorders>
            <w:shd w:val="clear" w:color="auto" w:fill="auto"/>
            <w:hideMark/>
          </w:tcPr>
          <w:p w:rsidR="00CB71BD" w:rsidRPr="00CB71BD" w:rsidRDefault="00CB71BD" w:rsidP="00CB71BD">
            <w:pPr>
              <w:spacing w:before="0" w:after="0"/>
              <w:ind w:left="0"/>
              <w:jc w:val="left"/>
              <w:rPr>
                <w:sz w:val="20"/>
                <w:szCs w:val="20"/>
              </w:rPr>
            </w:pPr>
          </w:p>
        </w:tc>
        <w:tc>
          <w:tcPr>
            <w:tcW w:w="4320" w:type="dxa"/>
            <w:tcBorders>
              <w:top w:val="nil"/>
              <w:left w:val="nil"/>
              <w:bottom w:val="nil"/>
              <w:right w:val="nil"/>
            </w:tcBorders>
            <w:shd w:val="clear" w:color="auto" w:fill="auto"/>
            <w:hideMark/>
          </w:tcPr>
          <w:p w:rsidR="00CB71BD" w:rsidRPr="00CB71BD" w:rsidRDefault="00CB71BD" w:rsidP="00CB71BD">
            <w:pPr>
              <w:spacing w:before="0" w:after="0"/>
              <w:ind w:left="0"/>
              <w:jc w:val="left"/>
              <w:rPr>
                <w:sz w:val="20"/>
                <w:szCs w:val="20"/>
              </w:rPr>
            </w:pPr>
          </w:p>
        </w:tc>
      </w:tr>
      <w:tr w:rsidR="00CB71BD" w:rsidRPr="00CB71BD" w:rsidTr="00CB71BD">
        <w:trPr>
          <w:trHeight w:val="315"/>
        </w:trPr>
        <w:tc>
          <w:tcPr>
            <w:tcW w:w="1890" w:type="dxa"/>
            <w:tcBorders>
              <w:top w:val="nil"/>
              <w:left w:val="nil"/>
              <w:bottom w:val="nil"/>
              <w:right w:val="nil"/>
            </w:tcBorders>
            <w:shd w:val="clear" w:color="auto" w:fill="auto"/>
            <w:noWrap/>
            <w:hideMark/>
          </w:tcPr>
          <w:p w:rsidR="00CB71BD" w:rsidRPr="00CB71BD" w:rsidRDefault="00CB71BD" w:rsidP="00CB71BD">
            <w:pPr>
              <w:spacing w:before="0" w:after="0"/>
              <w:ind w:left="0"/>
              <w:rPr>
                <w:sz w:val="20"/>
                <w:szCs w:val="20"/>
              </w:rPr>
            </w:pPr>
          </w:p>
        </w:tc>
        <w:tc>
          <w:tcPr>
            <w:tcW w:w="2430" w:type="dxa"/>
            <w:tcBorders>
              <w:top w:val="nil"/>
              <w:left w:val="nil"/>
              <w:bottom w:val="nil"/>
              <w:right w:val="nil"/>
            </w:tcBorders>
            <w:shd w:val="clear" w:color="auto" w:fill="auto"/>
            <w:noWrap/>
            <w:hideMark/>
          </w:tcPr>
          <w:p w:rsidR="00CB71BD" w:rsidRPr="00CB71BD" w:rsidRDefault="00CB71BD" w:rsidP="00CB71BD">
            <w:pPr>
              <w:spacing w:before="0" w:after="0"/>
              <w:ind w:left="0"/>
              <w:jc w:val="center"/>
              <w:rPr>
                <w:sz w:val="20"/>
                <w:szCs w:val="20"/>
              </w:rPr>
            </w:pPr>
          </w:p>
        </w:tc>
        <w:tc>
          <w:tcPr>
            <w:tcW w:w="4320" w:type="dxa"/>
            <w:tcBorders>
              <w:top w:val="nil"/>
              <w:left w:val="nil"/>
              <w:bottom w:val="nil"/>
              <w:right w:val="nil"/>
            </w:tcBorders>
            <w:shd w:val="clear" w:color="auto" w:fill="auto"/>
            <w:noWrap/>
            <w:hideMark/>
          </w:tcPr>
          <w:p w:rsidR="00CB71BD" w:rsidRPr="00CB71BD" w:rsidRDefault="00CB71BD" w:rsidP="00CB71BD">
            <w:pPr>
              <w:spacing w:before="0" w:after="0"/>
              <w:ind w:left="0"/>
              <w:jc w:val="left"/>
              <w:rPr>
                <w:sz w:val="20"/>
                <w:szCs w:val="20"/>
              </w:rPr>
            </w:pPr>
          </w:p>
        </w:tc>
      </w:tr>
      <w:tr w:rsidR="00CB71BD" w:rsidRPr="00CB71BD" w:rsidTr="00CB71BD">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CB71BD" w:rsidRPr="00CB71BD" w:rsidRDefault="00CB71BD" w:rsidP="00CB71BD">
            <w:pPr>
              <w:spacing w:before="0" w:after="0"/>
              <w:ind w:left="0"/>
              <w:rPr>
                <w:rFonts w:ascii="Trebuchet MS" w:hAnsi="Trebuchet MS"/>
                <w:sz w:val="20"/>
                <w:szCs w:val="20"/>
              </w:rPr>
            </w:pPr>
            <w:r w:rsidRPr="00CB71BD">
              <w:rPr>
                <w:rFonts w:ascii="Trebuchet MS" w:hAnsi="Trebuchet MS"/>
                <w:sz w:val="20"/>
              </w:rPr>
              <w:lastRenderedPageBreak/>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CB71BD" w:rsidRPr="00CB71BD" w:rsidRDefault="00CB71BD" w:rsidP="00CB71BD">
            <w:pPr>
              <w:spacing w:before="0" w:after="0"/>
              <w:ind w:left="0"/>
              <w:rPr>
                <w:rFonts w:ascii="Trebuchet MS" w:hAnsi="Trebuchet MS"/>
                <w:sz w:val="20"/>
                <w:szCs w:val="20"/>
              </w:rPr>
            </w:pPr>
            <w:r w:rsidRPr="00CB71BD">
              <w:rPr>
                <w:rFonts w:ascii="Trebuchet MS" w:hAnsi="Trebuchet MS"/>
                <w:sz w:val="20"/>
                <w:szCs w:val="20"/>
                <w:lang w:val="de-DE"/>
              </w:rPr>
              <w:t>Detail Kargo</w:t>
            </w:r>
          </w:p>
        </w:tc>
      </w:tr>
      <w:tr w:rsidR="00CB71BD" w:rsidRPr="00CB71BD" w:rsidTr="00CB71BD">
        <w:trPr>
          <w:trHeight w:val="538"/>
        </w:trPr>
        <w:tc>
          <w:tcPr>
            <w:tcW w:w="1890" w:type="dxa"/>
            <w:tcBorders>
              <w:top w:val="nil"/>
              <w:left w:val="single" w:sz="8" w:space="0" w:color="auto"/>
              <w:bottom w:val="single" w:sz="8" w:space="0" w:color="auto"/>
              <w:right w:val="single" w:sz="8" w:space="0" w:color="auto"/>
            </w:tcBorders>
            <w:shd w:val="clear" w:color="000000" w:fill="F2F2F2"/>
            <w:hideMark/>
          </w:tcPr>
          <w:p w:rsidR="00CB71BD" w:rsidRPr="00CB71BD" w:rsidRDefault="00CB71BD" w:rsidP="00CB71BD">
            <w:pPr>
              <w:spacing w:before="0" w:after="0"/>
              <w:ind w:left="0"/>
              <w:rPr>
                <w:rFonts w:ascii="Trebuchet MS" w:hAnsi="Trebuchet MS"/>
                <w:sz w:val="20"/>
                <w:szCs w:val="20"/>
              </w:rPr>
            </w:pPr>
            <w:r w:rsidRPr="00CB71BD">
              <w:rPr>
                <w:rFonts w:ascii="Trebuchet MS" w:hAnsi="Trebuchet MS"/>
                <w:sz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CB71BD" w:rsidRPr="00CB71BD" w:rsidRDefault="00CB71BD" w:rsidP="00CB71BD">
            <w:pPr>
              <w:spacing w:before="0" w:after="0"/>
              <w:ind w:left="0"/>
              <w:rPr>
                <w:rFonts w:ascii="Trebuchet MS" w:hAnsi="Trebuchet MS"/>
                <w:sz w:val="20"/>
                <w:szCs w:val="20"/>
              </w:rPr>
            </w:pPr>
            <w:r w:rsidRPr="00CB71BD">
              <w:rPr>
                <w:rFonts w:ascii="Trebuchet MS" w:hAnsi="Trebuchet MS"/>
                <w:sz w:val="20"/>
                <w:szCs w:val="20"/>
                <w:lang w:val="de-DE"/>
              </w:rPr>
              <w:t>User berada pada menu Kargo, lalu klik tombol Edit atau tambah untuk memunculkan popup window Detail Kargo</w:t>
            </w:r>
          </w:p>
        </w:tc>
      </w:tr>
      <w:tr w:rsidR="00CB71BD" w:rsidRPr="00CB71BD" w:rsidTr="00CB71BD">
        <w:trPr>
          <w:trHeight w:val="520"/>
        </w:trPr>
        <w:tc>
          <w:tcPr>
            <w:tcW w:w="1890" w:type="dxa"/>
            <w:tcBorders>
              <w:top w:val="nil"/>
              <w:left w:val="single" w:sz="8" w:space="0" w:color="auto"/>
              <w:bottom w:val="single" w:sz="8" w:space="0" w:color="auto"/>
              <w:right w:val="single" w:sz="8" w:space="0" w:color="auto"/>
            </w:tcBorders>
            <w:shd w:val="clear" w:color="000000" w:fill="F2F2F2"/>
            <w:hideMark/>
          </w:tcPr>
          <w:p w:rsidR="00CB71BD" w:rsidRPr="00CB71BD" w:rsidRDefault="00CB71BD" w:rsidP="00CB71BD">
            <w:pPr>
              <w:spacing w:before="0" w:after="0"/>
              <w:ind w:left="0"/>
              <w:rPr>
                <w:rFonts w:ascii="Trebuchet MS" w:hAnsi="Trebuchet MS"/>
                <w:sz w:val="20"/>
                <w:szCs w:val="20"/>
              </w:rPr>
            </w:pPr>
            <w:r w:rsidRPr="00CB71BD">
              <w:rPr>
                <w:rFonts w:ascii="Trebuchet MS" w:hAnsi="Trebuchet MS"/>
                <w:sz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CB71BD" w:rsidRPr="00CB71BD" w:rsidRDefault="00CB71BD" w:rsidP="00CB71BD">
            <w:pPr>
              <w:spacing w:before="0" w:after="0"/>
              <w:ind w:left="0"/>
              <w:rPr>
                <w:rFonts w:ascii="Trebuchet MS" w:hAnsi="Trebuchet MS"/>
                <w:sz w:val="20"/>
                <w:szCs w:val="20"/>
              </w:rPr>
            </w:pPr>
            <w:r w:rsidRPr="00CB71BD">
              <w:rPr>
                <w:rFonts w:ascii="Trebuchet MS" w:hAnsi="Trebuchet MS"/>
                <w:sz w:val="20"/>
                <w:szCs w:val="20"/>
                <w:lang w:val="de-DE"/>
              </w:rPr>
              <w:t>Daftar Kargo akan muncul dan menampilkan perubahan yang telah di-maintain oleh user</w:t>
            </w:r>
          </w:p>
        </w:tc>
      </w:tr>
      <w:tr w:rsidR="00CB71BD" w:rsidRPr="00CB71BD" w:rsidTr="00CB71BD">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hideMark/>
          </w:tcPr>
          <w:p w:rsidR="00CB71BD" w:rsidRPr="00CB71BD" w:rsidRDefault="00CB71BD" w:rsidP="00CB71BD">
            <w:pPr>
              <w:spacing w:before="0" w:after="0"/>
              <w:ind w:left="0"/>
              <w:jc w:val="center"/>
              <w:rPr>
                <w:rFonts w:ascii="Trebuchet MS" w:hAnsi="Trebuchet MS"/>
                <w:sz w:val="20"/>
                <w:szCs w:val="20"/>
              </w:rPr>
            </w:pPr>
            <w:r w:rsidRPr="00CB71BD">
              <w:rPr>
                <w:rFonts w:ascii="Trebuchet MS" w:hAnsi="Trebuchet MS"/>
                <w:sz w:val="20"/>
              </w:rPr>
              <w:t>Aksi User</w:t>
            </w:r>
          </w:p>
        </w:tc>
        <w:tc>
          <w:tcPr>
            <w:tcW w:w="4320" w:type="dxa"/>
            <w:tcBorders>
              <w:top w:val="nil"/>
              <w:left w:val="nil"/>
              <w:bottom w:val="single" w:sz="8" w:space="0" w:color="auto"/>
              <w:right w:val="single" w:sz="8" w:space="0" w:color="auto"/>
            </w:tcBorders>
            <w:shd w:val="clear" w:color="000000" w:fill="F2F2F2"/>
            <w:hideMark/>
          </w:tcPr>
          <w:p w:rsidR="00CB71BD" w:rsidRPr="00CB71BD" w:rsidRDefault="00CB71BD" w:rsidP="00CB71BD">
            <w:pPr>
              <w:spacing w:before="0" w:after="0"/>
              <w:ind w:left="0"/>
              <w:rPr>
                <w:rFonts w:ascii="Trebuchet MS" w:hAnsi="Trebuchet MS"/>
                <w:sz w:val="20"/>
                <w:szCs w:val="20"/>
              </w:rPr>
            </w:pPr>
            <w:r w:rsidRPr="00CB71BD">
              <w:rPr>
                <w:rFonts w:ascii="Trebuchet MS" w:hAnsi="Trebuchet MS"/>
                <w:sz w:val="20"/>
              </w:rPr>
              <w:t>Reaksi Sistem</w:t>
            </w:r>
          </w:p>
        </w:tc>
      </w:tr>
      <w:tr w:rsidR="00CB71BD" w:rsidRPr="00CB71BD" w:rsidTr="00CB71BD">
        <w:trPr>
          <w:trHeight w:val="547"/>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CB71BD" w:rsidRPr="00CB71BD" w:rsidRDefault="00CB71BD" w:rsidP="00CB71BD">
            <w:pPr>
              <w:spacing w:before="0" w:after="0"/>
              <w:ind w:left="0"/>
              <w:jc w:val="left"/>
              <w:rPr>
                <w:rFonts w:ascii="Trebuchet MS" w:hAnsi="Trebuchet MS"/>
                <w:sz w:val="20"/>
                <w:szCs w:val="20"/>
              </w:rPr>
            </w:pPr>
            <w:r w:rsidRPr="00CB71BD">
              <w:rPr>
                <w:rFonts w:ascii="Trebuchet MS" w:hAnsi="Trebuchet MS"/>
                <w:sz w:val="20"/>
              </w:rPr>
              <w:t xml:space="preserve">Klik tombol lookup vendor </w:t>
            </w:r>
          </w:p>
        </w:tc>
        <w:tc>
          <w:tcPr>
            <w:tcW w:w="4320" w:type="dxa"/>
            <w:tcBorders>
              <w:top w:val="nil"/>
              <w:left w:val="nil"/>
              <w:bottom w:val="single" w:sz="8" w:space="0" w:color="auto"/>
              <w:right w:val="single" w:sz="8" w:space="0" w:color="auto"/>
            </w:tcBorders>
            <w:shd w:val="clear" w:color="auto" w:fill="auto"/>
            <w:hideMark/>
          </w:tcPr>
          <w:p w:rsidR="00CB71BD" w:rsidRPr="00CB71BD" w:rsidRDefault="00CB71BD" w:rsidP="00CB71BD">
            <w:pPr>
              <w:spacing w:before="0" w:after="0"/>
              <w:ind w:left="0"/>
              <w:rPr>
                <w:rFonts w:ascii="Trebuchet MS" w:hAnsi="Trebuchet MS"/>
                <w:sz w:val="20"/>
                <w:szCs w:val="20"/>
              </w:rPr>
            </w:pPr>
            <w:r w:rsidRPr="00CB71BD">
              <w:rPr>
                <w:rFonts w:ascii="Trebuchet MS" w:hAnsi="Trebuchet MS"/>
                <w:sz w:val="20"/>
              </w:rPr>
              <w:t xml:space="preserve">Muncul popup lookup vendor untuk memilih nama vendor </w:t>
            </w:r>
          </w:p>
        </w:tc>
      </w:tr>
      <w:tr w:rsidR="00CB71BD" w:rsidRPr="00CB71BD" w:rsidTr="00CB71BD">
        <w:trPr>
          <w:trHeight w:val="79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CB71BD" w:rsidRPr="00CB71BD" w:rsidRDefault="00CB71BD" w:rsidP="00CB71BD">
            <w:pPr>
              <w:spacing w:before="0" w:after="0"/>
              <w:ind w:left="0"/>
              <w:jc w:val="left"/>
              <w:rPr>
                <w:rFonts w:ascii="Trebuchet MS" w:hAnsi="Trebuchet MS"/>
                <w:sz w:val="20"/>
                <w:szCs w:val="20"/>
              </w:rPr>
            </w:pPr>
            <w:r w:rsidRPr="00CB71BD">
              <w:rPr>
                <w:rFonts w:ascii="Trebuchet MS" w:hAnsi="Trebuchet MS"/>
                <w:sz w:val="20"/>
              </w:rPr>
              <w:t>Klik tombol Tambah Packing</w:t>
            </w:r>
          </w:p>
        </w:tc>
        <w:tc>
          <w:tcPr>
            <w:tcW w:w="4320" w:type="dxa"/>
            <w:tcBorders>
              <w:top w:val="nil"/>
              <w:left w:val="nil"/>
              <w:bottom w:val="single" w:sz="8" w:space="0" w:color="auto"/>
              <w:right w:val="single" w:sz="8" w:space="0" w:color="auto"/>
            </w:tcBorders>
            <w:shd w:val="clear" w:color="auto" w:fill="auto"/>
            <w:hideMark/>
          </w:tcPr>
          <w:p w:rsidR="00CB71BD" w:rsidRPr="00CB71BD" w:rsidRDefault="00CB71BD" w:rsidP="00CB71BD">
            <w:pPr>
              <w:spacing w:before="0" w:after="0"/>
              <w:ind w:left="0"/>
              <w:rPr>
                <w:rFonts w:ascii="Trebuchet MS" w:hAnsi="Trebuchet MS"/>
                <w:sz w:val="20"/>
                <w:szCs w:val="20"/>
              </w:rPr>
            </w:pPr>
            <w:r w:rsidRPr="00CB71BD">
              <w:rPr>
                <w:rFonts w:ascii="Trebuchet MS" w:hAnsi="Trebuchet MS"/>
                <w:sz w:val="20"/>
              </w:rPr>
              <w:t>Muncul windows Detail Packing Kargo (gambar 3-13) untuk menambahkan data kargo packing.</w:t>
            </w:r>
          </w:p>
        </w:tc>
      </w:tr>
      <w:tr w:rsidR="00CB71BD" w:rsidRPr="00CB71BD" w:rsidTr="00CB71BD">
        <w:trPr>
          <w:trHeight w:val="511"/>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CB71BD" w:rsidRPr="00CB71BD" w:rsidRDefault="00CB71BD" w:rsidP="00CB71BD">
            <w:pPr>
              <w:spacing w:before="0" w:after="0"/>
              <w:ind w:left="0"/>
              <w:jc w:val="left"/>
              <w:rPr>
                <w:rFonts w:ascii="Trebuchet MS" w:hAnsi="Trebuchet MS"/>
                <w:sz w:val="20"/>
                <w:szCs w:val="20"/>
              </w:rPr>
            </w:pPr>
            <w:r w:rsidRPr="00CB71BD">
              <w:rPr>
                <w:rFonts w:ascii="Trebuchet MS" w:hAnsi="Trebuchet MS"/>
                <w:sz w:val="20"/>
              </w:rPr>
              <w:t>Klik tombol Edit Packing</w:t>
            </w:r>
          </w:p>
        </w:tc>
        <w:tc>
          <w:tcPr>
            <w:tcW w:w="4320" w:type="dxa"/>
            <w:tcBorders>
              <w:top w:val="nil"/>
              <w:left w:val="nil"/>
              <w:bottom w:val="single" w:sz="8" w:space="0" w:color="auto"/>
              <w:right w:val="single" w:sz="8" w:space="0" w:color="auto"/>
            </w:tcBorders>
            <w:shd w:val="clear" w:color="auto" w:fill="auto"/>
            <w:hideMark/>
          </w:tcPr>
          <w:p w:rsidR="00CB71BD" w:rsidRPr="00CB71BD" w:rsidRDefault="00CB71BD" w:rsidP="00CB71BD">
            <w:pPr>
              <w:spacing w:before="0" w:after="0"/>
              <w:ind w:left="0"/>
              <w:rPr>
                <w:rFonts w:ascii="Trebuchet MS" w:hAnsi="Trebuchet MS"/>
                <w:sz w:val="20"/>
                <w:szCs w:val="20"/>
              </w:rPr>
            </w:pPr>
            <w:r w:rsidRPr="00CB71BD">
              <w:rPr>
                <w:rFonts w:ascii="Trebuchet MS" w:hAnsi="Trebuchet MS"/>
                <w:sz w:val="20"/>
              </w:rPr>
              <w:t xml:space="preserve">Muncul windows Packing Kargo </w:t>
            </w:r>
            <w:proofErr w:type="gramStart"/>
            <w:r w:rsidRPr="00CB71BD">
              <w:rPr>
                <w:rFonts w:ascii="Trebuchet MS" w:hAnsi="Trebuchet MS"/>
                <w:sz w:val="20"/>
              </w:rPr>
              <w:t>Detail(</w:t>
            </w:r>
            <w:proofErr w:type="gramEnd"/>
            <w:r w:rsidRPr="00CB71BD">
              <w:rPr>
                <w:rFonts w:ascii="Trebuchet MS" w:hAnsi="Trebuchet MS"/>
                <w:sz w:val="20"/>
              </w:rPr>
              <w:t>gambar 3-13) untuk mengubah data kargo packing.</w:t>
            </w:r>
          </w:p>
        </w:tc>
      </w:tr>
      <w:tr w:rsidR="00CB71BD" w:rsidRPr="00CB71BD" w:rsidTr="00CB71BD">
        <w:trPr>
          <w:trHeight w:val="61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CB71BD" w:rsidRPr="00CB71BD" w:rsidRDefault="00CB71BD" w:rsidP="00CB71BD">
            <w:pPr>
              <w:spacing w:before="0" w:after="0"/>
              <w:ind w:left="0"/>
              <w:jc w:val="left"/>
              <w:rPr>
                <w:rFonts w:ascii="Trebuchet MS" w:hAnsi="Trebuchet MS"/>
                <w:sz w:val="20"/>
                <w:szCs w:val="20"/>
              </w:rPr>
            </w:pPr>
            <w:r w:rsidRPr="00CB71BD">
              <w:rPr>
                <w:rFonts w:ascii="Trebuchet MS" w:hAnsi="Trebuchet MS"/>
                <w:sz w:val="20"/>
              </w:rPr>
              <w:t>Klik tombol Hapus dalam grid</w:t>
            </w:r>
          </w:p>
        </w:tc>
        <w:tc>
          <w:tcPr>
            <w:tcW w:w="4320" w:type="dxa"/>
            <w:tcBorders>
              <w:top w:val="nil"/>
              <w:left w:val="nil"/>
              <w:bottom w:val="single" w:sz="8" w:space="0" w:color="auto"/>
              <w:right w:val="single" w:sz="8" w:space="0" w:color="auto"/>
            </w:tcBorders>
            <w:shd w:val="clear" w:color="auto" w:fill="auto"/>
            <w:hideMark/>
          </w:tcPr>
          <w:p w:rsidR="00CB71BD" w:rsidRPr="00CB71BD" w:rsidRDefault="00CB71BD" w:rsidP="00CB71BD">
            <w:pPr>
              <w:spacing w:before="0" w:after="0"/>
              <w:ind w:left="0"/>
              <w:rPr>
                <w:rFonts w:ascii="Trebuchet MS" w:hAnsi="Trebuchet MS"/>
                <w:sz w:val="20"/>
                <w:szCs w:val="20"/>
              </w:rPr>
            </w:pPr>
            <w:r w:rsidRPr="00CB71BD">
              <w:rPr>
                <w:rFonts w:ascii="Trebuchet MS" w:hAnsi="Trebuchet MS"/>
                <w:sz w:val="20"/>
                <w:szCs w:val="20"/>
              </w:rPr>
              <w:t xml:space="preserve">Akan menampilkan box confirm (Y/N) untuk menghapus record yang ada di tabel. </w:t>
            </w:r>
          </w:p>
        </w:tc>
      </w:tr>
      <w:tr w:rsidR="00CB71BD" w:rsidRPr="00CB71BD" w:rsidTr="00CB71BD">
        <w:trPr>
          <w:trHeight w:val="79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CB71BD" w:rsidRPr="00CB71BD" w:rsidRDefault="00CB71BD" w:rsidP="00CB71BD">
            <w:pPr>
              <w:spacing w:before="0" w:after="0"/>
              <w:ind w:left="0"/>
              <w:jc w:val="left"/>
              <w:rPr>
                <w:rFonts w:ascii="Trebuchet MS" w:hAnsi="Trebuchet MS"/>
                <w:sz w:val="20"/>
                <w:szCs w:val="20"/>
              </w:rPr>
            </w:pPr>
            <w:r w:rsidRPr="00CB71BD">
              <w:rPr>
                <w:rFonts w:ascii="Trebuchet MS" w:hAnsi="Trebuchet MS"/>
                <w:sz w:val="20"/>
                <w:szCs w:val="20"/>
              </w:rPr>
              <w:t>Klik tombol Simpan</w:t>
            </w:r>
          </w:p>
        </w:tc>
        <w:tc>
          <w:tcPr>
            <w:tcW w:w="4320" w:type="dxa"/>
            <w:tcBorders>
              <w:top w:val="nil"/>
              <w:left w:val="nil"/>
              <w:bottom w:val="single" w:sz="8" w:space="0" w:color="auto"/>
              <w:right w:val="single" w:sz="8" w:space="0" w:color="auto"/>
            </w:tcBorders>
            <w:shd w:val="clear" w:color="auto" w:fill="auto"/>
            <w:hideMark/>
          </w:tcPr>
          <w:p w:rsidR="00CB71BD" w:rsidRPr="00CB71BD" w:rsidRDefault="00CB71BD" w:rsidP="00CB71BD">
            <w:pPr>
              <w:spacing w:before="0" w:after="0"/>
              <w:ind w:left="0"/>
              <w:rPr>
                <w:rFonts w:ascii="Trebuchet MS" w:hAnsi="Trebuchet MS"/>
                <w:sz w:val="20"/>
                <w:szCs w:val="20"/>
              </w:rPr>
            </w:pPr>
            <w:r w:rsidRPr="00CB71BD">
              <w:rPr>
                <w:rFonts w:ascii="Trebuchet MS" w:hAnsi="Trebuchet MS"/>
                <w:sz w:val="20"/>
                <w:szCs w:val="20"/>
              </w:rPr>
              <w:t>Akan menampilkan box confirm (Y/N) untuk menyimpan data. Bila data berhasil disimpan, windows tertutup secara otomatis</w:t>
            </w:r>
          </w:p>
        </w:tc>
      </w:tr>
      <w:tr w:rsidR="00CB71BD" w:rsidRPr="00CB71BD" w:rsidTr="00166822">
        <w:trPr>
          <w:trHeight w:val="97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CB71BD" w:rsidRPr="00CB71BD" w:rsidRDefault="00CB71BD" w:rsidP="00CB71BD">
            <w:pPr>
              <w:spacing w:before="0" w:after="0"/>
              <w:ind w:left="0"/>
              <w:jc w:val="left"/>
              <w:rPr>
                <w:rFonts w:ascii="Trebuchet MS" w:hAnsi="Trebuchet MS"/>
                <w:sz w:val="20"/>
                <w:szCs w:val="20"/>
              </w:rPr>
            </w:pPr>
            <w:r w:rsidRPr="00CB71BD">
              <w:rPr>
                <w:rFonts w:ascii="Trebuchet MS" w:hAnsi="Trebuchet MS"/>
                <w:sz w:val="20"/>
                <w:szCs w:val="20"/>
              </w:rPr>
              <w:t>Klik tombol Batal</w:t>
            </w:r>
          </w:p>
        </w:tc>
        <w:tc>
          <w:tcPr>
            <w:tcW w:w="4320" w:type="dxa"/>
            <w:tcBorders>
              <w:top w:val="nil"/>
              <w:left w:val="nil"/>
              <w:bottom w:val="single" w:sz="8" w:space="0" w:color="auto"/>
              <w:right w:val="single" w:sz="8" w:space="0" w:color="auto"/>
            </w:tcBorders>
            <w:shd w:val="clear" w:color="auto" w:fill="auto"/>
            <w:hideMark/>
          </w:tcPr>
          <w:p w:rsidR="00CB71BD" w:rsidRPr="00CB71BD" w:rsidRDefault="00CB71BD" w:rsidP="00CB71BD">
            <w:pPr>
              <w:spacing w:before="0" w:after="0"/>
              <w:ind w:left="0"/>
              <w:jc w:val="left"/>
              <w:rPr>
                <w:rFonts w:ascii="Trebuchet MS" w:hAnsi="Trebuchet MS"/>
                <w:sz w:val="20"/>
                <w:szCs w:val="20"/>
              </w:rPr>
            </w:pPr>
            <w:r w:rsidRPr="00CB71BD">
              <w:rPr>
                <w:rFonts w:ascii="Trebuchet MS" w:hAnsi="Trebuchet MS"/>
                <w:sz w:val="20"/>
                <w:szCs w:val="20"/>
              </w:rPr>
              <w:t>Akan menampilkan box confirm (Y/N) untuk membatalkan penyimpanan data. Bila data berhasil dibatalkan, windows tertutup secara otomatis</w:t>
            </w:r>
          </w:p>
        </w:tc>
      </w:tr>
      <w:tr w:rsidR="00CB71BD" w:rsidRPr="00CB71BD" w:rsidTr="00CB71BD">
        <w:trPr>
          <w:trHeight w:val="300"/>
        </w:trPr>
        <w:tc>
          <w:tcPr>
            <w:tcW w:w="1890" w:type="dxa"/>
            <w:tcBorders>
              <w:top w:val="nil"/>
              <w:left w:val="nil"/>
              <w:bottom w:val="nil"/>
              <w:right w:val="nil"/>
            </w:tcBorders>
            <w:shd w:val="clear" w:color="auto" w:fill="auto"/>
            <w:hideMark/>
          </w:tcPr>
          <w:p w:rsidR="00CB71BD" w:rsidRPr="00CB71BD" w:rsidRDefault="00CB71BD" w:rsidP="00CB71BD">
            <w:pPr>
              <w:spacing w:before="0" w:after="0"/>
              <w:ind w:left="0"/>
              <w:jc w:val="left"/>
              <w:rPr>
                <w:rFonts w:ascii="Trebuchet MS" w:hAnsi="Trebuchet MS"/>
                <w:sz w:val="20"/>
                <w:szCs w:val="20"/>
              </w:rPr>
            </w:pPr>
          </w:p>
        </w:tc>
        <w:tc>
          <w:tcPr>
            <w:tcW w:w="2430" w:type="dxa"/>
            <w:tcBorders>
              <w:top w:val="nil"/>
              <w:left w:val="nil"/>
              <w:bottom w:val="nil"/>
              <w:right w:val="nil"/>
            </w:tcBorders>
            <w:shd w:val="clear" w:color="auto" w:fill="auto"/>
            <w:hideMark/>
          </w:tcPr>
          <w:p w:rsidR="00CB71BD" w:rsidRPr="00CB71BD" w:rsidRDefault="00CB71BD" w:rsidP="00CB71BD">
            <w:pPr>
              <w:spacing w:before="0" w:after="0"/>
              <w:ind w:left="0"/>
              <w:jc w:val="left"/>
              <w:rPr>
                <w:sz w:val="20"/>
                <w:szCs w:val="20"/>
              </w:rPr>
            </w:pPr>
          </w:p>
        </w:tc>
        <w:tc>
          <w:tcPr>
            <w:tcW w:w="4320" w:type="dxa"/>
            <w:tcBorders>
              <w:top w:val="nil"/>
              <w:left w:val="nil"/>
              <w:bottom w:val="nil"/>
              <w:right w:val="nil"/>
            </w:tcBorders>
            <w:shd w:val="clear" w:color="auto" w:fill="auto"/>
            <w:hideMark/>
          </w:tcPr>
          <w:p w:rsidR="00CB71BD" w:rsidRPr="00CB71BD" w:rsidRDefault="00CB71BD" w:rsidP="00CB71BD">
            <w:pPr>
              <w:spacing w:before="0" w:after="0"/>
              <w:ind w:left="0"/>
              <w:jc w:val="left"/>
              <w:rPr>
                <w:sz w:val="20"/>
                <w:szCs w:val="20"/>
              </w:rPr>
            </w:pPr>
          </w:p>
        </w:tc>
      </w:tr>
      <w:tr w:rsidR="007E2103" w:rsidRPr="00CB71BD" w:rsidTr="00CB71BD">
        <w:trPr>
          <w:trHeight w:val="300"/>
        </w:trPr>
        <w:tc>
          <w:tcPr>
            <w:tcW w:w="1890" w:type="dxa"/>
            <w:tcBorders>
              <w:top w:val="nil"/>
              <w:left w:val="nil"/>
              <w:bottom w:val="nil"/>
              <w:right w:val="nil"/>
            </w:tcBorders>
            <w:shd w:val="clear" w:color="auto" w:fill="auto"/>
          </w:tcPr>
          <w:p w:rsidR="007E2103" w:rsidRPr="00CB71BD" w:rsidRDefault="007E2103" w:rsidP="00CB71BD">
            <w:pPr>
              <w:spacing w:before="0" w:after="0"/>
              <w:ind w:left="0"/>
              <w:jc w:val="left"/>
              <w:rPr>
                <w:rFonts w:ascii="Trebuchet MS" w:hAnsi="Trebuchet MS"/>
                <w:sz w:val="20"/>
                <w:szCs w:val="20"/>
              </w:rPr>
            </w:pPr>
          </w:p>
        </w:tc>
        <w:tc>
          <w:tcPr>
            <w:tcW w:w="2430" w:type="dxa"/>
            <w:tcBorders>
              <w:top w:val="nil"/>
              <w:left w:val="nil"/>
              <w:bottom w:val="nil"/>
              <w:right w:val="nil"/>
            </w:tcBorders>
            <w:shd w:val="clear" w:color="auto" w:fill="auto"/>
          </w:tcPr>
          <w:p w:rsidR="007E2103" w:rsidRPr="00CB71BD" w:rsidRDefault="007E2103" w:rsidP="00CB71BD">
            <w:pPr>
              <w:spacing w:before="0" w:after="0"/>
              <w:ind w:left="0"/>
              <w:jc w:val="left"/>
              <w:rPr>
                <w:sz w:val="20"/>
                <w:szCs w:val="20"/>
              </w:rPr>
            </w:pPr>
          </w:p>
        </w:tc>
        <w:tc>
          <w:tcPr>
            <w:tcW w:w="4320" w:type="dxa"/>
            <w:tcBorders>
              <w:top w:val="nil"/>
              <w:left w:val="nil"/>
              <w:bottom w:val="nil"/>
              <w:right w:val="nil"/>
            </w:tcBorders>
            <w:shd w:val="clear" w:color="auto" w:fill="auto"/>
          </w:tcPr>
          <w:p w:rsidR="007E2103" w:rsidRPr="00CB71BD" w:rsidRDefault="007E2103" w:rsidP="00CB71BD">
            <w:pPr>
              <w:spacing w:before="0" w:after="0"/>
              <w:ind w:left="0"/>
              <w:jc w:val="left"/>
              <w:rPr>
                <w:sz w:val="20"/>
                <w:szCs w:val="20"/>
              </w:rPr>
            </w:pPr>
          </w:p>
        </w:tc>
      </w:tr>
      <w:tr w:rsidR="00CB71BD" w:rsidRPr="00CB71BD" w:rsidTr="00CB71BD">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CB71BD" w:rsidRPr="00CB71BD" w:rsidRDefault="00CB71BD" w:rsidP="00CB71BD">
            <w:pPr>
              <w:spacing w:before="0" w:after="0"/>
              <w:ind w:left="0"/>
              <w:rPr>
                <w:rFonts w:ascii="Trebuchet MS" w:hAnsi="Trebuchet MS"/>
                <w:sz w:val="20"/>
                <w:szCs w:val="20"/>
              </w:rPr>
            </w:pPr>
            <w:r w:rsidRPr="00CB71BD">
              <w:rPr>
                <w:rFonts w:ascii="Trebuchet MS" w:hAnsi="Trebuchet MS"/>
                <w:sz w:val="20"/>
              </w:rPr>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CB71BD" w:rsidRPr="00CB71BD" w:rsidRDefault="00CB71BD" w:rsidP="00CB71BD">
            <w:pPr>
              <w:spacing w:before="0" w:after="0"/>
              <w:ind w:left="0"/>
              <w:rPr>
                <w:rFonts w:ascii="Trebuchet MS" w:hAnsi="Trebuchet MS"/>
                <w:sz w:val="20"/>
                <w:szCs w:val="20"/>
              </w:rPr>
            </w:pPr>
            <w:r w:rsidRPr="00CB71BD">
              <w:rPr>
                <w:rFonts w:ascii="Trebuchet MS" w:hAnsi="Trebuchet MS"/>
                <w:sz w:val="20"/>
                <w:szCs w:val="20"/>
                <w:lang w:val="de-DE"/>
              </w:rPr>
              <w:t>Daftar Tarif Kargo</w:t>
            </w:r>
          </w:p>
        </w:tc>
      </w:tr>
      <w:tr w:rsidR="00CB71BD" w:rsidRPr="00CB71BD" w:rsidTr="00166822">
        <w:trPr>
          <w:trHeight w:val="619"/>
        </w:trPr>
        <w:tc>
          <w:tcPr>
            <w:tcW w:w="1890" w:type="dxa"/>
            <w:tcBorders>
              <w:top w:val="nil"/>
              <w:left w:val="single" w:sz="8" w:space="0" w:color="auto"/>
              <w:bottom w:val="single" w:sz="8" w:space="0" w:color="auto"/>
              <w:right w:val="single" w:sz="8" w:space="0" w:color="auto"/>
            </w:tcBorders>
            <w:shd w:val="clear" w:color="000000" w:fill="F2F2F2"/>
            <w:hideMark/>
          </w:tcPr>
          <w:p w:rsidR="00CB71BD" w:rsidRPr="00CB71BD" w:rsidRDefault="00CB71BD" w:rsidP="00CB71BD">
            <w:pPr>
              <w:spacing w:before="0" w:after="0"/>
              <w:ind w:left="0"/>
              <w:rPr>
                <w:rFonts w:ascii="Trebuchet MS" w:hAnsi="Trebuchet MS"/>
                <w:sz w:val="20"/>
                <w:szCs w:val="20"/>
              </w:rPr>
            </w:pPr>
            <w:r w:rsidRPr="00CB71BD">
              <w:rPr>
                <w:rFonts w:ascii="Trebuchet MS" w:hAnsi="Trebuchet MS"/>
                <w:sz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CB71BD" w:rsidRPr="00CB71BD" w:rsidRDefault="00CB71BD" w:rsidP="00CB71BD">
            <w:pPr>
              <w:spacing w:before="0" w:after="0"/>
              <w:ind w:left="0"/>
              <w:rPr>
                <w:rFonts w:ascii="Trebuchet MS" w:hAnsi="Trebuchet MS"/>
                <w:sz w:val="20"/>
                <w:szCs w:val="20"/>
              </w:rPr>
            </w:pPr>
            <w:r w:rsidRPr="00CB71BD">
              <w:rPr>
                <w:rFonts w:ascii="Trebuchet MS" w:hAnsi="Trebuchet MS"/>
                <w:sz w:val="20"/>
                <w:szCs w:val="20"/>
                <w:lang w:val="de-DE"/>
              </w:rPr>
              <w:t>User berada pada menu Kargo, lalu klik tombol Tarif untuk memunculkan popup window Daftar Tarif Kargo</w:t>
            </w:r>
          </w:p>
        </w:tc>
      </w:tr>
      <w:tr w:rsidR="00CB71BD" w:rsidRPr="00CB71BD" w:rsidTr="00166822">
        <w:trPr>
          <w:trHeight w:val="520"/>
        </w:trPr>
        <w:tc>
          <w:tcPr>
            <w:tcW w:w="1890" w:type="dxa"/>
            <w:tcBorders>
              <w:top w:val="nil"/>
              <w:left w:val="single" w:sz="8" w:space="0" w:color="auto"/>
              <w:bottom w:val="single" w:sz="8" w:space="0" w:color="auto"/>
              <w:right w:val="single" w:sz="8" w:space="0" w:color="auto"/>
            </w:tcBorders>
            <w:shd w:val="clear" w:color="000000" w:fill="F2F2F2"/>
            <w:hideMark/>
          </w:tcPr>
          <w:p w:rsidR="00CB71BD" w:rsidRPr="00CB71BD" w:rsidRDefault="00CB71BD" w:rsidP="00CB71BD">
            <w:pPr>
              <w:spacing w:before="0" w:after="0"/>
              <w:ind w:left="0"/>
              <w:rPr>
                <w:rFonts w:ascii="Trebuchet MS" w:hAnsi="Trebuchet MS"/>
                <w:sz w:val="20"/>
                <w:szCs w:val="20"/>
              </w:rPr>
            </w:pPr>
            <w:r w:rsidRPr="00CB71BD">
              <w:rPr>
                <w:rFonts w:ascii="Trebuchet MS" w:hAnsi="Trebuchet MS"/>
                <w:sz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CB71BD" w:rsidRPr="00CB71BD" w:rsidRDefault="00CB71BD" w:rsidP="00CB71BD">
            <w:pPr>
              <w:spacing w:before="0" w:after="0"/>
              <w:ind w:left="0"/>
              <w:rPr>
                <w:rFonts w:ascii="Trebuchet MS" w:hAnsi="Trebuchet MS"/>
                <w:sz w:val="20"/>
                <w:szCs w:val="20"/>
              </w:rPr>
            </w:pPr>
            <w:r w:rsidRPr="00CB71BD">
              <w:rPr>
                <w:rFonts w:ascii="Trebuchet MS" w:hAnsi="Trebuchet MS"/>
                <w:sz w:val="20"/>
                <w:szCs w:val="20"/>
                <w:lang w:val="de-DE"/>
              </w:rPr>
              <w:t>Daftar Kargo akan muncul dan menampilkan perubahan yang telah di-maintain oleh user</w:t>
            </w:r>
          </w:p>
        </w:tc>
      </w:tr>
      <w:tr w:rsidR="00CB71BD" w:rsidRPr="00CB71BD" w:rsidTr="00CB71BD">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hideMark/>
          </w:tcPr>
          <w:p w:rsidR="00CB71BD" w:rsidRPr="00CB71BD" w:rsidRDefault="00CB71BD" w:rsidP="00CB71BD">
            <w:pPr>
              <w:spacing w:before="0" w:after="0"/>
              <w:ind w:left="0"/>
              <w:jc w:val="center"/>
              <w:rPr>
                <w:rFonts w:ascii="Trebuchet MS" w:hAnsi="Trebuchet MS"/>
                <w:sz w:val="20"/>
                <w:szCs w:val="20"/>
              </w:rPr>
            </w:pPr>
            <w:r w:rsidRPr="00CB71BD">
              <w:rPr>
                <w:rFonts w:ascii="Trebuchet MS" w:hAnsi="Trebuchet MS"/>
                <w:sz w:val="20"/>
              </w:rPr>
              <w:t>Aksi User</w:t>
            </w:r>
          </w:p>
        </w:tc>
        <w:tc>
          <w:tcPr>
            <w:tcW w:w="4320" w:type="dxa"/>
            <w:tcBorders>
              <w:top w:val="nil"/>
              <w:left w:val="nil"/>
              <w:bottom w:val="single" w:sz="8" w:space="0" w:color="auto"/>
              <w:right w:val="single" w:sz="8" w:space="0" w:color="auto"/>
            </w:tcBorders>
            <w:shd w:val="clear" w:color="000000" w:fill="F2F2F2"/>
            <w:hideMark/>
          </w:tcPr>
          <w:p w:rsidR="00CB71BD" w:rsidRPr="00CB71BD" w:rsidRDefault="00CB71BD" w:rsidP="00CB71BD">
            <w:pPr>
              <w:spacing w:before="0" w:after="0"/>
              <w:ind w:left="0"/>
              <w:rPr>
                <w:rFonts w:ascii="Trebuchet MS" w:hAnsi="Trebuchet MS"/>
                <w:sz w:val="20"/>
                <w:szCs w:val="20"/>
              </w:rPr>
            </w:pPr>
            <w:r w:rsidRPr="00CB71BD">
              <w:rPr>
                <w:rFonts w:ascii="Trebuchet MS" w:hAnsi="Trebuchet MS"/>
                <w:sz w:val="20"/>
              </w:rPr>
              <w:t>Reaksi Sistem</w:t>
            </w:r>
          </w:p>
        </w:tc>
      </w:tr>
      <w:tr w:rsidR="00CB71BD" w:rsidRPr="00CB71BD" w:rsidTr="00166822">
        <w:trPr>
          <w:trHeight w:val="1087"/>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CB71BD" w:rsidRPr="00CB71BD" w:rsidRDefault="00CB71BD" w:rsidP="00CB71BD">
            <w:pPr>
              <w:spacing w:before="0" w:after="0"/>
              <w:ind w:left="0"/>
              <w:jc w:val="left"/>
              <w:rPr>
                <w:rFonts w:ascii="Trebuchet MS" w:hAnsi="Trebuchet MS"/>
                <w:sz w:val="20"/>
                <w:szCs w:val="20"/>
              </w:rPr>
            </w:pPr>
            <w:r w:rsidRPr="00CB71BD">
              <w:rPr>
                <w:rFonts w:ascii="Trebuchet MS" w:hAnsi="Trebuchet MS"/>
                <w:sz w:val="20"/>
              </w:rPr>
              <w:t>Klik tombol Tambah Cost Center</w:t>
            </w:r>
          </w:p>
        </w:tc>
        <w:tc>
          <w:tcPr>
            <w:tcW w:w="4320" w:type="dxa"/>
            <w:tcBorders>
              <w:top w:val="nil"/>
              <w:left w:val="nil"/>
              <w:bottom w:val="single" w:sz="8" w:space="0" w:color="auto"/>
              <w:right w:val="single" w:sz="8" w:space="0" w:color="auto"/>
            </w:tcBorders>
            <w:shd w:val="clear" w:color="auto" w:fill="auto"/>
            <w:hideMark/>
          </w:tcPr>
          <w:p w:rsidR="00CB71BD" w:rsidRPr="00CB71BD" w:rsidRDefault="00CB71BD" w:rsidP="00CB71BD">
            <w:pPr>
              <w:spacing w:before="0" w:after="0"/>
              <w:ind w:left="0"/>
              <w:rPr>
                <w:rFonts w:ascii="Trebuchet MS" w:hAnsi="Trebuchet MS"/>
                <w:sz w:val="20"/>
                <w:szCs w:val="20"/>
              </w:rPr>
            </w:pPr>
            <w:r w:rsidRPr="00CB71BD">
              <w:rPr>
                <w:rFonts w:ascii="Trebuchet MS" w:hAnsi="Trebuchet MS"/>
                <w:sz w:val="20"/>
              </w:rPr>
              <w:t xml:space="preserve">Muncul windows Lookup Cost Center (gambar 3-16) untuk memilih cost center yang baru. Notifikasi akan muncul apabila ditemukan cost center yang sama dalam kargo tersebut. </w:t>
            </w:r>
          </w:p>
        </w:tc>
      </w:tr>
      <w:tr w:rsidR="00CB71BD" w:rsidRPr="00CB71BD" w:rsidTr="00166822">
        <w:trPr>
          <w:trHeight w:val="79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CB71BD" w:rsidRPr="00CB71BD" w:rsidRDefault="00CB71BD" w:rsidP="00CB71BD">
            <w:pPr>
              <w:spacing w:before="0" w:after="0"/>
              <w:ind w:left="0"/>
              <w:jc w:val="left"/>
              <w:rPr>
                <w:rFonts w:ascii="Trebuchet MS" w:hAnsi="Trebuchet MS"/>
                <w:sz w:val="20"/>
                <w:szCs w:val="20"/>
              </w:rPr>
            </w:pPr>
            <w:r w:rsidRPr="00CB71BD">
              <w:rPr>
                <w:rFonts w:ascii="Trebuchet MS" w:hAnsi="Trebuchet MS"/>
                <w:sz w:val="20"/>
              </w:rPr>
              <w:t>Klik tombol Edit Tarif dalam grid</w:t>
            </w:r>
          </w:p>
        </w:tc>
        <w:tc>
          <w:tcPr>
            <w:tcW w:w="4320" w:type="dxa"/>
            <w:tcBorders>
              <w:top w:val="nil"/>
              <w:left w:val="nil"/>
              <w:bottom w:val="single" w:sz="8" w:space="0" w:color="auto"/>
              <w:right w:val="single" w:sz="8" w:space="0" w:color="auto"/>
            </w:tcBorders>
            <w:shd w:val="clear" w:color="auto" w:fill="auto"/>
            <w:hideMark/>
          </w:tcPr>
          <w:p w:rsidR="00CB71BD" w:rsidRPr="00CB71BD" w:rsidRDefault="00CB71BD" w:rsidP="00CB71BD">
            <w:pPr>
              <w:spacing w:before="0" w:after="0"/>
              <w:ind w:left="0"/>
              <w:rPr>
                <w:rFonts w:ascii="Trebuchet MS" w:hAnsi="Trebuchet MS"/>
                <w:sz w:val="20"/>
                <w:szCs w:val="20"/>
              </w:rPr>
            </w:pPr>
            <w:r w:rsidRPr="00CB71BD">
              <w:rPr>
                <w:rFonts w:ascii="Trebuchet MS" w:hAnsi="Trebuchet MS"/>
                <w:sz w:val="20"/>
              </w:rPr>
              <w:t>Muncul windows Detail Tarif Kargo (gambar 3-15) untuk mengubah tarif kargo dari cost center yang dipiih</w:t>
            </w:r>
          </w:p>
        </w:tc>
      </w:tr>
      <w:tr w:rsidR="00CB71BD" w:rsidRPr="00CB71BD" w:rsidTr="00166822">
        <w:trPr>
          <w:trHeight w:val="52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CB71BD" w:rsidRPr="00CB71BD" w:rsidRDefault="00CB71BD" w:rsidP="00CB71BD">
            <w:pPr>
              <w:spacing w:before="0" w:after="0"/>
              <w:ind w:left="0"/>
              <w:jc w:val="left"/>
              <w:rPr>
                <w:rFonts w:ascii="Trebuchet MS" w:hAnsi="Trebuchet MS"/>
                <w:sz w:val="20"/>
                <w:szCs w:val="20"/>
              </w:rPr>
            </w:pPr>
            <w:r w:rsidRPr="00CB71BD">
              <w:rPr>
                <w:rFonts w:ascii="Trebuchet MS" w:hAnsi="Trebuchet MS"/>
                <w:sz w:val="20"/>
              </w:rPr>
              <w:t>Klik tombol Hapus dalam grid</w:t>
            </w:r>
          </w:p>
        </w:tc>
        <w:tc>
          <w:tcPr>
            <w:tcW w:w="4320" w:type="dxa"/>
            <w:tcBorders>
              <w:top w:val="nil"/>
              <w:left w:val="nil"/>
              <w:bottom w:val="single" w:sz="8" w:space="0" w:color="auto"/>
              <w:right w:val="single" w:sz="8" w:space="0" w:color="auto"/>
            </w:tcBorders>
            <w:shd w:val="clear" w:color="auto" w:fill="auto"/>
            <w:hideMark/>
          </w:tcPr>
          <w:p w:rsidR="00CB71BD" w:rsidRPr="00CB71BD" w:rsidRDefault="00CB71BD" w:rsidP="00CB71BD">
            <w:pPr>
              <w:spacing w:before="0" w:after="0"/>
              <w:ind w:left="0"/>
              <w:rPr>
                <w:rFonts w:ascii="Trebuchet MS" w:hAnsi="Trebuchet MS"/>
                <w:sz w:val="20"/>
                <w:szCs w:val="20"/>
              </w:rPr>
            </w:pPr>
            <w:r w:rsidRPr="00CB71BD">
              <w:rPr>
                <w:rFonts w:ascii="Trebuchet MS" w:hAnsi="Trebuchet MS"/>
                <w:sz w:val="20"/>
              </w:rPr>
              <w:t xml:space="preserve">Akan menampilkan box confirm (Y/N) untuk menghapus record yang ada di tabel. </w:t>
            </w:r>
          </w:p>
        </w:tc>
      </w:tr>
      <w:tr w:rsidR="00CB71BD" w:rsidRPr="00CB71BD" w:rsidTr="00166822">
        <w:trPr>
          <w:trHeight w:val="511"/>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CB71BD" w:rsidRPr="00CB71BD" w:rsidRDefault="00CB71BD" w:rsidP="00CB71BD">
            <w:pPr>
              <w:spacing w:before="0" w:after="0"/>
              <w:ind w:left="0"/>
              <w:jc w:val="left"/>
              <w:rPr>
                <w:rFonts w:ascii="Trebuchet MS" w:hAnsi="Trebuchet MS"/>
                <w:sz w:val="20"/>
                <w:szCs w:val="20"/>
              </w:rPr>
            </w:pPr>
            <w:r w:rsidRPr="00CB71BD">
              <w:rPr>
                <w:rFonts w:ascii="Trebuchet MS" w:hAnsi="Trebuchet MS"/>
                <w:sz w:val="20"/>
                <w:szCs w:val="20"/>
              </w:rPr>
              <w:t>Klik tombol Upload</w:t>
            </w:r>
          </w:p>
        </w:tc>
        <w:tc>
          <w:tcPr>
            <w:tcW w:w="4320" w:type="dxa"/>
            <w:tcBorders>
              <w:top w:val="nil"/>
              <w:left w:val="nil"/>
              <w:bottom w:val="single" w:sz="8" w:space="0" w:color="auto"/>
              <w:right w:val="single" w:sz="8" w:space="0" w:color="auto"/>
            </w:tcBorders>
            <w:shd w:val="clear" w:color="auto" w:fill="auto"/>
            <w:hideMark/>
          </w:tcPr>
          <w:p w:rsidR="00CB71BD" w:rsidRPr="00CB71BD" w:rsidRDefault="00CB71BD" w:rsidP="00CB71BD">
            <w:pPr>
              <w:spacing w:before="0" w:after="0"/>
              <w:ind w:left="0"/>
              <w:rPr>
                <w:rFonts w:ascii="Trebuchet MS" w:hAnsi="Trebuchet MS"/>
                <w:sz w:val="20"/>
                <w:szCs w:val="20"/>
              </w:rPr>
            </w:pPr>
            <w:r w:rsidRPr="00CB71BD">
              <w:rPr>
                <w:rFonts w:ascii="Trebuchet MS" w:hAnsi="Trebuchet MS"/>
                <w:sz w:val="20"/>
                <w:szCs w:val="20"/>
              </w:rPr>
              <w:t>Muncul popup windows untuk memilih file yang akan di-upload oleh user</w:t>
            </w:r>
          </w:p>
        </w:tc>
      </w:tr>
      <w:tr w:rsidR="00CB71BD" w:rsidRPr="00CB71BD" w:rsidTr="00166822">
        <w:trPr>
          <w:trHeight w:val="529"/>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CB71BD" w:rsidRPr="00CB71BD" w:rsidRDefault="00CB71BD" w:rsidP="00CB71BD">
            <w:pPr>
              <w:spacing w:before="0" w:after="0"/>
              <w:ind w:left="0"/>
              <w:jc w:val="left"/>
              <w:rPr>
                <w:rFonts w:ascii="Trebuchet MS" w:hAnsi="Trebuchet MS"/>
                <w:sz w:val="20"/>
                <w:szCs w:val="20"/>
              </w:rPr>
            </w:pPr>
            <w:r w:rsidRPr="00CB71BD">
              <w:rPr>
                <w:rFonts w:ascii="Trebuchet MS" w:hAnsi="Trebuchet MS"/>
                <w:sz w:val="20"/>
                <w:szCs w:val="20"/>
              </w:rPr>
              <w:t>Klik tombol Download Template</w:t>
            </w:r>
          </w:p>
        </w:tc>
        <w:tc>
          <w:tcPr>
            <w:tcW w:w="4320" w:type="dxa"/>
            <w:tcBorders>
              <w:top w:val="nil"/>
              <w:left w:val="nil"/>
              <w:bottom w:val="single" w:sz="8" w:space="0" w:color="auto"/>
              <w:right w:val="single" w:sz="8" w:space="0" w:color="auto"/>
            </w:tcBorders>
            <w:shd w:val="clear" w:color="auto" w:fill="auto"/>
            <w:hideMark/>
          </w:tcPr>
          <w:p w:rsidR="00CB71BD" w:rsidRPr="00CB71BD" w:rsidRDefault="00CB71BD" w:rsidP="00CB71BD">
            <w:pPr>
              <w:spacing w:before="0" w:after="0"/>
              <w:ind w:left="0"/>
              <w:rPr>
                <w:rFonts w:ascii="Trebuchet MS" w:hAnsi="Trebuchet MS"/>
                <w:sz w:val="20"/>
                <w:szCs w:val="20"/>
              </w:rPr>
            </w:pPr>
            <w:r w:rsidRPr="00CB71BD">
              <w:rPr>
                <w:rFonts w:ascii="Trebuchet MS" w:hAnsi="Trebuchet MS"/>
                <w:sz w:val="20"/>
                <w:szCs w:val="20"/>
              </w:rPr>
              <w:t>Muncul popup windows untuk download template file</w:t>
            </w:r>
          </w:p>
        </w:tc>
      </w:tr>
      <w:tr w:rsidR="00CB71BD" w:rsidRPr="00CB71BD" w:rsidTr="00166822">
        <w:trPr>
          <w:trHeight w:val="70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CB71BD" w:rsidRPr="00CB71BD" w:rsidRDefault="00CB71BD" w:rsidP="00CB71BD">
            <w:pPr>
              <w:spacing w:before="0" w:after="0"/>
              <w:ind w:left="0"/>
              <w:jc w:val="left"/>
              <w:rPr>
                <w:rFonts w:ascii="Trebuchet MS" w:hAnsi="Trebuchet MS"/>
                <w:sz w:val="20"/>
                <w:szCs w:val="20"/>
              </w:rPr>
            </w:pPr>
            <w:r w:rsidRPr="00CB71BD">
              <w:rPr>
                <w:rFonts w:ascii="Trebuchet MS" w:hAnsi="Trebuchet MS"/>
                <w:sz w:val="20"/>
              </w:rPr>
              <w:t>Klik tombol Simpan</w:t>
            </w:r>
          </w:p>
        </w:tc>
        <w:tc>
          <w:tcPr>
            <w:tcW w:w="4320" w:type="dxa"/>
            <w:tcBorders>
              <w:top w:val="nil"/>
              <w:left w:val="nil"/>
              <w:bottom w:val="single" w:sz="8" w:space="0" w:color="auto"/>
              <w:right w:val="single" w:sz="8" w:space="0" w:color="auto"/>
            </w:tcBorders>
            <w:shd w:val="clear" w:color="auto" w:fill="auto"/>
            <w:hideMark/>
          </w:tcPr>
          <w:p w:rsidR="00CB71BD" w:rsidRPr="00CB71BD" w:rsidRDefault="00CB71BD" w:rsidP="00CB71BD">
            <w:pPr>
              <w:spacing w:before="0" w:after="0"/>
              <w:ind w:left="0"/>
              <w:rPr>
                <w:rFonts w:ascii="Trebuchet MS" w:hAnsi="Trebuchet MS"/>
                <w:sz w:val="20"/>
                <w:szCs w:val="20"/>
              </w:rPr>
            </w:pPr>
            <w:r w:rsidRPr="00CB71BD">
              <w:rPr>
                <w:rFonts w:ascii="Trebuchet MS" w:hAnsi="Trebuchet MS"/>
                <w:sz w:val="20"/>
              </w:rPr>
              <w:t>Akan menampilkan box confirm (Y/N) untuk menyimpan data. Bila data berhasil disimpan, windows tertutup secara otomatis</w:t>
            </w:r>
          </w:p>
        </w:tc>
      </w:tr>
      <w:tr w:rsidR="00CB71BD" w:rsidRPr="00CB71BD" w:rsidTr="00166822">
        <w:trPr>
          <w:trHeight w:val="97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CB71BD" w:rsidRPr="00CB71BD" w:rsidRDefault="00CB71BD" w:rsidP="00CB71BD">
            <w:pPr>
              <w:spacing w:before="0" w:after="0"/>
              <w:ind w:left="0"/>
              <w:jc w:val="left"/>
              <w:rPr>
                <w:rFonts w:ascii="Trebuchet MS" w:hAnsi="Trebuchet MS"/>
                <w:sz w:val="20"/>
                <w:szCs w:val="20"/>
              </w:rPr>
            </w:pPr>
            <w:r w:rsidRPr="00CB71BD">
              <w:rPr>
                <w:rFonts w:ascii="Trebuchet MS" w:hAnsi="Trebuchet MS"/>
                <w:sz w:val="20"/>
              </w:rPr>
              <w:lastRenderedPageBreak/>
              <w:t>Klik tombol Batal</w:t>
            </w:r>
          </w:p>
        </w:tc>
        <w:tc>
          <w:tcPr>
            <w:tcW w:w="4320" w:type="dxa"/>
            <w:tcBorders>
              <w:top w:val="nil"/>
              <w:left w:val="nil"/>
              <w:bottom w:val="single" w:sz="8" w:space="0" w:color="auto"/>
              <w:right w:val="single" w:sz="8" w:space="0" w:color="auto"/>
            </w:tcBorders>
            <w:shd w:val="clear" w:color="auto" w:fill="auto"/>
            <w:hideMark/>
          </w:tcPr>
          <w:p w:rsidR="00CB71BD" w:rsidRPr="00CB71BD" w:rsidRDefault="00CB71BD" w:rsidP="00CB71BD">
            <w:pPr>
              <w:spacing w:before="0" w:after="0"/>
              <w:ind w:left="0"/>
              <w:jc w:val="left"/>
              <w:rPr>
                <w:rFonts w:ascii="Trebuchet MS" w:hAnsi="Trebuchet MS"/>
                <w:sz w:val="20"/>
                <w:szCs w:val="20"/>
              </w:rPr>
            </w:pPr>
            <w:r w:rsidRPr="00CB71BD">
              <w:rPr>
                <w:rFonts w:ascii="Trebuchet MS" w:hAnsi="Trebuchet MS"/>
                <w:sz w:val="20"/>
              </w:rPr>
              <w:t>Akan menampilkan box confirm (Y/N) untuk membatalkan penyimpanan data. Bila data berhasil dibatalkan, windows tertutup secara otomatis</w:t>
            </w:r>
          </w:p>
        </w:tc>
      </w:tr>
    </w:tbl>
    <w:p w:rsidR="007E2103" w:rsidRDefault="007E2103" w:rsidP="003F5DCE">
      <w:pPr>
        <w:pStyle w:val="BodyText"/>
        <w:ind w:left="0"/>
      </w:pPr>
    </w:p>
    <w:p w:rsidR="006E1C1F" w:rsidRDefault="006E1C1F" w:rsidP="003F5DCE">
      <w:pPr>
        <w:pStyle w:val="BodyText"/>
        <w:ind w:left="0"/>
      </w:pPr>
    </w:p>
    <w:p w:rsidR="0091223D" w:rsidRDefault="005404DF" w:rsidP="00166822">
      <w:pPr>
        <w:pStyle w:val="Heading3"/>
      </w:pPr>
      <w:bookmarkStart w:id="469" w:name="_Toc437774420"/>
      <w:bookmarkStart w:id="470" w:name="_Toc440541246"/>
      <w:r>
        <w:t>Request for Quotation Produk</w:t>
      </w:r>
      <w:bookmarkEnd w:id="469"/>
      <w:bookmarkEnd w:id="470"/>
    </w:p>
    <w:p w:rsidR="006E1C1F" w:rsidRDefault="00157E1D" w:rsidP="006E1C1F">
      <w:pPr>
        <w:pStyle w:val="BodyText"/>
        <w:keepNext/>
        <w:ind w:left="720"/>
        <w:jc w:val="center"/>
      </w:pPr>
      <w:r>
        <w:rPr>
          <w:noProof/>
        </w:rPr>
        <w:drawing>
          <wp:inline distT="0" distB="0" distL="0" distR="0" wp14:anchorId="039C1480" wp14:editId="15CB22C2">
            <wp:extent cx="4526530" cy="3758084"/>
            <wp:effectExtent l="0" t="0" r="762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34187" cy="3764441"/>
                    </a:xfrm>
                    <a:prstGeom prst="rect">
                      <a:avLst/>
                    </a:prstGeom>
                  </pic:spPr>
                </pic:pic>
              </a:graphicData>
            </a:graphic>
          </wp:inline>
        </w:drawing>
      </w:r>
    </w:p>
    <w:p w:rsidR="006E1C1F" w:rsidRPr="003F5DCE" w:rsidRDefault="006E1C1F" w:rsidP="006E1C1F">
      <w:pPr>
        <w:pStyle w:val="Caption"/>
        <w:jc w:val="center"/>
      </w:pPr>
      <w:bookmarkStart w:id="471" w:name="_Toc439927049"/>
      <w:bookmarkStart w:id="472" w:name="_Toc440027079"/>
      <w:r>
        <w:t xml:space="preserve">Gambar </w:t>
      </w:r>
      <w:ins w:id="473" w:author="User1" w:date="2016-01-14T13:23:00Z">
        <w:r w:rsidR="0077448C">
          <w:fldChar w:fldCharType="begin"/>
        </w:r>
        <w:r w:rsidR="0077448C">
          <w:instrText xml:space="preserve"> STYLEREF 1 \s </w:instrText>
        </w:r>
      </w:ins>
      <w:r w:rsidR="0077448C">
        <w:fldChar w:fldCharType="separate"/>
      </w:r>
      <w:r w:rsidR="0077448C">
        <w:rPr>
          <w:noProof/>
        </w:rPr>
        <w:t>3</w:t>
      </w:r>
      <w:ins w:id="474"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475" w:author="User1" w:date="2016-01-14T13:23:00Z">
        <w:r w:rsidR="0077448C">
          <w:rPr>
            <w:noProof/>
          </w:rPr>
          <w:t>17</w:t>
        </w:r>
        <w:r w:rsidR="0077448C">
          <w:fldChar w:fldCharType="end"/>
        </w:r>
      </w:ins>
      <w:del w:id="476"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17</w:delText>
        </w:r>
        <w:r w:rsidR="00E95F7C" w:rsidDel="00E95F7C">
          <w:rPr>
            <w:noProof/>
          </w:rPr>
          <w:fldChar w:fldCharType="end"/>
        </w:r>
      </w:del>
      <w:r>
        <w:t xml:space="preserve"> </w:t>
      </w:r>
      <w:r w:rsidRPr="00232862">
        <w:t>Request for Quotation Produk</w:t>
      </w:r>
      <w:bookmarkEnd w:id="471"/>
      <w:bookmarkEnd w:id="472"/>
    </w:p>
    <w:p w:rsidR="003F5DCE" w:rsidRPr="003F5DCE" w:rsidRDefault="003F5DCE" w:rsidP="00F677D8">
      <w:pPr>
        <w:pStyle w:val="Caption"/>
        <w:jc w:val="center"/>
      </w:pPr>
    </w:p>
    <w:p w:rsidR="007E2103" w:rsidRPr="007E2103" w:rsidRDefault="007E2103" w:rsidP="007E2103"/>
    <w:p w:rsidR="006E1C1F" w:rsidRDefault="00C91457" w:rsidP="006E1C1F">
      <w:pPr>
        <w:pStyle w:val="BodyText"/>
        <w:keepNext/>
        <w:jc w:val="center"/>
      </w:pPr>
      <w:r>
        <w:rPr>
          <w:noProof/>
        </w:rPr>
        <w:drawing>
          <wp:inline distT="0" distB="0" distL="0" distR="0" wp14:anchorId="2D011F0E" wp14:editId="1F1126DE">
            <wp:extent cx="2706615" cy="2395182"/>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26225" cy="2412535"/>
                    </a:xfrm>
                    <a:prstGeom prst="rect">
                      <a:avLst/>
                    </a:prstGeom>
                  </pic:spPr>
                </pic:pic>
              </a:graphicData>
            </a:graphic>
          </wp:inline>
        </w:drawing>
      </w:r>
    </w:p>
    <w:p w:rsidR="006E1C1F" w:rsidRDefault="006E1C1F" w:rsidP="006E1C1F">
      <w:pPr>
        <w:pStyle w:val="Caption"/>
        <w:jc w:val="center"/>
        <w:rPr>
          <w:b w:val="0"/>
          <w:i w:val="0"/>
        </w:rPr>
      </w:pPr>
      <w:bookmarkStart w:id="477" w:name="_Toc439927050"/>
      <w:bookmarkStart w:id="478" w:name="_Toc440027080"/>
      <w:r>
        <w:t xml:space="preserve">Gambar </w:t>
      </w:r>
      <w:ins w:id="479" w:author="User1" w:date="2016-01-14T13:23:00Z">
        <w:r w:rsidR="0077448C">
          <w:fldChar w:fldCharType="begin"/>
        </w:r>
        <w:r w:rsidR="0077448C">
          <w:instrText xml:space="preserve"> STYLEREF 1 \s </w:instrText>
        </w:r>
      </w:ins>
      <w:r w:rsidR="0077448C">
        <w:fldChar w:fldCharType="separate"/>
      </w:r>
      <w:r w:rsidR="0077448C">
        <w:rPr>
          <w:noProof/>
        </w:rPr>
        <w:t>3</w:t>
      </w:r>
      <w:ins w:id="480"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481" w:author="User1" w:date="2016-01-14T13:23:00Z">
        <w:r w:rsidR="0077448C">
          <w:rPr>
            <w:noProof/>
          </w:rPr>
          <w:t>18</w:t>
        </w:r>
        <w:r w:rsidR="0077448C">
          <w:fldChar w:fldCharType="end"/>
        </w:r>
      </w:ins>
      <w:del w:id="482"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18</w:delText>
        </w:r>
        <w:r w:rsidR="00E95F7C" w:rsidDel="00E95F7C">
          <w:rPr>
            <w:noProof/>
          </w:rPr>
          <w:fldChar w:fldCharType="end"/>
        </w:r>
      </w:del>
      <w:r>
        <w:t xml:space="preserve"> </w:t>
      </w:r>
      <w:r w:rsidRPr="00F418EA">
        <w:t>Request for Quotation Produk Detail</w:t>
      </w:r>
      <w:bookmarkEnd w:id="477"/>
      <w:bookmarkEnd w:id="478"/>
    </w:p>
    <w:p w:rsidR="00F677D8" w:rsidRDefault="00F677D8" w:rsidP="006E1C1F">
      <w:pPr>
        <w:pStyle w:val="Caption"/>
        <w:jc w:val="center"/>
      </w:pPr>
    </w:p>
    <w:p w:rsidR="00C91457" w:rsidRDefault="00C91457" w:rsidP="00A94E05">
      <w:pPr>
        <w:pStyle w:val="BodyText"/>
        <w:ind w:left="0"/>
      </w:pPr>
    </w:p>
    <w:p w:rsidR="001B7A96" w:rsidRDefault="00C91457" w:rsidP="001B7A96">
      <w:pPr>
        <w:pStyle w:val="BodyText"/>
        <w:keepNext/>
        <w:jc w:val="center"/>
      </w:pPr>
      <w:r>
        <w:rPr>
          <w:noProof/>
        </w:rPr>
        <w:drawing>
          <wp:inline distT="0" distB="0" distL="0" distR="0" wp14:anchorId="700CD0C3" wp14:editId="36B1B8EF">
            <wp:extent cx="3991971" cy="2051855"/>
            <wp:effectExtent l="0" t="0" r="889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26977" cy="2069848"/>
                    </a:xfrm>
                    <a:prstGeom prst="rect">
                      <a:avLst/>
                    </a:prstGeom>
                  </pic:spPr>
                </pic:pic>
              </a:graphicData>
            </a:graphic>
          </wp:inline>
        </w:drawing>
      </w:r>
    </w:p>
    <w:p w:rsidR="001B7A96" w:rsidRDefault="001B7A96" w:rsidP="001B7A96">
      <w:pPr>
        <w:pStyle w:val="Caption"/>
        <w:jc w:val="center"/>
      </w:pPr>
      <w:bookmarkStart w:id="483" w:name="_Toc439927051"/>
      <w:bookmarkStart w:id="484" w:name="_Toc440027081"/>
      <w:r>
        <w:t xml:space="preserve">Gambar </w:t>
      </w:r>
      <w:ins w:id="485" w:author="User1" w:date="2016-01-14T13:23:00Z">
        <w:r w:rsidR="0077448C">
          <w:fldChar w:fldCharType="begin"/>
        </w:r>
        <w:r w:rsidR="0077448C">
          <w:instrText xml:space="preserve"> STYLEREF 1 \s </w:instrText>
        </w:r>
      </w:ins>
      <w:r w:rsidR="0077448C">
        <w:fldChar w:fldCharType="separate"/>
      </w:r>
      <w:r w:rsidR="0077448C">
        <w:rPr>
          <w:noProof/>
        </w:rPr>
        <w:t>3</w:t>
      </w:r>
      <w:ins w:id="486"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487" w:author="User1" w:date="2016-01-14T13:23:00Z">
        <w:r w:rsidR="0077448C">
          <w:rPr>
            <w:noProof/>
          </w:rPr>
          <w:t>19</w:t>
        </w:r>
        <w:r w:rsidR="0077448C">
          <w:fldChar w:fldCharType="end"/>
        </w:r>
      </w:ins>
      <w:del w:id="488"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19</w:delText>
        </w:r>
        <w:r w:rsidR="00E95F7C" w:rsidDel="00E95F7C">
          <w:rPr>
            <w:noProof/>
          </w:rPr>
          <w:fldChar w:fldCharType="end"/>
        </w:r>
      </w:del>
      <w:r>
        <w:t xml:space="preserve"> </w:t>
      </w:r>
      <w:r w:rsidRPr="00CE6449">
        <w:t>Lookup Katalog Produk</w:t>
      </w:r>
      <w:bookmarkEnd w:id="483"/>
      <w:bookmarkEnd w:id="484"/>
    </w:p>
    <w:p w:rsidR="00F677D8" w:rsidRDefault="00F677D8" w:rsidP="001B7A96">
      <w:pPr>
        <w:pStyle w:val="Caption"/>
        <w:jc w:val="center"/>
      </w:pPr>
    </w:p>
    <w:p w:rsidR="00C34465" w:rsidRPr="00C34465" w:rsidRDefault="00C34465" w:rsidP="00C34465"/>
    <w:p w:rsidR="001B7A96" w:rsidRDefault="00157E1D" w:rsidP="001B7A96">
      <w:pPr>
        <w:pStyle w:val="BodyText"/>
        <w:keepNext/>
        <w:jc w:val="center"/>
      </w:pPr>
      <w:r>
        <w:rPr>
          <w:noProof/>
        </w:rPr>
        <w:drawing>
          <wp:inline distT="0" distB="0" distL="0" distR="0" wp14:anchorId="5B107879" wp14:editId="21EA9705">
            <wp:extent cx="4073334" cy="3356149"/>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78507" cy="3360411"/>
                    </a:xfrm>
                    <a:prstGeom prst="rect">
                      <a:avLst/>
                    </a:prstGeom>
                  </pic:spPr>
                </pic:pic>
              </a:graphicData>
            </a:graphic>
          </wp:inline>
        </w:drawing>
      </w:r>
    </w:p>
    <w:p w:rsidR="00F677D8" w:rsidRDefault="001B7A96" w:rsidP="001B7A96">
      <w:pPr>
        <w:pStyle w:val="Caption"/>
        <w:jc w:val="center"/>
      </w:pPr>
      <w:bookmarkStart w:id="489" w:name="_Toc439927052"/>
      <w:bookmarkStart w:id="490" w:name="_Toc440027082"/>
      <w:r>
        <w:t xml:space="preserve">Gambar </w:t>
      </w:r>
      <w:ins w:id="491" w:author="User1" w:date="2016-01-14T13:23:00Z">
        <w:r w:rsidR="0077448C">
          <w:fldChar w:fldCharType="begin"/>
        </w:r>
        <w:r w:rsidR="0077448C">
          <w:instrText xml:space="preserve"> STYLEREF 1 \s </w:instrText>
        </w:r>
      </w:ins>
      <w:r w:rsidR="0077448C">
        <w:fldChar w:fldCharType="separate"/>
      </w:r>
      <w:r w:rsidR="0077448C">
        <w:rPr>
          <w:noProof/>
        </w:rPr>
        <w:t>3</w:t>
      </w:r>
      <w:ins w:id="492"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493" w:author="User1" w:date="2016-01-14T13:23:00Z">
        <w:r w:rsidR="0077448C">
          <w:rPr>
            <w:noProof/>
          </w:rPr>
          <w:t>20</w:t>
        </w:r>
        <w:r w:rsidR="0077448C">
          <w:fldChar w:fldCharType="end"/>
        </w:r>
      </w:ins>
      <w:del w:id="494"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20</w:delText>
        </w:r>
        <w:r w:rsidR="00E95F7C" w:rsidDel="00E95F7C">
          <w:rPr>
            <w:noProof/>
          </w:rPr>
          <w:fldChar w:fldCharType="end"/>
        </w:r>
      </w:del>
      <w:r>
        <w:t xml:space="preserve"> Request for Quotation Produk </w:t>
      </w:r>
      <w:r w:rsidRPr="00B93256">
        <w:t>Approval</w:t>
      </w:r>
      <w:bookmarkEnd w:id="489"/>
      <w:bookmarkEnd w:id="490"/>
    </w:p>
    <w:p w:rsidR="001B7A96" w:rsidRDefault="00157E1D" w:rsidP="001B7A96">
      <w:pPr>
        <w:pStyle w:val="BodyText"/>
        <w:keepNext/>
        <w:jc w:val="center"/>
      </w:pPr>
      <w:r>
        <w:rPr>
          <w:noProof/>
        </w:rPr>
        <w:lastRenderedPageBreak/>
        <w:drawing>
          <wp:inline distT="0" distB="0" distL="0" distR="0" wp14:anchorId="3FB06538" wp14:editId="6D27FD57">
            <wp:extent cx="4160018" cy="3442682"/>
            <wp:effectExtent l="0" t="0" r="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71072" cy="3451830"/>
                    </a:xfrm>
                    <a:prstGeom prst="rect">
                      <a:avLst/>
                    </a:prstGeom>
                  </pic:spPr>
                </pic:pic>
              </a:graphicData>
            </a:graphic>
          </wp:inline>
        </w:drawing>
      </w:r>
    </w:p>
    <w:p w:rsidR="001B7A96" w:rsidRDefault="001B7A96" w:rsidP="001B7A96">
      <w:pPr>
        <w:pStyle w:val="Caption"/>
        <w:jc w:val="center"/>
      </w:pPr>
      <w:bookmarkStart w:id="495" w:name="_Toc440027083"/>
      <w:r>
        <w:t xml:space="preserve">Gambar </w:t>
      </w:r>
      <w:ins w:id="496" w:author="User1" w:date="2016-01-14T13:23:00Z">
        <w:r w:rsidR="0077448C">
          <w:fldChar w:fldCharType="begin"/>
        </w:r>
        <w:r w:rsidR="0077448C">
          <w:instrText xml:space="preserve"> STYLEREF 1 \s </w:instrText>
        </w:r>
      </w:ins>
      <w:r w:rsidR="0077448C">
        <w:fldChar w:fldCharType="separate"/>
      </w:r>
      <w:r w:rsidR="0077448C">
        <w:rPr>
          <w:noProof/>
        </w:rPr>
        <w:t>3</w:t>
      </w:r>
      <w:ins w:id="497"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498" w:author="User1" w:date="2016-01-14T13:23:00Z">
        <w:r w:rsidR="0077448C">
          <w:rPr>
            <w:noProof/>
          </w:rPr>
          <w:t>21</w:t>
        </w:r>
        <w:r w:rsidR="0077448C">
          <w:fldChar w:fldCharType="end"/>
        </w:r>
      </w:ins>
      <w:del w:id="499"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21</w:delText>
        </w:r>
        <w:r w:rsidR="00E95F7C" w:rsidDel="00E95F7C">
          <w:rPr>
            <w:noProof/>
          </w:rPr>
          <w:fldChar w:fldCharType="end"/>
        </w:r>
      </w:del>
      <w:r>
        <w:t xml:space="preserve"> </w:t>
      </w:r>
      <w:r w:rsidRPr="00303068">
        <w:t>Form RFQ Produk Approval – Assign Task</w:t>
      </w:r>
      <w:bookmarkEnd w:id="495"/>
    </w:p>
    <w:p w:rsidR="00F677D8" w:rsidRDefault="00F677D8" w:rsidP="001B7A96">
      <w:pPr>
        <w:pStyle w:val="Caption"/>
        <w:jc w:val="center"/>
      </w:pPr>
    </w:p>
    <w:p w:rsidR="005B7F61" w:rsidRDefault="005B7F61" w:rsidP="005B7F61"/>
    <w:p w:rsidR="001B7A96" w:rsidRDefault="005B7F61" w:rsidP="001B7A96">
      <w:pPr>
        <w:keepNext/>
        <w:jc w:val="center"/>
      </w:pPr>
      <w:r>
        <w:rPr>
          <w:noProof/>
        </w:rPr>
        <w:drawing>
          <wp:inline distT="0" distB="0" distL="0" distR="0" wp14:anchorId="322EF74E" wp14:editId="4ED23930">
            <wp:extent cx="2013045" cy="1870388"/>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38584" cy="1894117"/>
                    </a:xfrm>
                    <a:prstGeom prst="rect">
                      <a:avLst/>
                    </a:prstGeom>
                  </pic:spPr>
                </pic:pic>
              </a:graphicData>
            </a:graphic>
          </wp:inline>
        </w:drawing>
      </w:r>
    </w:p>
    <w:p w:rsidR="005B7F61" w:rsidRDefault="001B7A96" w:rsidP="001B7A96">
      <w:pPr>
        <w:pStyle w:val="Caption"/>
        <w:jc w:val="center"/>
      </w:pPr>
      <w:bookmarkStart w:id="500" w:name="_Toc440027084"/>
      <w:r>
        <w:t xml:space="preserve">Gambar </w:t>
      </w:r>
      <w:ins w:id="501" w:author="User1" w:date="2016-01-14T13:23:00Z">
        <w:r w:rsidR="0077448C">
          <w:fldChar w:fldCharType="begin"/>
        </w:r>
        <w:r w:rsidR="0077448C">
          <w:instrText xml:space="preserve"> STYLEREF 1 \s </w:instrText>
        </w:r>
      </w:ins>
      <w:r w:rsidR="0077448C">
        <w:fldChar w:fldCharType="separate"/>
      </w:r>
      <w:r w:rsidR="0077448C">
        <w:rPr>
          <w:noProof/>
        </w:rPr>
        <w:t>3</w:t>
      </w:r>
      <w:ins w:id="502"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503" w:author="User1" w:date="2016-01-14T13:23:00Z">
        <w:r w:rsidR="0077448C">
          <w:rPr>
            <w:noProof/>
          </w:rPr>
          <w:t>22</w:t>
        </w:r>
        <w:r w:rsidR="0077448C">
          <w:fldChar w:fldCharType="end"/>
        </w:r>
      </w:ins>
      <w:del w:id="504"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22</w:delText>
        </w:r>
        <w:r w:rsidR="00E95F7C" w:rsidDel="00E95F7C">
          <w:rPr>
            <w:noProof/>
          </w:rPr>
          <w:fldChar w:fldCharType="end"/>
        </w:r>
      </w:del>
      <w:r>
        <w:t xml:space="preserve"> </w:t>
      </w:r>
      <w:r w:rsidRPr="003B6EF6">
        <w:t>Tambah Assign Task</w:t>
      </w:r>
      <w:bookmarkEnd w:id="500"/>
    </w:p>
    <w:p w:rsidR="001B7A96" w:rsidRDefault="0055616B" w:rsidP="001B7A96">
      <w:pPr>
        <w:pStyle w:val="BodyText"/>
        <w:keepNext/>
        <w:jc w:val="center"/>
      </w:pPr>
      <w:r>
        <w:rPr>
          <w:noProof/>
        </w:rPr>
        <w:lastRenderedPageBreak/>
        <w:drawing>
          <wp:inline distT="0" distB="0" distL="0" distR="0" wp14:anchorId="71E8B5B5" wp14:editId="078FE7B4">
            <wp:extent cx="2065827" cy="216317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87438" cy="2185800"/>
                    </a:xfrm>
                    <a:prstGeom prst="rect">
                      <a:avLst/>
                    </a:prstGeom>
                  </pic:spPr>
                </pic:pic>
              </a:graphicData>
            </a:graphic>
          </wp:inline>
        </w:drawing>
      </w:r>
    </w:p>
    <w:p w:rsidR="00F677D8" w:rsidRDefault="001B7A96" w:rsidP="001B7A96">
      <w:pPr>
        <w:pStyle w:val="Caption"/>
        <w:jc w:val="center"/>
      </w:pPr>
      <w:bookmarkStart w:id="505" w:name="_Toc440027085"/>
      <w:r>
        <w:t xml:space="preserve">Gambar </w:t>
      </w:r>
      <w:ins w:id="506" w:author="User1" w:date="2016-01-14T13:23:00Z">
        <w:r w:rsidR="0077448C">
          <w:fldChar w:fldCharType="begin"/>
        </w:r>
        <w:r w:rsidR="0077448C">
          <w:instrText xml:space="preserve"> STYLEREF 1 \s </w:instrText>
        </w:r>
      </w:ins>
      <w:r w:rsidR="0077448C">
        <w:fldChar w:fldCharType="separate"/>
      </w:r>
      <w:r w:rsidR="0077448C">
        <w:rPr>
          <w:noProof/>
        </w:rPr>
        <w:t>3</w:t>
      </w:r>
      <w:ins w:id="507"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508" w:author="User1" w:date="2016-01-14T13:23:00Z">
        <w:r w:rsidR="0077448C">
          <w:rPr>
            <w:noProof/>
          </w:rPr>
          <w:t>23</w:t>
        </w:r>
        <w:r w:rsidR="0077448C">
          <w:fldChar w:fldCharType="end"/>
        </w:r>
      </w:ins>
      <w:del w:id="509"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23</w:delText>
        </w:r>
        <w:r w:rsidR="00E95F7C" w:rsidDel="00E95F7C">
          <w:rPr>
            <w:noProof/>
          </w:rPr>
          <w:fldChar w:fldCharType="end"/>
        </w:r>
      </w:del>
      <w:r w:rsidRPr="001B7A96">
        <w:t xml:space="preserve"> </w:t>
      </w:r>
      <w:r w:rsidRPr="00D556E8">
        <w:t>Edit Assign Task User</w:t>
      </w:r>
      <w:bookmarkEnd w:id="505"/>
    </w:p>
    <w:p w:rsidR="001B7A96" w:rsidRPr="001B7A96" w:rsidRDefault="001B7A96" w:rsidP="001B7A96"/>
    <w:tbl>
      <w:tblPr>
        <w:tblW w:w="8640" w:type="dxa"/>
        <w:tblInd w:w="710" w:type="dxa"/>
        <w:tblLook w:val="04A0" w:firstRow="1" w:lastRow="0" w:firstColumn="1" w:lastColumn="0" w:noHBand="0" w:noVBand="1"/>
      </w:tblPr>
      <w:tblGrid>
        <w:gridCol w:w="1890"/>
        <w:gridCol w:w="2430"/>
        <w:gridCol w:w="4320"/>
      </w:tblGrid>
      <w:tr w:rsidR="00311E8D" w:rsidRPr="00311E8D" w:rsidTr="00311E8D">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311E8D" w:rsidRPr="005B7F61" w:rsidRDefault="00311E8D" w:rsidP="00311E8D">
            <w:pPr>
              <w:spacing w:before="0" w:after="0"/>
              <w:ind w:left="0"/>
              <w:rPr>
                <w:rFonts w:asciiTheme="minorHAnsi" w:hAnsiTheme="minorHAnsi"/>
                <w:color w:val="000000"/>
                <w:sz w:val="20"/>
                <w:szCs w:val="20"/>
              </w:rPr>
            </w:pPr>
            <w:r w:rsidRPr="005B7F61">
              <w:rPr>
                <w:rFonts w:asciiTheme="minorHAnsi" w:hAnsiTheme="minorHAnsi"/>
                <w:color w:val="000000"/>
                <w:sz w:val="20"/>
              </w:rPr>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311E8D" w:rsidRPr="005B7F61" w:rsidRDefault="00311E8D" w:rsidP="00311E8D">
            <w:pPr>
              <w:spacing w:before="0" w:after="0"/>
              <w:ind w:left="0"/>
              <w:rPr>
                <w:rFonts w:asciiTheme="minorHAnsi" w:hAnsiTheme="minorHAnsi"/>
                <w:color w:val="000000"/>
                <w:sz w:val="20"/>
                <w:szCs w:val="20"/>
              </w:rPr>
            </w:pPr>
            <w:r w:rsidRPr="005B7F61">
              <w:rPr>
                <w:rFonts w:asciiTheme="minorHAnsi" w:hAnsiTheme="minorHAnsi"/>
                <w:color w:val="000000"/>
                <w:sz w:val="20"/>
                <w:szCs w:val="20"/>
                <w:lang w:val="de-DE"/>
              </w:rPr>
              <w:t>Request for Quotation Produk</w:t>
            </w:r>
          </w:p>
        </w:tc>
      </w:tr>
      <w:tr w:rsidR="00311E8D" w:rsidRPr="00311E8D" w:rsidTr="00311E8D">
        <w:trPr>
          <w:trHeight w:val="315"/>
        </w:trPr>
        <w:tc>
          <w:tcPr>
            <w:tcW w:w="1890" w:type="dxa"/>
            <w:tcBorders>
              <w:top w:val="nil"/>
              <w:left w:val="single" w:sz="8" w:space="0" w:color="auto"/>
              <w:bottom w:val="single" w:sz="8" w:space="0" w:color="auto"/>
              <w:right w:val="single" w:sz="8" w:space="0" w:color="auto"/>
            </w:tcBorders>
            <w:shd w:val="clear" w:color="000000" w:fill="F2F2F2"/>
            <w:hideMark/>
          </w:tcPr>
          <w:p w:rsidR="00311E8D" w:rsidRPr="005B7F61" w:rsidRDefault="00311E8D" w:rsidP="00311E8D">
            <w:pPr>
              <w:spacing w:before="0" w:after="0"/>
              <w:ind w:left="0"/>
              <w:rPr>
                <w:rFonts w:asciiTheme="minorHAnsi" w:hAnsiTheme="minorHAnsi"/>
                <w:color w:val="000000"/>
                <w:sz w:val="20"/>
                <w:szCs w:val="20"/>
              </w:rPr>
            </w:pPr>
            <w:r w:rsidRPr="005B7F61">
              <w:rPr>
                <w:rFonts w:asciiTheme="minorHAnsi" w:hAnsiTheme="minorHAnsi"/>
                <w:color w:val="000000"/>
                <w:sz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311E8D" w:rsidRPr="005B7F61" w:rsidRDefault="00311E8D" w:rsidP="00311E8D">
            <w:pPr>
              <w:spacing w:before="0" w:after="0"/>
              <w:ind w:left="0"/>
              <w:rPr>
                <w:rFonts w:asciiTheme="minorHAnsi" w:hAnsiTheme="minorHAnsi"/>
                <w:color w:val="000000"/>
                <w:sz w:val="20"/>
                <w:szCs w:val="20"/>
              </w:rPr>
            </w:pPr>
            <w:r w:rsidRPr="005B7F61">
              <w:rPr>
                <w:rFonts w:asciiTheme="minorHAnsi" w:hAnsiTheme="minorHAnsi"/>
                <w:color w:val="000000"/>
                <w:sz w:val="20"/>
                <w:szCs w:val="20"/>
                <w:lang w:val="de-DE"/>
              </w:rPr>
              <w:t>User telah login dan berada di menu RFQ Produk</w:t>
            </w:r>
          </w:p>
        </w:tc>
      </w:tr>
      <w:tr w:rsidR="00311E8D" w:rsidRPr="00311E8D" w:rsidTr="00311E8D">
        <w:trPr>
          <w:trHeight w:val="615"/>
        </w:trPr>
        <w:tc>
          <w:tcPr>
            <w:tcW w:w="1890" w:type="dxa"/>
            <w:tcBorders>
              <w:top w:val="nil"/>
              <w:left w:val="single" w:sz="8" w:space="0" w:color="auto"/>
              <w:bottom w:val="single" w:sz="8" w:space="0" w:color="auto"/>
              <w:right w:val="single" w:sz="8" w:space="0" w:color="auto"/>
            </w:tcBorders>
            <w:shd w:val="clear" w:color="000000" w:fill="F2F2F2"/>
            <w:hideMark/>
          </w:tcPr>
          <w:p w:rsidR="00311E8D" w:rsidRPr="005B7F61" w:rsidRDefault="00311E8D" w:rsidP="00311E8D">
            <w:pPr>
              <w:spacing w:before="0" w:after="0"/>
              <w:ind w:left="0"/>
              <w:rPr>
                <w:rFonts w:asciiTheme="minorHAnsi" w:hAnsiTheme="minorHAnsi"/>
                <w:color w:val="000000"/>
                <w:sz w:val="20"/>
                <w:szCs w:val="20"/>
              </w:rPr>
            </w:pPr>
            <w:r w:rsidRPr="005B7F61">
              <w:rPr>
                <w:rFonts w:asciiTheme="minorHAnsi" w:hAnsiTheme="minorHAnsi"/>
                <w:color w:val="000000"/>
                <w:sz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311E8D" w:rsidRPr="005B7F61" w:rsidRDefault="00311E8D" w:rsidP="00311E8D">
            <w:pPr>
              <w:spacing w:before="0" w:after="0"/>
              <w:ind w:left="0"/>
              <w:rPr>
                <w:rFonts w:asciiTheme="minorHAnsi" w:hAnsiTheme="minorHAnsi"/>
                <w:color w:val="000000"/>
                <w:sz w:val="20"/>
                <w:szCs w:val="20"/>
              </w:rPr>
            </w:pPr>
            <w:r w:rsidRPr="005B7F61">
              <w:rPr>
                <w:rFonts w:asciiTheme="minorHAnsi" w:hAnsiTheme="minorHAnsi"/>
                <w:color w:val="000000"/>
                <w:sz w:val="20"/>
                <w:szCs w:val="20"/>
                <w:lang w:val="de-DE"/>
              </w:rPr>
              <w:t>Aplikasi akan menampilkan perubahan Daftar RFQ setelah berhasil melakukan penyimpanan</w:t>
            </w:r>
          </w:p>
        </w:tc>
      </w:tr>
      <w:tr w:rsidR="00311E8D" w:rsidRPr="00311E8D" w:rsidTr="00311E8D">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hideMark/>
          </w:tcPr>
          <w:p w:rsidR="00311E8D" w:rsidRPr="005B7F61" w:rsidRDefault="00311E8D" w:rsidP="00311E8D">
            <w:pPr>
              <w:spacing w:before="0" w:after="0"/>
              <w:ind w:left="0"/>
              <w:jc w:val="center"/>
              <w:rPr>
                <w:rFonts w:asciiTheme="minorHAnsi" w:hAnsiTheme="minorHAnsi"/>
                <w:color w:val="000000"/>
                <w:sz w:val="20"/>
                <w:szCs w:val="20"/>
              </w:rPr>
            </w:pPr>
            <w:r w:rsidRPr="005B7F61">
              <w:rPr>
                <w:rFonts w:asciiTheme="minorHAnsi" w:hAnsiTheme="minorHAnsi"/>
                <w:color w:val="000000"/>
                <w:sz w:val="20"/>
              </w:rPr>
              <w:t>Aksi User</w:t>
            </w:r>
          </w:p>
        </w:tc>
        <w:tc>
          <w:tcPr>
            <w:tcW w:w="4320" w:type="dxa"/>
            <w:tcBorders>
              <w:top w:val="nil"/>
              <w:left w:val="nil"/>
              <w:bottom w:val="single" w:sz="8" w:space="0" w:color="auto"/>
              <w:right w:val="single" w:sz="8" w:space="0" w:color="auto"/>
            </w:tcBorders>
            <w:shd w:val="clear" w:color="000000" w:fill="F2F2F2"/>
            <w:hideMark/>
          </w:tcPr>
          <w:p w:rsidR="00311E8D" w:rsidRPr="005B7F61" w:rsidRDefault="00311E8D" w:rsidP="00311E8D">
            <w:pPr>
              <w:spacing w:before="0" w:after="0"/>
              <w:ind w:left="0"/>
              <w:rPr>
                <w:rFonts w:asciiTheme="minorHAnsi" w:hAnsiTheme="minorHAnsi"/>
                <w:color w:val="000000"/>
                <w:sz w:val="20"/>
                <w:szCs w:val="20"/>
              </w:rPr>
            </w:pPr>
            <w:r w:rsidRPr="005B7F61">
              <w:rPr>
                <w:rFonts w:asciiTheme="minorHAnsi" w:hAnsiTheme="minorHAnsi"/>
                <w:color w:val="000000"/>
                <w:sz w:val="20"/>
              </w:rPr>
              <w:t>Reaksi Sistem</w:t>
            </w:r>
          </w:p>
        </w:tc>
      </w:tr>
      <w:tr w:rsidR="00311E8D" w:rsidRPr="00311E8D" w:rsidTr="00311E8D">
        <w:trPr>
          <w:trHeight w:val="615"/>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311E8D" w:rsidRPr="005B7F61" w:rsidRDefault="00311E8D" w:rsidP="00311E8D">
            <w:pPr>
              <w:spacing w:before="0" w:after="0"/>
              <w:ind w:left="0"/>
              <w:jc w:val="left"/>
              <w:rPr>
                <w:rFonts w:asciiTheme="minorHAnsi" w:hAnsiTheme="minorHAnsi"/>
                <w:color w:val="000000"/>
                <w:sz w:val="20"/>
                <w:szCs w:val="20"/>
              </w:rPr>
            </w:pPr>
            <w:r w:rsidRPr="005B7F61">
              <w:rPr>
                <w:rFonts w:asciiTheme="minorHAnsi" w:hAnsiTheme="minorHAnsi"/>
                <w:color w:val="000000"/>
                <w:sz w:val="20"/>
                <w:szCs w:val="20"/>
              </w:rPr>
              <w:t>Input tanggal RFQ</w:t>
            </w:r>
          </w:p>
        </w:tc>
        <w:tc>
          <w:tcPr>
            <w:tcW w:w="4320" w:type="dxa"/>
            <w:tcBorders>
              <w:top w:val="nil"/>
              <w:left w:val="nil"/>
              <w:bottom w:val="single" w:sz="8" w:space="0" w:color="auto"/>
              <w:right w:val="single" w:sz="8" w:space="0" w:color="auto"/>
            </w:tcBorders>
            <w:shd w:val="clear" w:color="auto" w:fill="auto"/>
            <w:hideMark/>
          </w:tcPr>
          <w:p w:rsidR="00311E8D" w:rsidRPr="005B7F61" w:rsidRDefault="00311E8D" w:rsidP="00311E8D">
            <w:pPr>
              <w:spacing w:before="0" w:after="0"/>
              <w:ind w:left="0"/>
              <w:rPr>
                <w:rFonts w:asciiTheme="minorHAnsi" w:hAnsiTheme="minorHAnsi"/>
                <w:color w:val="000000"/>
                <w:sz w:val="20"/>
                <w:szCs w:val="20"/>
              </w:rPr>
            </w:pPr>
            <w:r w:rsidRPr="005B7F61">
              <w:rPr>
                <w:rFonts w:asciiTheme="minorHAnsi" w:hAnsiTheme="minorHAnsi"/>
                <w:color w:val="000000"/>
                <w:sz w:val="20"/>
                <w:szCs w:val="20"/>
              </w:rPr>
              <w:t>Muncul popup tanggal untuk memilih tanggal RFQ</w:t>
            </w:r>
          </w:p>
        </w:tc>
      </w:tr>
      <w:tr w:rsidR="00311E8D" w:rsidRPr="00311E8D" w:rsidTr="005B7F61">
        <w:trPr>
          <w:trHeight w:val="475"/>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311E8D" w:rsidRPr="005B7F61" w:rsidRDefault="00311E8D" w:rsidP="00311E8D">
            <w:pPr>
              <w:spacing w:before="0" w:after="0"/>
              <w:ind w:left="0"/>
              <w:jc w:val="left"/>
              <w:rPr>
                <w:rFonts w:asciiTheme="minorHAnsi" w:hAnsiTheme="minorHAnsi"/>
                <w:color w:val="000000"/>
                <w:sz w:val="20"/>
                <w:szCs w:val="20"/>
              </w:rPr>
            </w:pPr>
            <w:r w:rsidRPr="005B7F61">
              <w:rPr>
                <w:rFonts w:asciiTheme="minorHAnsi" w:hAnsiTheme="minorHAnsi"/>
                <w:color w:val="000000"/>
                <w:sz w:val="20"/>
                <w:szCs w:val="20"/>
              </w:rPr>
              <w:t>Klik tombol lookup working Unit Head</w:t>
            </w:r>
          </w:p>
        </w:tc>
        <w:tc>
          <w:tcPr>
            <w:tcW w:w="4320" w:type="dxa"/>
            <w:tcBorders>
              <w:top w:val="nil"/>
              <w:left w:val="nil"/>
              <w:bottom w:val="single" w:sz="8" w:space="0" w:color="auto"/>
              <w:right w:val="single" w:sz="8" w:space="0" w:color="auto"/>
            </w:tcBorders>
            <w:shd w:val="clear" w:color="auto" w:fill="auto"/>
            <w:hideMark/>
          </w:tcPr>
          <w:p w:rsidR="00311E8D" w:rsidRPr="005B7F61" w:rsidRDefault="00311E8D" w:rsidP="00311E8D">
            <w:pPr>
              <w:spacing w:before="0" w:after="0"/>
              <w:ind w:left="0"/>
              <w:rPr>
                <w:rFonts w:asciiTheme="minorHAnsi" w:hAnsiTheme="minorHAnsi"/>
                <w:color w:val="000000"/>
                <w:sz w:val="20"/>
                <w:szCs w:val="20"/>
              </w:rPr>
            </w:pPr>
            <w:r w:rsidRPr="005B7F61">
              <w:rPr>
                <w:rFonts w:asciiTheme="minorHAnsi" w:hAnsiTheme="minorHAnsi"/>
                <w:color w:val="000000"/>
                <w:sz w:val="20"/>
                <w:szCs w:val="20"/>
              </w:rPr>
              <w:t>Muncul popup lookup user untuk memilih user Working Unit Head</w:t>
            </w:r>
          </w:p>
        </w:tc>
      </w:tr>
      <w:tr w:rsidR="00311E8D" w:rsidRPr="00311E8D" w:rsidTr="005B7F61">
        <w:trPr>
          <w:trHeight w:val="745"/>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311E8D" w:rsidRPr="005B7F61" w:rsidRDefault="00311E8D" w:rsidP="00311E8D">
            <w:pPr>
              <w:spacing w:before="0" w:after="0"/>
              <w:ind w:left="0"/>
              <w:jc w:val="left"/>
              <w:rPr>
                <w:rFonts w:asciiTheme="minorHAnsi" w:hAnsiTheme="minorHAnsi"/>
                <w:color w:val="000000"/>
                <w:sz w:val="20"/>
                <w:szCs w:val="20"/>
              </w:rPr>
            </w:pPr>
            <w:r w:rsidRPr="005B7F61">
              <w:rPr>
                <w:rFonts w:asciiTheme="minorHAnsi" w:hAnsiTheme="minorHAnsi"/>
                <w:color w:val="000000"/>
                <w:sz w:val="20"/>
              </w:rPr>
              <w:t>Klik tombol Edit Produk dalam grid</w:t>
            </w:r>
          </w:p>
        </w:tc>
        <w:tc>
          <w:tcPr>
            <w:tcW w:w="4320" w:type="dxa"/>
            <w:tcBorders>
              <w:top w:val="nil"/>
              <w:left w:val="nil"/>
              <w:bottom w:val="single" w:sz="8" w:space="0" w:color="auto"/>
              <w:right w:val="single" w:sz="8" w:space="0" w:color="auto"/>
            </w:tcBorders>
            <w:shd w:val="clear" w:color="auto" w:fill="auto"/>
            <w:hideMark/>
          </w:tcPr>
          <w:p w:rsidR="00311E8D" w:rsidRPr="005B7F61" w:rsidRDefault="00311E8D" w:rsidP="00311E8D">
            <w:pPr>
              <w:spacing w:before="0" w:after="0"/>
              <w:ind w:left="0"/>
              <w:rPr>
                <w:rFonts w:asciiTheme="minorHAnsi" w:hAnsiTheme="minorHAnsi"/>
                <w:color w:val="000000"/>
                <w:sz w:val="20"/>
                <w:szCs w:val="20"/>
              </w:rPr>
            </w:pPr>
            <w:r w:rsidRPr="005B7F61">
              <w:rPr>
                <w:rFonts w:asciiTheme="minorHAnsi" w:hAnsiTheme="minorHAnsi"/>
                <w:color w:val="000000"/>
                <w:sz w:val="20"/>
              </w:rPr>
              <w:t>Muncul windows Request For Quotaion Produk Detail(gambar 3-18) untuk mengubah detail produk yang dipilih</w:t>
            </w:r>
          </w:p>
        </w:tc>
      </w:tr>
      <w:tr w:rsidR="00311E8D" w:rsidRPr="00311E8D" w:rsidTr="005B7F61">
        <w:trPr>
          <w:trHeight w:val="493"/>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311E8D" w:rsidRPr="005B7F61" w:rsidRDefault="00311E8D" w:rsidP="00311E8D">
            <w:pPr>
              <w:spacing w:before="0" w:after="0"/>
              <w:ind w:left="0"/>
              <w:jc w:val="left"/>
              <w:rPr>
                <w:rFonts w:asciiTheme="minorHAnsi" w:hAnsiTheme="minorHAnsi"/>
                <w:color w:val="000000"/>
                <w:sz w:val="20"/>
                <w:szCs w:val="20"/>
              </w:rPr>
            </w:pPr>
            <w:r w:rsidRPr="005B7F61">
              <w:rPr>
                <w:rFonts w:asciiTheme="minorHAnsi" w:hAnsiTheme="minorHAnsi"/>
                <w:color w:val="000000"/>
                <w:sz w:val="20"/>
              </w:rPr>
              <w:t>Klik tombol Hapus Produk dalam grid</w:t>
            </w:r>
          </w:p>
        </w:tc>
        <w:tc>
          <w:tcPr>
            <w:tcW w:w="4320" w:type="dxa"/>
            <w:tcBorders>
              <w:top w:val="nil"/>
              <w:left w:val="nil"/>
              <w:bottom w:val="single" w:sz="8" w:space="0" w:color="auto"/>
              <w:right w:val="single" w:sz="8" w:space="0" w:color="auto"/>
            </w:tcBorders>
            <w:shd w:val="clear" w:color="auto" w:fill="auto"/>
            <w:hideMark/>
          </w:tcPr>
          <w:p w:rsidR="00311E8D" w:rsidRPr="005B7F61" w:rsidRDefault="00311E8D" w:rsidP="00311E8D">
            <w:pPr>
              <w:spacing w:before="0" w:after="0"/>
              <w:ind w:left="0"/>
              <w:rPr>
                <w:rFonts w:asciiTheme="minorHAnsi" w:hAnsiTheme="minorHAnsi"/>
                <w:color w:val="000000"/>
                <w:sz w:val="20"/>
                <w:szCs w:val="20"/>
              </w:rPr>
            </w:pPr>
            <w:r w:rsidRPr="005B7F61">
              <w:rPr>
                <w:rFonts w:asciiTheme="minorHAnsi" w:hAnsiTheme="minorHAnsi"/>
                <w:color w:val="000000"/>
                <w:sz w:val="20"/>
              </w:rPr>
              <w:t>Akan menampilkan box confirm (Y/N) untuk menghapus record yang ada di tabel</w:t>
            </w:r>
          </w:p>
        </w:tc>
      </w:tr>
      <w:tr w:rsidR="00311E8D" w:rsidRPr="00311E8D" w:rsidTr="005B7F61">
        <w:trPr>
          <w:trHeight w:val="727"/>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311E8D" w:rsidRPr="005B7F61" w:rsidRDefault="00311E8D" w:rsidP="00311E8D">
            <w:pPr>
              <w:spacing w:before="0" w:after="0"/>
              <w:ind w:left="0"/>
              <w:jc w:val="left"/>
              <w:rPr>
                <w:rFonts w:asciiTheme="minorHAnsi" w:hAnsiTheme="minorHAnsi"/>
                <w:color w:val="000000"/>
                <w:sz w:val="20"/>
                <w:szCs w:val="20"/>
              </w:rPr>
            </w:pPr>
            <w:r w:rsidRPr="005B7F61">
              <w:rPr>
                <w:rFonts w:asciiTheme="minorHAnsi" w:hAnsiTheme="minorHAnsi"/>
                <w:color w:val="000000"/>
                <w:sz w:val="20"/>
              </w:rPr>
              <w:t>Klik tombol Tambah Produk</w:t>
            </w:r>
          </w:p>
        </w:tc>
        <w:tc>
          <w:tcPr>
            <w:tcW w:w="4320" w:type="dxa"/>
            <w:tcBorders>
              <w:top w:val="nil"/>
              <w:left w:val="nil"/>
              <w:bottom w:val="single" w:sz="8" w:space="0" w:color="auto"/>
              <w:right w:val="single" w:sz="8" w:space="0" w:color="auto"/>
            </w:tcBorders>
            <w:shd w:val="clear" w:color="auto" w:fill="auto"/>
            <w:hideMark/>
          </w:tcPr>
          <w:p w:rsidR="00311E8D" w:rsidRPr="005B7F61" w:rsidRDefault="00311E8D" w:rsidP="00311E8D">
            <w:pPr>
              <w:spacing w:before="0" w:after="0"/>
              <w:ind w:left="0"/>
              <w:rPr>
                <w:rFonts w:asciiTheme="minorHAnsi" w:hAnsiTheme="minorHAnsi"/>
                <w:color w:val="000000"/>
                <w:sz w:val="20"/>
                <w:szCs w:val="20"/>
              </w:rPr>
            </w:pPr>
            <w:r w:rsidRPr="005B7F61">
              <w:rPr>
                <w:rFonts w:asciiTheme="minorHAnsi" w:hAnsiTheme="minorHAnsi"/>
                <w:color w:val="000000"/>
                <w:sz w:val="20"/>
                <w:szCs w:val="20"/>
              </w:rPr>
              <w:t>Muncul windows Request For Quotaion Produk Detail(gambar 3-18) untuk menambahkan produk baru</w:t>
            </w:r>
          </w:p>
        </w:tc>
      </w:tr>
      <w:tr w:rsidR="00311E8D" w:rsidRPr="00311E8D" w:rsidTr="005B7F61">
        <w:trPr>
          <w:trHeight w:val="484"/>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311E8D" w:rsidRPr="005B7F61" w:rsidRDefault="00311E8D" w:rsidP="00311E8D">
            <w:pPr>
              <w:spacing w:before="0" w:after="0"/>
              <w:ind w:left="0"/>
              <w:jc w:val="left"/>
              <w:rPr>
                <w:rFonts w:asciiTheme="minorHAnsi" w:hAnsiTheme="minorHAnsi"/>
                <w:color w:val="000000"/>
                <w:sz w:val="20"/>
                <w:szCs w:val="20"/>
              </w:rPr>
            </w:pPr>
            <w:r w:rsidRPr="005B7F61">
              <w:rPr>
                <w:rFonts w:asciiTheme="minorHAnsi" w:hAnsiTheme="minorHAnsi"/>
                <w:color w:val="000000"/>
                <w:sz w:val="20"/>
                <w:szCs w:val="20"/>
              </w:rPr>
              <w:t>Klik tombol Simpan Draft</w:t>
            </w:r>
          </w:p>
        </w:tc>
        <w:tc>
          <w:tcPr>
            <w:tcW w:w="4320" w:type="dxa"/>
            <w:tcBorders>
              <w:top w:val="nil"/>
              <w:left w:val="nil"/>
              <w:bottom w:val="single" w:sz="8" w:space="0" w:color="auto"/>
              <w:right w:val="single" w:sz="8" w:space="0" w:color="auto"/>
            </w:tcBorders>
            <w:shd w:val="clear" w:color="auto" w:fill="auto"/>
            <w:hideMark/>
          </w:tcPr>
          <w:p w:rsidR="00311E8D" w:rsidRPr="005B7F61" w:rsidRDefault="00311E8D" w:rsidP="00311E8D">
            <w:pPr>
              <w:spacing w:before="0" w:after="0"/>
              <w:ind w:left="0"/>
              <w:rPr>
                <w:rFonts w:asciiTheme="minorHAnsi" w:hAnsiTheme="minorHAnsi"/>
                <w:color w:val="000000"/>
                <w:sz w:val="20"/>
                <w:szCs w:val="20"/>
              </w:rPr>
            </w:pPr>
            <w:r w:rsidRPr="005B7F61">
              <w:rPr>
                <w:rFonts w:asciiTheme="minorHAnsi" w:hAnsiTheme="minorHAnsi"/>
                <w:color w:val="000000"/>
                <w:sz w:val="20"/>
                <w:szCs w:val="20"/>
              </w:rPr>
              <w:t xml:space="preserve">Akan muncul pesan bila data berhasil/gagal disimpan sebagai draft. </w:t>
            </w:r>
          </w:p>
        </w:tc>
      </w:tr>
      <w:tr w:rsidR="00311E8D" w:rsidRPr="00311E8D" w:rsidTr="005B7F61">
        <w:trPr>
          <w:trHeight w:val="988"/>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311E8D" w:rsidRPr="005B7F61" w:rsidRDefault="00311E8D" w:rsidP="00311E8D">
            <w:pPr>
              <w:spacing w:before="0" w:after="0"/>
              <w:ind w:left="0"/>
              <w:jc w:val="left"/>
              <w:rPr>
                <w:rFonts w:asciiTheme="minorHAnsi" w:hAnsiTheme="minorHAnsi"/>
                <w:color w:val="000000"/>
                <w:sz w:val="20"/>
                <w:szCs w:val="20"/>
              </w:rPr>
            </w:pPr>
            <w:r w:rsidRPr="005B7F61">
              <w:rPr>
                <w:rFonts w:asciiTheme="minorHAnsi" w:hAnsiTheme="minorHAnsi"/>
                <w:color w:val="000000"/>
                <w:sz w:val="20"/>
                <w:szCs w:val="20"/>
              </w:rPr>
              <w:t>Klik tombol Simpan</w:t>
            </w:r>
          </w:p>
        </w:tc>
        <w:tc>
          <w:tcPr>
            <w:tcW w:w="4320" w:type="dxa"/>
            <w:tcBorders>
              <w:top w:val="nil"/>
              <w:left w:val="nil"/>
              <w:bottom w:val="single" w:sz="8" w:space="0" w:color="auto"/>
              <w:right w:val="single" w:sz="8" w:space="0" w:color="auto"/>
            </w:tcBorders>
            <w:shd w:val="clear" w:color="auto" w:fill="auto"/>
            <w:hideMark/>
          </w:tcPr>
          <w:p w:rsidR="00311E8D" w:rsidRPr="005B7F61" w:rsidRDefault="00311E8D" w:rsidP="00311E8D">
            <w:pPr>
              <w:spacing w:before="0" w:after="0"/>
              <w:ind w:left="0"/>
              <w:rPr>
                <w:rFonts w:asciiTheme="minorHAnsi" w:hAnsiTheme="minorHAnsi"/>
                <w:color w:val="000000"/>
                <w:sz w:val="20"/>
                <w:szCs w:val="20"/>
              </w:rPr>
            </w:pPr>
            <w:r w:rsidRPr="005B7F61">
              <w:rPr>
                <w:rFonts w:asciiTheme="minorHAnsi" w:hAnsiTheme="minorHAnsi"/>
                <w:color w:val="000000"/>
                <w:sz w:val="20"/>
                <w:szCs w:val="20"/>
              </w:rPr>
              <w:t>Akan menampilkan box confirm (Y/N) untuk menyimpan data. Bila data berhasil disimpan, windows tertutup secara otomatis dan beralih ke halaman menu Daftar RFQ</w:t>
            </w:r>
          </w:p>
        </w:tc>
      </w:tr>
      <w:tr w:rsidR="00311E8D" w:rsidRPr="00311E8D" w:rsidTr="005B7F61">
        <w:trPr>
          <w:trHeight w:val="1411"/>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noWrap/>
            <w:hideMark/>
          </w:tcPr>
          <w:p w:rsidR="00311E8D" w:rsidRPr="005B7F61" w:rsidRDefault="00311E8D" w:rsidP="00311E8D">
            <w:pPr>
              <w:spacing w:before="0" w:after="0"/>
              <w:ind w:left="0"/>
              <w:jc w:val="left"/>
              <w:rPr>
                <w:rFonts w:asciiTheme="minorHAnsi" w:hAnsiTheme="minorHAnsi"/>
                <w:color w:val="000000"/>
                <w:sz w:val="22"/>
                <w:szCs w:val="22"/>
              </w:rPr>
            </w:pPr>
            <w:r w:rsidRPr="005B7F61">
              <w:rPr>
                <w:rFonts w:asciiTheme="minorHAnsi" w:hAnsiTheme="minorHAnsi"/>
                <w:color w:val="000000"/>
                <w:sz w:val="22"/>
                <w:szCs w:val="22"/>
              </w:rPr>
              <w:t>Klik tombol Batal</w:t>
            </w:r>
          </w:p>
        </w:tc>
        <w:tc>
          <w:tcPr>
            <w:tcW w:w="4320" w:type="dxa"/>
            <w:tcBorders>
              <w:top w:val="nil"/>
              <w:left w:val="nil"/>
              <w:bottom w:val="single" w:sz="8" w:space="0" w:color="auto"/>
              <w:right w:val="single" w:sz="8" w:space="0" w:color="auto"/>
            </w:tcBorders>
            <w:shd w:val="clear" w:color="auto" w:fill="auto"/>
            <w:hideMark/>
          </w:tcPr>
          <w:p w:rsidR="00311E8D" w:rsidRPr="005B7F61" w:rsidRDefault="00311E8D" w:rsidP="00311E8D">
            <w:pPr>
              <w:spacing w:before="0" w:after="0"/>
              <w:ind w:left="0"/>
              <w:rPr>
                <w:rFonts w:asciiTheme="minorHAnsi" w:hAnsiTheme="minorHAnsi"/>
                <w:color w:val="000000"/>
                <w:sz w:val="22"/>
                <w:szCs w:val="22"/>
              </w:rPr>
            </w:pPr>
            <w:r w:rsidRPr="005B7F61">
              <w:rPr>
                <w:rFonts w:asciiTheme="minorHAnsi" w:hAnsiTheme="minorHAnsi"/>
                <w:color w:val="000000"/>
                <w:sz w:val="22"/>
                <w:szCs w:val="22"/>
              </w:rPr>
              <w:t>Akan menampilkan box confirm (Y/N) untuk membatalkan penyimpanan data. Bila data berhasil dibatalkan, windows tertutup secara otomatis dan beralih ke halaman menu Daftar RFQ</w:t>
            </w:r>
          </w:p>
        </w:tc>
      </w:tr>
    </w:tbl>
    <w:p w:rsidR="0091223D" w:rsidRDefault="0091223D" w:rsidP="0091223D"/>
    <w:tbl>
      <w:tblPr>
        <w:tblW w:w="8640" w:type="dxa"/>
        <w:tblInd w:w="710" w:type="dxa"/>
        <w:tblLook w:val="04A0" w:firstRow="1" w:lastRow="0" w:firstColumn="1" w:lastColumn="0" w:noHBand="0" w:noVBand="1"/>
      </w:tblPr>
      <w:tblGrid>
        <w:gridCol w:w="1890"/>
        <w:gridCol w:w="2430"/>
        <w:gridCol w:w="4320"/>
      </w:tblGrid>
      <w:tr w:rsidR="00311E8D" w:rsidRPr="00311E8D" w:rsidTr="00311E8D">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311E8D" w:rsidRPr="00311E8D" w:rsidRDefault="00311E8D" w:rsidP="00311E8D">
            <w:pPr>
              <w:spacing w:before="0" w:after="0"/>
              <w:ind w:left="0"/>
              <w:rPr>
                <w:rFonts w:ascii="Trebuchet MS" w:hAnsi="Trebuchet MS"/>
                <w:color w:val="000000"/>
                <w:sz w:val="20"/>
                <w:szCs w:val="20"/>
              </w:rPr>
            </w:pPr>
            <w:r w:rsidRPr="00311E8D">
              <w:rPr>
                <w:rFonts w:ascii="Trebuchet MS" w:hAnsi="Trebuchet MS"/>
                <w:color w:val="000000"/>
                <w:sz w:val="20"/>
              </w:rPr>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311E8D" w:rsidRPr="00311E8D" w:rsidRDefault="00311E8D" w:rsidP="00311E8D">
            <w:pPr>
              <w:spacing w:before="0" w:after="0"/>
              <w:ind w:left="0"/>
              <w:rPr>
                <w:rFonts w:ascii="Trebuchet MS" w:hAnsi="Trebuchet MS"/>
                <w:color w:val="000000"/>
                <w:sz w:val="20"/>
                <w:szCs w:val="20"/>
              </w:rPr>
            </w:pPr>
            <w:r w:rsidRPr="00311E8D">
              <w:rPr>
                <w:rFonts w:ascii="Trebuchet MS" w:hAnsi="Trebuchet MS"/>
                <w:color w:val="000000"/>
                <w:sz w:val="20"/>
                <w:szCs w:val="20"/>
                <w:lang w:val="de-DE"/>
              </w:rPr>
              <w:t>Request for Quotation Produk Detail</w:t>
            </w:r>
          </w:p>
        </w:tc>
      </w:tr>
      <w:tr w:rsidR="00311E8D" w:rsidRPr="00311E8D" w:rsidTr="00311E8D">
        <w:trPr>
          <w:trHeight w:val="930"/>
        </w:trPr>
        <w:tc>
          <w:tcPr>
            <w:tcW w:w="1890" w:type="dxa"/>
            <w:tcBorders>
              <w:top w:val="nil"/>
              <w:left w:val="single" w:sz="8" w:space="0" w:color="auto"/>
              <w:bottom w:val="single" w:sz="8" w:space="0" w:color="auto"/>
              <w:right w:val="single" w:sz="8" w:space="0" w:color="auto"/>
            </w:tcBorders>
            <w:shd w:val="clear" w:color="000000" w:fill="F2F2F2"/>
            <w:hideMark/>
          </w:tcPr>
          <w:p w:rsidR="00311E8D" w:rsidRPr="00311E8D" w:rsidRDefault="00311E8D" w:rsidP="00311E8D">
            <w:pPr>
              <w:spacing w:before="0" w:after="0"/>
              <w:ind w:left="0"/>
              <w:rPr>
                <w:rFonts w:ascii="Trebuchet MS" w:hAnsi="Trebuchet MS"/>
                <w:color w:val="000000"/>
                <w:sz w:val="20"/>
                <w:szCs w:val="20"/>
              </w:rPr>
            </w:pPr>
            <w:r w:rsidRPr="00311E8D">
              <w:rPr>
                <w:rFonts w:ascii="Trebuchet MS" w:hAnsi="Trebuchet MS"/>
                <w:color w:val="000000"/>
                <w:sz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311E8D" w:rsidRPr="00311E8D" w:rsidRDefault="00311E8D" w:rsidP="00311E8D">
            <w:pPr>
              <w:spacing w:before="0" w:after="0"/>
              <w:ind w:left="0"/>
              <w:rPr>
                <w:rFonts w:ascii="Trebuchet MS" w:hAnsi="Trebuchet MS"/>
                <w:color w:val="000000"/>
                <w:sz w:val="20"/>
                <w:szCs w:val="20"/>
              </w:rPr>
            </w:pPr>
            <w:r w:rsidRPr="00311E8D">
              <w:rPr>
                <w:rFonts w:ascii="Trebuchet MS" w:hAnsi="Trebuchet MS"/>
                <w:color w:val="000000"/>
                <w:sz w:val="20"/>
                <w:szCs w:val="20"/>
                <w:lang w:val="de-DE"/>
              </w:rPr>
              <w:t>User berada pada menu Request For Quotaion Produk lalu klik tombol Tambah/Edit Produk untuk memunculkan popup window Request For Quotation Produk Detail</w:t>
            </w:r>
          </w:p>
        </w:tc>
      </w:tr>
      <w:tr w:rsidR="00311E8D" w:rsidRPr="00311E8D" w:rsidTr="00311E8D">
        <w:trPr>
          <w:trHeight w:val="675"/>
        </w:trPr>
        <w:tc>
          <w:tcPr>
            <w:tcW w:w="1890" w:type="dxa"/>
            <w:tcBorders>
              <w:top w:val="nil"/>
              <w:left w:val="single" w:sz="8" w:space="0" w:color="auto"/>
              <w:bottom w:val="single" w:sz="8" w:space="0" w:color="auto"/>
              <w:right w:val="single" w:sz="8" w:space="0" w:color="auto"/>
            </w:tcBorders>
            <w:shd w:val="clear" w:color="000000" w:fill="F2F2F2"/>
            <w:hideMark/>
          </w:tcPr>
          <w:p w:rsidR="00311E8D" w:rsidRPr="00311E8D" w:rsidRDefault="00311E8D" w:rsidP="00311E8D">
            <w:pPr>
              <w:spacing w:before="0" w:after="0"/>
              <w:ind w:left="0"/>
              <w:rPr>
                <w:rFonts w:ascii="Trebuchet MS" w:hAnsi="Trebuchet MS"/>
                <w:color w:val="000000"/>
                <w:sz w:val="20"/>
                <w:szCs w:val="20"/>
              </w:rPr>
            </w:pPr>
            <w:r w:rsidRPr="00311E8D">
              <w:rPr>
                <w:rFonts w:ascii="Trebuchet MS" w:hAnsi="Trebuchet MS"/>
                <w:color w:val="000000"/>
                <w:sz w:val="20"/>
              </w:rPr>
              <w:lastRenderedPageBreak/>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311E8D" w:rsidRPr="00311E8D" w:rsidRDefault="00311E8D" w:rsidP="00311E8D">
            <w:pPr>
              <w:spacing w:before="0" w:after="0"/>
              <w:ind w:left="0"/>
              <w:rPr>
                <w:rFonts w:ascii="Trebuchet MS" w:hAnsi="Trebuchet MS"/>
                <w:color w:val="000000"/>
                <w:sz w:val="20"/>
                <w:szCs w:val="20"/>
              </w:rPr>
            </w:pPr>
            <w:r w:rsidRPr="00311E8D">
              <w:rPr>
                <w:rFonts w:ascii="Trebuchet MS" w:hAnsi="Trebuchet MS"/>
                <w:color w:val="000000"/>
                <w:sz w:val="20"/>
                <w:szCs w:val="20"/>
                <w:lang w:val="de-DE"/>
              </w:rPr>
              <w:t>Aplikasi akan kembali pada form sebelumnya setelah data yang diinput/diubah berhasil disimpan oleh system</w:t>
            </w:r>
          </w:p>
        </w:tc>
      </w:tr>
      <w:tr w:rsidR="00311E8D" w:rsidRPr="00311E8D" w:rsidTr="00311E8D">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hideMark/>
          </w:tcPr>
          <w:p w:rsidR="00311E8D" w:rsidRPr="00311E8D" w:rsidRDefault="00311E8D" w:rsidP="00311E8D">
            <w:pPr>
              <w:spacing w:before="0" w:after="0"/>
              <w:ind w:left="0"/>
              <w:jc w:val="center"/>
              <w:rPr>
                <w:rFonts w:ascii="Trebuchet MS" w:hAnsi="Trebuchet MS"/>
                <w:color w:val="000000"/>
                <w:sz w:val="20"/>
                <w:szCs w:val="20"/>
              </w:rPr>
            </w:pPr>
            <w:r w:rsidRPr="00311E8D">
              <w:rPr>
                <w:rFonts w:ascii="Trebuchet MS" w:hAnsi="Trebuchet MS"/>
                <w:color w:val="000000"/>
                <w:sz w:val="20"/>
              </w:rPr>
              <w:t>Aksi User</w:t>
            </w:r>
          </w:p>
        </w:tc>
        <w:tc>
          <w:tcPr>
            <w:tcW w:w="4320" w:type="dxa"/>
            <w:tcBorders>
              <w:top w:val="nil"/>
              <w:left w:val="nil"/>
              <w:bottom w:val="single" w:sz="8" w:space="0" w:color="auto"/>
              <w:right w:val="single" w:sz="8" w:space="0" w:color="auto"/>
            </w:tcBorders>
            <w:shd w:val="clear" w:color="000000" w:fill="F2F2F2"/>
            <w:hideMark/>
          </w:tcPr>
          <w:p w:rsidR="00311E8D" w:rsidRPr="00311E8D" w:rsidRDefault="00311E8D" w:rsidP="00311E8D">
            <w:pPr>
              <w:spacing w:before="0" w:after="0"/>
              <w:ind w:left="0"/>
              <w:rPr>
                <w:rFonts w:ascii="Trebuchet MS" w:hAnsi="Trebuchet MS"/>
                <w:color w:val="000000"/>
                <w:sz w:val="20"/>
                <w:szCs w:val="20"/>
              </w:rPr>
            </w:pPr>
            <w:r w:rsidRPr="00311E8D">
              <w:rPr>
                <w:rFonts w:ascii="Trebuchet MS" w:hAnsi="Trebuchet MS"/>
                <w:color w:val="000000"/>
                <w:sz w:val="20"/>
              </w:rPr>
              <w:t>Reaksi Sistem</w:t>
            </w:r>
          </w:p>
        </w:tc>
      </w:tr>
      <w:tr w:rsidR="00311E8D" w:rsidRPr="00311E8D" w:rsidTr="00E13401">
        <w:trPr>
          <w:trHeight w:val="2401"/>
        </w:trPr>
        <w:tc>
          <w:tcPr>
            <w:tcW w:w="4320" w:type="dxa"/>
            <w:gridSpan w:val="2"/>
            <w:tcBorders>
              <w:top w:val="single" w:sz="8" w:space="0" w:color="auto"/>
              <w:left w:val="single" w:sz="8" w:space="0" w:color="auto"/>
              <w:bottom w:val="nil"/>
              <w:right w:val="single" w:sz="8" w:space="0" w:color="000000"/>
            </w:tcBorders>
            <w:shd w:val="clear" w:color="auto" w:fill="auto"/>
            <w:hideMark/>
          </w:tcPr>
          <w:p w:rsidR="00311E8D" w:rsidRPr="00311E8D" w:rsidRDefault="00311E8D" w:rsidP="00311E8D">
            <w:pPr>
              <w:spacing w:before="0" w:after="0"/>
              <w:ind w:left="0"/>
              <w:jc w:val="left"/>
              <w:rPr>
                <w:rFonts w:ascii="Trebuchet MS" w:hAnsi="Trebuchet MS"/>
                <w:color w:val="000000"/>
                <w:sz w:val="20"/>
                <w:szCs w:val="20"/>
              </w:rPr>
            </w:pPr>
            <w:r w:rsidRPr="00311E8D">
              <w:rPr>
                <w:rFonts w:ascii="Trebuchet MS" w:hAnsi="Trebuchet MS"/>
                <w:color w:val="000000"/>
                <w:sz w:val="20"/>
                <w:szCs w:val="20"/>
              </w:rPr>
              <w:t>Klik tombol Check Produk</w:t>
            </w:r>
          </w:p>
        </w:tc>
        <w:tc>
          <w:tcPr>
            <w:tcW w:w="4320" w:type="dxa"/>
            <w:tcBorders>
              <w:top w:val="nil"/>
              <w:left w:val="nil"/>
              <w:bottom w:val="single" w:sz="8" w:space="0" w:color="auto"/>
              <w:right w:val="single" w:sz="8" w:space="0" w:color="auto"/>
            </w:tcBorders>
            <w:shd w:val="clear" w:color="auto" w:fill="auto"/>
            <w:hideMark/>
          </w:tcPr>
          <w:p w:rsidR="00311E8D" w:rsidRPr="00311E8D" w:rsidRDefault="00311E8D" w:rsidP="00311E8D">
            <w:pPr>
              <w:spacing w:before="0" w:after="0"/>
              <w:ind w:left="0"/>
              <w:rPr>
                <w:rFonts w:ascii="Trebuchet MS" w:hAnsi="Trebuchet MS"/>
                <w:color w:val="000000"/>
                <w:sz w:val="20"/>
                <w:szCs w:val="20"/>
              </w:rPr>
            </w:pPr>
            <w:r w:rsidRPr="00311E8D">
              <w:rPr>
                <w:rFonts w:ascii="Trebuchet MS" w:hAnsi="Trebuchet MS"/>
                <w:color w:val="000000"/>
                <w:sz w:val="20"/>
                <w:szCs w:val="20"/>
              </w:rPr>
              <w:t xml:space="preserve">Muncul popup windows Lookup Katalog </w:t>
            </w:r>
            <w:proofErr w:type="gramStart"/>
            <w:r w:rsidRPr="00311E8D">
              <w:rPr>
                <w:rFonts w:ascii="Trebuchet MS" w:hAnsi="Trebuchet MS"/>
                <w:color w:val="000000"/>
                <w:sz w:val="20"/>
                <w:szCs w:val="20"/>
              </w:rPr>
              <w:t>Produk(</w:t>
            </w:r>
            <w:proofErr w:type="gramEnd"/>
            <w:r w:rsidRPr="00311E8D">
              <w:rPr>
                <w:rFonts w:ascii="Trebuchet MS" w:hAnsi="Trebuchet MS"/>
                <w:color w:val="000000"/>
                <w:sz w:val="20"/>
                <w:szCs w:val="20"/>
              </w:rPr>
              <w:t xml:space="preserve">Gambar 3-19) bila ditemukan nama produk yang sejenis. Sebaliknya bila tidak ditemukan, maka tombol Check Produk akan menghilang dan user dapat melakukan input selanjutnya. </w:t>
            </w:r>
            <w:r w:rsidRPr="00311E8D">
              <w:rPr>
                <w:rFonts w:ascii="Trebuchet MS" w:hAnsi="Trebuchet MS"/>
                <w:color w:val="000000"/>
                <w:sz w:val="20"/>
                <w:szCs w:val="20"/>
              </w:rPr>
              <w:br/>
            </w:r>
            <w:proofErr w:type="gramStart"/>
            <w:r w:rsidRPr="00311E8D">
              <w:rPr>
                <w:rFonts w:ascii="Trebuchet MS" w:hAnsi="Trebuchet MS"/>
                <w:color w:val="000000"/>
                <w:sz w:val="20"/>
                <w:szCs w:val="20"/>
              </w:rPr>
              <w:t>Catatan :</w:t>
            </w:r>
            <w:proofErr w:type="gramEnd"/>
            <w:r w:rsidRPr="00311E8D">
              <w:rPr>
                <w:rFonts w:ascii="Trebuchet MS" w:hAnsi="Trebuchet MS"/>
                <w:color w:val="000000"/>
                <w:sz w:val="20"/>
                <w:szCs w:val="20"/>
              </w:rPr>
              <w:t xml:space="preserve"> Bila tipe RFQ adalah Rebidding, produk tersebut dapat dipilih namun bila tipe RFQ bukan Rebidding, maka produk tersebut hanya sekedar ditampilkan.</w:t>
            </w:r>
          </w:p>
        </w:tc>
      </w:tr>
      <w:tr w:rsidR="00311E8D" w:rsidRPr="00311E8D" w:rsidTr="00311E8D">
        <w:trPr>
          <w:trHeight w:val="915"/>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311E8D" w:rsidRPr="00311E8D" w:rsidRDefault="00311E8D" w:rsidP="00311E8D">
            <w:pPr>
              <w:spacing w:before="0" w:after="0"/>
              <w:ind w:left="0"/>
              <w:jc w:val="left"/>
              <w:rPr>
                <w:rFonts w:ascii="Trebuchet MS" w:hAnsi="Trebuchet MS"/>
                <w:color w:val="000000"/>
                <w:sz w:val="20"/>
                <w:szCs w:val="20"/>
              </w:rPr>
            </w:pPr>
            <w:r w:rsidRPr="00311E8D">
              <w:rPr>
                <w:rFonts w:ascii="Trebuchet MS" w:hAnsi="Trebuchet MS"/>
                <w:color w:val="000000"/>
                <w:sz w:val="20"/>
                <w:szCs w:val="20"/>
              </w:rPr>
              <w:t>Klik tombol Simpan</w:t>
            </w:r>
          </w:p>
        </w:tc>
        <w:tc>
          <w:tcPr>
            <w:tcW w:w="4320" w:type="dxa"/>
            <w:tcBorders>
              <w:top w:val="nil"/>
              <w:left w:val="nil"/>
              <w:bottom w:val="single" w:sz="8" w:space="0" w:color="auto"/>
              <w:right w:val="single" w:sz="8" w:space="0" w:color="auto"/>
            </w:tcBorders>
            <w:shd w:val="clear" w:color="auto" w:fill="auto"/>
            <w:hideMark/>
          </w:tcPr>
          <w:p w:rsidR="00311E8D" w:rsidRPr="00311E8D" w:rsidRDefault="00311E8D" w:rsidP="00311E8D">
            <w:pPr>
              <w:spacing w:before="0" w:after="0"/>
              <w:ind w:left="0"/>
              <w:rPr>
                <w:rFonts w:ascii="Trebuchet MS" w:hAnsi="Trebuchet MS"/>
                <w:color w:val="000000"/>
                <w:sz w:val="20"/>
                <w:szCs w:val="20"/>
              </w:rPr>
            </w:pPr>
            <w:r w:rsidRPr="00311E8D">
              <w:rPr>
                <w:rFonts w:ascii="Trebuchet MS" w:hAnsi="Trebuchet MS"/>
                <w:color w:val="000000"/>
                <w:sz w:val="20"/>
                <w:szCs w:val="20"/>
              </w:rPr>
              <w:t>Aplikasi akan menyimpan hasil inputan lalu kembali ke window sebelumnya.</w:t>
            </w:r>
          </w:p>
        </w:tc>
      </w:tr>
      <w:tr w:rsidR="00311E8D" w:rsidRPr="00311E8D" w:rsidTr="00311E8D">
        <w:trPr>
          <w:trHeight w:val="915"/>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311E8D" w:rsidRPr="00311E8D" w:rsidRDefault="00311E8D" w:rsidP="00311E8D">
            <w:pPr>
              <w:spacing w:before="0" w:after="0"/>
              <w:ind w:left="0"/>
              <w:jc w:val="left"/>
              <w:rPr>
                <w:rFonts w:ascii="Trebuchet MS" w:hAnsi="Trebuchet MS"/>
                <w:color w:val="000000"/>
                <w:sz w:val="20"/>
                <w:szCs w:val="20"/>
              </w:rPr>
            </w:pPr>
            <w:r w:rsidRPr="00311E8D">
              <w:rPr>
                <w:rFonts w:ascii="Trebuchet MS" w:hAnsi="Trebuchet MS"/>
                <w:color w:val="000000"/>
                <w:sz w:val="20"/>
              </w:rPr>
              <w:t>Klik tombol Tutup</w:t>
            </w:r>
          </w:p>
        </w:tc>
        <w:tc>
          <w:tcPr>
            <w:tcW w:w="4320" w:type="dxa"/>
            <w:tcBorders>
              <w:top w:val="nil"/>
              <w:left w:val="nil"/>
              <w:bottom w:val="single" w:sz="8" w:space="0" w:color="auto"/>
              <w:right w:val="single" w:sz="8" w:space="0" w:color="auto"/>
            </w:tcBorders>
            <w:shd w:val="clear" w:color="auto" w:fill="auto"/>
            <w:hideMark/>
          </w:tcPr>
          <w:p w:rsidR="00311E8D" w:rsidRPr="00311E8D" w:rsidRDefault="00311E8D" w:rsidP="00311E8D">
            <w:pPr>
              <w:spacing w:before="0" w:after="0"/>
              <w:ind w:left="0"/>
              <w:rPr>
                <w:rFonts w:ascii="Trebuchet MS" w:hAnsi="Trebuchet MS"/>
                <w:color w:val="000000"/>
                <w:sz w:val="20"/>
                <w:szCs w:val="20"/>
              </w:rPr>
            </w:pPr>
            <w:r w:rsidRPr="00311E8D">
              <w:rPr>
                <w:rFonts w:ascii="Trebuchet MS" w:hAnsi="Trebuchet MS"/>
                <w:color w:val="000000"/>
                <w:sz w:val="20"/>
              </w:rPr>
              <w:t>Windows akan tertutup. Bila ada perubahan Produk RFQ, dianggap membatalkan perubahan.</w:t>
            </w:r>
          </w:p>
        </w:tc>
      </w:tr>
    </w:tbl>
    <w:p w:rsidR="00E020A6" w:rsidRDefault="00E020A6" w:rsidP="0091223D"/>
    <w:tbl>
      <w:tblPr>
        <w:tblW w:w="8640" w:type="dxa"/>
        <w:tblInd w:w="710" w:type="dxa"/>
        <w:tblLook w:val="04A0" w:firstRow="1" w:lastRow="0" w:firstColumn="1" w:lastColumn="0" w:noHBand="0" w:noVBand="1"/>
      </w:tblPr>
      <w:tblGrid>
        <w:gridCol w:w="1890"/>
        <w:gridCol w:w="2430"/>
        <w:gridCol w:w="4320"/>
      </w:tblGrid>
      <w:tr w:rsidR="00311E8D" w:rsidRPr="00311E8D" w:rsidTr="00311E8D">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311E8D" w:rsidRPr="00311E8D" w:rsidRDefault="00311E8D" w:rsidP="00311E8D">
            <w:pPr>
              <w:spacing w:before="0" w:after="0"/>
              <w:ind w:left="0"/>
              <w:rPr>
                <w:rFonts w:ascii="Trebuchet MS" w:hAnsi="Trebuchet MS"/>
                <w:color w:val="000000"/>
                <w:sz w:val="20"/>
                <w:szCs w:val="20"/>
              </w:rPr>
            </w:pPr>
            <w:r w:rsidRPr="00311E8D">
              <w:rPr>
                <w:rFonts w:ascii="Trebuchet MS" w:hAnsi="Trebuchet MS"/>
                <w:color w:val="000000"/>
                <w:sz w:val="20"/>
              </w:rPr>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311E8D" w:rsidRPr="00311E8D" w:rsidRDefault="00311E8D" w:rsidP="00311E8D">
            <w:pPr>
              <w:spacing w:before="0" w:after="0"/>
              <w:ind w:left="0"/>
              <w:rPr>
                <w:rFonts w:ascii="Trebuchet MS" w:hAnsi="Trebuchet MS"/>
                <w:color w:val="000000"/>
                <w:sz w:val="20"/>
                <w:szCs w:val="20"/>
              </w:rPr>
            </w:pPr>
            <w:r w:rsidRPr="00311E8D">
              <w:rPr>
                <w:rFonts w:ascii="Trebuchet MS" w:hAnsi="Trebuchet MS"/>
                <w:color w:val="000000"/>
                <w:sz w:val="20"/>
                <w:szCs w:val="20"/>
                <w:lang w:val="de-DE"/>
              </w:rPr>
              <w:t>Request for Quotation Produk Approval</w:t>
            </w:r>
          </w:p>
        </w:tc>
      </w:tr>
      <w:tr w:rsidR="00311E8D" w:rsidRPr="00311E8D" w:rsidTr="00311E8D">
        <w:trPr>
          <w:trHeight w:val="975"/>
        </w:trPr>
        <w:tc>
          <w:tcPr>
            <w:tcW w:w="1890" w:type="dxa"/>
            <w:tcBorders>
              <w:top w:val="nil"/>
              <w:left w:val="single" w:sz="8" w:space="0" w:color="auto"/>
              <w:bottom w:val="single" w:sz="8" w:space="0" w:color="auto"/>
              <w:right w:val="single" w:sz="8" w:space="0" w:color="auto"/>
            </w:tcBorders>
            <w:shd w:val="clear" w:color="000000" w:fill="F2F2F2"/>
            <w:hideMark/>
          </w:tcPr>
          <w:p w:rsidR="00311E8D" w:rsidRPr="00311E8D" w:rsidRDefault="00311E8D" w:rsidP="00311E8D">
            <w:pPr>
              <w:spacing w:before="0" w:after="0"/>
              <w:ind w:left="0"/>
              <w:rPr>
                <w:rFonts w:ascii="Trebuchet MS" w:hAnsi="Trebuchet MS"/>
                <w:color w:val="000000"/>
                <w:sz w:val="20"/>
                <w:szCs w:val="20"/>
              </w:rPr>
            </w:pPr>
            <w:r w:rsidRPr="00311E8D">
              <w:rPr>
                <w:rFonts w:ascii="Trebuchet MS" w:hAnsi="Trebuchet MS"/>
                <w:color w:val="000000"/>
                <w:sz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311E8D" w:rsidRPr="00311E8D" w:rsidRDefault="00311E8D" w:rsidP="00311E8D">
            <w:pPr>
              <w:spacing w:before="0" w:after="0"/>
              <w:ind w:left="0"/>
              <w:rPr>
                <w:rFonts w:ascii="Trebuchet MS" w:hAnsi="Trebuchet MS"/>
                <w:color w:val="000000"/>
                <w:sz w:val="20"/>
                <w:szCs w:val="20"/>
              </w:rPr>
            </w:pPr>
            <w:r w:rsidRPr="00311E8D">
              <w:rPr>
                <w:rFonts w:ascii="Trebuchet MS" w:hAnsi="Trebuchet MS"/>
                <w:color w:val="000000"/>
                <w:sz w:val="20"/>
                <w:szCs w:val="20"/>
                <w:lang w:val="de-DE"/>
              </w:rPr>
              <w:t>User telah login dan berada di menu inbox Approval. Kemudian user melakukan klik salah satu approval RFQ yang berada dalam inbox</w:t>
            </w:r>
          </w:p>
        </w:tc>
      </w:tr>
      <w:tr w:rsidR="00311E8D" w:rsidRPr="00311E8D" w:rsidTr="00311E8D">
        <w:trPr>
          <w:trHeight w:val="1320"/>
        </w:trPr>
        <w:tc>
          <w:tcPr>
            <w:tcW w:w="1890" w:type="dxa"/>
            <w:tcBorders>
              <w:top w:val="nil"/>
              <w:left w:val="single" w:sz="8" w:space="0" w:color="auto"/>
              <w:bottom w:val="single" w:sz="8" w:space="0" w:color="auto"/>
              <w:right w:val="single" w:sz="8" w:space="0" w:color="auto"/>
            </w:tcBorders>
            <w:shd w:val="clear" w:color="000000" w:fill="F2F2F2"/>
            <w:hideMark/>
          </w:tcPr>
          <w:p w:rsidR="00311E8D" w:rsidRPr="00311E8D" w:rsidRDefault="00311E8D" w:rsidP="00311E8D">
            <w:pPr>
              <w:spacing w:before="0" w:after="0"/>
              <w:ind w:left="0"/>
              <w:rPr>
                <w:rFonts w:ascii="Trebuchet MS" w:hAnsi="Trebuchet MS"/>
                <w:color w:val="000000"/>
                <w:sz w:val="20"/>
                <w:szCs w:val="20"/>
              </w:rPr>
            </w:pPr>
            <w:r w:rsidRPr="00311E8D">
              <w:rPr>
                <w:rFonts w:ascii="Trebuchet MS" w:hAnsi="Trebuchet MS"/>
                <w:color w:val="000000"/>
                <w:sz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311E8D" w:rsidRPr="00311E8D" w:rsidRDefault="00311E8D" w:rsidP="00311E8D">
            <w:pPr>
              <w:spacing w:before="0" w:after="0"/>
              <w:ind w:left="0"/>
              <w:rPr>
                <w:rFonts w:ascii="Trebuchet MS" w:hAnsi="Trebuchet MS"/>
                <w:color w:val="000000"/>
                <w:sz w:val="20"/>
                <w:szCs w:val="20"/>
              </w:rPr>
            </w:pPr>
            <w:r w:rsidRPr="00311E8D">
              <w:rPr>
                <w:rFonts w:ascii="Trebuchet MS" w:hAnsi="Trebuchet MS"/>
                <w:color w:val="000000"/>
                <w:sz w:val="20"/>
                <w:szCs w:val="20"/>
                <w:lang w:val="de-DE"/>
              </w:rPr>
              <w:t>Aplikasi akan kembali mengarah ke menu Inbox setelah berhasil melakukan proses approve RFQ. RFQ yang sudah direvisi, disetujui maupun ditolak akan otomatis menghilang dari daftar Inbox Approval</w:t>
            </w:r>
          </w:p>
        </w:tc>
      </w:tr>
      <w:tr w:rsidR="00311E8D" w:rsidRPr="00311E8D" w:rsidTr="00311E8D">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hideMark/>
          </w:tcPr>
          <w:p w:rsidR="00311E8D" w:rsidRPr="00311E8D" w:rsidRDefault="00311E8D" w:rsidP="00311E8D">
            <w:pPr>
              <w:spacing w:before="0" w:after="0"/>
              <w:ind w:left="0"/>
              <w:jc w:val="center"/>
              <w:rPr>
                <w:rFonts w:ascii="Trebuchet MS" w:hAnsi="Trebuchet MS"/>
                <w:color w:val="000000"/>
                <w:sz w:val="20"/>
                <w:szCs w:val="20"/>
              </w:rPr>
            </w:pPr>
            <w:r w:rsidRPr="00311E8D">
              <w:rPr>
                <w:rFonts w:ascii="Trebuchet MS" w:hAnsi="Trebuchet MS"/>
                <w:color w:val="000000"/>
                <w:sz w:val="20"/>
              </w:rPr>
              <w:t>Aksi User</w:t>
            </w:r>
          </w:p>
        </w:tc>
        <w:tc>
          <w:tcPr>
            <w:tcW w:w="4320" w:type="dxa"/>
            <w:tcBorders>
              <w:top w:val="nil"/>
              <w:left w:val="nil"/>
              <w:bottom w:val="single" w:sz="8" w:space="0" w:color="auto"/>
              <w:right w:val="single" w:sz="8" w:space="0" w:color="auto"/>
            </w:tcBorders>
            <w:shd w:val="clear" w:color="000000" w:fill="F2F2F2"/>
            <w:hideMark/>
          </w:tcPr>
          <w:p w:rsidR="00311E8D" w:rsidRPr="00311E8D" w:rsidRDefault="00311E8D" w:rsidP="00311E8D">
            <w:pPr>
              <w:spacing w:before="0" w:after="0"/>
              <w:ind w:left="0"/>
              <w:rPr>
                <w:rFonts w:ascii="Trebuchet MS" w:hAnsi="Trebuchet MS"/>
                <w:color w:val="000000"/>
                <w:sz w:val="20"/>
                <w:szCs w:val="20"/>
              </w:rPr>
            </w:pPr>
            <w:r w:rsidRPr="00311E8D">
              <w:rPr>
                <w:rFonts w:ascii="Trebuchet MS" w:hAnsi="Trebuchet MS"/>
                <w:color w:val="000000"/>
                <w:sz w:val="20"/>
              </w:rPr>
              <w:t>Reaksi Sistem</w:t>
            </w:r>
          </w:p>
        </w:tc>
      </w:tr>
      <w:tr w:rsidR="00311E8D" w:rsidRPr="00311E8D" w:rsidTr="00311E8D">
        <w:trPr>
          <w:trHeight w:val="615"/>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311E8D" w:rsidRPr="00311E8D" w:rsidRDefault="00311E8D" w:rsidP="00311E8D">
            <w:pPr>
              <w:spacing w:before="0" w:after="0"/>
              <w:ind w:left="0"/>
              <w:jc w:val="left"/>
              <w:rPr>
                <w:rFonts w:ascii="Trebuchet MS" w:hAnsi="Trebuchet MS"/>
                <w:color w:val="000000"/>
                <w:sz w:val="20"/>
                <w:szCs w:val="20"/>
              </w:rPr>
            </w:pPr>
            <w:r w:rsidRPr="00311E8D">
              <w:rPr>
                <w:rFonts w:ascii="Trebuchet MS" w:hAnsi="Trebuchet MS"/>
                <w:color w:val="000000"/>
                <w:sz w:val="20"/>
                <w:szCs w:val="20"/>
              </w:rPr>
              <w:t>Klik Tab Assign Task pada form RFQ Produk Approval</w:t>
            </w:r>
          </w:p>
        </w:tc>
        <w:tc>
          <w:tcPr>
            <w:tcW w:w="4320" w:type="dxa"/>
            <w:tcBorders>
              <w:top w:val="nil"/>
              <w:left w:val="nil"/>
              <w:bottom w:val="single" w:sz="8" w:space="0" w:color="auto"/>
              <w:right w:val="single" w:sz="8" w:space="0" w:color="auto"/>
            </w:tcBorders>
            <w:shd w:val="clear" w:color="auto" w:fill="auto"/>
            <w:hideMark/>
          </w:tcPr>
          <w:p w:rsidR="00311E8D" w:rsidRPr="00311E8D" w:rsidRDefault="00311E8D" w:rsidP="00311E8D">
            <w:pPr>
              <w:spacing w:before="0" w:after="0"/>
              <w:ind w:left="0"/>
              <w:rPr>
                <w:rFonts w:ascii="Trebuchet MS" w:hAnsi="Trebuchet MS"/>
                <w:color w:val="000000"/>
                <w:sz w:val="20"/>
                <w:szCs w:val="20"/>
              </w:rPr>
            </w:pPr>
            <w:r w:rsidRPr="00311E8D">
              <w:rPr>
                <w:rFonts w:ascii="Trebuchet MS" w:hAnsi="Trebuchet MS"/>
                <w:color w:val="000000"/>
                <w:sz w:val="20"/>
                <w:szCs w:val="20"/>
              </w:rPr>
              <w:t>Akan munc</w:t>
            </w:r>
            <w:r w:rsidR="00E13401">
              <w:rPr>
                <w:rFonts w:ascii="Trebuchet MS" w:hAnsi="Trebuchet MS"/>
                <w:color w:val="000000"/>
                <w:sz w:val="20"/>
                <w:szCs w:val="20"/>
              </w:rPr>
              <w:t>ul tampilan seperti gambar  3-22</w:t>
            </w:r>
          </w:p>
        </w:tc>
      </w:tr>
      <w:tr w:rsidR="00311E8D" w:rsidRPr="00311E8D" w:rsidTr="00311E8D">
        <w:trPr>
          <w:trHeight w:val="615"/>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311E8D" w:rsidRPr="00311E8D" w:rsidRDefault="00311E8D" w:rsidP="00311E8D">
            <w:pPr>
              <w:spacing w:before="0" w:after="0"/>
              <w:ind w:left="0"/>
              <w:jc w:val="left"/>
              <w:rPr>
                <w:rFonts w:ascii="Trebuchet MS" w:hAnsi="Trebuchet MS"/>
                <w:color w:val="000000"/>
                <w:sz w:val="20"/>
                <w:szCs w:val="20"/>
              </w:rPr>
            </w:pPr>
            <w:r w:rsidRPr="00311E8D">
              <w:rPr>
                <w:rFonts w:ascii="Trebuchet MS" w:hAnsi="Trebuchet MS"/>
                <w:color w:val="000000"/>
                <w:sz w:val="20"/>
                <w:szCs w:val="20"/>
              </w:rPr>
              <w:t>Klik tombol Approval History</w:t>
            </w:r>
          </w:p>
        </w:tc>
        <w:tc>
          <w:tcPr>
            <w:tcW w:w="4320" w:type="dxa"/>
            <w:tcBorders>
              <w:top w:val="nil"/>
              <w:left w:val="nil"/>
              <w:bottom w:val="single" w:sz="8" w:space="0" w:color="auto"/>
              <w:right w:val="single" w:sz="8" w:space="0" w:color="auto"/>
            </w:tcBorders>
            <w:shd w:val="clear" w:color="auto" w:fill="auto"/>
            <w:hideMark/>
          </w:tcPr>
          <w:p w:rsidR="00311E8D" w:rsidRPr="00311E8D" w:rsidRDefault="00311E8D" w:rsidP="00311E8D">
            <w:pPr>
              <w:spacing w:before="0" w:after="0"/>
              <w:ind w:left="0"/>
              <w:rPr>
                <w:rFonts w:ascii="Trebuchet MS" w:hAnsi="Trebuchet MS"/>
                <w:color w:val="000000"/>
                <w:sz w:val="20"/>
                <w:szCs w:val="20"/>
              </w:rPr>
            </w:pPr>
            <w:r w:rsidRPr="00311E8D">
              <w:rPr>
                <w:rFonts w:ascii="Trebuchet MS" w:hAnsi="Trebuchet MS"/>
                <w:color w:val="000000"/>
                <w:sz w:val="20"/>
                <w:szCs w:val="20"/>
              </w:rPr>
              <w:t>Akan muncul jendela popup Approval History</w:t>
            </w:r>
          </w:p>
        </w:tc>
      </w:tr>
      <w:tr w:rsidR="00311E8D" w:rsidRPr="00311E8D" w:rsidTr="00E13401">
        <w:trPr>
          <w:trHeight w:val="1897"/>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311E8D" w:rsidRPr="00311E8D" w:rsidRDefault="00311E8D" w:rsidP="00311E8D">
            <w:pPr>
              <w:spacing w:before="0" w:after="0"/>
              <w:ind w:left="0"/>
              <w:jc w:val="left"/>
              <w:rPr>
                <w:rFonts w:ascii="Trebuchet MS" w:hAnsi="Trebuchet MS"/>
                <w:color w:val="000000"/>
                <w:sz w:val="20"/>
                <w:szCs w:val="20"/>
              </w:rPr>
            </w:pPr>
            <w:r w:rsidRPr="00311E8D">
              <w:rPr>
                <w:rFonts w:ascii="Trebuchet MS" w:hAnsi="Trebuchet MS"/>
                <w:color w:val="000000"/>
                <w:sz w:val="20"/>
                <w:szCs w:val="20"/>
              </w:rPr>
              <w:t>Klik tombol Setuju</w:t>
            </w:r>
          </w:p>
        </w:tc>
        <w:tc>
          <w:tcPr>
            <w:tcW w:w="4320" w:type="dxa"/>
            <w:tcBorders>
              <w:top w:val="nil"/>
              <w:left w:val="nil"/>
              <w:bottom w:val="single" w:sz="8" w:space="0" w:color="auto"/>
              <w:right w:val="single" w:sz="8" w:space="0" w:color="auto"/>
            </w:tcBorders>
            <w:shd w:val="clear" w:color="auto" w:fill="auto"/>
            <w:hideMark/>
          </w:tcPr>
          <w:p w:rsidR="00311E8D" w:rsidRPr="00311E8D" w:rsidRDefault="00311E8D" w:rsidP="00311E8D">
            <w:pPr>
              <w:spacing w:before="0" w:after="0"/>
              <w:ind w:left="0"/>
              <w:rPr>
                <w:rFonts w:ascii="Trebuchet MS" w:hAnsi="Trebuchet MS"/>
                <w:color w:val="000000"/>
                <w:sz w:val="20"/>
                <w:szCs w:val="20"/>
              </w:rPr>
            </w:pPr>
            <w:r w:rsidRPr="00311E8D">
              <w:rPr>
                <w:rFonts w:ascii="Trebuchet MS" w:hAnsi="Trebuchet MS"/>
                <w:color w:val="000000"/>
                <w:sz w:val="20"/>
                <w:szCs w:val="20"/>
              </w:rPr>
              <w:t>Aplikasi akan menjalankan proses approval dan mengirim data ke step selanjutnya. Bila proses berhasil dijalankan, maka akan muncul pesan.</w:t>
            </w:r>
            <w:r w:rsidRPr="00311E8D">
              <w:rPr>
                <w:rFonts w:ascii="Trebuchet MS" w:hAnsi="Trebuchet MS"/>
                <w:color w:val="000000"/>
                <w:sz w:val="20"/>
                <w:szCs w:val="20"/>
              </w:rPr>
              <w:br/>
            </w:r>
            <w:proofErr w:type="gramStart"/>
            <w:r w:rsidRPr="00311E8D">
              <w:rPr>
                <w:rFonts w:ascii="Trebuchet MS" w:hAnsi="Trebuchet MS"/>
                <w:color w:val="000000"/>
                <w:sz w:val="20"/>
                <w:szCs w:val="20"/>
              </w:rPr>
              <w:t>Catatan :</w:t>
            </w:r>
            <w:proofErr w:type="gramEnd"/>
            <w:r w:rsidRPr="00311E8D">
              <w:rPr>
                <w:rFonts w:ascii="Trebuchet MS" w:hAnsi="Trebuchet MS"/>
                <w:color w:val="000000"/>
                <w:sz w:val="20"/>
                <w:szCs w:val="20"/>
              </w:rPr>
              <w:t xml:space="preserve"> Bila user adalah procurement officer, akan muncul validasi pada saat klik tombol bila assign task belum diisi atau jumlah produk yang dialihkan belum sesuai.</w:t>
            </w:r>
          </w:p>
        </w:tc>
      </w:tr>
      <w:tr w:rsidR="00311E8D" w:rsidRPr="00311E8D" w:rsidTr="00311E8D">
        <w:trPr>
          <w:trHeight w:val="615"/>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311E8D" w:rsidRPr="00311E8D" w:rsidRDefault="00311E8D" w:rsidP="00311E8D">
            <w:pPr>
              <w:spacing w:before="0" w:after="0"/>
              <w:ind w:left="0"/>
              <w:jc w:val="left"/>
              <w:rPr>
                <w:rFonts w:ascii="Trebuchet MS" w:hAnsi="Trebuchet MS"/>
                <w:color w:val="000000"/>
                <w:sz w:val="20"/>
                <w:szCs w:val="20"/>
              </w:rPr>
            </w:pPr>
            <w:r w:rsidRPr="00311E8D">
              <w:rPr>
                <w:rFonts w:ascii="Trebuchet MS" w:hAnsi="Trebuchet MS"/>
                <w:color w:val="000000"/>
                <w:sz w:val="20"/>
                <w:szCs w:val="20"/>
              </w:rPr>
              <w:t>Klik tombol Revisi</w:t>
            </w:r>
          </w:p>
        </w:tc>
        <w:tc>
          <w:tcPr>
            <w:tcW w:w="4320" w:type="dxa"/>
            <w:tcBorders>
              <w:top w:val="nil"/>
              <w:left w:val="nil"/>
              <w:bottom w:val="single" w:sz="8" w:space="0" w:color="auto"/>
              <w:right w:val="single" w:sz="8" w:space="0" w:color="auto"/>
            </w:tcBorders>
            <w:shd w:val="clear" w:color="auto" w:fill="auto"/>
            <w:hideMark/>
          </w:tcPr>
          <w:p w:rsidR="00311E8D" w:rsidRPr="00311E8D" w:rsidRDefault="00311E8D" w:rsidP="00311E8D">
            <w:pPr>
              <w:spacing w:before="0" w:after="0"/>
              <w:ind w:left="0"/>
              <w:rPr>
                <w:rFonts w:ascii="Trebuchet MS" w:hAnsi="Trebuchet MS"/>
                <w:color w:val="000000"/>
                <w:sz w:val="20"/>
                <w:szCs w:val="20"/>
              </w:rPr>
            </w:pPr>
            <w:r w:rsidRPr="00311E8D">
              <w:rPr>
                <w:rFonts w:ascii="Trebuchet MS" w:hAnsi="Trebuchet MS"/>
                <w:color w:val="000000"/>
                <w:sz w:val="20"/>
                <w:szCs w:val="20"/>
              </w:rPr>
              <w:t>Aplikasi akan mengembalikan RFQ ke proses step requester</w:t>
            </w:r>
          </w:p>
        </w:tc>
      </w:tr>
      <w:tr w:rsidR="00311E8D" w:rsidRPr="00311E8D" w:rsidTr="00311E8D">
        <w:trPr>
          <w:trHeight w:val="915"/>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311E8D" w:rsidRPr="00311E8D" w:rsidRDefault="00311E8D" w:rsidP="00311E8D">
            <w:pPr>
              <w:spacing w:before="0" w:after="0"/>
              <w:ind w:left="0"/>
              <w:jc w:val="left"/>
              <w:rPr>
                <w:rFonts w:ascii="Trebuchet MS" w:hAnsi="Trebuchet MS"/>
                <w:color w:val="000000"/>
                <w:sz w:val="20"/>
                <w:szCs w:val="20"/>
              </w:rPr>
            </w:pPr>
            <w:r w:rsidRPr="00311E8D">
              <w:rPr>
                <w:rFonts w:ascii="Trebuchet MS" w:hAnsi="Trebuchet MS"/>
                <w:color w:val="000000"/>
                <w:sz w:val="20"/>
                <w:szCs w:val="20"/>
              </w:rPr>
              <w:t>Klik tombol Tolak</w:t>
            </w:r>
          </w:p>
        </w:tc>
        <w:tc>
          <w:tcPr>
            <w:tcW w:w="4320" w:type="dxa"/>
            <w:tcBorders>
              <w:top w:val="nil"/>
              <w:left w:val="nil"/>
              <w:bottom w:val="single" w:sz="8" w:space="0" w:color="auto"/>
              <w:right w:val="single" w:sz="8" w:space="0" w:color="auto"/>
            </w:tcBorders>
            <w:shd w:val="clear" w:color="auto" w:fill="auto"/>
            <w:hideMark/>
          </w:tcPr>
          <w:p w:rsidR="00311E8D" w:rsidRPr="00311E8D" w:rsidRDefault="00311E8D" w:rsidP="00311E8D">
            <w:pPr>
              <w:spacing w:before="0" w:after="0"/>
              <w:ind w:left="0"/>
              <w:rPr>
                <w:rFonts w:ascii="Trebuchet MS" w:hAnsi="Trebuchet MS"/>
                <w:color w:val="000000"/>
                <w:sz w:val="20"/>
                <w:szCs w:val="20"/>
              </w:rPr>
            </w:pPr>
            <w:r w:rsidRPr="00311E8D">
              <w:rPr>
                <w:rFonts w:ascii="Trebuchet MS" w:hAnsi="Trebuchet MS"/>
                <w:color w:val="000000"/>
                <w:sz w:val="20"/>
                <w:szCs w:val="20"/>
              </w:rPr>
              <w:t>Aplikasi akan menghentikan proses approval dan mengubah status approval menjadi Ditolak</w:t>
            </w:r>
          </w:p>
        </w:tc>
      </w:tr>
      <w:tr w:rsidR="00311E8D" w:rsidRPr="00311E8D" w:rsidTr="00311E8D">
        <w:trPr>
          <w:trHeight w:val="615"/>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311E8D" w:rsidRPr="00311E8D" w:rsidRDefault="00311E8D" w:rsidP="00311E8D">
            <w:pPr>
              <w:spacing w:before="0" w:after="0"/>
              <w:ind w:left="0"/>
              <w:jc w:val="left"/>
              <w:rPr>
                <w:rFonts w:ascii="Trebuchet MS" w:hAnsi="Trebuchet MS"/>
                <w:color w:val="000000"/>
                <w:sz w:val="20"/>
                <w:szCs w:val="20"/>
              </w:rPr>
            </w:pPr>
            <w:r w:rsidRPr="00311E8D">
              <w:rPr>
                <w:rFonts w:ascii="Trebuchet MS" w:hAnsi="Trebuchet MS"/>
                <w:color w:val="000000"/>
                <w:sz w:val="20"/>
              </w:rPr>
              <w:lastRenderedPageBreak/>
              <w:t>Klik tombol Tutup</w:t>
            </w:r>
          </w:p>
        </w:tc>
        <w:tc>
          <w:tcPr>
            <w:tcW w:w="4320" w:type="dxa"/>
            <w:tcBorders>
              <w:top w:val="nil"/>
              <w:left w:val="nil"/>
              <w:bottom w:val="single" w:sz="8" w:space="0" w:color="auto"/>
              <w:right w:val="single" w:sz="8" w:space="0" w:color="auto"/>
            </w:tcBorders>
            <w:shd w:val="clear" w:color="auto" w:fill="auto"/>
            <w:hideMark/>
          </w:tcPr>
          <w:p w:rsidR="00311E8D" w:rsidRPr="00311E8D" w:rsidRDefault="00311E8D" w:rsidP="00311E8D">
            <w:pPr>
              <w:spacing w:before="0" w:after="0"/>
              <w:ind w:left="0"/>
              <w:rPr>
                <w:rFonts w:ascii="Trebuchet MS" w:hAnsi="Trebuchet MS"/>
                <w:color w:val="000000"/>
                <w:sz w:val="20"/>
                <w:szCs w:val="20"/>
              </w:rPr>
            </w:pPr>
            <w:r w:rsidRPr="00311E8D">
              <w:rPr>
                <w:rFonts w:ascii="Trebuchet MS" w:hAnsi="Trebuchet MS"/>
                <w:color w:val="000000"/>
                <w:sz w:val="20"/>
              </w:rPr>
              <w:t>Windows akan menutup dan kembali ke menu Inbox</w:t>
            </w:r>
          </w:p>
        </w:tc>
      </w:tr>
    </w:tbl>
    <w:p w:rsidR="00D41D43" w:rsidRDefault="00D41D43" w:rsidP="0091223D"/>
    <w:tbl>
      <w:tblPr>
        <w:tblW w:w="8640" w:type="dxa"/>
        <w:tblInd w:w="710" w:type="dxa"/>
        <w:tblLook w:val="04A0" w:firstRow="1" w:lastRow="0" w:firstColumn="1" w:lastColumn="0" w:noHBand="0" w:noVBand="1"/>
      </w:tblPr>
      <w:tblGrid>
        <w:gridCol w:w="1890"/>
        <w:gridCol w:w="2430"/>
        <w:gridCol w:w="4320"/>
      </w:tblGrid>
      <w:tr w:rsidR="00311E8D" w:rsidRPr="00311E8D" w:rsidTr="00311E8D">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311E8D" w:rsidRPr="00311E8D" w:rsidRDefault="00311E8D" w:rsidP="00311E8D">
            <w:pPr>
              <w:spacing w:before="0" w:after="0"/>
              <w:ind w:left="0"/>
              <w:rPr>
                <w:rFonts w:ascii="Trebuchet MS" w:hAnsi="Trebuchet MS"/>
                <w:color w:val="000000"/>
                <w:sz w:val="20"/>
                <w:szCs w:val="20"/>
              </w:rPr>
            </w:pPr>
            <w:r w:rsidRPr="00311E8D">
              <w:rPr>
                <w:rFonts w:ascii="Trebuchet MS" w:hAnsi="Trebuchet MS"/>
                <w:color w:val="000000"/>
                <w:sz w:val="20"/>
              </w:rPr>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311E8D" w:rsidRPr="00311E8D" w:rsidRDefault="00311E8D" w:rsidP="00311E8D">
            <w:pPr>
              <w:spacing w:before="0" w:after="0"/>
              <w:ind w:left="0"/>
              <w:rPr>
                <w:rFonts w:ascii="Trebuchet MS" w:hAnsi="Trebuchet MS"/>
                <w:color w:val="000000"/>
                <w:sz w:val="20"/>
                <w:szCs w:val="20"/>
              </w:rPr>
            </w:pPr>
            <w:r w:rsidRPr="00311E8D">
              <w:rPr>
                <w:rFonts w:ascii="Trebuchet MS" w:hAnsi="Trebuchet MS"/>
                <w:color w:val="000000"/>
                <w:sz w:val="20"/>
                <w:szCs w:val="20"/>
                <w:lang w:val="de-DE"/>
              </w:rPr>
              <w:t>Request for Quotation Produk Approval - Assign Task</w:t>
            </w:r>
          </w:p>
        </w:tc>
      </w:tr>
      <w:tr w:rsidR="00311E8D" w:rsidRPr="00311E8D" w:rsidTr="00311E8D">
        <w:trPr>
          <w:trHeight w:val="345"/>
        </w:trPr>
        <w:tc>
          <w:tcPr>
            <w:tcW w:w="1890" w:type="dxa"/>
            <w:tcBorders>
              <w:top w:val="nil"/>
              <w:left w:val="single" w:sz="8" w:space="0" w:color="auto"/>
              <w:bottom w:val="single" w:sz="8" w:space="0" w:color="auto"/>
              <w:right w:val="single" w:sz="8" w:space="0" w:color="auto"/>
            </w:tcBorders>
            <w:shd w:val="clear" w:color="000000" w:fill="F2F2F2"/>
            <w:hideMark/>
          </w:tcPr>
          <w:p w:rsidR="00311E8D" w:rsidRPr="00311E8D" w:rsidRDefault="00311E8D" w:rsidP="00311E8D">
            <w:pPr>
              <w:spacing w:before="0" w:after="0"/>
              <w:ind w:left="0"/>
              <w:rPr>
                <w:rFonts w:ascii="Trebuchet MS" w:hAnsi="Trebuchet MS"/>
                <w:color w:val="000000"/>
                <w:sz w:val="20"/>
                <w:szCs w:val="20"/>
              </w:rPr>
            </w:pPr>
            <w:r w:rsidRPr="00311E8D">
              <w:rPr>
                <w:rFonts w:ascii="Trebuchet MS" w:hAnsi="Trebuchet MS"/>
                <w:color w:val="000000"/>
                <w:sz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311E8D" w:rsidRPr="00311E8D" w:rsidRDefault="00311E8D" w:rsidP="00311E8D">
            <w:pPr>
              <w:spacing w:before="0" w:after="0"/>
              <w:ind w:left="0"/>
              <w:rPr>
                <w:rFonts w:ascii="Trebuchet MS" w:hAnsi="Trebuchet MS"/>
                <w:color w:val="000000"/>
                <w:sz w:val="20"/>
                <w:szCs w:val="20"/>
              </w:rPr>
            </w:pPr>
            <w:r w:rsidRPr="00311E8D">
              <w:rPr>
                <w:rFonts w:ascii="Trebuchet MS" w:hAnsi="Trebuchet MS"/>
                <w:color w:val="000000"/>
                <w:sz w:val="20"/>
                <w:szCs w:val="20"/>
                <w:lang w:val="de-DE"/>
              </w:rPr>
              <w:t>User berada pada menu approval RFQ dan klik tab Assign Task</w:t>
            </w:r>
          </w:p>
        </w:tc>
      </w:tr>
      <w:tr w:rsidR="00311E8D" w:rsidRPr="00311E8D" w:rsidTr="00311E8D">
        <w:trPr>
          <w:trHeight w:val="690"/>
        </w:trPr>
        <w:tc>
          <w:tcPr>
            <w:tcW w:w="1890" w:type="dxa"/>
            <w:tcBorders>
              <w:top w:val="nil"/>
              <w:left w:val="single" w:sz="8" w:space="0" w:color="auto"/>
              <w:bottom w:val="single" w:sz="8" w:space="0" w:color="auto"/>
              <w:right w:val="single" w:sz="8" w:space="0" w:color="auto"/>
            </w:tcBorders>
            <w:shd w:val="clear" w:color="000000" w:fill="F2F2F2"/>
            <w:hideMark/>
          </w:tcPr>
          <w:p w:rsidR="00311E8D" w:rsidRPr="00311E8D" w:rsidRDefault="00311E8D" w:rsidP="00311E8D">
            <w:pPr>
              <w:spacing w:before="0" w:after="0"/>
              <w:ind w:left="0"/>
              <w:rPr>
                <w:rFonts w:ascii="Trebuchet MS" w:hAnsi="Trebuchet MS"/>
                <w:color w:val="000000"/>
                <w:sz w:val="20"/>
                <w:szCs w:val="20"/>
              </w:rPr>
            </w:pPr>
            <w:r w:rsidRPr="00311E8D">
              <w:rPr>
                <w:rFonts w:ascii="Trebuchet MS" w:hAnsi="Trebuchet MS"/>
                <w:color w:val="000000"/>
                <w:sz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311E8D" w:rsidRPr="00311E8D" w:rsidRDefault="00311E8D" w:rsidP="00311E8D">
            <w:pPr>
              <w:spacing w:before="0" w:after="0"/>
              <w:ind w:left="0"/>
              <w:rPr>
                <w:rFonts w:ascii="Trebuchet MS" w:hAnsi="Trebuchet MS"/>
                <w:color w:val="000000"/>
                <w:sz w:val="20"/>
                <w:szCs w:val="20"/>
              </w:rPr>
            </w:pPr>
            <w:r w:rsidRPr="00311E8D">
              <w:rPr>
                <w:rFonts w:ascii="Trebuchet MS" w:hAnsi="Trebuchet MS"/>
                <w:color w:val="000000"/>
                <w:sz w:val="20"/>
                <w:szCs w:val="20"/>
                <w:lang w:val="de-DE"/>
              </w:rPr>
              <w:t>Aplikasi akan menampilkan perubahan assign task yang diinput oleh user</w:t>
            </w:r>
          </w:p>
        </w:tc>
      </w:tr>
      <w:tr w:rsidR="00311E8D" w:rsidRPr="00311E8D" w:rsidTr="00311E8D">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hideMark/>
          </w:tcPr>
          <w:p w:rsidR="00311E8D" w:rsidRPr="00311E8D" w:rsidRDefault="00311E8D" w:rsidP="00311E8D">
            <w:pPr>
              <w:spacing w:before="0" w:after="0"/>
              <w:ind w:left="0"/>
              <w:jc w:val="center"/>
              <w:rPr>
                <w:rFonts w:ascii="Trebuchet MS" w:hAnsi="Trebuchet MS"/>
                <w:color w:val="000000"/>
                <w:sz w:val="20"/>
                <w:szCs w:val="20"/>
              </w:rPr>
            </w:pPr>
            <w:r w:rsidRPr="00311E8D">
              <w:rPr>
                <w:rFonts w:ascii="Trebuchet MS" w:hAnsi="Trebuchet MS"/>
                <w:color w:val="000000"/>
                <w:sz w:val="20"/>
              </w:rPr>
              <w:t>Aksi User</w:t>
            </w:r>
          </w:p>
        </w:tc>
        <w:tc>
          <w:tcPr>
            <w:tcW w:w="4320" w:type="dxa"/>
            <w:tcBorders>
              <w:top w:val="nil"/>
              <w:left w:val="nil"/>
              <w:bottom w:val="single" w:sz="8" w:space="0" w:color="auto"/>
              <w:right w:val="single" w:sz="8" w:space="0" w:color="auto"/>
            </w:tcBorders>
            <w:shd w:val="clear" w:color="000000" w:fill="F2F2F2"/>
            <w:hideMark/>
          </w:tcPr>
          <w:p w:rsidR="00311E8D" w:rsidRPr="00311E8D" w:rsidRDefault="00311E8D" w:rsidP="00311E8D">
            <w:pPr>
              <w:spacing w:before="0" w:after="0"/>
              <w:ind w:left="0"/>
              <w:rPr>
                <w:rFonts w:ascii="Trebuchet MS" w:hAnsi="Trebuchet MS"/>
                <w:color w:val="000000"/>
                <w:sz w:val="20"/>
                <w:szCs w:val="20"/>
              </w:rPr>
            </w:pPr>
            <w:r w:rsidRPr="00311E8D">
              <w:rPr>
                <w:rFonts w:ascii="Trebuchet MS" w:hAnsi="Trebuchet MS"/>
                <w:color w:val="000000"/>
                <w:sz w:val="20"/>
              </w:rPr>
              <w:t>Reaksi Sistem</w:t>
            </w:r>
          </w:p>
        </w:tc>
      </w:tr>
      <w:tr w:rsidR="00311E8D" w:rsidRPr="00311E8D" w:rsidTr="0055616B">
        <w:trPr>
          <w:trHeight w:val="1078"/>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311E8D" w:rsidRPr="00311E8D" w:rsidRDefault="00311E8D" w:rsidP="00311E8D">
            <w:pPr>
              <w:spacing w:before="0" w:after="0"/>
              <w:ind w:left="0"/>
              <w:jc w:val="left"/>
              <w:rPr>
                <w:rFonts w:ascii="Trebuchet MS" w:hAnsi="Trebuchet MS"/>
                <w:color w:val="000000"/>
                <w:sz w:val="20"/>
                <w:szCs w:val="20"/>
              </w:rPr>
            </w:pPr>
            <w:r w:rsidRPr="00311E8D">
              <w:rPr>
                <w:rFonts w:ascii="Trebuchet MS" w:hAnsi="Trebuchet MS"/>
                <w:color w:val="000000"/>
                <w:sz w:val="20"/>
                <w:szCs w:val="20"/>
              </w:rPr>
              <w:t>Klik tombol Edit Assign Task dalam grid</w:t>
            </w:r>
          </w:p>
        </w:tc>
        <w:tc>
          <w:tcPr>
            <w:tcW w:w="4320" w:type="dxa"/>
            <w:tcBorders>
              <w:top w:val="nil"/>
              <w:left w:val="nil"/>
              <w:bottom w:val="single" w:sz="8" w:space="0" w:color="auto"/>
              <w:right w:val="single" w:sz="8" w:space="0" w:color="auto"/>
            </w:tcBorders>
            <w:shd w:val="clear" w:color="auto" w:fill="auto"/>
            <w:hideMark/>
          </w:tcPr>
          <w:p w:rsidR="00311E8D" w:rsidRPr="00311E8D" w:rsidRDefault="00311E8D" w:rsidP="00770074">
            <w:pPr>
              <w:spacing w:before="0" w:after="0"/>
              <w:ind w:left="0"/>
              <w:rPr>
                <w:rFonts w:ascii="Trebuchet MS" w:hAnsi="Trebuchet MS"/>
                <w:color w:val="000000"/>
                <w:sz w:val="20"/>
                <w:szCs w:val="20"/>
              </w:rPr>
            </w:pPr>
            <w:r w:rsidRPr="00311E8D">
              <w:rPr>
                <w:rFonts w:ascii="Trebuchet MS" w:hAnsi="Trebuchet MS"/>
                <w:color w:val="000000"/>
                <w:sz w:val="20"/>
                <w:szCs w:val="20"/>
              </w:rPr>
              <w:t>Akan muncul popup windows Edit Assign</w:t>
            </w:r>
            <w:r w:rsidR="00770074">
              <w:rPr>
                <w:rFonts w:ascii="Trebuchet MS" w:hAnsi="Trebuchet MS"/>
                <w:color w:val="000000"/>
                <w:sz w:val="20"/>
                <w:szCs w:val="20"/>
              </w:rPr>
              <w:t xml:space="preserve"> Task User (seperti </w:t>
            </w:r>
            <w:proofErr w:type="gramStart"/>
            <w:r w:rsidR="00770074">
              <w:rPr>
                <w:rFonts w:ascii="Trebuchet MS" w:hAnsi="Trebuchet MS"/>
                <w:color w:val="000000"/>
                <w:sz w:val="20"/>
                <w:szCs w:val="20"/>
              </w:rPr>
              <w:t>gambar  3</w:t>
            </w:r>
            <w:proofErr w:type="gramEnd"/>
            <w:r w:rsidR="00770074">
              <w:rPr>
                <w:rFonts w:ascii="Trebuchet MS" w:hAnsi="Trebuchet MS"/>
                <w:color w:val="000000"/>
                <w:sz w:val="20"/>
                <w:szCs w:val="20"/>
              </w:rPr>
              <w:t>-23</w:t>
            </w:r>
            <w:r w:rsidRPr="00311E8D">
              <w:rPr>
                <w:rFonts w:ascii="Trebuchet MS" w:hAnsi="Trebuchet MS"/>
                <w:color w:val="000000"/>
                <w:sz w:val="20"/>
                <w:szCs w:val="20"/>
              </w:rPr>
              <w:t>) untuk mengedit perubahan item produk yang akan dialihkan terhadap user terpilih.</w:t>
            </w:r>
          </w:p>
        </w:tc>
      </w:tr>
      <w:tr w:rsidR="00311E8D" w:rsidRPr="00311E8D" w:rsidTr="0055616B">
        <w:trPr>
          <w:trHeight w:val="691"/>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311E8D" w:rsidRPr="00311E8D" w:rsidRDefault="00311E8D" w:rsidP="00311E8D">
            <w:pPr>
              <w:spacing w:before="0" w:after="0"/>
              <w:ind w:left="0"/>
              <w:jc w:val="left"/>
              <w:rPr>
                <w:rFonts w:ascii="Trebuchet MS" w:hAnsi="Trebuchet MS"/>
                <w:color w:val="000000"/>
                <w:sz w:val="20"/>
                <w:szCs w:val="20"/>
              </w:rPr>
            </w:pPr>
            <w:r w:rsidRPr="00311E8D">
              <w:rPr>
                <w:rFonts w:ascii="Trebuchet MS" w:hAnsi="Trebuchet MS"/>
                <w:color w:val="000000"/>
                <w:sz w:val="20"/>
                <w:szCs w:val="20"/>
              </w:rPr>
              <w:t>Klik tombol Hapus Assign Task dalam grid</w:t>
            </w:r>
          </w:p>
        </w:tc>
        <w:tc>
          <w:tcPr>
            <w:tcW w:w="4320" w:type="dxa"/>
            <w:tcBorders>
              <w:top w:val="nil"/>
              <w:left w:val="nil"/>
              <w:bottom w:val="single" w:sz="8" w:space="0" w:color="auto"/>
              <w:right w:val="single" w:sz="8" w:space="0" w:color="auto"/>
            </w:tcBorders>
            <w:shd w:val="clear" w:color="auto" w:fill="auto"/>
            <w:hideMark/>
          </w:tcPr>
          <w:p w:rsidR="00311E8D" w:rsidRPr="00311E8D" w:rsidRDefault="00311E8D" w:rsidP="00311E8D">
            <w:pPr>
              <w:spacing w:before="0" w:after="0"/>
              <w:ind w:left="0"/>
              <w:rPr>
                <w:rFonts w:ascii="Trebuchet MS" w:hAnsi="Trebuchet MS"/>
                <w:color w:val="000000"/>
                <w:sz w:val="20"/>
                <w:szCs w:val="20"/>
              </w:rPr>
            </w:pPr>
            <w:r w:rsidRPr="00311E8D">
              <w:rPr>
                <w:rFonts w:ascii="Trebuchet MS" w:hAnsi="Trebuchet MS"/>
                <w:color w:val="000000"/>
                <w:sz w:val="20"/>
                <w:szCs w:val="20"/>
              </w:rPr>
              <w:t>Akan menampilkan box confirm (Y/N) untuk menghapus record yang ada di tabel</w:t>
            </w:r>
          </w:p>
        </w:tc>
      </w:tr>
      <w:tr w:rsidR="00311E8D" w:rsidRPr="00311E8D" w:rsidTr="0055616B">
        <w:trPr>
          <w:trHeight w:val="142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311E8D" w:rsidRPr="00311E8D" w:rsidRDefault="00311E8D" w:rsidP="00311E8D">
            <w:pPr>
              <w:spacing w:before="0" w:after="0"/>
              <w:ind w:left="0"/>
              <w:jc w:val="left"/>
              <w:rPr>
                <w:rFonts w:ascii="Trebuchet MS" w:hAnsi="Trebuchet MS"/>
                <w:color w:val="000000"/>
                <w:sz w:val="20"/>
                <w:szCs w:val="20"/>
              </w:rPr>
            </w:pPr>
            <w:r w:rsidRPr="00311E8D">
              <w:rPr>
                <w:rFonts w:ascii="Trebuchet MS" w:hAnsi="Trebuchet MS"/>
                <w:color w:val="000000"/>
                <w:sz w:val="20"/>
                <w:szCs w:val="20"/>
              </w:rPr>
              <w:t xml:space="preserve">Klik tombol Tambah Assign Task </w:t>
            </w:r>
          </w:p>
        </w:tc>
        <w:tc>
          <w:tcPr>
            <w:tcW w:w="4320" w:type="dxa"/>
            <w:tcBorders>
              <w:top w:val="nil"/>
              <w:left w:val="nil"/>
              <w:bottom w:val="single" w:sz="8" w:space="0" w:color="auto"/>
              <w:right w:val="single" w:sz="8" w:space="0" w:color="auto"/>
            </w:tcBorders>
            <w:shd w:val="clear" w:color="auto" w:fill="auto"/>
            <w:hideMark/>
          </w:tcPr>
          <w:p w:rsidR="00311E8D" w:rsidRPr="00311E8D" w:rsidRDefault="00311E8D" w:rsidP="00770074">
            <w:pPr>
              <w:spacing w:before="0" w:after="0"/>
              <w:ind w:left="0"/>
              <w:rPr>
                <w:rFonts w:ascii="Trebuchet MS" w:hAnsi="Trebuchet MS"/>
                <w:color w:val="000000"/>
                <w:sz w:val="20"/>
                <w:szCs w:val="20"/>
              </w:rPr>
            </w:pPr>
            <w:r w:rsidRPr="00311E8D">
              <w:rPr>
                <w:rFonts w:ascii="Trebuchet MS" w:hAnsi="Trebuchet MS"/>
                <w:color w:val="000000"/>
                <w:sz w:val="20"/>
                <w:szCs w:val="20"/>
              </w:rPr>
              <w:t>Akan muncul popup windows Tambah A</w:t>
            </w:r>
            <w:r w:rsidR="00770074">
              <w:rPr>
                <w:rFonts w:ascii="Trebuchet MS" w:hAnsi="Trebuchet MS"/>
                <w:color w:val="000000"/>
                <w:sz w:val="20"/>
                <w:szCs w:val="20"/>
              </w:rPr>
              <w:t xml:space="preserve">ssign Task (seperti </w:t>
            </w:r>
            <w:proofErr w:type="gramStart"/>
            <w:r w:rsidR="00770074">
              <w:rPr>
                <w:rFonts w:ascii="Trebuchet MS" w:hAnsi="Trebuchet MS"/>
                <w:color w:val="000000"/>
                <w:sz w:val="20"/>
                <w:szCs w:val="20"/>
              </w:rPr>
              <w:t>gambar  3</w:t>
            </w:r>
            <w:proofErr w:type="gramEnd"/>
            <w:r w:rsidR="00770074">
              <w:rPr>
                <w:rFonts w:ascii="Trebuchet MS" w:hAnsi="Trebuchet MS"/>
                <w:color w:val="000000"/>
                <w:sz w:val="20"/>
                <w:szCs w:val="20"/>
              </w:rPr>
              <w:t>-22</w:t>
            </w:r>
            <w:r w:rsidRPr="00311E8D">
              <w:rPr>
                <w:rFonts w:ascii="Trebuchet MS" w:hAnsi="Trebuchet MS"/>
                <w:color w:val="000000"/>
                <w:sz w:val="20"/>
                <w:szCs w:val="20"/>
              </w:rPr>
              <w:t xml:space="preserve">) untuk menambahkan user dan item produk yang akan dialihkan. </w:t>
            </w:r>
            <w:r w:rsidRPr="00311E8D">
              <w:rPr>
                <w:rFonts w:ascii="Trebuchet MS" w:hAnsi="Trebuchet MS"/>
                <w:color w:val="000000"/>
                <w:sz w:val="20"/>
                <w:szCs w:val="20"/>
              </w:rPr>
              <w:br/>
              <w:t>Catatan : Bila nama user sudah mencapai 10, maka tombol ini akan disable secara otomatis</w:t>
            </w:r>
          </w:p>
        </w:tc>
      </w:tr>
    </w:tbl>
    <w:p w:rsidR="00774B11" w:rsidRDefault="00774B11" w:rsidP="00E020A6">
      <w:pPr>
        <w:pStyle w:val="BodyText"/>
        <w:ind w:left="0"/>
      </w:pPr>
    </w:p>
    <w:p w:rsidR="001B7A96" w:rsidRDefault="001B7A96" w:rsidP="00E020A6">
      <w:pPr>
        <w:pStyle w:val="BodyText"/>
        <w:ind w:left="0"/>
      </w:pPr>
    </w:p>
    <w:p w:rsidR="001B7A96" w:rsidRDefault="001B7A96" w:rsidP="00E020A6">
      <w:pPr>
        <w:pStyle w:val="BodyText"/>
        <w:ind w:left="0"/>
      </w:pPr>
    </w:p>
    <w:p w:rsidR="001B7A96" w:rsidRDefault="001B7A96" w:rsidP="00E020A6">
      <w:pPr>
        <w:pStyle w:val="BodyText"/>
        <w:ind w:left="0"/>
      </w:pPr>
    </w:p>
    <w:p w:rsidR="001B7A96" w:rsidRDefault="001B7A96" w:rsidP="00E020A6">
      <w:pPr>
        <w:pStyle w:val="BodyText"/>
        <w:ind w:left="0"/>
      </w:pPr>
    </w:p>
    <w:p w:rsidR="001B7A96" w:rsidRDefault="001B7A96" w:rsidP="00E020A6">
      <w:pPr>
        <w:pStyle w:val="BodyText"/>
        <w:ind w:left="0"/>
      </w:pPr>
    </w:p>
    <w:p w:rsidR="001B7A96" w:rsidRDefault="001B7A96" w:rsidP="00E020A6">
      <w:pPr>
        <w:pStyle w:val="BodyText"/>
        <w:ind w:left="0"/>
      </w:pPr>
    </w:p>
    <w:p w:rsidR="001B7A96" w:rsidRDefault="001B7A96" w:rsidP="00E020A6">
      <w:pPr>
        <w:pStyle w:val="BodyText"/>
        <w:ind w:left="0"/>
      </w:pPr>
    </w:p>
    <w:p w:rsidR="001B7A96" w:rsidRDefault="001B7A96" w:rsidP="00E020A6">
      <w:pPr>
        <w:pStyle w:val="BodyText"/>
        <w:ind w:left="0"/>
      </w:pPr>
    </w:p>
    <w:p w:rsidR="001B7A96" w:rsidRDefault="001B7A96" w:rsidP="00E020A6">
      <w:pPr>
        <w:pStyle w:val="BodyText"/>
        <w:ind w:left="0"/>
      </w:pPr>
    </w:p>
    <w:tbl>
      <w:tblPr>
        <w:tblW w:w="8640" w:type="dxa"/>
        <w:tblInd w:w="710" w:type="dxa"/>
        <w:tblLook w:val="04A0" w:firstRow="1" w:lastRow="0" w:firstColumn="1" w:lastColumn="0" w:noHBand="0" w:noVBand="1"/>
      </w:tblPr>
      <w:tblGrid>
        <w:gridCol w:w="1890"/>
        <w:gridCol w:w="2430"/>
        <w:gridCol w:w="4320"/>
      </w:tblGrid>
      <w:tr w:rsidR="0055616B" w:rsidRPr="00311E8D" w:rsidTr="004F6E69">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55616B" w:rsidRPr="00311E8D" w:rsidRDefault="0055616B" w:rsidP="004F6E69">
            <w:pPr>
              <w:spacing w:before="0" w:after="0"/>
              <w:ind w:left="0"/>
              <w:rPr>
                <w:rFonts w:ascii="Trebuchet MS" w:hAnsi="Trebuchet MS"/>
                <w:color w:val="000000"/>
                <w:sz w:val="20"/>
                <w:szCs w:val="20"/>
              </w:rPr>
            </w:pPr>
            <w:r w:rsidRPr="00311E8D">
              <w:rPr>
                <w:rFonts w:ascii="Trebuchet MS" w:hAnsi="Trebuchet MS"/>
                <w:color w:val="000000"/>
                <w:sz w:val="20"/>
              </w:rPr>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55616B" w:rsidRPr="00311E8D" w:rsidRDefault="0055616B" w:rsidP="004F6E69">
            <w:pPr>
              <w:spacing w:before="0" w:after="0"/>
              <w:ind w:left="0"/>
              <w:rPr>
                <w:rFonts w:ascii="Trebuchet MS" w:hAnsi="Trebuchet MS"/>
                <w:color w:val="000000"/>
                <w:sz w:val="20"/>
                <w:szCs w:val="20"/>
              </w:rPr>
            </w:pPr>
            <w:r w:rsidRPr="00311E8D">
              <w:rPr>
                <w:rFonts w:ascii="Trebuchet MS" w:hAnsi="Trebuchet MS"/>
                <w:color w:val="000000"/>
                <w:sz w:val="20"/>
                <w:szCs w:val="20"/>
                <w:lang w:val="de-DE"/>
              </w:rPr>
              <w:t xml:space="preserve">Request for Quotation Produk Approval </w:t>
            </w:r>
            <w:r>
              <w:rPr>
                <w:rFonts w:ascii="Trebuchet MS" w:hAnsi="Trebuchet MS"/>
                <w:color w:val="000000"/>
                <w:sz w:val="20"/>
                <w:szCs w:val="20"/>
                <w:lang w:val="de-DE"/>
              </w:rPr>
              <w:t>–</w:t>
            </w:r>
            <w:r w:rsidRPr="00311E8D">
              <w:rPr>
                <w:rFonts w:ascii="Trebuchet MS" w:hAnsi="Trebuchet MS"/>
                <w:color w:val="000000"/>
                <w:sz w:val="20"/>
                <w:szCs w:val="20"/>
                <w:lang w:val="de-DE"/>
              </w:rPr>
              <w:t xml:space="preserve"> </w:t>
            </w:r>
            <w:r>
              <w:rPr>
                <w:rFonts w:ascii="Trebuchet MS" w:hAnsi="Trebuchet MS"/>
                <w:color w:val="000000"/>
                <w:sz w:val="20"/>
                <w:szCs w:val="20"/>
                <w:lang w:val="de-DE"/>
              </w:rPr>
              <w:t xml:space="preserve">Edit </w:t>
            </w:r>
            <w:r w:rsidRPr="00311E8D">
              <w:rPr>
                <w:rFonts w:ascii="Trebuchet MS" w:hAnsi="Trebuchet MS"/>
                <w:color w:val="000000"/>
                <w:sz w:val="20"/>
                <w:szCs w:val="20"/>
                <w:lang w:val="de-DE"/>
              </w:rPr>
              <w:t>Assign Task</w:t>
            </w:r>
          </w:p>
        </w:tc>
      </w:tr>
      <w:tr w:rsidR="0055616B" w:rsidRPr="00311E8D" w:rsidTr="004F6E69">
        <w:trPr>
          <w:trHeight w:val="345"/>
        </w:trPr>
        <w:tc>
          <w:tcPr>
            <w:tcW w:w="1890" w:type="dxa"/>
            <w:tcBorders>
              <w:top w:val="nil"/>
              <w:left w:val="single" w:sz="8" w:space="0" w:color="auto"/>
              <w:bottom w:val="single" w:sz="8" w:space="0" w:color="auto"/>
              <w:right w:val="single" w:sz="8" w:space="0" w:color="auto"/>
            </w:tcBorders>
            <w:shd w:val="clear" w:color="000000" w:fill="F2F2F2"/>
            <w:hideMark/>
          </w:tcPr>
          <w:p w:rsidR="0055616B" w:rsidRPr="00311E8D" w:rsidRDefault="0055616B" w:rsidP="004F6E69">
            <w:pPr>
              <w:spacing w:before="0" w:after="0"/>
              <w:ind w:left="0"/>
              <w:rPr>
                <w:rFonts w:ascii="Trebuchet MS" w:hAnsi="Trebuchet MS"/>
                <w:color w:val="000000"/>
                <w:sz w:val="20"/>
                <w:szCs w:val="20"/>
              </w:rPr>
            </w:pPr>
            <w:r w:rsidRPr="00311E8D">
              <w:rPr>
                <w:rFonts w:ascii="Trebuchet MS" w:hAnsi="Trebuchet MS"/>
                <w:color w:val="000000"/>
                <w:sz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55616B" w:rsidRPr="00311E8D" w:rsidRDefault="0055616B" w:rsidP="004F6E69">
            <w:pPr>
              <w:spacing w:before="0" w:after="0"/>
              <w:ind w:left="0"/>
              <w:rPr>
                <w:rFonts w:ascii="Trebuchet MS" w:hAnsi="Trebuchet MS"/>
                <w:color w:val="000000"/>
                <w:sz w:val="20"/>
                <w:szCs w:val="20"/>
              </w:rPr>
            </w:pPr>
            <w:r w:rsidRPr="00311E8D">
              <w:rPr>
                <w:rFonts w:ascii="Trebuchet MS" w:hAnsi="Trebuchet MS"/>
                <w:color w:val="000000"/>
                <w:sz w:val="20"/>
                <w:szCs w:val="20"/>
                <w:lang w:val="de-DE"/>
              </w:rPr>
              <w:t>User berada pada menu approval RFQ dan klik tab Assign Task</w:t>
            </w:r>
            <w:r>
              <w:rPr>
                <w:rFonts w:ascii="Trebuchet MS" w:hAnsi="Trebuchet MS"/>
                <w:color w:val="000000"/>
                <w:sz w:val="20"/>
                <w:szCs w:val="20"/>
                <w:lang w:val="de-DE"/>
              </w:rPr>
              <w:t xml:space="preserve"> lalu user klik tombol edit pada grid assign task</w:t>
            </w:r>
          </w:p>
        </w:tc>
      </w:tr>
      <w:tr w:rsidR="0055616B" w:rsidRPr="00311E8D" w:rsidTr="0055616B">
        <w:trPr>
          <w:trHeight w:val="349"/>
        </w:trPr>
        <w:tc>
          <w:tcPr>
            <w:tcW w:w="1890" w:type="dxa"/>
            <w:tcBorders>
              <w:top w:val="nil"/>
              <w:left w:val="single" w:sz="8" w:space="0" w:color="auto"/>
              <w:bottom w:val="single" w:sz="8" w:space="0" w:color="auto"/>
              <w:right w:val="single" w:sz="8" w:space="0" w:color="auto"/>
            </w:tcBorders>
            <w:shd w:val="clear" w:color="000000" w:fill="F2F2F2"/>
            <w:hideMark/>
          </w:tcPr>
          <w:p w:rsidR="0055616B" w:rsidRPr="00311E8D" w:rsidRDefault="0055616B" w:rsidP="004F6E69">
            <w:pPr>
              <w:spacing w:before="0" w:after="0"/>
              <w:ind w:left="0"/>
              <w:rPr>
                <w:rFonts w:ascii="Trebuchet MS" w:hAnsi="Trebuchet MS"/>
                <w:color w:val="000000"/>
                <w:sz w:val="20"/>
                <w:szCs w:val="20"/>
              </w:rPr>
            </w:pPr>
            <w:r w:rsidRPr="00311E8D">
              <w:rPr>
                <w:rFonts w:ascii="Trebuchet MS" w:hAnsi="Trebuchet MS"/>
                <w:color w:val="000000"/>
                <w:sz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55616B" w:rsidRPr="00311E8D" w:rsidRDefault="0055616B" w:rsidP="004F6E69">
            <w:pPr>
              <w:spacing w:before="0" w:after="0"/>
              <w:ind w:left="0"/>
              <w:rPr>
                <w:rFonts w:ascii="Trebuchet MS" w:hAnsi="Trebuchet MS"/>
                <w:color w:val="000000"/>
                <w:sz w:val="20"/>
                <w:szCs w:val="20"/>
              </w:rPr>
            </w:pPr>
            <w:r w:rsidRPr="00311E8D">
              <w:rPr>
                <w:rFonts w:ascii="Trebuchet MS" w:hAnsi="Trebuchet MS"/>
                <w:color w:val="000000"/>
                <w:sz w:val="20"/>
                <w:szCs w:val="20"/>
                <w:lang w:val="de-DE"/>
              </w:rPr>
              <w:t>Aplikasi akan menampilkan perubahan assign task yang diinput oleh user</w:t>
            </w:r>
          </w:p>
        </w:tc>
      </w:tr>
      <w:tr w:rsidR="0055616B" w:rsidRPr="00311E8D" w:rsidTr="004F6E69">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hideMark/>
          </w:tcPr>
          <w:p w:rsidR="0055616B" w:rsidRPr="00311E8D" w:rsidRDefault="0055616B" w:rsidP="004F6E69">
            <w:pPr>
              <w:spacing w:before="0" w:after="0"/>
              <w:ind w:left="0"/>
              <w:jc w:val="center"/>
              <w:rPr>
                <w:rFonts w:ascii="Trebuchet MS" w:hAnsi="Trebuchet MS"/>
                <w:color w:val="000000"/>
                <w:sz w:val="20"/>
                <w:szCs w:val="20"/>
              </w:rPr>
            </w:pPr>
            <w:r w:rsidRPr="00311E8D">
              <w:rPr>
                <w:rFonts w:ascii="Trebuchet MS" w:hAnsi="Trebuchet MS"/>
                <w:color w:val="000000"/>
                <w:sz w:val="20"/>
              </w:rPr>
              <w:t>Aksi User</w:t>
            </w:r>
          </w:p>
        </w:tc>
        <w:tc>
          <w:tcPr>
            <w:tcW w:w="4320" w:type="dxa"/>
            <w:tcBorders>
              <w:top w:val="nil"/>
              <w:left w:val="nil"/>
              <w:bottom w:val="single" w:sz="8" w:space="0" w:color="auto"/>
              <w:right w:val="single" w:sz="8" w:space="0" w:color="auto"/>
            </w:tcBorders>
            <w:shd w:val="clear" w:color="000000" w:fill="F2F2F2"/>
            <w:hideMark/>
          </w:tcPr>
          <w:p w:rsidR="0055616B" w:rsidRPr="00311E8D" w:rsidRDefault="0055616B" w:rsidP="004F6E69">
            <w:pPr>
              <w:spacing w:before="0" w:after="0"/>
              <w:ind w:left="0"/>
              <w:rPr>
                <w:rFonts w:ascii="Trebuchet MS" w:hAnsi="Trebuchet MS"/>
                <w:color w:val="000000"/>
                <w:sz w:val="20"/>
                <w:szCs w:val="20"/>
              </w:rPr>
            </w:pPr>
            <w:r w:rsidRPr="00311E8D">
              <w:rPr>
                <w:rFonts w:ascii="Trebuchet MS" w:hAnsi="Trebuchet MS"/>
                <w:color w:val="000000"/>
                <w:sz w:val="20"/>
              </w:rPr>
              <w:t>Reaksi Sistem</w:t>
            </w:r>
          </w:p>
        </w:tc>
      </w:tr>
      <w:tr w:rsidR="0055616B" w:rsidRPr="00311E8D" w:rsidTr="00770074">
        <w:trPr>
          <w:trHeight w:val="511"/>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55616B" w:rsidRPr="00311E8D" w:rsidRDefault="0055616B" w:rsidP="004F6E69">
            <w:pPr>
              <w:spacing w:before="0" w:after="0"/>
              <w:ind w:left="0"/>
              <w:jc w:val="left"/>
              <w:rPr>
                <w:rFonts w:ascii="Trebuchet MS" w:hAnsi="Trebuchet MS"/>
                <w:color w:val="000000"/>
                <w:sz w:val="20"/>
                <w:szCs w:val="20"/>
              </w:rPr>
            </w:pPr>
            <w:r w:rsidRPr="00311E8D">
              <w:rPr>
                <w:rFonts w:ascii="Trebuchet MS" w:hAnsi="Trebuchet MS"/>
                <w:color w:val="000000"/>
                <w:sz w:val="20"/>
                <w:szCs w:val="20"/>
              </w:rPr>
              <w:t>Klik tombol Hapus Assign Task dalam grid</w:t>
            </w:r>
          </w:p>
        </w:tc>
        <w:tc>
          <w:tcPr>
            <w:tcW w:w="4320" w:type="dxa"/>
            <w:tcBorders>
              <w:top w:val="nil"/>
              <w:left w:val="nil"/>
              <w:bottom w:val="single" w:sz="8" w:space="0" w:color="auto"/>
              <w:right w:val="single" w:sz="8" w:space="0" w:color="auto"/>
            </w:tcBorders>
            <w:shd w:val="clear" w:color="auto" w:fill="auto"/>
            <w:hideMark/>
          </w:tcPr>
          <w:p w:rsidR="0055616B" w:rsidRPr="00311E8D" w:rsidRDefault="0055616B" w:rsidP="004F6E69">
            <w:pPr>
              <w:spacing w:before="0" w:after="0"/>
              <w:ind w:left="0"/>
              <w:rPr>
                <w:rFonts w:ascii="Trebuchet MS" w:hAnsi="Trebuchet MS"/>
                <w:color w:val="000000"/>
                <w:sz w:val="20"/>
                <w:szCs w:val="20"/>
              </w:rPr>
            </w:pPr>
            <w:r w:rsidRPr="00311E8D">
              <w:rPr>
                <w:rFonts w:ascii="Trebuchet MS" w:hAnsi="Trebuchet MS"/>
                <w:color w:val="000000"/>
                <w:sz w:val="20"/>
                <w:szCs w:val="20"/>
              </w:rPr>
              <w:t>Akan menampilkan box confirm (Y/N) untuk menghapus record yang ada di tabel</w:t>
            </w:r>
          </w:p>
        </w:tc>
      </w:tr>
      <w:tr w:rsidR="0055616B" w:rsidRPr="00311E8D" w:rsidTr="004F6E69">
        <w:trPr>
          <w:trHeight w:val="691"/>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55616B" w:rsidRPr="00311E8D" w:rsidRDefault="0055616B" w:rsidP="00770074">
            <w:pPr>
              <w:spacing w:before="0" w:after="0"/>
              <w:ind w:left="0"/>
              <w:jc w:val="left"/>
              <w:rPr>
                <w:rFonts w:ascii="Trebuchet MS" w:hAnsi="Trebuchet MS"/>
                <w:color w:val="000000"/>
                <w:sz w:val="20"/>
                <w:szCs w:val="20"/>
              </w:rPr>
            </w:pPr>
            <w:r w:rsidRPr="00311E8D">
              <w:rPr>
                <w:rFonts w:ascii="Trebuchet MS" w:hAnsi="Trebuchet MS"/>
                <w:color w:val="000000"/>
                <w:sz w:val="20"/>
                <w:szCs w:val="20"/>
              </w:rPr>
              <w:t xml:space="preserve">Klik tombol Tambah </w:t>
            </w:r>
            <w:r w:rsidR="00770074">
              <w:rPr>
                <w:rFonts w:ascii="Trebuchet MS" w:hAnsi="Trebuchet MS"/>
                <w:color w:val="000000"/>
                <w:sz w:val="20"/>
                <w:szCs w:val="20"/>
              </w:rPr>
              <w:t>Produk</w:t>
            </w:r>
          </w:p>
        </w:tc>
        <w:tc>
          <w:tcPr>
            <w:tcW w:w="4320" w:type="dxa"/>
            <w:tcBorders>
              <w:top w:val="nil"/>
              <w:left w:val="nil"/>
              <w:bottom w:val="single" w:sz="8" w:space="0" w:color="auto"/>
              <w:right w:val="single" w:sz="8" w:space="0" w:color="auto"/>
            </w:tcBorders>
            <w:shd w:val="clear" w:color="auto" w:fill="auto"/>
            <w:hideMark/>
          </w:tcPr>
          <w:p w:rsidR="0055616B" w:rsidRPr="00311E8D" w:rsidRDefault="0055616B" w:rsidP="00770074">
            <w:pPr>
              <w:spacing w:before="0" w:after="0"/>
              <w:ind w:left="0"/>
              <w:rPr>
                <w:rFonts w:ascii="Trebuchet MS" w:hAnsi="Trebuchet MS"/>
                <w:color w:val="000000"/>
                <w:sz w:val="20"/>
                <w:szCs w:val="20"/>
              </w:rPr>
            </w:pPr>
            <w:r w:rsidRPr="00311E8D">
              <w:rPr>
                <w:rFonts w:ascii="Trebuchet MS" w:hAnsi="Trebuchet MS"/>
                <w:color w:val="000000"/>
                <w:sz w:val="20"/>
                <w:szCs w:val="20"/>
              </w:rPr>
              <w:t xml:space="preserve">Akan muncul popup windows </w:t>
            </w:r>
            <w:r w:rsidR="00770074">
              <w:rPr>
                <w:rFonts w:ascii="Trebuchet MS" w:hAnsi="Trebuchet MS"/>
                <w:color w:val="000000"/>
                <w:sz w:val="20"/>
                <w:szCs w:val="20"/>
              </w:rPr>
              <w:t>lookup tambah produk</w:t>
            </w:r>
            <w:r w:rsidRPr="00311E8D">
              <w:rPr>
                <w:rFonts w:ascii="Trebuchet MS" w:hAnsi="Trebuchet MS"/>
                <w:color w:val="000000"/>
                <w:sz w:val="20"/>
                <w:szCs w:val="20"/>
              </w:rPr>
              <w:t xml:space="preserve"> untuk menambahkan user dan item produk yang akan dialihkan.</w:t>
            </w:r>
          </w:p>
        </w:tc>
      </w:tr>
      <w:tr w:rsidR="0055616B" w:rsidRPr="00311E8D" w:rsidTr="00157E1D">
        <w:trPr>
          <w:trHeight w:val="61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55616B" w:rsidRPr="00311E8D" w:rsidRDefault="0055616B" w:rsidP="004F6E69">
            <w:pPr>
              <w:spacing w:before="0" w:after="0"/>
              <w:ind w:left="0"/>
              <w:jc w:val="left"/>
              <w:rPr>
                <w:rFonts w:ascii="Trebuchet MS" w:hAnsi="Trebuchet MS"/>
                <w:color w:val="000000"/>
                <w:sz w:val="20"/>
                <w:szCs w:val="20"/>
              </w:rPr>
            </w:pPr>
            <w:r>
              <w:rPr>
                <w:rFonts w:ascii="Trebuchet MS" w:hAnsi="Trebuchet MS"/>
                <w:color w:val="000000"/>
                <w:sz w:val="20"/>
                <w:szCs w:val="20"/>
              </w:rPr>
              <w:t>Klik tombol Simpan</w:t>
            </w:r>
          </w:p>
        </w:tc>
        <w:tc>
          <w:tcPr>
            <w:tcW w:w="4320" w:type="dxa"/>
            <w:tcBorders>
              <w:top w:val="nil"/>
              <w:left w:val="nil"/>
              <w:bottom w:val="single" w:sz="8" w:space="0" w:color="auto"/>
              <w:right w:val="single" w:sz="8" w:space="0" w:color="auto"/>
            </w:tcBorders>
            <w:shd w:val="clear" w:color="auto" w:fill="auto"/>
            <w:hideMark/>
          </w:tcPr>
          <w:p w:rsidR="0055616B" w:rsidRPr="00311E8D" w:rsidRDefault="0055616B" w:rsidP="004F6E69">
            <w:pPr>
              <w:spacing w:before="0" w:after="0"/>
              <w:ind w:left="0"/>
              <w:rPr>
                <w:rFonts w:ascii="Trebuchet MS" w:hAnsi="Trebuchet MS"/>
                <w:color w:val="000000"/>
                <w:sz w:val="20"/>
                <w:szCs w:val="20"/>
              </w:rPr>
            </w:pPr>
            <w:r>
              <w:rPr>
                <w:rFonts w:ascii="Trebuchet MS" w:hAnsi="Trebuchet MS"/>
                <w:color w:val="000000"/>
                <w:sz w:val="20"/>
                <w:szCs w:val="20"/>
              </w:rPr>
              <w:t>Aplikasi akan melakukan proses simpan assign task. Bila proses berhasil akan muncul pesan lalu otomatis menutup windows assign task.</w:t>
            </w:r>
          </w:p>
        </w:tc>
      </w:tr>
    </w:tbl>
    <w:p w:rsidR="0055616B" w:rsidRDefault="0055616B" w:rsidP="00E020A6">
      <w:pPr>
        <w:pStyle w:val="BodyText"/>
        <w:ind w:left="0"/>
      </w:pPr>
    </w:p>
    <w:p w:rsidR="001B7A96" w:rsidRDefault="001B7A96" w:rsidP="00E020A6">
      <w:pPr>
        <w:pStyle w:val="BodyText"/>
        <w:ind w:left="0"/>
      </w:pPr>
    </w:p>
    <w:p w:rsidR="005404DF" w:rsidRDefault="005404DF" w:rsidP="005404DF">
      <w:pPr>
        <w:pStyle w:val="Heading3"/>
      </w:pPr>
      <w:bookmarkStart w:id="510" w:name="_Toc437774421"/>
      <w:bookmarkStart w:id="511" w:name="_Toc440541247"/>
      <w:r>
        <w:lastRenderedPageBreak/>
        <w:t>Request for Quotation Jasa</w:t>
      </w:r>
      <w:bookmarkEnd w:id="510"/>
      <w:bookmarkEnd w:id="511"/>
    </w:p>
    <w:p w:rsidR="001B7A96" w:rsidRDefault="00157E1D" w:rsidP="001B7A96">
      <w:pPr>
        <w:pStyle w:val="ListParagraph"/>
        <w:keepNext/>
        <w:jc w:val="center"/>
      </w:pPr>
      <w:r>
        <w:rPr>
          <w:noProof/>
        </w:rPr>
        <w:drawing>
          <wp:inline distT="0" distB="0" distL="0" distR="0" wp14:anchorId="36B89D1D" wp14:editId="63702844">
            <wp:extent cx="3627455" cy="3044651"/>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8936" t="3007" r="20024" b="5859"/>
                    <a:stretch/>
                  </pic:blipFill>
                  <pic:spPr bwMode="auto">
                    <a:xfrm>
                      <a:off x="0" y="0"/>
                      <a:ext cx="3627993" cy="3045103"/>
                    </a:xfrm>
                    <a:prstGeom prst="rect">
                      <a:avLst/>
                    </a:prstGeom>
                    <a:ln>
                      <a:noFill/>
                    </a:ln>
                    <a:extLst>
                      <a:ext uri="{53640926-AAD7-44D8-BBD7-CCE9431645EC}">
                        <a14:shadowObscured xmlns:a14="http://schemas.microsoft.com/office/drawing/2010/main"/>
                      </a:ext>
                    </a:extLst>
                  </pic:spPr>
                </pic:pic>
              </a:graphicData>
            </a:graphic>
          </wp:inline>
        </w:drawing>
      </w:r>
    </w:p>
    <w:p w:rsidR="001B7A96" w:rsidRDefault="001B7A96" w:rsidP="001B7A96">
      <w:pPr>
        <w:pStyle w:val="Caption"/>
        <w:jc w:val="center"/>
      </w:pPr>
      <w:bookmarkStart w:id="512" w:name="_Toc440027086"/>
      <w:r>
        <w:t xml:space="preserve">Gambar </w:t>
      </w:r>
      <w:ins w:id="513" w:author="User1" w:date="2016-01-14T13:23:00Z">
        <w:r w:rsidR="0077448C">
          <w:fldChar w:fldCharType="begin"/>
        </w:r>
        <w:r w:rsidR="0077448C">
          <w:instrText xml:space="preserve"> STYLEREF 1 \s </w:instrText>
        </w:r>
      </w:ins>
      <w:r w:rsidR="0077448C">
        <w:fldChar w:fldCharType="separate"/>
      </w:r>
      <w:r w:rsidR="0077448C">
        <w:rPr>
          <w:noProof/>
        </w:rPr>
        <w:t>3</w:t>
      </w:r>
      <w:ins w:id="514"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515" w:author="User1" w:date="2016-01-14T13:23:00Z">
        <w:r w:rsidR="0077448C">
          <w:rPr>
            <w:noProof/>
          </w:rPr>
          <w:t>24</w:t>
        </w:r>
        <w:r w:rsidR="0077448C">
          <w:fldChar w:fldCharType="end"/>
        </w:r>
      </w:ins>
      <w:del w:id="516"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24</w:delText>
        </w:r>
        <w:r w:rsidR="00E95F7C" w:rsidDel="00E95F7C">
          <w:rPr>
            <w:noProof/>
          </w:rPr>
          <w:fldChar w:fldCharType="end"/>
        </w:r>
      </w:del>
      <w:r>
        <w:t xml:space="preserve"> Request For Quotation Jasa</w:t>
      </w:r>
      <w:bookmarkEnd w:id="512"/>
    </w:p>
    <w:p w:rsidR="00774B11" w:rsidRDefault="00774B11" w:rsidP="00774B11">
      <w:pPr>
        <w:pStyle w:val="BodyText"/>
        <w:ind w:left="720"/>
      </w:pPr>
    </w:p>
    <w:p w:rsidR="001B7A96" w:rsidRDefault="00C821B8" w:rsidP="001B7A96">
      <w:pPr>
        <w:pStyle w:val="BodyText"/>
        <w:keepNext/>
        <w:ind w:left="720"/>
        <w:jc w:val="center"/>
      </w:pPr>
      <w:r>
        <w:rPr>
          <w:noProof/>
        </w:rPr>
        <w:drawing>
          <wp:inline distT="0" distB="0" distL="0" distR="0" wp14:anchorId="60C5A486" wp14:editId="19459122">
            <wp:extent cx="2906973" cy="2913797"/>
            <wp:effectExtent l="0" t="0" r="825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5028" t="7352" r="26060" b="5440"/>
                    <a:stretch/>
                  </pic:blipFill>
                  <pic:spPr bwMode="auto">
                    <a:xfrm>
                      <a:off x="0" y="0"/>
                      <a:ext cx="2907103" cy="2913927"/>
                    </a:xfrm>
                    <a:prstGeom prst="rect">
                      <a:avLst/>
                    </a:prstGeom>
                    <a:ln>
                      <a:noFill/>
                    </a:ln>
                    <a:extLst>
                      <a:ext uri="{53640926-AAD7-44D8-BBD7-CCE9431645EC}">
                        <a14:shadowObscured xmlns:a14="http://schemas.microsoft.com/office/drawing/2010/main"/>
                      </a:ext>
                    </a:extLst>
                  </pic:spPr>
                </pic:pic>
              </a:graphicData>
            </a:graphic>
          </wp:inline>
        </w:drawing>
      </w:r>
    </w:p>
    <w:p w:rsidR="00C821B8" w:rsidRDefault="001B7A96" w:rsidP="001B7A96">
      <w:pPr>
        <w:pStyle w:val="Caption"/>
        <w:jc w:val="center"/>
      </w:pPr>
      <w:bookmarkStart w:id="517" w:name="_Toc440027087"/>
      <w:r>
        <w:t xml:space="preserve">Gambar </w:t>
      </w:r>
      <w:ins w:id="518" w:author="User1" w:date="2016-01-14T13:23:00Z">
        <w:r w:rsidR="0077448C">
          <w:fldChar w:fldCharType="begin"/>
        </w:r>
        <w:r w:rsidR="0077448C">
          <w:instrText xml:space="preserve"> STYLEREF 1 \s </w:instrText>
        </w:r>
      </w:ins>
      <w:r w:rsidR="0077448C">
        <w:fldChar w:fldCharType="separate"/>
      </w:r>
      <w:r w:rsidR="0077448C">
        <w:rPr>
          <w:noProof/>
        </w:rPr>
        <w:t>3</w:t>
      </w:r>
      <w:ins w:id="519"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520" w:author="User1" w:date="2016-01-14T13:23:00Z">
        <w:r w:rsidR="0077448C">
          <w:rPr>
            <w:noProof/>
          </w:rPr>
          <w:t>25</w:t>
        </w:r>
        <w:r w:rsidR="0077448C">
          <w:fldChar w:fldCharType="end"/>
        </w:r>
      </w:ins>
      <w:del w:id="521"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25</w:delText>
        </w:r>
        <w:r w:rsidR="00E95F7C" w:rsidDel="00E95F7C">
          <w:rPr>
            <w:noProof/>
          </w:rPr>
          <w:fldChar w:fldCharType="end"/>
        </w:r>
      </w:del>
      <w:r>
        <w:t xml:space="preserve"> </w:t>
      </w:r>
      <w:r w:rsidRPr="00C821B8">
        <w:t xml:space="preserve">Request For Quotaion </w:t>
      </w:r>
      <w:r>
        <w:t>Jasa</w:t>
      </w:r>
      <w:r w:rsidRPr="00C821B8">
        <w:t xml:space="preserve"> Detail</w:t>
      </w:r>
      <w:bookmarkEnd w:id="517"/>
    </w:p>
    <w:p w:rsidR="002E6B8A" w:rsidRPr="002E6B8A" w:rsidRDefault="002E6B8A" w:rsidP="002E6B8A"/>
    <w:p w:rsidR="001B7A96" w:rsidRDefault="00C821B8" w:rsidP="001B7A96">
      <w:pPr>
        <w:pStyle w:val="BodyText"/>
        <w:keepNext/>
        <w:ind w:left="720"/>
        <w:jc w:val="center"/>
      </w:pPr>
      <w:r>
        <w:rPr>
          <w:noProof/>
        </w:rPr>
        <w:drawing>
          <wp:inline distT="0" distB="0" distL="0" distR="0" wp14:anchorId="1CDD80C6" wp14:editId="78A1E0FA">
            <wp:extent cx="2612645" cy="1214651"/>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9736" t="34922" r="30995" b="32603"/>
                    <a:stretch/>
                  </pic:blipFill>
                  <pic:spPr bwMode="auto">
                    <a:xfrm>
                      <a:off x="0" y="0"/>
                      <a:ext cx="2617256" cy="1216795"/>
                    </a:xfrm>
                    <a:prstGeom prst="rect">
                      <a:avLst/>
                    </a:prstGeom>
                    <a:ln>
                      <a:noFill/>
                    </a:ln>
                    <a:extLst>
                      <a:ext uri="{53640926-AAD7-44D8-BBD7-CCE9431645EC}">
                        <a14:shadowObscured xmlns:a14="http://schemas.microsoft.com/office/drawing/2010/main"/>
                      </a:ext>
                    </a:extLst>
                  </pic:spPr>
                </pic:pic>
              </a:graphicData>
            </a:graphic>
          </wp:inline>
        </w:drawing>
      </w:r>
    </w:p>
    <w:p w:rsidR="00C821B8" w:rsidRDefault="001B7A96" w:rsidP="001B7A96">
      <w:pPr>
        <w:pStyle w:val="Caption"/>
        <w:jc w:val="center"/>
      </w:pPr>
      <w:bookmarkStart w:id="522" w:name="_Toc440027088"/>
      <w:r>
        <w:t xml:space="preserve">Gambar </w:t>
      </w:r>
      <w:ins w:id="523" w:author="User1" w:date="2016-01-14T13:23:00Z">
        <w:r w:rsidR="0077448C">
          <w:fldChar w:fldCharType="begin"/>
        </w:r>
        <w:r w:rsidR="0077448C">
          <w:instrText xml:space="preserve"> STYLEREF 1 \s </w:instrText>
        </w:r>
      </w:ins>
      <w:r w:rsidR="0077448C">
        <w:fldChar w:fldCharType="separate"/>
      </w:r>
      <w:r w:rsidR="0077448C">
        <w:rPr>
          <w:noProof/>
        </w:rPr>
        <w:t>3</w:t>
      </w:r>
      <w:ins w:id="524"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525" w:author="User1" w:date="2016-01-14T13:23:00Z">
        <w:r w:rsidR="0077448C">
          <w:rPr>
            <w:noProof/>
          </w:rPr>
          <w:t>26</w:t>
        </w:r>
        <w:r w:rsidR="0077448C">
          <w:fldChar w:fldCharType="end"/>
        </w:r>
      </w:ins>
      <w:del w:id="526"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26</w:delText>
        </w:r>
        <w:r w:rsidR="00E95F7C" w:rsidDel="00E95F7C">
          <w:rPr>
            <w:noProof/>
          </w:rPr>
          <w:fldChar w:fldCharType="end"/>
        </w:r>
      </w:del>
      <w:r>
        <w:t xml:space="preserve"> Bill Of Quantity Detail</w:t>
      </w:r>
      <w:bookmarkEnd w:id="522"/>
    </w:p>
    <w:p w:rsidR="00054E17" w:rsidRDefault="00054E17" w:rsidP="00774B11">
      <w:pPr>
        <w:pStyle w:val="BodyText"/>
        <w:ind w:left="720"/>
      </w:pPr>
    </w:p>
    <w:p w:rsidR="001B7A96" w:rsidRDefault="00C821B8" w:rsidP="001B7A96">
      <w:pPr>
        <w:pStyle w:val="BodyText"/>
        <w:keepNext/>
        <w:ind w:left="720"/>
        <w:jc w:val="center"/>
      </w:pPr>
      <w:r>
        <w:rPr>
          <w:noProof/>
        </w:rPr>
        <w:drawing>
          <wp:inline distT="0" distB="0" distL="0" distR="0" wp14:anchorId="7540C7BC" wp14:editId="513B6D4F">
            <wp:extent cx="3555242" cy="1774209"/>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0092" t="23894" r="20081" b="22999"/>
                    <a:stretch/>
                  </pic:blipFill>
                  <pic:spPr bwMode="auto">
                    <a:xfrm>
                      <a:off x="0" y="0"/>
                      <a:ext cx="3555852" cy="1774513"/>
                    </a:xfrm>
                    <a:prstGeom prst="rect">
                      <a:avLst/>
                    </a:prstGeom>
                    <a:ln>
                      <a:noFill/>
                    </a:ln>
                    <a:extLst>
                      <a:ext uri="{53640926-AAD7-44D8-BBD7-CCE9431645EC}">
                        <a14:shadowObscured xmlns:a14="http://schemas.microsoft.com/office/drawing/2010/main"/>
                      </a:ext>
                    </a:extLst>
                  </pic:spPr>
                </pic:pic>
              </a:graphicData>
            </a:graphic>
          </wp:inline>
        </w:drawing>
      </w:r>
    </w:p>
    <w:p w:rsidR="00C821B8" w:rsidRDefault="001B7A96" w:rsidP="001B7A96">
      <w:pPr>
        <w:pStyle w:val="Caption"/>
        <w:jc w:val="center"/>
      </w:pPr>
      <w:bookmarkStart w:id="527" w:name="_Toc440027089"/>
      <w:r>
        <w:t xml:space="preserve">Gambar </w:t>
      </w:r>
      <w:ins w:id="528" w:author="User1" w:date="2016-01-14T13:23:00Z">
        <w:r w:rsidR="0077448C">
          <w:fldChar w:fldCharType="begin"/>
        </w:r>
        <w:r w:rsidR="0077448C">
          <w:instrText xml:space="preserve"> STYLEREF 1 \s </w:instrText>
        </w:r>
      </w:ins>
      <w:r w:rsidR="0077448C">
        <w:fldChar w:fldCharType="separate"/>
      </w:r>
      <w:r w:rsidR="0077448C">
        <w:rPr>
          <w:noProof/>
        </w:rPr>
        <w:t>3</w:t>
      </w:r>
      <w:ins w:id="529"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530" w:author="User1" w:date="2016-01-14T13:23:00Z">
        <w:r w:rsidR="0077448C">
          <w:rPr>
            <w:noProof/>
          </w:rPr>
          <w:t>27</w:t>
        </w:r>
        <w:r w:rsidR="0077448C">
          <w:fldChar w:fldCharType="end"/>
        </w:r>
      </w:ins>
      <w:del w:id="531"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27</w:delText>
        </w:r>
        <w:r w:rsidR="00E95F7C" w:rsidDel="00E95F7C">
          <w:rPr>
            <w:noProof/>
          </w:rPr>
          <w:fldChar w:fldCharType="end"/>
        </w:r>
      </w:del>
      <w:r>
        <w:t xml:space="preserve"> Lookup Katalog Jasa</w:t>
      </w:r>
      <w:bookmarkEnd w:id="527"/>
    </w:p>
    <w:p w:rsidR="006F6F01" w:rsidRDefault="006F6F01" w:rsidP="006F6F01"/>
    <w:p w:rsidR="006F6F01" w:rsidRPr="007E2103" w:rsidRDefault="006F6F01" w:rsidP="006F6F01"/>
    <w:p w:rsidR="001B7A96" w:rsidRDefault="00157E1D" w:rsidP="001B7A96">
      <w:pPr>
        <w:pStyle w:val="BodyText"/>
        <w:keepNext/>
        <w:jc w:val="center"/>
      </w:pPr>
      <w:r>
        <w:rPr>
          <w:noProof/>
        </w:rPr>
        <w:drawing>
          <wp:inline distT="0" distB="0" distL="0" distR="0" wp14:anchorId="6FDD4CD5" wp14:editId="17D97F1E">
            <wp:extent cx="3526972" cy="2883877"/>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0287" t="6916" r="20371" b="6775"/>
                    <a:stretch/>
                  </pic:blipFill>
                  <pic:spPr bwMode="auto">
                    <a:xfrm>
                      <a:off x="0" y="0"/>
                      <a:ext cx="3527019" cy="2883915"/>
                    </a:xfrm>
                    <a:prstGeom prst="rect">
                      <a:avLst/>
                    </a:prstGeom>
                    <a:ln>
                      <a:noFill/>
                    </a:ln>
                    <a:extLst>
                      <a:ext uri="{53640926-AAD7-44D8-BBD7-CCE9431645EC}">
                        <a14:shadowObscured xmlns:a14="http://schemas.microsoft.com/office/drawing/2010/main"/>
                      </a:ext>
                    </a:extLst>
                  </pic:spPr>
                </pic:pic>
              </a:graphicData>
            </a:graphic>
          </wp:inline>
        </w:drawing>
      </w:r>
    </w:p>
    <w:p w:rsidR="001B7A96" w:rsidRDefault="001B7A96" w:rsidP="001B7A96">
      <w:pPr>
        <w:pStyle w:val="Caption"/>
        <w:jc w:val="center"/>
      </w:pPr>
      <w:bookmarkStart w:id="532" w:name="_Toc440027090"/>
      <w:r>
        <w:t xml:space="preserve">Gambar </w:t>
      </w:r>
      <w:ins w:id="533" w:author="User1" w:date="2016-01-14T13:23:00Z">
        <w:r w:rsidR="0077448C">
          <w:fldChar w:fldCharType="begin"/>
        </w:r>
        <w:r w:rsidR="0077448C">
          <w:instrText xml:space="preserve"> STYLEREF 1 \s </w:instrText>
        </w:r>
      </w:ins>
      <w:r w:rsidR="0077448C">
        <w:fldChar w:fldCharType="separate"/>
      </w:r>
      <w:r w:rsidR="0077448C">
        <w:rPr>
          <w:noProof/>
        </w:rPr>
        <w:t>3</w:t>
      </w:r>
      <w:ins w:id="534"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535" w:author="User1" w:date="2016-01-14T13:23:00Z">
        <w:r w:rsidR="0077448C">
          <w:rPr>
            <w:noProof/>
          </w:rPr>
          <w:t>28</w:t>
        </w:r>
        <w:r w:rsidR="0077448C">
          <w:fldChar w:fldCharType="end"/>
        </w:r>
      </w:ins>
      <w:del w:id="536"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28</w:delText>
        </w:r>
        <w:r w:rsidR="00E95F7C" w:rsidDel="00E95F7C">
          <w:rPr>
            <w:noProof/>
          </w:rPr>
          <w:fldChar w:fldCharType="end"/>
        </w:r>
      </w:del>
      <w:r>
        <w:t xml:space="preserve"> </w:t>
      </w:r>
      <w:r w:rsidRPr="00FF7C1A">
        <w:t xml:space="preserve">Request for Quotation </w:t>
      </w:r>
      <w:proofErr w:type="gramStart"/>
      <w:r>
        <w:t xml:space="preserve">Jasa </w:t>
      </w:r>
      <w:r w:rsidRPr="00FF7C1A">
        <w:t xml:space="preserve"> Approval</w:t>
      </w:r>
      <w:bookmarkEnd w:id="532"/>
      <w:proofErr w:type="gramEnd"/>
    </w:p>
    <w:p w:rsidR="00812CD8" w:rsidRPr="00812CD8" w:rsidRDefault="00812CD8" w:rsidP="00812CD8">
      <w:bookmarkStart w:id="537" w:name="_GoBack"/>
      <w:bookmarkEnd w:id="537"/>
    </w:p>
    <w:p w:rsidR="001B7A96" w:rsidRDefault="00157E1D" w:rsidP="001B7A96">
      <w:pPr>
        <w:pStyle w:val="BodyText"/>
        <w:keepNext/>
        <w:jc w:val="center"/>
      </w:pPr>
      <w:r>
        <w:rPr>
          <w:noProof/>
        </w:rPr>
        <w:lastRenderedPageBreak/>
        <w:drawing>
          <wp:inline distT="0" distB="0" distL="0" distR="0" wp14:anchorId="0DEE5F91" wp14:editId="0CD503F6">
            <wp:extent cx="3526972" cy="288387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0119" t="6315" r="20532" b="7365"/>
                    <a:stretch/>
                  </pic:blipFill>
                  <pic:spPr bwMode="auto">
                    <a:xfrm>
                      <a:off x="0" y="0"/>
                      <a:ext cx="3527468" cy="2884282"/>
                    </a:xfrm>
                    <a:prstGeom prst="rect">
                      <a:avLst/>
                    </a:prstGeom>
                    <a:ln>
                      <a:noFill/>
                    </a:ln>
                    <a:extLst>
                      <a:ext uri="{53640926-AAD7-44D8-BBD7-CCE9431645EC}">
                        <a14:shadowObscured xmlns:a14="http://schemas.microsoft.com/office/drawing/2010/main"/>
                      </a:ext>
                    </a:extLst>
                  </pic:spPr>
                </pic:pic>
              </a:graphicData>
            </a:graphic>
          </wp:inline>
        </w:drawing>
      </w:r>
    </w:p>
    <w:p w:rsidR="006F6F01" w:rsidRDefault="001B7A96" w:rsidP="001B7A96">
      <w:pPr>
        <w:pStyle w:val="Caption"/>
        <w:jc w:val="center"/>
      </w:pPr>
      <w:bookmarkStart w:id="538" w:name="_Toc440027091"/>
      <w:r>
        <w:t xml:space="preserve">Gambar </w:t>
      </w:r>
      <w:ins w:id="539" w:author="User1" w:date="2016-01-14T13:23:00Z">
        <w:r w:rsidR="0077448C">
          <w:fldChar w:fldCharType="begin"/>
        </w:r>
        <w:r w:rsidR="0077448C">
          <w:instrText xml:space="preserve"> STYLEREF 1 \s </w:instrText>
        </w:r>
      </w:ins>
      <w:r w:rsidR="0077448C">
        <w:fldChar w:fldCharType="separate"/>
      </w:r>
      <w:r w:rsidR="0077448C">
        <w:rPr>
          <w:noProof/>
        </w:rPr>
        <w:t>3</w:t>
      </w:r>
      <w:ins w:id="540"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541" w:author="User1" w:date="2016-01-14T13:23:00Z">
        <w:r w:rsidR="0077448C">
          <w:rPr>
            <w:noProof/>
          </w:rPr>
          <w:t>29</w:t>
        </w:r>
        <w:r w:rsidR="0077448C">
          <w:fldChar w:fldCharType="end"/>
        </w:r>
      </w:ins>
      <w:del w:id="542"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29</w:delText>
        </w:r>
        <w:r w:rsidR="00E95F7C" w:rsidDel="00E95F7C">
          <w:rPr>
            <w:noProof/>
          </w:rPr>
          <w:fldChar w:fldCharType="end"/>
        </w:r>
      </w:del>
      <w:r>
        <w:t xml:space="preserve"> </w:t>
      </w:r>
      <w:r w:rsidRPr="00E95766">
        <w:t xml:space="preserve">Form RFQ </w:t>
      </w:r>
      <w:r>
        <w:t>Jasa</w:t>
      </w:r>
      <w:r w:rsidRPr="00E95766">
        <w:t xml:space="preserve"> Approval – Assign Task</w:t>
      </w:r>
      <w:bookmarkEnd w:id="538"/>
    </w:p>
    <w:p w:rsidR="001B7A96" w:rsidRDefault="00770074" w:rsidP="001B7A96">
      <w:pPr>
        <w:pStyle w:val="BodyText"/>
        <w:keepNext/>
        <w:jc w:val="center"/>
      </w:pPr>
      <w:r>
        <w:rPr>
          <w:noProof/>
        </w:rPr>
        <w:drawing>
          <wp:inline distT="0" distB="0" distL="0" distR="0" wp14:anchorId="6305B661" wp14:editId="6D32820D">
            <wp:extent cx="3571875" cy="33337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71875" cy="3333750"/>
                    </a:xfrm>
                    <a:prstGeom prst="rect">
                      <a:avLst/>
                    </a:prstGeom>
                  </pic:spPr>
                </pic:pic>
              </a:graphicData>
            </a:graphic>
          </wp:inline>
        </w:drawing>
      </w:r>
    </w:p>
    <w:p w:rsidR="00770074" w:rsidRDefault="001B7A96" w:rsidP="001B7A96">
      <w:pPr>
        <w:pStyle w:val="Caption"/>
        <w:jc w:val="center"/>
      </w:pPr>
      <w:bookmarkStart w:id="543" w:name="_Toc440027092"/>
      <w:r>
        <w:t xml:space="preserve">Gambar </w:t>
      </w:r>
      <w:ins w:id="544" w:author="User1" w:date="2016-01-14T13:23:00Z">
        <w:r w:rsidR="0077448C">
          <w:fldChar w:fldCharType="begin"/>
        </w:r>
        <w:r w:rsidR="0077448C">
          <w:instrText xml:space="preserve"> STYLEREF 1 \s </w:instrText>
        </w:r>
      </w:ins>
      <w:r w:rsidR="0077448C">
        <w:fldChar w:fldCharType="separate"/>
      </w:r>
      <w:r w:rsidR="0077448C">
        <w:rPr>
          <w:noProof/>
        </w:rPr>
        <w:t>3</w:t>
      </w:r>
      <w:ins w:id="545"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546" w:author="User1" w:date="2016-01-14T13:23:00Z">
        <w:r w:rsidR="0077448C">
          <w:rPr>
            <w:noProof/>
          </w:rPr>
          <w:t>30</w:t>
        </w:r>
        <w:r w:rsidR="0077448C">
          <w:fldChar w:fldCharType="end"/>
        </w:r>
      </w:ins>
      <w:del w:id="547"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30</w:delText>
        </w:r>
        <w:r w:rsidR="00E95F7C" w:rsidDel="00E95F7C">
          <w:rPr>
            <w:noProof/>
          </w:rPr>
          <w:fldChar w:fldCharType="end"/>
        </w:r>
      </w:del>
      <w:r>
        <w:t xml:space="preserve"> Tambah Assign Task</w:t>
      </w:r>
      <w:bookmarkEnd w:id="543"/>
    </w:p>
    <w:p w:rsidR="001B7A96" w:rsidRDefault="00157E1D" w:rsidP="001B7A96">
      <w:pPr>
        <w:pStyle w:val="BodyText"/>
        <w:keepNext/>
        <w:jc w:val="center"/>
      </w:pPr>
      <w:r>
        <w:rPr>
          <w:noProof/>
        </w:rPr>
        <w:lastRenderedPageBreak/>
        <w:drawing>
          <wp:inline distT="0" distB="0" distL="0" distR="0" wp14:anchorId="45B40C42" wp14:editId="27470A3B">
            <wp:extent cx="3609975" cy="380047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09975" cy="3800475"/>
                    </a:xfrm>
                    <a:prstGeom prst="rect">
                      <a:avLst/>
                    </a:prstGeom>
                  </pic:spPr>
                </pic:pic>
              </a:graphicData>
            </a:graphic>
          </wp:inline>
        </w:drawing>
      </w:r>
    </w:p>
    <w:p w:rsidR="006F6F01" w:rsidRDefault="001B7A96" w:rsidP="001B7A96">
      <w:pPr>
        <w:pStyle w:val="Caption"/>
        <w:jc w:val="center"/>
      </w:pPr>
      <w:bookmarkStart w:id="548" w:name="_Toc440027093"/>
      <w:r>
        <w:t xml:space="preserve">Gambar </w:t>
      </w:r>
      <w:ins w:id="549" w:author="User1" w:date="2016-01-14T13:23:00Z">
        <w:r w:rsidR="0077448C">
          <w:fldChar w:fldCharType="begin"/>
        </w:r>
        <w:r w:rsidR="0077448C">
          <w:instrText xml:space="preserve"> STYLEREF 1 \s </w:instrText>
        </w:r>
      </w:ins>
      <w:r w:rsidR="0077448C">
        <w:fldChar w:fldCharType="separate"/>
      </w:r>
      <w:r w:rsidR="0077448C">
        <w:rPr>
          <w:noProof/>
        </w:rPr>
        <w:t>3</w:t>
      </w:r>
      <w:ins w:id="550"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551" w:author="User1" w:date="2016-01-14T13:23:00Z">
        <w:r w:rsidR="0077448C">
          <w:rPr>
            <w:noProof/>
          </w:rPr>
          <w:t>31</w:t>
        </w:r>
        <w:r w:rsidR="0077448C">
          <w:fldChar w:fldCharType="end"/>
        </w:r>
      </w:ins>
      <w:del w:id="552"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31</w:delText>
        </w:r>
        <w:r w:rsidR="00E95F7C" w:rsidDel="00E95F7C">
          <w:rPr>
            <w:noProof/>
          </w:rPr>
          <w:fldChar w:fldCharType="end"/>
        </w:r>
      </w:del>
      <w:r>
        <w:t xml:space="preserve"> </w:t>
      </w:r>
      <w:r w:rsidRPr="00D556E8">
        <w:t>Edit Assign Task Use</w:t>
      </w:r>
      <w:r>
        <w:t>r</w:t>
      </w:r>
      <w:bookmarkEnd w:id="548"/>
    </w:p>
    <w:p w:rsidR="006F6F01" w:rsidRDefault="006F6F01" w:rsidP="006F6F01"/>
    <w:p w:rsidR="00770074" w:rsidRDefault="00770074" w:rsidP="006F6F01"/>
    <w:p w:rsidR="00770074" w:rsidRDefault="00770074" w:rsidP="006F6F01"/>
    <w:p w:rsidR="00770074" w:rsidRDefault="00770074" w:rsidP="006F6F01"/>
    <w:tbl>
      <w:tblPr>
        <w:tblW w:w="8640" w:type="dxa"/>
        <w:tblInd w:w="710" w:type="dxa"/>
        <w:tblLook w:val="04A0" w:firstRow="1" w:lastRow="0" w:firstColumn="1" w:lastColumn="0" w:noHBand="0" w:noVBand="1"/>
      </w:tblPr>
      <w:tblGrid>
        <w:gridCol w:w="1890"/>
        <w:gridCol w:w="2430"/>
        <w:gridCol w:w="4320"/>
      </w:tblGrid>
      <w:tr w:rsidR="00812CD8" w:rsidRPr="00812CD8" w:rsidTr="00812CD8">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812CD8" w:rsidRPr="00812CD8" w:rsidRDefault="00812CD8" w:rsidP="00812CD8">
            <w:pPr>
              <w:spacing w:before="0" w:after="0"/>
              <w:ind w:left="0"/>
              <w:rPr>
                <w:rFonts w:ascii="Trebuchet MS" w:hAnsi="Trebuchet MS"/>
                <w:color w:val="000000"/>
                <w:sz w:val="20"/>
                <w:szCs w:val="20"/>
              </w:rPr>
            </w:pPr>
            <w:r w:rsidRPr="00812CD8">
              <w:rPr>
                <w:rFonts w:ascii="Trebuchet MS" w:hAnsi="Trebuchet MS"/>
                <w:color w:val="000000"/>
                <w:sz w:val="20"/>
              </w:rPr>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812CD8" w:rsidRPr="00812CD8" w:rsidRDefault="00812CD8" w:rsidP="00812CD8">
            <w:pPr>
              <w:spacing w:before="0" w:after="0"/>
              <w:ind w:left="0"/>
              <w:rPr>
                <w:rFonts w:ascii="Trebuchet MS" w:hAnsi="Trebuchet MS"/>
                <w:color w:val="000000"/>
                <w:sz w:val="20"/>
                <w:szCs w:val="20"/>
              </w:rPr>
            </w:pPr>
            <w:r w:rsidRPr="00812CD8">
              <w:rPr>
                <w:rFonts w:ascii="Trebuchet MS" w:hAnsi="Trebuchet MS"/>
                <w:color w:val="000000"/>
                <w:sz w:val="20"/>
                <w:szCs w:val="20"/>
                <w:lang w:val="de-DE"/>
              </w:rPr>
              <w:t>Request for Quotation Jasa</w:t>
            </w:r>
          </w:p>
        </w:tc>
      </w:tr>
      <w:tr w:rsidR="00812CD8" w:rsidRPr="00812CD8" w:rsidTr="00812CD8">
        <w:trPr>
          <w:trHeight w:val="315"/>
        </w:trPr>
        <w:tc>
          <w:tcPr>
            <w:tcW w:w="1890" w:type="dxa"/>
            <w:tcBorders>
              <w:top w:val="nil"/>
              <w:left w:val="single" w:sz="8" w:space="0" w:color="auto"/>
              <w:bottom w:val="single" w:sz="8" w:space="0" w:color="auto"/>
              <w:right w:val="single" w:sz="8" w:space="0" w:color="auto"/>
            </w:tcBorders>
            <w:shd w:val="clear" w:color="000000" w:fill="F2F2F2"/>
            <w:hideMark/>
          </w:tcPr>
          <w:p w:rsidR="00812CD8" w:rsidRPr="00812CD8" w:rsidRDefault="00812CD8" w:rsidP="00812CD8">
            <w:pPr>
              <w:spacing w:before="0" w:after="0"/>
              <w:ind w:left="0"/>
              <w:rPr>
                <w:rFonts w:ascii="Trebuchet MS" w:hAnsi="Trebuchet MS"/>
                <w:color w:val="000000"/>
                <w:sz w:val="20"/>
                <w:szCs w:val="20"/>
              </w:rPr>
            </w:pPr>
            <w:r w:rsidRPr="00812CD8">
              <w:rPr>
                <w:rFonts w:ascii="Trebuchet MS" w:hAnsi="Trebuchet MS"/>
                <w:color w:val="000000"/>
                <w:sz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812CD8" w:rsidRPr="00812CD8" w:rsidRDefault="00812CD8" w:rsidP="00812CD8">
            <w:pPr>
              <w:spacing w:before="0" w:after="0"/>
              <w:ind w:left="0"/>
              <w:rPr>
                <w:rFonts w:ascii="Trebuchet MS" w:hAnsi="Trebuchet MS"/>
                <w:color w:val="000000"/>
                <w:sz w:val="20"/>
                <w:szCs w:val="20"/>
              </w:rPr>
            </w:pPr>
            <w:r w:rsidRPr="00812CD8">
              <w:rPr>
                <w:rFonts w:ascii="Trebuchet MS" w:hAnsi="Trebuchet MS"/>
                <w:color w:val="000000"/>
                <w:sz w:val="20"/>
                <w:szCs w:val="20"/>
                <w:lang w:val="de-DE"/>
              </w:rPr>
              <w:t>User telah login dan berada di menu RFQ Jasa</w:t>
            </w:r>
          </w:p>
        </w:tc>
      </w:tr>
      <w:tr w:rsidR="00812CD8" w:rsidRPr="00812CD8" w:rsidTr="00812CD8">
        <w:trPr>
          <w:trHeight w:val="615"/>
        </w:trPr>
        <w:tc>
          <w:tcPr>
            <w:tcW w:w="1890" w:type="dxa"/>
            <w:tcBorders>
              <w:top w:val="nil"/>
              <w:left w:val="single" w:sz="8" w:space="0" w:color="auto"/>
              <w:bottom w:val="single" w:sz="8" w:space="0" w:color="auto"/>
              <w:right w:val="single" w:sz="8" w:space="0" w:color="auto"/>
            </w:tcBorders>
            <w:shd w:val="clear" w:color="000000" w:fill="F2F2F2"/>
            <w:hideMark/>
          </w:tcPr>
          <w:p w:rsidR="00812CD8" w:rsidRPr="00812CD8" w:rsidRDefault="00812CD8" w:rsidP="00812CD8">
            <w:pPr>
              <w:spacing w:before="0" w:after="0"/>
              <w:ind w:left="0"/>
              <w:rPr>
                <w:rFonts w:ascii="Trebuchet MS" w:hAnsi="Trebuchet MS"/>
                <w:color w:val="000000"/>
                <w:sz w:val="20"/>
                <w:szCs w:val="20"/>
              </w:rPr>
            </w:pPr>
            <w:r w:rsidRPr="00812CD8">
              <w:rPr>
                <w:rFonts w:ascii="Trebuchet MS" w:hAnsi="Trebuchet MS"/>
                <w:color w:val="000000"/>
                <w:sz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812CD8" w:rsidRPr="00812CD8" w:rsidRDefault="00812CD8" w:rsidP="00812CD8">
            <w:pPr>
              <w:spacing w:before="0" w:after="0"/>
              <w:ind w:left="0"/>
              <w:rPr>
                <w:rFonts w:ascii="Trebuchet MS" w:hAnsi="Trebuchet MS"/>
                <w:color w:val="000000"/>
                <w:sz w:val="20"/>
                <w:szCs w:val="20"/>
              </w:rPr>
            </w:pPr>
            <w:r w:rsidRPr="00812CD8">
              <w:rPr>
                <w:rFonts w:ascii="Trebuchet MS" w:hAnsi="Trebuchet MS"/>
                <w:color w:val="000000"/>
                <w:sz w:val="20"/>
                <w:szCs w:val="20"/>
                <w:lang w:val="de-DE"/>
              </w:rPr>
              <w:t>Aplikasi akan menampilkan perubahan Daftar RFQ setelah berhasil melakukan penyimpanan</w:t>
            </w:r>
          </w:p>
        </w:tc>
      </w:tr>
      <w:tr w:rsidR="00812CD8" w:rsidRPr="00812CD8" w:rsidTr="00812CD8">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hideMark/>
          </w:tcPr>
          <w:p w:rsidR="00812CD8" w:rsidRPr="00812CD8" w:rsidRDefault="00812CD8" w:rsidP="00812CD8">
            <w:pPr>
              <w:spacing w:before="0" w:after="0"/>
              <w:ind w:left="0"/>
              <w:jc w:val="center"/>
              <w:rPr>
                <w:rFonts w:ascii="Trebuchet MS" w:hAnsi="Trebuchet MS"/>
                <w:color w:val="000000"/>
                <w:sz w:val="20"/>
                <w:szCs w:val="20"/>
              </w:rPr>
            </w:pPr>
            <w:r w:rsidRPr="00812CD8">
              <w:rPr>
                <w:rFonts w:ascii="Trebuchet MS" w:hAnsi="Trebuchet MS"/>
                <w:color w:val="000000"/>
                <w:sz w:val="20"/>
              </w:rPr>
              <w:t>Aksi User</w:t>
            </w:r>
          </w:p>
        </w:tc>
        <w:tc>
          <w:tcPr>
            <w:tcW w:w="4320" w:type="dxa"/>
            <w:tcBorders>
              <w:top w:val="nil"/>
              <w:left w:val="nil"/>
              <w:bottom w:val="single" w:sz="8" w:space="0" w:color="auto"/>
              <w:right w:val="single" w:sz="8" w:space="0" w:color="auto"/>
            </w:tcBorders>
            <w:shd w:val="clear" w:color="000000" w:fill="F2F2F2"/>
            <w:hideMark/>
          </w:tcPr>
          <w:p w:rsidR="00812CD8" w:rsidRPr="00812CD8" w:rsidRDefault="00812CD8" w:rsidP="00812CD8">
            <w:pPr>
              <w:spacing w:before="0" w:after="0"/>
              <w:ind w:left="0"/>
              <w:rPr>
                <w:rFonts w:ascii="Trebuchet MS" w:hAnsi="Trebuchet MS"/>
                <w:color w:val="000000"/>
                <w:sz w:val="20"/>
                <w:szCs w:val="20"/>
              </w:rPr>
            </w:pPr>
            <w:r w:rsidRPr="00812CD8">
              <w:rPr>
                <w:rFonts w:ascii="Trebuchet MS" w:hAnsi="Trebuchet MS"/>
                <w:color w:val="000000"/>
                <w:sz w:val="20"/>
              </w:rPr>
              <w:t>Reaksi Sistem</w:t>
            </w:r>
          </w:p>
        </w:tc>
      </w:tr>
      <w:tr w:rsidR="00812CD8" w:rsidRPr="00812CD8" w:rsidTr="00812CD8">
        <w:trPr>
          <w:trHeight w:val="502"/>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812CD8" w:rsidRPr="00812CD8" w:rsidRDefault="00812CD8" w:rsidP="00812CD8">
            <w:pPr>
              <w:spacing w:before="0" w:after="0"/>
              <w:ind w:left="0"/>
              <w:jc w:val="left"/>
              <w:rPr>
                <w:rFonts w:ascii="Trebuchet MS" w:hAnsi="Trebuchet MS"/>
                <w:color w:val="000000"/>
                <w:sz w:val="20"/>
                <w:szCs w:val="20"/>
              </w:rPr>
            </w:pPr>
            <w:r w:rsidRPr="00812CD8">
              <w:rPr>
                <w:rFonts w:ascii="Trebuchet MS" w:hAnsi="Trebuchet MS"/>
                <w:color w:val="000000"/>
                <w:sz w:val="20"/>
                <w:szCs w:val="20"/>
              </w:rPr>
              <w:t>Input tanggal RFQ</w:t>
            </w:r>
          </w:p>
        </w:tc>
        <w:tc>
          <w:tcPr>
            <w:tcW w:w="4320" w:type="dxa"/>
            <w:tcBorders>
              <w:top w:val="nil"/>
              <w:left w:val="nil"/>
              <w:bottom w:val="single" w:sz="8" w:space="0" w:color="auto"/>
              <w:right w:val="single" w:sz="8" w:space="0" w:color="auto"/>
            </w:tcBorders>
            <w:shd w:val="clear" w:color="auto" w:fill="auto"/>
            <w:hideMark/>
          </w:tcPr>
          <w:p w:rsidR="00812CD8" w:rsidRPr="00812CD8" w:rsidRDefault="00812CD8" w:rsidP="00812CD8">
            <w:pPr>
              <w:spacing w:before="0" w:after="0"/>
              <w:ind w:left="0"/>
              <w:rPr>
                <w:rFonts w:ascii="Trebuchet MS" w:hAnsi="Trebuchet MS"/>
                <w:color w:val="000000"/>
                <w:sz w:val="20"/>
                <w:szCs w:val="20"/>
              </w:rPr>
            </w:pPr>
            <w:r w:rsidRPr="00812CD8">
              <w:rPr>
                <w:rFonts w:ascii="Trebuchet MS" w:hAnsi="Trebuchet MS"/>
                <w:color w:val="000000"/>
                <w:sz w:val="20"/>
                <w:szCs w:val="20"/>
              </w:rPr>
              <w:t>Muncul popup tanggal untuk memilih tanggal RFQ</w:t>
            </w:r>
          </w:p>
        </w:tc>
      </w:tr>
      <w:tr w:rsidR="00812CD8" w:rsidRPr="00812CD8" w:rsidTr="00812CD8">
        <w:trPr>
          <w:trHeight w:val="439"/>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812CD8" w:rsidRPr="00812CD8" w:rsidRDefault="00812CD8" w:rsidP="00812CD8">
            <w:pPr>
              <w:spacing w:before="0" w:after="0"/>
              <w:ind w:left="0"/>
              <w:jc w:val="left"/>
              <w:rPr>
                <w:rFonts w:ascii="Trebuchet MS" w:hAnsi="Trebuchet MS"/>
                <w:color w:val="000000"/>
                <w:sz w:val="20"/>
                <w:szCs w:val="20"/>
              </w:rPr>
            </w:pPr>
            <w:r w:rsidRPr="00812CD8">
              <w:rPr>
                <w:rFonts w:ascii="Trebuchet MS" w:hAnsi="Trebuchet MS"/>
                <w:color w:val="000000"/>
                <w:sz w:val="20"/>
                <w:szCs w:val="20"/>
              </w:rPr>
              <w:t>Klik tombol lookup working Unit Head</w:t>
            </w:r>
          </w:p>
        </w:tc>
        <w:tc>
          <w:tcPr>
            <w:tcW w:w="4320" w:type="dxa"/>
            <w:tcBorders>
              <w:top w:val="nil"/>
              <w:left w:val="nil"/>
              <w:bottom w:val="single" w:sz="8" w:space="0" w:color="auto"/>
              <w:right w:val="single" w:sz="8" w:space="0" w:color="auto"/>
            </w:tcBorders>
            <w:shd w:val="clear" w:color="auto" w:fill="auto"/>
            <w:hideMark/>
          </w:tcPr>
          <w:p w:rsidR="00812CD8" w:rsidRPr="00812CD8" w:rsidRDefault="00812CD8" w:rsidP="00812CD8">
            <w:pPr>
              <w:spacing w:before="0" w:after="0"/>
              <w:ind w:left="0"/>
              <w:rPr>
                <w:rFonts w:ascii="Trebuchet MS" w:hAnsi="Trebuchet MS"/>
                <w:color w:val="000000"/>
                <w:sz w:val="20"/>
                <w:szCs w:val="20"/>
              </w:rPr>
            </w:pPr>
            <w:r w:rsidRPr="00812CD8">
              <w:rPr>
                <w:rFonts w:ascii="Trebuchet MS" w:hAnsi="Trebuchet MS"/>
                <w:color w:val="000000"/>
                <w:sz w:val="20"/>
                <w:szCs w:val="20"/>
              </w:rPr>
              <w:t>Muncul popup lookup user untuk memilih user Working Unit Head</w:t>
            </w:r>
          </w:p>
        </w:tc>
      </w:tr>
      <w:tr w:rsidR="00812CD8" w:rsidRPr="00812CD8" w:rsidTr="00812CD8">
        <w:trPr>
          <w:trHeight w:val="763"/>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812CD8" w:rsidRPr="00812CD8" w:rsidRDefault="00812CD8" w:rsidP="00812CD8">
            <w:pPr>
              <w:spacing w:before="0" w:after="0"/>
              <w:ind w:left="0"/>
              <w:jc w:val="left"/>
              <w:rPr>
                <w:rFonts w:ascii="Trebuchet MS" w:hAnsi="Trebuchet MS"/>
                <w:color w:val="000000"/>
                <w:sz w:val="20"/>
                <w:szCs w:val="20"/>
              </w:rPr>
            </w:pPr>
            <w:r w:rsidRPr="00812CD8">
              <w:rPr>
                <w:rFonts w:ascii="Trebuchet MS" w:hAnsi="Trebuchet MS"/>
                <w:color w:val="000000"/>
                <w:sz w:val="20"/>
              </w:rPr>
              <w:t>Klik tombol Edit Jasa dalam grid</w:t>
            </w:r>
          </w:p>
        </w:tc>
        <w:tc>
          <w:tcPr>
            <w:tcW w:w="4320" w:type="dxa"/>
            <w:tcBorders>
              <w:top w:val="nil"/>
              <w:left w:val="nil"/>
              <w:bottom w:val="single" w:sz="8" w:space="0" w:color="auto"/>
              <w:right w:val="single" w:sz="8" w:space="0" w:color="auto"/>
            </w:tcBorders>
            <w:shd w:val="clear" w:color="auto" w:fill="auto"/>
            <w:hideMark/>
          </w:tcPr>
          <w:p w:rsidR="00812CD8" w:rsidRPr="00812CD8" w:rsidRDefault="00812CD8" w:rsidP="00812CD8">
            <w:pPr>
              <w:spacing w:before="0" w:after="0"/>
              <w:ind w:left="0"/>
              <w:rPr>
                <w:rFonts w:ascii="Trebuchet MS" w:hAnsi="Trebuchet MS"/>
                <w:color w:val="000000"/>
                <w:sz w:val="20"/>
                <w:szCs w:val="20"/>
              </w:rPr>
            </w:pPr>
            <w:r w:rsidRPr="00812CD8">
              <w:rPr>
                <w:rFonts w:ascii="Trebuchet MS" w:hAnsi="Trebuchet MS"/>
                <w:color w:val="000000"/>
                <w:sz w:val="20"/>
              </w:rPr>
              <w:t>Muncul windows Request For Quotaion Jasa Detail(gambar 3-25) untuk mengubah detail jasa yang dipilih</w:t>
            </w:r>
          </w:p>
        </w:tc>
      </w:tr>
      <w:tr w:rsidR="00812CD8" w:rsidRPr="00812CD8" w:rsidTr="00812CD8">
        <w:trPr>
          <w:trHeight w:val="915"/>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812CD8" w:rsidRPr="00812CD8" w:rsidRDefault="00812CD8" w:rsidP="00812CD8">
            <w:pPr>
              <w:spacing w:before="0" w:after="0"/>
              <w:ind w:left="0"/>
              <w:jc w:val="left"/>
              <w:rPr>
                <w:rFonts w:ascii="Trebuchet MS" w:hAnsi="Trebuchet MS"/>
                <w:color w:val="000000"/>
                <w:sz w:val="20"/>
                <w:szCs w:val="20"/>
              </w:rPr>
            </w:pPr>
            <w:r w:rsidRPr="00812CD8">
              <w:rPr>
                <w:rFonts w:ascii="Trebuchet MS" w:hAnsi="Trebuchet MS"/>
                <w:color w:val="000000"/>
                <w:sz w:val="20"/>
              </w:rPr>
              <w:t>Klik tombol Hapus Jasa dalam grid</w:t>
            </w:r>
          </w:p>
        </w:tc>
        <w:tc>
          <w:tcPr>
            <w:tcW w:w="4320" w:type="dxa"/>
            <w:tcBorders>
              <w:top w:val="nil"/>
              <w:left w:val="nil"/>
              <w:bottom w:val="single" w:sz="8" w:space="0" w:color="auto"/>
              <w:right w:val="single" w:sz="8" w:space="0" w:color="auto"/>
            </w:tcBorders>
            <w:shd w:val="clear" w:color="auto" w:fill="auto"/>
            <w:hideMark/>
          </w:tcPr>
          <w:p w:rsidR="00812CD8" w:rsidRPr="00812CD8" w:rsidRDefault="00812CD8" w:rsidP="00812CD8">
            <w:pPr>
              <w:spacing w:before="0" w:after="0"/>
              <w:ind w:left="0"/>
              <w:rPr>
                <w:rFonts w:ascii="Trebuchet MS" w:hAnsi="Trebuchet MS"/>
                <w:color w:val="000000"/>
                <w:sz w:val="20"/>
                <w:szCs w:val="20"/>
              </w:rPr>
            </w:pPr>
            <w:r w:rsidRPr="00812CD8">
              <w:rPr>
                <w:rFonts w:ascii="Trebuchet MS" w:hAnsi="Trebuchet MS"/>
                <w:color w:val="000000"/>
                <w:sz w:val="20"/>
              </w:rPr>
              <w:t>Akan menampilkan box confirm (Y/N) untuk menghapus record yang ada di tabel</w:t>
            </w:r>
          </w:p>
        </w:tc>
      </w:tr>
      <w:tr w:rsidR="00812CD8" w:rsidRPr="00812CD8" w:rsidTr="00812CD8">
        <w:trPr>
          <w:trHeight w:val="772"/>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812CD8" w:rsidRPr="00812CD8" w:rsidRDefault="00812CD8" w:rsidP="00812CD8">
            <w:pPr>
              <w:spacing w:before="0" w:after="0"/>
              <w:ind w:left="0"/>
              <w:jc w:val="left"/>
              <w:rPr>
                <w:rFonts w:ascii="Trebuchet MS" w:hAnsi="Trebuchet MS"/>
                <w:color w:val="000000"/>
                <w:sz w:val="20"/>
                <w:szCs w:val="20"/>
              </w:rPr>
            </w:pPr>
            <w:r w:rsidRPr="00812CD8">
              <w:rPr>
                <w:rFonts w:ascii="Trebuchet MS" w:hAnsi="Trebuchet MS"/>
                <w:color w:val="000000"/>
                <w:sz w:val="20"/>
              </w:rPr>
              <w:t>Klik tombol Tambah Jasa</w:t>
            </w:r>
          </w:p>
        </w:tc>
        <w:tc>
          <w:tcPr>
            <w:tcW w:w="4320" w:type="dxa"/>
            <w:tcBorders>
              <w:top w:val="nil"/>
              <w:left w:val="nil"/>
              <w:bottom w:val="single" w:sz="8" w:space="0" w:color="auto"/>
              <w:right w:val="single" w:sz="8" w:space="0" w:color="auto"/>
            </w:tcBorders>
            <w:shd w:val="clear" w:color="auto" w:fill="auto"/>
            <w:hideMark/>
          </w:tcPr>
          <w:p w:rsidR="00812CD8" w:rsidRPr="00812CD8" w:rsidRDefault="00812CD8" w:rsidP="00812CD8">
            <w:pPr>
              <w:spacing w:before="0" w:after="0"/>
              <w:ind w:left="0"/>
              <w:rPr>
                <w:rFonts w:ascii="Trebuchet MS" w:hAnsi="Trebuchet MS"/>
                <w:color w:val="000000"/>
                <w:sz w:val="20"/>
                <w:szCs w:val="20"/>
              </w:rPr>
            </w:pPr>
            <w:r w:rsidRPr="00812CD8">
              <w:rPr>
                <w:rFonts w:ascii="Trebuchet MS" w:hAnsi="Trebuchet MS"/>
                <w:color w:val="000000"/>
                <w:sz w:val="20"/>
                <w:szCs w:val="20"/>
              </w:rPr>
              <w:t>Muncul windows Request For Quotaion Jasa Detail(gambar 3-25) untuk menambahkan produk baru</w:t>
            </w:r>
          </w:p>
        </w:tc>
      </w:tr>
      <w:tr w:rsidR="00812CD8" w:rsidRPr="00812CD8" w:rsidTr="00812CD8">
        <w:trPr>
          <w:trHeight w:val="52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812CD8" w:rsidRPr="00812CD8" w:rsidRDefault="00812CD8" w:rsidP="00812CD8">
            <w:pPr>
              <w:spacing w:before="0" w:after="0"/>
              <w:ind w:left="0"/>
              <w:jc w:val="left"/>
              <w:rPr>
                <w:rFonts w:ascii="Trebuchet MS" w:hAnsi="Trebuchet MS"/>
                <w:color w:val="000000"/>
                <w:sz w:val="20"/>
                <w:szCs w:val="20"/>
              </w:rPr>
            </w:pPr>
            <w:r w:rsidRPr="00812CD8">
              <w:rPr>
                <w:rFonts w:ascii="Trebuchet MS" w:hAnsi="Trebuchet MS"/>
                <w:color w:val="000000"/>
                <w:sz w:val="20"/>
                <w:szCs w:val="20"/>
              </w:rPr>
              <w:t>Klik tombol Simpan Draft</w:t>
            </w:r>
          </w:p>
        </w:tc>
        <w:tc>
          <w:tcPr>
            <w:tcW w:w="4320" w:type="dxa"/>
            <w:tcBorders>
              <w:top w:val="nil"/>
              <w:left w:val="nil"/>
              <w:bottom w:val="single" w:sz="8" w:space="0" w:color="auto"/>
              <w:right w:val="single" w:sz="8" w:space="0" w:color="auto"/>
            </w:tcBorders>
            <w:shd w:val="clear" w:color="auto" w:fill="auto"/>
            <w:hideMark/>
          </w:tcPr>
          <w:p w:rsidR="00812CD8" w:rsidRPr="00812CD8" w:rsidRDefault="00812CD8" w:rsidP="00812CD8">
            <w:pPr>
              <w:spacing w:before="0" w:after="0"/>
              <w:ind w:left="0"/>
              <w:rPr>
                <w:rFonts w:ascii="Trebuchet MS" w:hAnsi="Trebuchet MS"/>
                <w:color w:val="000000"/>
                <w:sz w:val="20"/>
                <w:szCs w:val="20"/>
              </w:rPr>
            </w:pPr>
            <w:r w:rsidRPr="00812CD8">
              <w:rPr>
                <w:rFonts w:ascii="Trebuchet MS" w:hAnsi="Trebuchet MS"/>
                <w:color w:val="000000"/>
                <w:sz w:val="20"/>
                <w:szCs w:val="20"/>
              </w:rPr>
              <w:t xml:space="preserve">Akan muncul pesan bila data berhasil/gagal disimpan sebagai draft. </w:t>
            </w:r>
          </w:p>
        </w:tc>
      </w:tr>
      <w:tr w:rsidR="00812CD8" w:rsidRPr="00812CD8" w:rsidTr="00812CD8">
        <w:trPr>
          <w:trHeight w:val="106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812CD8" w:rsidRPr="00812CD8" w:rsidRDefault="00812CD8" w:rsidP="00812CD8">
            <w:pPr>
              <w:spacing w:before="0" w:after="0"/>
              <w:ind w:left="0"/>
              <w:jc w:val="left"/>
              <w:rPr>
                <w:rFonts w:ascii="Trebuchet MS" w:hAnsi="Trebuchet MS"/>
                <w:color w:val="000000"/>
                <w:sz w:val="20"/>
                <w:szCs w:val="20"/>
              </w:rPr>
            </w:pPr>
            <w:r w:rsidRPr="00812CD8">
              <w:rPr>
                <w:rFonts w:ascii="Trebuchet MS" w:hAnsi="Trebuchet MS"/>
                <w:color w:val="000000"/>
                <w:sz w:val="20"/>
                <w:szCs w:val="20"/>
              </w:rPr>
              <w:lastRenderedPageBreak/>
              <w:t>Klik tombol Simpan</w:t>
            </w:r>
          </w:p>
        </w:tc>
        <w:tc>
          <w:tcPr>
            <w:tcW w:w="4320" w:type="dxa"/>
            <w:tcBorders>
              <w:top w:val="nil"/>
              <w:left w:val="nil"/>
              <w:bottom w:val="single" w:sz="8" w:space="0" w:color="auto"/>
              <w:right w:val="single" w:sz="8" w:space="0" w:color="auto"/>
            </w:tcBorders>
            <w:shd w:val="clear" w:color="auto" w:fill="auto"/>
            <w:hideMark/>
          </w:tcPr>
          <w:p w:rsidR="00812CD8" w:rsidRPr="00812CD8" w:rsidRDefault="00812CD8" w:rsidP="00812CD8">
            <w:pPr>
              <w:spacing w:before="0" w:after="0"/>
              <w:ind w:left="0"/>
              <w:rPr>
                <w:rFonts w:ascii="Trebuchet MS" w:hAnsi="Trebuchet MS"/>
                <w:color w:val="000000"/>
                <w:sz w:val="20"/>
                <w:szCs w:val="20"/>
              </w:rPr>
            </w:pPr>
            <w:r w:rsidRPr="00812CD8">
              <w:rPr>
                <w:rFonts w:ascii="Trebuchet MS" w:hAnsi="Trebuchet MS"/>
                <w:color w:val="000000"/>
                <w:sz w:val="20"/>
                <w:szCs w:val="20"/>
              </w:rPr>
              <w:t>Akan menampilkan box confirm (Y/N) untuk menyimpan data. Bila data berhasil disimpan, windows tertutup secara otomatis dan beralih ke halaman menu Daftar RFQ</w:t>
            </w:r>
          </w:p>
        </w:tc>
      </w:tr>
      <w:tr w:rsidR="00812CD8" w:rsidRPr="00812CD8" w:rsidTr="00812CD8">
        <w:trPr>
          <w:trHeight w:val="1339"/>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noWrap/>
            <w:hideMark/>
          </w:tcPr>
          <w:p w:rsidR="00812CD8" w:rsidRPr="00812CD8" w:rsidRDefault="00812CD8" w:rsidP="00812CD8">
            <w:pPr>
              <w:spacing w:before="0" w:after="0"/>
              <w:ind w:left="0"/>
              <w:jc w:val="left"/>
              <w:rPr>
                <w:rFonts w:ascii="Calibri" w:hAnsi="Calibri"/>
                <w:color w:val="000000"/>
                <w:sz w:val="22"/>
                <w:szCs w:val="22"/>
              </w:rPr>
            </w:pPr>
            <w:r w:rsidRPr="00812CD8">
              <w:rPr>
                <w:rFonts w:ascii="Calibri" w:hAnsi="Calibri"/>
                <w:color w:val="000000"/>
                <w:sz w:val="22"/>
                <w:szCs w:val="22"/>
              </w:rPr>
              <w:t>Klik tombol Batal</w:t>
            </w:r>
          </w:p>
        </w:tc>
        <w:tc>
          <w:tcPr>
            <w:tcW w:w="4320" w:type="dxa"/>
            <w:tcBorders>
              <w:top w:val="nil"/>
              <w:left w:val="nil"/>
              <w:bottom w:val="single" w:sz="8" w:space="0" w:color="auto"/>
              <w:right w:val="single" w:sz="8" w:space="0" w:color="auto"/>
            </w:tcBorders>
            <w:shd w:val="clear" w:color="auto" w:fill="auto"/>
            <w:hideMark/>
          </w:tcPr>
          <w:p w:rsidR="00812CD8" w:rsidRPr="00812CD8" w:rsidRDefault="00812CD8" w:rsidP="00812CD8">
            <w:pPr>
              <w:spacing w:before="0" w:after="0"/>
              <w:ind w:left="0"/>
              <w:rPr>
                <w:rFonts w:ascii="Calibri" w:hAnsi="Calibri"/>
                <w:color w:val="000000"/>
                <w:sz w:val="22"/>
                <w:szCs w:val="22"/>
              </w:rPr>
            </w:pPr>
            <w:r w:rsidRPr="00812CD8">
              <w:rPr>
                <w:rFonts w:ascii="Calibri" w:hAnsi="Calibri"/>
                <w:color w:val="000000"/>
                <w:sz w:val="22"/>
                <w:szCs w:val="22"/>
              </w:rPr>
              <w:t>Akan menampilkan box confirm (Y/N) untuk membatalkan penyimpanan data. Bila data berhasil dibatalkan, windows tertutup secara otomatis dan beralih ke halaman menu Daftar RFQ</w:t>
            </w:r>
          </w:p>
        </w:tc>
      </w:tr>
    </w:tbl>
    <w:p w:rsidR="006F6F01" w:rsidRDefault="006F6F01" w:rsidP="006F6F01"/>
    <w:tbl>
      <w:tblPr>
        <w:tblW w:w="8640" w:type="dxa"/>
        <w:tblInd w:w="710" w:type="dxa"/>
        <w:tblLook w:val="04A0" w:firstRow="1" w:lastRow="0" w:firstColumn="1" w:lastColumn="0" w:noHBand="0" w:noVBand="1"/>
      </w:tblPr>
      <w:tblGrid>
        <w:gridCol w:w="1890"/>
        <w:gridCol w:w="2430"/>
        <w:gridCol w:w="4320"/>
      </w:tblGrid>
      <w:tr w:rsidR="00812CD8" w:rsidRPr="00812CD8" w:rsidTr="00812CD8">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812CD8" w:rsidRPr="00812CD8" w:rsidRDefault="00812CD8" w:rsidP="00812CD8">
            <w:pPr>
              <w:spacing w:before="0" w:after="0"/>
              <w:ind w:left="0"/>
              <w:rPr>
                <w:rFonts w:ascii="Trebuchet MS" w:hAnsi="Trebuchet MS"/>
                <w:color w:val="000000"/>
                <w:sz w:val="20"/>
                <w:szCs w:val="20"/>
              </w:rPr>
            </w:pPr>
            <w:r w:rsidRPr="00812CD8">
              <w:rPr>
                <w:rFonts w:ascii="Trebuchet MS" w:hAnsi="Trebuchet MS"/>
                <w:color w:val="000000"/>
                <w:sz w:val="20"/>
              </w:rPr>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812CD8" w:rsidRPr="00812CD8" w:rsidRDefault="00812CD8" w:rsidP="00812CD8">
            <w:pPr>
              <w:spacing w:before="0" w:after="0"/>
              <w:ind w:left="0"/>
              <w:rPr>
                <w:rFonts w:ascii="Trebuchet MS" w:hAnsi="Trebuchet MS"/>
                <w:color w:val="000000"/>
                <w:sz w:val="20"/>
                <w:szCs w:val="20"/>
              </w:rPr>
            </w:pPr>
            <w:r w:rsidRPr="00812CD8">
              <w:rPr>
                <w:rFonts w:ascii="Trebuchet MS" w:hAnsi="Trebuchet MS"/>
                <w:color w:val="000000"/>
                <w:sz w:val="20"/>
                <w:szCs w:val="20"/>
                <w:lang w:val="de-DE"/>
              </w:rPr>
              <w:t>Request for Quotation Jasa Detail</w:t>
            </w:r>
          </w:p>
        </w:tc>
      </w:tr>
      <w:tr w:rsidR="00812CD8" w:rsidRPr="00812CD8" w:rsidTr="00812CD8">
        <w:trPr>
          <w:trHeight w:val="754"/>
        </w:trPr>
        <w:tc>
          <w:tcPr>
            <w:tcW w:w="1890" w:type="dxa"/>
            <w:tcBorders>
              <w:top w:val="nil"/>
              <w:left w:val="single" w:sz="8" w:space="0" w:color="auto"/>
              <w:bottom w:val="single" w:sz="8" w:space="0" w:color="auto"/>
              <w:right w:val="single" w:sz="8" w:space="0" w:color="auto"/>
            </w:tcBorders>
            <w:shd w:val="clear" w:color="000000" w:fill="F2F2F2"/>
            <w:hideMark/>
          </w:tcPr>
          <w:p w:rsidR="00812CD8" w:rsidRPr="00812CD8" w:rsidRDefault="00812CD8" w:rsidP="00812CD8">
            <w:pPr>
              <w:spacing w:before="0" w:after="0"/>
              <w:ind w:left="0"/>
              <w:rPr>
                <w:rFonts w:ascii="Trebuchet MS" w:hAnsi="Trebuchet MS"/>
                <w:color w:val="000000"/>
                <w:sz w:val="20"/>
                <w:szCs w:val="20"/>
              </w:rPr>
            </w:pPr>
            <w:r w:rsidRPr="00812CD8">
              <w:rPr>
                <w:rFonts w:ascii="Trebuchet MS" w:hAnsi="Trebuchet MS"/>
                <w:color w:val="000000"/>
                <w:sz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812CD8" w:rsidRPr="00812CD8" w:rsidRDefault="00812CD8" w:rsidP="00812CD8">
            <w:pPr>
              <w:spacing w:before="0" w:after="0"/>
              <w:ind w:left="0"/>
              <w:rPr>
                <w:rFonts w:ascii="Trebuchet MS" w:hAnsi="Trebuchet MS"/>
                <w:color w:val="000000"/>
                <w:sz w:val="20"/>
                <w:szCs w:val="20"/>
              </w:rPr>
            </w:pPr>
            <w:r w:rsidRPr="00812CD8">
              <w:rPr>
                <w:rFonts w:ascii="Trebuchet MS" w:hAnsi="Trebuchet MS"/>
                <w:color w:val="000000"/>
                <w:sz w:val="20"/>
                <w:szCs w:val="20"/>
                <w:lang w:val="de-DE"/>
              </w:rPr>
              <w:t>User berada pada menu Request For Quotaion Jasa lalu klik tombol Tambah/Edit Jasa untuk memunculkan popup window Request For Quotation Jasa Detail</w:t>
            </w:r>
          </w:p>
        </w:tc>
      </w:tr>
      <w:tr w:rsidR="00812CD8" w:rsidRPr="00812CD8" w:rsidTr="00812CD8">
        <w:trPr>
          <w:trHeight w:val="520"/>
        </w:trPr>
        <w:tc>
          <w:tcPr>
            <w:tcW w:w="1890" w:type="dxa"/>
            <w:tcBorders>
              <w:top w:val="nil"/>
              <w:left w:val="single" w:sz="8" w:space="0" w:color="auto"/>
              <w:bottom w:val="single" w:sz="8" w:space="0" w:color="auto"/>
              <w:right w:val="single" w:sz="8" w:space="0" w:color="auto"/>
            </w:tcBorders>
            <w:shd w:val="clear" w:color="000000" w:fill="F2F2F2"/>
            <w:hideMark/>
          </w:tcPr>
          <w:p w:rsidR="00812CD8" w:rsidRPr="00812CD8" w:rsidRDefault="00812CD8" w:rsidP="00812CD8">
            <w:pPr>
              <w:spacing w:before="0" w:after="0"/>
              <w:ind w:left="0"/>
              <w:rPr>
                <w:rFonts w:ascii="Trebuchet MS" w:hAnsi="Trebuchet MS"/>
                <w:color w:val="000000"/>
                <w:sz w:val="20"/>
                <w:szCs w:val="20"/>
              </w:rPr>
            </w:pPr>
            <w:r w:rsidRPr="00812CD8">
              <w:rPr>
                <w:rFonts w:ascii="Trebuchet MS" w:hAnsi="Trebuchet MS"/>
                <w:color w:val="000000"/>
                <w:sz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812CD8" w:rsidRPr="00812CD8" w:rsidRDefault="00812CD8" w:rsidP="00812CD8">
            <w:pPr>
              <w:spacing w:before="0" w:after="0"/>
              <w:ind w:left="0"/>
              <w:rPr>
                <w:rFonts w:ascii="Trebuchet MS" w:hAnsi="Trebuchet MS"/>
                <w:color w:val="000000"/>
                <w:sz w:val="20"/>
                <w:szCs w:val="20"/>
              </w:rPr>
            </w:pPr>
            <w:r w:rsidRPr="00812CD8">
              <w:rPr>
                <w:rFonts w:ascii="Trebuchet MS" w:hAnsi="Trebuchet MS"/>
                <w:color w:val="000000"/>
                <w:sz w:val="20"/>
                <w:szCs w:val="20"/>
                <w:lang w:val="de-DE"/>
              </w:rPr>
              <w:t>Aplikasi akan kembali pada form sebelumnya setelah data yang diinput/diubah berhasil disimpan oleh system</w:t>
            </w:r>
          </w:p>
        </w:tc>
      </w:tr>
      <w:tr w:rsidR="00812CD8" w:rsidRPr="00812CD8" w:rsidTr="00812CD8">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hideMark/>
          </w:tcPr>
          <w:p w:rsidR="00812CD8" w:rsidRPr="00812CD8" w:rsidRDefault="00812CD8" w:rsidP="00812CD8">
            <w:pPr>
              <w:spacing w:before="0" w:after="0"/>
              <w:ind w:left="0"/>
              <w:jc w:val="center"/>
              <w:rPr>
                <w:rFonts w:ascii="Trebuchet MS" w:hAnsi="Trebuchet MS"/>
                <w:color w:val="000000"/>
                <w:sz w:val="20"/>
                <w:szCs w:val="20"/>
              </w:rPr>
            </w:pPr>
            <w:r w:rsidRPr="00812CD8">
              <w:rPr>
                <w:rFonts w:ascii="Trebuchet MS" w:hAnsi="Trebuchet MS"/>
                <w:color w:val="000000"/>
                <w:sz w:val="20"/>
              </w:rPr>
              <w:t>Aksi User</w:t>
            </w:r>
          </w:p>
        </w:tc>
        <w:tc>
          <w:tcPr>
            <w:tcW w:w="4320" w:type="dxa"/>
            <w:tcBorders>
              <w:top w:val="nil"/>
              <w:left w:val="nil"/>
              <w:bottom w:val="single" w:sz="8" w:space="0" w:color="auto"/>
              <w:right w:val="single" w:sz="8" w:space="0" w:color="auto"/>
            </w:tcBorders>
            <w:shd w:val="clear" w:color="000000" w:fill="F2F2F2"/>
            <w:hideMark/>
          </w:tcPr>
          <w:p w:rsidR="00812CD8" w:rsidRPr="00812CD8" w:rsidRDefault="00812CD8" w:rsidP="00812CD8">
            <w:pPr>
              <w:spacing w:before="0" w:after="0"/>
              <w:ind w:left="0"/>
              <w:rPr>
                <w:rFonts w:ascii="Trebuchet MS" w:hAnsi="Trebuchet MS"/>
                <w:color w:val="000000"/>
                <w:sz w:val="20"/>
                <w:szCs w:val="20"/>
              </w:rPr>
            </w:pPr>
            <w:r w:rsidRPr="00812CD8">
              <w:rPr>
                <w:rFonts w:ascii="Trebuchet MS" w:hAnsi="Trebuchet MS"/>
                <w:color w:val="000000"/>
                <w:sz w:val="20"/>
              </w:rPr>
              <w:t>Reaksi Sistem</w:t>
            </w:r>
          </w:p>
        </w:tc>
      </w:tr>
      <w:tr w:rsidR="00812CD8" w:rsidRPr="00812CD8" w:rsidTr="00812CD8">
        <w:trPr>
          <w:trHeight w:val="718"/>
        </w:trPr>
        <w:tc>
          <w:tcPr>
            <w:tcW w:w="4320" w:type="dxa"/>
            <w:gridSpan w:val="2"/>
            <w:tcBorders>
              <w:top w:val="single" w:sz="8" w:space="0" w:color="auto"/>
              <w:left w:val="single" w:sz="8" w:space="0" w:color="auto"/>
              <w:bottom w:val="nil"/>
              <w:right w:val="single" w:sz="8" w:space="0" w:color="000000"/>
            </w:tcBorders>
            <w:shd w:val="clear" w:color="auto" w:fill="auto"/>
            <w:hideMark/>
          </w:tcPr>
          <w:p w:rsidR="00812CD8" w:rsidRPr="00812CD8" w:rsidRDefault="00812CD8" w:rsidP="00812CD8">
            <w:pPr>
              <w:spacing w:before="0" w:after="0"/>
              <w:ind w:left="0"/>
              <w:jc w:val="left"/>
              <w:rPr>
                <w:rFonts w:ascii="Trebuchet MS" w:hAnsi="Trebuchet MS"/>
                <w:color w:val="000000"/>
                <w:sz w:val="20"/>
                <w:szCs w:val="20"/>
              </w:rPr>
            </w:pPr>
            <w:r w:rsidRPr="00812CD8">
              <w:rPr>
                <w:rFonts w:ascii="Trebuchet MS" w:hAnsi="Trebuchet MS"/>
                <w:color w:val="000000"/>
                <w:sz w:val="20"/>
                <w:szCs w:val="20"/>
              </w:rPr>
              <w:t>Klik tombol Edit BOQ pada daftar BOQ</w:t>
            </w:r>
          </w:p>
        </w:tc>
        <w:tc>
          <w:tcPr>
            <w:tcW w:w="4320" w:type="dxa"/>
            <w:tcBorders>
              <w:top w:val="nil"/>
              <w:left w:val="nil"/>
              <w:bottom w:val="single" w:sz="8" w:space="0" w:color="auto"/>
              <w:right w:val="single" w:sz="8" w:space="0" w:color="auto"/>
            </w:tcBorders>
            <w:shd w:val="clear" w:color="auto" w:fill="auto"/>
            <w:hideMark/>
          </w:tcPr>
          <w:p w:rsidR="00812CD8" w:rsidRPr="00812CD8" w:rsidRDefault="00812CD8" w:rsidP="00812CD8">
            <w:pPr>
              <w:spacing w:before="0" w:after="0"/>
              <w:ind w:left="0"/>
              <w:rPr>
                <w:rFonts w:ascii="Trebuchet MS" w:hAnsi="Trebuchet MS"/>
                <w:color w:val="000000"/>
                <w:sz w:val="20"/>
                <w:szCs w:val="20"/>
              </w:rPr>
            </w:pPr>
            <w:r w:rsidRPr="00812CD8">
              <w:rPr>
                <w:rFonts w:ascii="Trebuchet MS" w:hAnsi="Trebuchet MS"/>
                <w:color w:val="000000"/>
                <w:sz w:val="20"/>
                <w:szCs w:val="20"/>
              </w:rPr>
              <w:t>Muncul popup windows Bill Of Quantity Detail(Gambar 3-26) untuk mengubah data BOQ</w:t>
            </w:r>
          </w:p>
        </w:tc>
      </w:tr>
      <w:tr w:rsidR="00812CD8" w:rsidRPr="00812CD8" w:rsidTr="00812CD8">
        <w:trPr>
          <w:trHeight w:val="52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812CD8" w:rsidRPr="00812CD8" w:rsidRDefault="00812CD8" w:rsidP="00812CD8">
            <w:pPr>
              <w:spacing w:before="0" w:after="0"/>
              <w:ind w:left="0"/>
              <w:jc w:val="left"/>
              <w:rPr>
                <w:rFonts w:ascii="Trebuchet MS" w:hAnsi="Trebuchet MS"/>
                <w:color w:val="000000"/>
                <w:sz w:val="20"/>
                <w:szCs w:val="20"/>
              </w:rPr>
            </w:pPr>
            <w:r w:rsidRPr="00812CD8">
              <w:rPr>
                <w:rFonts w:ascii="Trebuchet MS" w:hAnsi="Trebuchet MS"/>
                <w:color w:val="000000"/>
                <w:sz w:val="20"/>
                <w:szCs w:val="20"/>
              </w:rPr>
              <w:t>Klik tombol Hapus BOQ pada daftar BOQ</w:t>
            </w:r>
          </w:p>
        </w:tc>
        <w:tc>
          <w:tcPr>
            <w:tcW w:w="4320" w:type="dxa"/>
            <w:tcBorders>
              <w:top w:val="nil"/>
              <w:left w:val="nil"/>
              <w:bottom w:val="single" w:sz="8" w:space="0" w:color="auto"/>
              <w:right w:val="single" w:sz="8" w:space="0" w:color="auto"/>
            </w:tcBorders>
            <w:shd w:val="clear" w:color="auto" w:fill="auto"/>
            <w:hideMark/>
          </w:tcPr>
          <w:p w:rsidR="00812CD8" w:rsidRPr="00812CD8" w:rsidRDefault="00812CD8" w:rsidP="00812CD8">
            <w:pPr>
              <w:spacing w:before="0" w:after="0"/>
              <w:ind w:left="0"/>
              <w:rPr>
                <w:rFonts w:ascii="Trebuchet MS" w:hAnsi="Trebuchet MS"/>
                <w:color w:val="000000"/>
                <w:sz w:val="20"/>
                <w:szCs w:val="20"/>
              </w:rPr>
            </w:pPr>
            <w:r w:rsidRPr="00812CD8">
              <w:rPr>
                <w:rFonts w:ascii="Trebuchet MS" w:hAnsi="Trebuchet MS"/>
                <w:color w:val="000000"/>
                <w:sz w:val="20"/>
                <w:szCs w:val="20"/>
              </w:rPr>
              <w:t xml:space="preserve">Akan menampilkan box confirm (Y/N) untuk menghapus record yang ada di tabel. </w:t>
            </w:r>
          </w:p>
        </w:tc>
      </w:tr>
      <w:tr w:rsidR="00812CD8" w:rsidRPr="00812CD8" w:rsidTr="00812CD8">
        <w:trPr>
          <w:trHeight w:val="70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812CD8" w:rsidRPr="00812CD8" w:rsidRDefault="00812CD8" w:rsidP="00812CD8">
            <w:pPr>
              <w:spacing w:before="0" w:after="0"/>
              <w:ind w:left="0"/>
              <w:jc w:val="left"/>
              <w:rPr>
                <w:rFonts w:ascii="Trebuchet MS" w:hAnsi="Trebuchet MS"/>
                <w:color w:val="000000"/>
                <w:sz w:val="20"/>
                <w:szCs w:val="20"/>
              </w:rPr>
            </w:pPr>
            <w:r w:rsidRPr="00812CD8">
              <w:rPr>
                <w:rFonts w:ascii="Trebuchet MS" w:hAnsi="Trebuchet MS"/>
                <w:color w:val="000000"/>
                <w:sz w:val="20"/>
                <w:szCs w:val="20"/>
              </w:rPr>
              <w:t>Klik tombol Tambah BOQ</w:t>
            </w:r>
          </w:p>
        </w:tc>
        <w:tc>
          <w:tcPr>
            <w:tcW w:w="4320" w:type="dxa"/>
            <w:tcBorders>
              <w:top w:val="nil"/>
              <w:left w:val="nil"/>
              <w:bottom w:val="single" w:sz="8" w:space="0" w:color="auto"/>
              <w:right w:val="single" w:sz="8" w:space="0" w:color="auto"/>
            </w:tcBorders>
            <w:shd w:val="clear" w:color="auto" w:fill="auto"/>
            <w:hideMark/>
          </w:tcPr>
          <w:p w:rsidR="00812CD8" w:rsidRPr="00812CD8" w:rsidRDefault="00812CD8" w:rsidP="00812CD8">
            <w:pPr>
              <w:spacing w:before="0" w:after="0"/>
              <w:ind w:left="0"/>
              <w:rPr>
                <w:rFonts w:ascii="Trebuchet MS" w:hAnsi="Trebuchet MS"/>
                <w:color w:val="000000"/>
                <w:sz w:val="20"/>
                <w:szCs w:val="20"/>
              </w:rPr>
            </w:pPr>
            <w:r w:rsidRPr="00812CD8">
              <w:rPr>
                <w:rFonts w:ascii="Trebuchet MS" w:hAnsi="Trebuchet MS"/>
                <w:color w:val="000000"/>
                <w:sz w:val="20"/>
                <w:szCs w:val="20"/>
              </w:rPr>
              <w:t>Muncul popup windows Bill Of Quantity Detail(Gambar 3-26) untuk menambah data BOQ</w:t>
            </w:r>
          </w:p>
        </w:tc>
      </w:tr>
      <w:tr w:rsidR="00812CD8" w:rsidRPr="00812CD8" w:rsidTr="00812CD8">
        <w:trPr>
          <w:trHeight w:val="52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812CD8" w:rsidRPr="00812CD8" w:rsidRDefault="00812CD8" w:rsidP="00812CD8">
            <w:pPr>
              <w:spacing w:before="0" w:after="0"/>
              <w:ind w:left="0"/>
              <w:jc w:val="left"/>
              <w:rPr>
                <w:rFonts w:ascii="Trebuchet MS" w:hAnsi="Trebuchet MS"/>
                <w:color w:val="000000"/>
                <w:sz w:val="20"/>
                <w:szCs w:val="20"/>
              </w:rPr>
            </w:pPr>
            <w:r w:rsidRPr="00812CD8">
              <w:rPr>
                <w:rFonts w:ascii="Trebuchet MS" w:hAnsi="Trebuchet MS"/>
                <w:color w:val="000000"/>
                <w:sz w:val="20"/>
                <w:szCs w:val="20"/>
              </w:rPr>
              <w:t>Klik tombol Upload BOQ</w:t>
            </w:r>
          </w:p>
        </w:tc>
        <w:tc>
          <w:tcPr>
            <w:tcW w:w="4320" w:type="dxa"/>
            <w:tcBorders>
              <w:top w:val="nil"/>
              <w:left w:val="nil"/>
              <w:bottom w:val="single" w:sz="8" w:space="0" w:color="auto"/>
              <w:right w:val="single" w:sz="8" w:space="0" w:color="auto"/>
            </w:tcBorders>
            <w:shd w:val="clear" w:color="auto" w:fill="auto"/>
            <w:hideMark/>
          </w:tcPr>
          <w:p w:rsidR="00812CD8" w:rsidRPr="00812CD8" w:rsidRDefault="00812CD8" w:rsidP="00812CD8">
            <w:pPr>
              <w:spacing w:before="0" w:after="0"/>
              <w:ind w:left="0"/>
              <w:rPr>
                <w:rFonts w:ascii="Trebuchet MS" w:hAnsi="Trebuchet MS"/>
                <w:color w:val="000000"/>
                <w:sz w:val="20"/>
                <w:szCs w:val="20"/>
              </w:rPr>
            </w:pPr>
            <w:r w:rsidRPr="00812CD8">
              <w:rPr>
                <w:rFonts w:ascii="Trebuchet MS" w:hAnsi="Trebuchet MS"/>
                <w:color w:val="000000"/>
                <w:sz w:val="20"/>
                <w:szCs w:val="20"/>
              </w:rPr>
              <w:t>Muncul popup windows untuk memilih file yang akan di-upload oleh user</w:t>
            </w:r>
          </w:p>
        </w:tc>
      </w:tr>
      <w:tr w:rsidR="00812CD8" w:rsidRPr="00812CD8" w:rsidTr="00812CD8">
        <w:trPr>
          <w:trHeight w:val="52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812CD8" w:rsidRPr="00812CD8" w:rsidRDefault="00812CD8" w:rsidP="00812CD8">
            <w:pPr>
              <w:spacing w:before="0" w:after="0"/>
              <w:ind w:left="0"/>
              <w:jc w:val="left"/>
              <w:rPr>
                <w:rFonts w:ascii="Trebuchet MS" w:hAnsi="Trebuchet MS"/>
                <w:color w:val="000000"/>
                <w:sz w:val="20"/>
                <w:szCs w:val="20"/>
              </w:rPr>
            </w:pPr>
            <w:r w:rsidRPr="00812CD8">
              <w:rPr>
                <w:rFonts w:ascii="Trebuchet MS" w:hAnsi="Trebuchet MS"/>
                <w:color w:val="000000"/>
                <w:sz w:val="20"/>
                <w:szCs w:val="20"/>
              </w:rPr>
              <w:t>Klik tombol Download Template BOQ</w:t>
            </w:r>
          </w:p>
        </w:tc>
        <w:tc>
          <w:tcPr>
            <w:tcW w:w="4320" w:type="dxa"/>
            <w:tcBorders>
              <w:top w:val="nil"/>
              <w:left w:val="nil"/>
              <w:bottom w:val="single" w:sz="8" w:space="0" w:color="auto"/>
              <w:right w:val="single" w:sz="8" w:space="0" w:color="auto"/>
            </w:tcBorders>
            <w:shd w:val="clear" w:color="auto" w:fill="auto"/>
            <w:hideMark/>
          </w:tcPr>
          <w:p w:rsidR="00812CD8" w:rsidRPr="00812CD8" w:rsidRDefault="00812CD8" w:rsidP="00812CD8">
            <w:pPr>
              <w:spacing w:before="0" w:after="0"/>
              <w:ind w:left="0"/>
              <w:rPr>
                <w:rFonts w:ascii="Trebuchet MS" w:hAnsi="Trebuchet MS"/>
                <w:color w:val="000000"/>
                <w:sz w:val="20"/>
                <w:szCs w:val="20"/>
              </w:rPr>
            </w:pPr>
            <w:r w:rsidRPr="00812CD8">
              <w:rPr>
                <w:rFonts w:ascii="Trebuchet MS" w:hAnsi="Trebuchet MS"/>
                <w:color w:val="000000"/>
                <w:sz w:val="20"/>
                <w:szCs w:val="20"/>
              </w:rPr>
              <w:t>Muncul popup windows untuk download template file</w:t>
            </w:r>
          </w:p>
        </w:tc>
      </w:tr>
      <w:tr w:rsidR="00812CD8" w:rsidRPr="00812CD8" w:rsidTr="00812CD8">
        <w:trPr>
          <w:trHeight w:val="52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812CD8" w:rsidRPr="00812CD8" w:rsidRDefault="00812CD8" w:rsidP="00812CD8">
            <w:pPr>
              <w:spacing w:before="0" w:after="0"/>
              <w:ind w:left="0"/>
              <w:jc w:val="left"/>
              <w:rPr>
                <w:rFonts w:ascii="Trebuchet MS" w:hAnsi="Trebuchet MS"/>
                <w:color w:val="000000"/>
                <w:sz w:val="20"/>
                <w:szCs w:val="20"/>
              </w:rPr>
            </w:pPr>
            <w:r w:rsidRPr="00812CD8">
              <w:rPr>
                <w:rFonts w:ascii="Trebuchet MS" w:hAnsi="Trebuchet MS"/>
                <w:color w:val="000000"/>
                <w:sz w:val="20"/>
                <w:szCs w:val="20"/>
              </w:rPr>
              <w:t>Klik tombol Simpan</w:t>
            </w:r>
          </w:p>
        </w:tc>
        <w:tc>
          <w:tcPr>
            <w:tcW w:w="4320" w:type="dxa"/>
            <w:tcBorders>
              <w:top w:val="nil"/>
              <w:left w:val="nil"/>
              <w:bottom w:val="single" w:sz="8" w:space="0" w:color="auto"/>
              <w:right w:val="single" w:sz="8" w:space="0" w:color="auto"/>
            </w:tcBorders>
            <w:shd w:val="clear" w:color="auto" w:fill="auto"/>
            <w:hideMark/>
          </w:tcPr>
          <w:p w:rsidR="00812CD8" w:rsidRPr="00812CD8" w:rsidRDefault="00812CD8" w:rsidP="00812CD8">
            <w:pPr>
              <w:spacing w:before="0" w:after="0"/>
              <w:ind w:left="0"/>
              <w:rPr>
                <w:rFonts w:ascii="Trebuchet MS" w:hAnsi="Trebuchet MS"/>
                <w:color w:val="000000"/>
                <w:sz w:val="20"/>
                <w:szCs w:val="20"/>
              </w:rPr>
            </w:pPr>
            <w:r w:rsidRPr="00812CD8">
              <w:rPr>
                <w:rFonts w:ascii="Trebuchet MS" w:hAnsi="Trebuchet MS"/>
                <w:color w:val="000000"/>
                <w:sz w:val="20"/>
                <w:szCs w:val="20"/>
              </w:rPr>
              <w:t>Aplikasi akan menyimpan hasil inputan lalu kembali ke window sebelumnya.</w:t>
            </w:r>
          </w:p>
        </w:tc>
      </w:tr>
      <w:tr w:rsidR="00812CD8" w:rsidRPr="00812CD8" w:rsidTr="00812CD8">
        <w:trPr>
          <w:trHeight w:val="70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812CD8" w:rsidRPr="00812CD8" w:rsidRDefault="00812CD8" w:rsidP="00812CD8">
            <w:pPr>
              <w:spacing w:before="0" w:after="0"/>
              <w:ind w:left="0"/>
              <w:jc w:val="left"/>
              <w:rPr>
                <w:rFonts w:ascii="Trebuchet MS" w:hAnsi="Trebuchet MS"/>
                <w:color w:val="000000"/>
                <w:sz w:val="20"/>
                <w:szCs w:val="20"/>
              </w:rPr>
            </w:pPr>
            <w:r w:rsidRPr="00812CD8">
              <w:rPr>
                <w:rFonts w:ascii="Trebuchet MS" w:hAnsi="Trebuchet MS"/>
                <w:color w:val="000000"/>
                <w:sz w:val="20"/>
              </w:rPr>
              <w:t>Klik tombol Tutup</w:t>
            </w:r>
          </w:p>
        </w:tc>
        <w:tc>
          <w:tcPr>
            <w:tcW w:w="4320" w:type="dxa"/>
            <w:tcBorders>
              <w:top w:val="nil"/>
              <w:left w:val="nil"/>
              <w:bottom w:val="single" w:sz="8" w:space="0" w:color="auto"/>
              <w:right w:val="single" w:sz="8" w:space="0" w:color="auto"/>
            </w:tcBorders>
            <w:shd w:val="clear" w:color="auto" w:fill="auto"/>
            <w:hideMark/>
          </w:tcPr>
          <w:p w:rsidR="00812CD8" w:rsidRPr="00812CD8" w:rsidRDefault="00812CD8" w:rsidP="00812CD8">
            <w:pPr>
              <w:spacing w:before="0" w:after="0"/>
              <w:ind w:left="0"/>
              <w:rPr>
                <w:rFonts w:ascii="Trebuchet MS" w:hAnsi="Trebuchet MS"/>
                <w:color w:val="000000"/>
                <w:sz w:val="20"/>
                <w:szCs w:val="20"/>
              </w:rPr>
            </w:pPr>
            <w:r w:rsidRPr="00812CD8">
              <w:rPr>
                <w:rFonts w:ascii="Trebuchet MS" w:hAnsi="Trebuchet MS"/>
                <w:color w:val="000000"/>
                <w:sz w:val="20"/>
              </w:rPr>
              <w:t>Windows akan tertutup. Bila ada perubahan Produk RFQ, dianggap membatalkan perubahan.</w:t>
            </w:r>
          </w:p>
        </w:tc>
      </w:tr>
    </w:tbl>
    <w:p w:rsidR="00812CD8" w:rsidRDefault="00812CD8" w:rsidP="006F6F01"/>
    <w:tbl>
      <w:tblPr>
        <w:tblW w:w="8640" w:type="dxa"/>
        <w:tblInd w:w="710" w:type="dxa"/>
        <w:tblLook w:val="04A0" w:firstRow="1" w:lastRow="0" w:firstColumn="1" w:lastColumn="0" w:noHBand="0" w:noVBand="1"/>
      </w:tblPr>
      <w:tblGrid>
        <w:gridCol w:w="1890"/>
        <w:gridCol w:w="2430"/>
        <w:gridCol w:w="4320"/>
      </w:tblGrid>
      <w:tr w:rsidR="00812CD8" w:rsidRPr="00812CD8" w:rsidTr="00812CD8">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812CD8" w:rsidRPr="00812CD8" w:rsidRDefault="00812CD8" w:rsidP="00812CD8">
            <w:pPr>
              <w:spacing w:before="0" w:after="0"/>
              <w:ind w:left="0"/>
              <w:rPr>
                <w:rFonts w:ascii="Trebuchet MS" w:hAnsi="Trebuchet MS"/>
                <w:color w:val="000000"/>
                <w:sz w:val="20"/>
                <w:szCs w:val="20"/>
              </w:rPr>
            </w:pPr>
            <w:r w:rsidRPr="00812CD8">
              <w:rPr>
                <w:rFonts w:ascii="Trebuchet MS" w:hAnsi="Trebuchet MS"/>
                <w:color w:val="000000"/>
                <w:sz w:val="20"/>
              </w:rPr>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812CD8" w:rsidRPr="00812CD8" w:rsidRDefault="00812CD8" w:rsidP="00812CD8">
            <w:pPr>
              <w:spacing w:before="0" w:after="0"/>
              <w:ind w:left="0"/>
              <w:rPr>
                <w:rFonts w:ascii="Trebuchet MS" w:hAnsi="Trebuchet MS"/>
                <w:color w:val="000000"/>
                <w:sz w:val="20"/>
                <w:szCs w:val="20"/>
              </w:rPr>
            </w:pPr>
            <w:r w:rsidRPr="00812CD8">
              <w:rPr>
                <w:rFonts w:ascii="Trebuchet MS" w:hAnsi="Trebuchet MS"/>
                <w:color w:val="000000"/>
                <w:sz w:val="20"/>
                <w:szCs w:val="20"/>
                <w:lang w:val="de-DE"/>
              </w:rPr>
              <w:t>Bill Of Quantity Detail</w:t>
            </w:r>
          </w:p>
        </w:tc>
      </w:tr>
      <w:tr w:rsidR="00812CD8" w:rsidRPr="00812CD8" w:rsidTr="00812CD8">
        <w:trPr>
          <w:trHeight w:val="763"/>
        </w:trPr>
        <w:tc>
          <w:tcPr>
            <w:tcW w:w="1890" w:type="dxa"/>
            <w:tcBorders>
              <w:top w:val="nil"/>
              <w:left w:val="single" w:sz="8" w:space="0" w:color="auto"/>
              <w:bottom w:val="single" w:sz="8" w:space="0" w:color="auto"/>
              <w:right w:val="single" w:sz="8" w:space="0" w:color="auto"/>
            </w:tcBorders>
            <w:shd w:val="clear" w:color="000000" w:fill="F2F2F2"/>
            <w:hideMark/>
          </w:tcPr>
          <w:p w:rsidR="00812CD8" w:rsidRPr="00812CD8" w:rsidRDefault="00812CD8" w:rsidP="00812CD8">
            <w:pPr>
              <w:spacing w:before="0" w:after="0"/>
              <w:ind w:left="0"/>
              <w:rPr>
                <w:rFonts w:ascii="Trebuchet MS" w:hAnsi="Trebuchet MS"/>
                <w:color w:val="000000"/>
                <w:sz w:val="20"/>
                <w:szCs w:val="20"/>
              </w:rPr>
            </w:pPr>
            <w:r w:rsidRPr="00812CD8">
              <w:rPr>
                <w:rFonts w:ascii="Trebuchet MS" w:hAnsi="Trebuchet MS"/>
                <w:color w:val="000000"/>
                <w:sz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812CD8" w:rsidRPr="00812CD8" w:rsidRDefault="00812CD8" w:rsidP="00812CD8">
            <w:pPr>
              <w:spacing w:before="0" w:after="0"/>
              <w:ind w:left="0"/>
              <w:rPr>
                <w:rFonts w:ascii="Trebuchet MS" w:hAnsi="Trebuchet MS"/>
                <w:color w:val="000000"/>
                <w:sz w:val="20"/>
                <w:szCs w:val="20"/>
              </w:rPr>
            </w:pPr>
            <w:r w:rsidRPr="00812CD8">
              <w:rPr>
                <w:rFonts w:ascii="Trebuchet MS" w:hAnsi="Trebuchet MS"/>
                <w:color w:val="000000"/>
                <w:sz w:val="20"/>
                <w:szCs w:val="20"/>
                <w:lang w:val="de-DE"/>
              </w:rPr>
              <w:t>User berada pada menu Request For Quotaion Jasa lalu klik tombol Tambah/Edit Jasa untuk memunculkan popup window Request For Quotation Jasa Detail</w:t>
            </w:r>
          </w:p>
        </w:tc>
      </w:tr>
      <w:tr w:rsidR="00812CD8" w:rsidRPr="00812CD8" w:rsidTr="0025488A">
        <w:trPr>
          <w:trHeight w:val="520"/>
        </w:trPr>
        <w:tc>
          <w:tcPr>
            <w:tcW w:w="1890" w:type="dxa"/>
            <w:tcBorders>
              <w:top w:val="nil"/>
              <w:left w:val="single" w:sz="8" w:space="0" w:color="auto"/>
              <w:bottom w:val="single" w:sz="8" w:space="0" w:color="auto"/>
              <w:right w:val="single" w:sz="8" w:space="0" w:color="auto"/>
            </w:tcBorders>
            <w:shd w:val="clear" w:color="000000" w:fill="F2F2F2"/>
            <w:hideMark/>
          </w:tcPr>
          <w:p w:rsidR="00812CD8" w:rsidRPr="00812CD8" w:rsidRDefault="00812CD8" w:rsidP="00812CD8">
            <w:pPr>
              <w:spacing w:before="0" w:after="0"/>
              <w:ind w:left="0"/>
              <w:rPr>
                <w:rFonts w:ascii="Trebuchet MS" w:hAnsi="Trebuchet MS"/>
                <w:color w:val="000000"/>
                <w:sz w:val="20"/>
                <w:szCs w:val="20"/>
              </w:rPr>
            </w:pPr>
            <w:r w:rsidRPr="00812CD8">
              <w:rPr>
                <w:rFonts w:ascii="Trebuchet MS" w:hAnsi="Trebuchet MS"/>
                <w:color w:val="000000"/>
                <w:sz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812CD8" w:rsidRPr="00812CD8" w:rsidRDefault="00812CD8" w:rsidP="00812CD8">
            <w:pPr>
              <w:spacing w:before="0" w:after="0"/>
              <w:ind w:left="0"/>
              <w:rPr>
                <w:rFonts w:ascii="Trebuchet MS" w:hAnsi="Trebuchet MS"/>
                <w:color w:val="000000"/>
                <w:sz w:val="20"/>
                <w:szCs w:val="20"/>
              </w:rPr>
            </w:pPr>
            <w:r w:rsidRPr="00812CD8">
              <w:rPr>
                <w:rFonts w:ascii="Trebuchet MS" w:hAnsi="Trebuchet MS"/>
                <w:color w:val="000000"/>
                <w:sz w:val="20"/>
                <w:szCs w:val="20"/>
                <w:lang w:val="de-DE"/>
              </w:rPr>
              <w:t>Aplikasi akan kembali pada form sebelumnya setelah data yang diinput/diubah berhasil disimpan oleh system</w:t>
            </w:r>
          </w:p>
        </w:tc>
      </w:tr>
      <w:tr w:rsidR="00812CD8" w:rsidRPr="00812CD8" w:rsidTr="00812CD8">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hideMark/>
          </w:tcPr>
          <w:p w:rsidR="00812CD8" w:rsidRPr="00812CD8" w:rsidRDefault="00812CD8" w:rsidP="00812CD8">
            <w:pPr>
              <w:spacing w:before="0" w:after="0"/>
              <w:ind w:left="0"/>
              <w:jc w:val="center"/>
              <w:rPr>
                <w:rFonts w:ascii="Trebuchet MS" w:hAnsi="Trebuchet MS"/>
                <w:color w:val="000000"/>
                <w:sz w:val="20"/>
                <w:szCs w:val="20"/>
              </w:rPr>
            </w:pPr>
            <w:r w:rsidRPr="00812CD8">
              <w:rPr>
                <w:rFonts w:ascii="Trebuchet MS" w:hAnsi="Trebuchet MS"/>
                <w:color w:val="000000"/>
                <w:sz w:val="20"/>
              </w:rPr>
              <w:t>Aksi User</w:t>
            </w:r>
          </w:p>
        </w:tc>
        <w:tc>
          <w:tcPr>
            <w:tcW w:w="4320" w:type="dxa"/>
            <w:tcBorders>
              <w:top w:val="nil"/>
              <w:left w:val="nil"/>
              <w:bottom w:val="single" w:sz="8" w:space="0" w:color="auto"/>
              <w:right w:val="single" w:sz="8" w:space="0" w:color="auto"/>
            </w:tcBorders>
            <w:shd w:val="clear" w:color="000000" w:fill="F2F2F2"/>
            <w:hideMark/>
          </w:tcPr>
          <w:p w:rsidR="00812CD8" w:rsidRPr="00812CD8" w:rsidRDefault="00812CD8" w:rsidP="00812CD8">
            <w:pPr>
              <w:spacing w:before="0" w:after="0"/>
              <w:ind w:left="0"/>
              <w:rPr>
                <w:rFonts w:ascii="Trebuchet MS" w:hAnsi="Trebuchet MS"/>
                <w:color w:val="000000"/>
                <w:sz w:val="20"/>
                <w:szCs w:val="20"/>
              </w:rPr>
            </w:pPr>
            <w:r w:rsidRPr="00812CD8">
              <w:rPr>
                <w:rFonts w:ascii="Trebuchet MS" w:hAnsi="Trebuchet MS"/>
                <w:color w:val="000000"/>
                <w:sz w:val="20"/>
              </w:rPr>
              <w:t>Reaksi Sistem</w:t>
            </w:r>
          </w:p>
        </w:tc>
      </w:tr>
      <w:tr w:rsidR="00812CD8" w:rsidRPr="00812CD8" w:rsidTr="0025488A">
        <w:trPr>
          <w:trHeight w:val="2392"/>
        </w:trPr>
        <w:tc>
          <w:tcPr>
            <w:tcW w:w="4320" w:type="dxa"/>
            <w:gridSpan w:val="2"/>
            <w:tcBorders>
              <w:top w:val="single" w:sz="8" w:space="0" w:color="auto"/>
              <w:left w:val="single" w:sz="8" w:space="0" w:color="auto"/>
              <w:bottom w:val="nil"/>
              <w:right w:val="single" w:sz="8" w:space="0" w:color="000000"/>
            </w:tcBorders>
            <w:shd w:val="clear" w:color="auto" w:fill="auto"/>
            <w:hideMark/>
          </w:tcPr>
          <w:p w:rsidR="00812CD8" w:rsidRPr="00812CD8" w:rsidRDefault="00812CD8" w:rsidP="00812CD8">
            <w:pPr>
              <w:spacing w:before="0" w:after="0"/>
              <w:ind w:left="0"/>
              <w:jc w:val="left"/>
              <w:rPr>
                <w:rFonts w:ascii="Trebuchet MS" w:hAnsi="Trebuchet MS"/>
                <w:color w:val="000000"/>
                <w:sz w:val="20"/>
                <w:szCs w:val="20"/>
              </w:rPr>
            </w:pPr>
            <w:r w:rsidRPr="00812CD8">
              <w:rPr>
                <w:rFonts w:ascii="Trebuchet MS" w:hAnsi="Trebuchet MS"/>
                <w:color w:val="000000"/>
                <w:sz w:val="20"/>
                <w:szCs w:val="20"/>
              </w:rPr>
              <w:lastRenderedPageBreak/>
              <w:t>Klik tombol Check Produk</w:t>
            </w:r>
          </w:p>
        </w:tc>
        <w:tc>
          <w:tcPr>
            <w:tcW w:w="4320" w:type="dxa"/>
            <w:tcBorders>
              <w:top w:val="nil"/>
              <w:left w:val="nil"/>
              <w:bottom w:val="single" w:sz="8" w:space="0" w:color="auto"/>
              <w:right w:val="single" w:sz="8" w:space="0" w:color="auto"/>
            </w:tcBorders>
            <w:shd w:val="clear" w:color="auto" w:fill="auto"/>
            <w:hideMark/>
          </w:tcPr>
          <w:p w:rsidR="00812CD8" w:rsidRPr="00812CD8" w:rsidRDefault="00812CD8" w:rsidP="00812CD8">
            <w:pPr>
              <w:spacing w:before="0" w:after="0"/>
              <w:ind w:left="0"/>
              <w:rPr>
                <w:rFonts w:ascii="Trebuchet MS" w:hAnsi="Trebuchet MS"/>
                <w:color w:val="000000"/>
                <w:sz w:val="20"/>
                <w:szCs w:val="20"/>
              </w:rPr>
            </w:pPr>
            <w:r w:rsidRPr="00812CD8">
              <w:rPr>
                <w:rFonts w:ascii="Trebuchet MS" w:hAnsi="Trebuchet MS"/>
                <w:color w:val="000000"/>
                <w:sz w:val="20"/>
                <w:szCs w:val="20"/>
              </w:rPr>
              <w:t xml:space="preserve">Muncul popup windows Lookup Katalog </w:t>
            </w:r>
            <w:proofErr w:type="gramStart"/>
            <w:r w:rsidRPr="00812CD8">
              <w:rPr>
                <w:rFonts w:ascii="Trebuchet MS" w:hAnsi="Trebuchet MS"/>
                <w:color w:val="000000"/>
                <w:sz w:val="20"/>
                <w:szCs w:val="20"/>
              </w:rPr>
              <w:t>Jasa(</w:t>
            </w:r>
            <w:proofErr w:type="gramEnd"/>
            <w:r w:rsidRPr="00812CD8">
              <w:rPr>
                <w:rFonts w:ascii="Trebuchet MS" w:hAnsi="Trebuchet MS"/>
                <w:color w:val="000000"/>
                <w:sz w:val="20"/>
                <w:szCs w:val="20"/>
              </w:rPr>
              <w:t xml:space="preserve">Gambar 3-27) bila ditemukan nama produk yang sejenis. Sebaliknya bila tidak ditemukan, maka tombol Check Produk akan menghilang dan user dapat melakukan input selanjutnya. </w:t>
            </w:r>
            <w:r w:rsidRPr="00812CD8">
              <w:rPr>
                <w:rFonts w:ascii="Trebuchet MS" w:hAnsi="Trebuchet MS"/>
                <w:color w:val="000000"/>
                <w:sz w:val="20"/>
                <w:szCs w:val="20"/>
              </w:rPr>
              <w:br/>
            </w:r>
            <w:proofErr w:type="gramStart"/>
            <w:r w:rsidRPr="00812CD8">
              <w:rPr>
                <w:rFonts w:ascii="Trebuchet MS" w:hAnsi="Trebuchet MS"/>
                <w:color w:val="000000"/>
                <w:sz w:val="20"/>
                <w:szCs w:val="20"/>
              </w:rPr>
              <w:t>Catatan :</w:t>
            </w:r>
            <w:proofErr w:type="gramEnd"/>
            <w:r w:rsidRPr="00812CD8">
              <w:rPr>
                <w:rFonts w:ascii="Trebuchet MS" w:hAnsi="Trebuchet MS"/>
                <w:color w:val="000000"/>
                <w:sz w:val="20"/>
                <w:szCs w:val="20"/>
              </w:rPr>
              <w:t xml:space="preserve"> Bila tipe RFQ adalah Rebidding, produk tersebut dapat dipilih namun bila tipe RFQ bukan Rebidding, maka produk tersebut hanya sekedar ditampilkan.</w:t>
            </w:r>
          </w:p>
        </w:tc>
      </w:tr>
      <w:tr w:rsidR="00812CD8" w:rsidRPr="00812CD8" w:rsidTr="0025488A">
        <w:trPr>
          <w:trHeight w:val="529"/>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812CD8" w:rsidRPr="00812CD8" w:rsidRDefault="00812CD8" w:rsidP="00812CD8">
            <w:pPr>
              <w:spacing w:before="0" w:after="0"/>
              <w:ind w:left="0"/>
              <w:jc w:val="left"/>
              <w:rPr>
                <w:rFonts w:ascii="Trebuchet MS" w:hAnsi="Trebuchet MS"/>
                <w:color w:val="000000"/>
                <w:sz w:val="20"/>
                <w:szCs w:val="20"/>
              </w:rPr>
            </w:pPr>
            <w:r w:rsidRPr="00812CD8">
              <w:rPr>
                <w:rFonts w:ascii="Trebuchet MS" w:hAnsi="Trebuchet MS"/>
                <w:color w:val="000000"/>
                <w:sz w:val="20"/>
                <w:szCs w:val="20"/>
              </w:rPr>
              <w:t>Klik tombol Simpan</w:t>
            </w:r>
          </w:p>
        </w:tc>
        <w:tc>
          <w:tcPr>
            <w:tcW w:w="4320" w:type="dxa"/>
            <w:tcBorders>
              <w:top w:val="nil"/>
              <w:left w:val="nil"/>
              <w:bottom w:val="single" w:sz="8" w:space="0" w:color="auto"/>
              <w:right w:val="single" w:sz="8" w:space="0" w:color="auto"/>
            </w:tcBorders>
            <w:shd w:val="clear" w:color="auto" w:fill="auto"/>
            <w:hideMark/>
          </w:tcPr>
          <w:p w:rsidR="00812CD8" w:rsidRPr="00812CD8" w:rsidRDefault="00812CD8" w:rsidP="00812CD8">
            <w:pPr>
              <w:spacing w:before="0" w:after="0"/>
              <w:ind w:left="0"/>
              <w:rPr>
                <w:rFonts w:ascii="Trebuchet MS" w:hAnsi="Trebuchet MS"/>
                <w:color w:val="000000"/>
                <w:sz w:val="20"/>
                <w:szCs w:val="20"/>
              </w:rPr>
            </w:pPr>
            <w:r w:rsidRPr="00812CD8">
              <w:rPr>
                <w:rFonts w:ascii="Trebuchet MS" w:hAnsi="Trebuchet MS"/>
                <w:color w:val="000000"/>
                <w:sz w:val="20"/>
                <w:szCs w:val="20"/>
              </w:rPr>
              <w:t>Aplikasi akan menyimpan hasil inputan lalu kembali ke window sebelumnya.</w:t>
            </w:r>
          </w:p>
        </w:tc>
      </w:tr>
      <w:tr w:rsidR="00812CD8" w:rsidRPr="00812CD8" w:rsidTr="0025488A">
        <w:trPr>
          <w:trHeight w:val="781"/>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812CD8" w:rsidRPr="00812CD8" w:rsidRDefault="00812CD8" w:rsidP="00812CD8">
            <w:pPr>
              <w:spacing w:before="0" w:after="0"/>
              <w:ind w:left="0"/>
              <w:jc w:val="left"/>
              <w:rPr>
                <w:rFonts w:ascii="Trebuchet MS" w:hAnsi="Trebuchet MS"/>
                <w:color w:val="000000"/>
                <w:sz w:val="20"/>
                <w:szCs w:val="20"/>
              </w:rPr>
            </w:pPr>
            <w:r w:rsidRPr="00812CD8">
              <w:rPr>
                <w:rFonts w:ascii="Trebuchet MS" w:hAnsi="Trebuchet MS"/>
                <w:color w:val="000000"/>
                <w:sz w:val="20"/>
              </w:rPr>
              <w:t>Klik tombol Tutup</w:t>
            </w:r>
          </w:p>
        </w:tc>
        <w:tc>
          <w:tcPr>
            <w:tcW w:w="4320" w:type="dxa"/>
            <w:tcBorders>
              <w:top w:val="nil"/>
              <w:left w:val="nil"/>
              <w:bottom w:val="single" w:sz="8" w:space="0" w:color="auto"/>
              <w:right w:val="single" w:sz="8" w:space="0" w:color="auto"/>
            </w:tcBorders>
            <w:shd w:val="clear" w:color="auto" w:fill="auto"/>
            <w:hideMark/>
          </w:tcPr>
          <w:p w:rsidR="00812CD8" w:rsidRPr="00812CD8" w:rsidRDefault="00812CD8" w:rsidP="00812CD8">
            <w:pPr>
              <w:spacing w:before="0" w:after="0"/>
              <w:ind w:left="0"/>
              <w:rPr>
                <w:rFonts w:ascii="Trebuchet MS" w:hAnsi="Trebuchet MS"/>
                <w:color w:val="000000"/>
                <w:sz w:val="20"/>
                <w:szCs w:val="20"/>
              </w:rPr>
            </w:pPr>
            <w:r w:rsidRPr="00812CD8">
              <w:rPr>
                <w:rFonts w:ascii="Trebuchet MS" w:hAnsi="Trebuchet MS"/>
                <w:color w:val="000000"/>
                <w:sz w:val="20"/>
              </w:rPr>
              <w:t>Windows akan tertutup. Bila ada perubahan Produk RFQ, dianggap membatalkan perubahan.</w:t>
            </w:r>
          </w:p>
        </w:tc>
      </w:tr>
    </w:tbl>
    <w:p w:rsidR="00812CD8" w:rsidRDefault="00812CD8" w:rsidP="006F6F01"/>
    <w:tbl>
      <w:tblPr>
        <w:tblW w:w="8640" w:type="dxa"/>
        <w:tblInd w:w="710" w:type="dxa"/>
        <w:tblLook w:val="04A0" w:firstRow="1" w:lastRow="0" w:firstColumn="1" w:lastColumn="0" w:noHBand="0" w:noVBand="1"/>
      </w:tblPr>
      <w:tblGrid>
        <w:gridCol w:w="1890"/>
        <w:gridCol w:w="2430"/>
        <w:gridCol w:w="4320"/>
      </w:tblGrid>
      <w:tr w:rsidR="00812CD8" w:rsidRPr="00812CD8" w:rsidTr="00812CD8">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812CD8" w:rsidRPr="00812CD8" w:rsidRDefault="00812CD8" w:rsidP="00812CD8">
            <w:pPr>
              <w:spacing w:before="0" w:after="0"/>
              <w:ind w:left="0"/>
              <w:rPr>
                <w:rFonts w:ascii="Trebuchet MS" w:hAnsi="Trebuchet MS"/>
                <w:color w:val="000000"/>
                <w:sz w:val="20"/>
                <w:szCs w:val="20"/>
              </w:rPr>
            </w:pPr>
            <w:r w:rsidRPr="00812CD8">
              <w:rPr>
                <w:rFonts w:ascii="Trebuchet MS" w:hAnsi="Trebuchet MS"/>
                <w:color w:val="000000"/>
                <w:sz w:val="20"/>
              </w:rPr>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812CD8" w:rsidRPr="00812CD8" w:rsidRDefault="00812CD8" w:rsidP="00812CD8">
            <w:pPr>
              <w:spacing w:before="0" w:after="0"/>
              <w:ind w:left="0"/>
              <w:rPr>
                <w:rFonts w:ascii="Trebuchet MS" w:hAnsi="Trebuchet MS"/>
                <w:color w:val="000000"/>
                <w:sz w:val="20"/>
                <w:szCs w:val="20"/>
              </w:rPr>
            </w:pPr>
            <w:r w:rsidRPr="00812CD8">
              <w:rPr>
                <w:rFonts w:ascii="Trebuchet MS" w:hAnsi="Trebuchet MS"/>
                <w:color w:val="000000"/>
                <w:sz w:val="20"/>
                <w:szCs w:val="20"/>
                <w:lang w:val="de-DE"/>
              </w:rPr>
              <w:t>Request for Quotation Jasa Approval</w:t>
            </w:r>
          </w:p>
        </w:tc>
      </w:tr>
      <w:tr w:rsidR="00812CD8" w:rsidRPr="00812CD8" w:rsidTr="0025488A">
        <w:trPr>
          <w:trHeight w:val="493"/>
        </w:trPr>
        <w:tc>
          <w:tcPr>
            <w:tcW w:w="1890" w:type="dxa"/>
            <w:tcBorders>
              <w:top w:val="nil"/>
              <w:left w:val="single" w:sz="8" w:space="0" w:color="auto"/>
              <w:bottom w:val="single" w:sz="8" w:space="0" w:color="auto"/>
              <w:right w:val="single" w:sz="8" w:space="0" w:color="auto"/>
            </w:tcBorders>
            <w:shd w:val="clear" w:color="000000" w:fill="F2F2F2"/>
            <w:hideMark/>
          </w:tcPr>
          <w:p w:rsidR="00812CD8" w:rsidRPr="00812CD8" w:rsidRDefault="00812CD8" w:rsidP="00812CD8">
            <w:pPr>
              <w:spacing w:before="0" w:after="0"/>
              <w:ind w:left="0"/>
              <w:rPr>
                <w:rFonts w:ascii="Trebuchet MS" w:hAnsi="Trebuchet MS"/>
                <w:color w:val="000000"/>
                <w:sz w:val="20"/>
                <w:szCs w:val="20"/>
              </w:rPr>
            </w:pPr>
            <w:r w:rsidRPr="00812CD8">
              <w:rPr>
                <w:rFonts w:ascii="Trebuchet MS" w:hAnsi="Trebuchet MS"/>
                <w:color w:val="000000"/>
                <w:sz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812CD8" w:rsidRPr="00812CD8" w:rsidRDefault="00812CD8" w:rsidP="00812CD8">
            <w:pPr>
              <w:spacing w:before="0" w:after="0"/>
              <w:ind w:left="0"/>
              <w:rPr>
                <w:rFonts w:ascii="Trebuchet MS" w:hAnsi="Trebuchet MS"/>
                <w:color w:val="000000"/>
                <w:sz w:val="20"/>
                <w:szCs w:val="20"/>
              </w:rPr>
            </w:pPr>
            <w:r w:rsidRPr="00812CD8">
              <w:rPr>
                <w:rFonts w:ascii="Trebuchet MS" w:hAnsi="Trebuchet MS"/>
                <w:color w:val="000000"/>
                <w:sz w:val="20"/>
                <w:szCs w:val="20"/>
                <w:lang w:val="de-DE"/>
              </w:rPr>
              <w:t>User telah login dan berada di menu inbox Approval. Kemudian user melakukan klik salah satu approval RFQ yang berada dalam inbox</w:t>
            </w:r>
          </w:p>
        </w:tc>
      </w:tr>
      <w:tr w:rsidR="00812CD8" w:rsidRPr="00812CD8" w:rsidTr="0025488A">
        <w:trPr>
          <w:trHeight w:val="781"/>
        </w:trPr>
        <w:tc>
          <w:tcPr>
            <w:tcW w:w="1890" w:type="dxa"/>
            <w:tcBorders>
              <w:top w:val="nil"/>
              <w:left w:val="single" w:sz="8" w:space="0" w:color="auto"/>
              <w:bottom w:val="single" w:sz="8" w:space="0" w:color="auto"/>
              <w:right w:val="single" w:sz="8" w:space="0" w:color="auto"/>
            </w:tcBorders>
            <w:shd w:val="clear" w:color="000000" w:fill="F2F2F2"/>
            <w:hideMark/>
          </w:tcPr>
          <w:p w:rsidR="00812CD8" w:rsidRPr="00812CD8" w:rsidRDefault="00812CD8" w:rsidP="00812CD8">
            <w:pPr>
              <w:spacing w:before="0" w:after="0"/>
              <w:ind w:left="0"/>
              <w:rPr>
                <w:rFonts w:ascii="Trebuchet MS" w:hAnsi="Trebuchet MS"/>
                <w:color w:val="000000"/>
                <w:sz w:val="20"/>
                <w:szCs w:val="20"/>
              </w:rPr>
            </w:pPr>
            <w:r w:rsidRPr="00812CD8">
              <w:rPr>
                <w:rFonts w:ascii="Trebuchet MS" w:hAnsi="Trebuchet MS"/>
                <w:color w:val="000000"/>
                <w:sz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812CD8" w:rsidRPr="00812CD8" w:rsidRDefault="00812CD8" w:rsidP="00812CD8">
            <w:pPr>
              <w:spacing w:before="0" w:after="0"/>
              <w:ind w:left="0"/>
              <w:rPr>
                <w:rFonts w:ascii="Trebuchet MS" w:hAnsi="Trebuchet MS"/>
                <w:color w:val="000000"/>
                <w:sz w:val="20"/>
                <w:szCs w:val="20"/>
              </w:rPr>
            </w:pPr>
            <w:r w:rsidRPr="00812CD8">
              <w:rPr>
                <w:rFonts w:ascii="Trebuchet MS" w:hAnsi="Trebuchet MS"/>
                <w:color w:val="000000"/>
                <w:sz w:val="20"/>
                <w:szCs w:val="20"/>
                <w:lang w:val="de-DE"/>
              </w:rPr>
              <w:t>Aplikasi akan kembali mengarah ke menu Inbox setelah berhasil melakukan proses approve RFQ. RFQ yang sudah direvisi, disetujui maupun ditolak akan otomatis menghilang dari daftar Inbox Approval</w:t>
            </w:r>
          </w:p>
        </w:tc>
      </w:tr>
      <w:tr w:rsidR="00812CD8" w:rsidRPr="00812CD8" w:rsidTr="00812CD8">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hideMark/>
          </w:tcPr>
          <w:p w:rsidR="00812CD8" w:rsidRPr="00812CD8" w:rsidRDefault="00812CD8" w:rsidP="00812CD8">
            <w:pPr>
              <w:spacing w:before="0" w:after="0"/>
              <w:ind w:left="0"/>
              <w:jc w:val="center"/>
              <w:rPr>
                <w:rFonts w:ascii="Trebuchet MS" w:hAnsi="Trebuchet MS"/>
                <w:color w:val="000000"/>
                <w:sz w:val="20"/>
                <w:szCs w:val="20"/>
              </w:rPr>
            </w:pPr>
            <w:r w:rsidRPr="00812CD8">
              <w:rPr>
                <w:rFonts w:ascii="Trebuchet MS" w:hAnsi="Trebuchet MS"/>
                <w:color w:val="000000"/>
                <w:sz w:val="20"/>
              </w:rPr>
              <w:t>Aksi User</w:t>
            </w:r>
          </w:p>
        </w:tc>
        <w:tc>
          <w:tcPr>
            <w:tcW w:w="4320" w:type="dxa"/>
            <w:tcBorders>
              <w:top w:val="nil"/>
              <w:left w:val="nil"/>
              <w:bottom w:val="single" w:sz="8" w:space="0" w:color="auto"/>
              <w:right w:val="single" w:sz="8" w:space="0" w:color="auto"/>
            </w:tcBorders>
            <w:shd w:val="clear" w:color="000000" w:fill="F2F2F2"/>
            <w:hideMark/>
          </w:tcPr>
          <w:p w:rsidR="00812CD8" w:rsidRPr="00812CD8" w:rsidRDefault="00812CD8" w:rsidP="00812CD8">
            <w:pPr>
              <w:spacing w:before="0" w:after="0"/>
              <w:ind w:left="0"/>
              <w:rPr>
                <w:rFonts w:ascii="Trebuchet MS" w:hAnsi="Trebuchet MS"/>
                <w:color w:val="000000"/>
                <w:sz w:val="20"/>
                <w:szCs w:val="20"/>
              </w:rPr>
            </w:pPr>
            <w:r w:rsidRPr="00812CD8">
              <w:rPr>
                <w:rFonts w:ascii="Trebuchet MS" w:hAnsi="Trebuchet MS"/>
                <w:color w:val="000000"/>
                <w:sz w:val="20"/>
              </w:rPr>
              <w:t>Reaksi Sistem</w:t>
            </w:r>
          </w:p>
        </w:tc>
      </w:tr>
      <w:tr w:rsidR="00812CD8" w:rsidRPr="00812CD8" w:rsidTr="0025488A">
        <w:trPr>
          <w:trHeight w:val="547"/>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812CD8" w:rsidRPr="00812CD8" w:rsidRDefault="00812CD8" w:rsidP="00812CD8">
            <w:pPr>
              <w:spacing w:before="0" w:after="0"/>
              <w:ind w:left="0"/>
              <w:jc w:val="left"/>
              <w:rPr>
                <w:rFonts w:ascii="Trebuchet MS" w:hAnsi="Trebuchet MS"/>
                <w:color w:val="000000"/>
                <w:sz w:val="20"/>
                <w:szCs w:val="20"/>
              </w:rPr>
            </w:pPr>
            <w:r w:rsidRPr="00812CD8">
              <w:rPr>
                <w:rFonts w:ascii="Trebuchet MS" w:hAnsi="Trebuchet MS"/>
                <w:color w:val="000000"/>
                <w:sz w:val="20"/>
                <w:szCs w:val="20"/>
              </w:rPr>
              <w:t>Klik Tab Assign Task pada form RFQ Jasa Approval</w:t>
            </w:r>
          </w:p>
        </w:tc>
        <w:tc>
          <w:tcPr>
            <w:tcW w:w="4320" w:type="dxa"/>
            <w:tcBorders>
              <w:top w:val="nil"/>
              <w:left w:val="nil"/>
              <w:bottom w:val="single" w:sz="8" w:space="0" w:color="auto"/>
              <w:right w:val="single" w:sz="8" w:space="0" w:color="auto"/>
            </w:tcBorders>
            <w:shd w:val="clear" w:color="auto" w:fill="auto"/>
            <w:hideMark/>
          </w:tcPr>
          <w:p w:rsidR="00812CD8" w:rsidRPr="00812CD8" w:rsidRDefault="00812CD8" w:rsidP="00812CD8">
            <w:pPr>
              <w:spacing w:before="0" w:after="0"/>
              <w:ind w:left="0"/>
              <w:rPr>
                <w:rFonts w:ascii="Trebuchet MS" w:hAnsi="Trebuchet MS"/>
                <w:color w:val="000000"/>
                <w:sz w:val="20"/>
                <w:szCs w:val="20"/>
              </w:rPr>
            </w:pPr>
            <w:r w:rsidRPr="00812CD8">
              <w:rPr>
                <w:rFonts w:ascii="Trebuchet MS" w:hAnsi="Trebuchet MS"/>
                <w:color w:val="000000"/>
                <w:sz w:val="20"/>
                <w:szCs w:val="20"/>
              </w:rPr>
              <w:t>Akan muncul tampilan seperti gambar  3-28</w:t>
            </w:r>
          </w:p>
        </w:tc>
      </w:tr>
      <w:tr w:rsidR="00812CD8" w:rsidRPr="00812CD8" w:rsidTr="0025488A">
        <w:trPr>
          <w:trHeight w:val="259"/>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812CD8" w:rsidRPr="00812CD8" w:rsidRDefault="00812CD8" w:rsidP="00812CD8">
            <w:pPr>
              <w:spacing w:before="0" w:after="0"/>
              <w:ind w:left="0"/>
              <w:jc w:val="left"/>
              <w:rPr>
                <w:rFonts w:ascii="Trebuchet MS" w:hAnsi="Trebuchet MS"/>
                <w:color w:val="000000"/>
                <w:sz w:val="20"/>
                <w:szCs w:val="20"/>
              </w:rPr>
            </w:pPr>
            <w:r w:rsidRPr="00812CD8">
              <w:rPr>
                <w:rFonts w:ascii="Trebuchet MS" w:hAnsi="Trebuchet MS"/>
                <w:color w:val="000000"/>
                <w:sz w:val="20"/>
                <w:szCs w:val="20"/>
              </w:rPr>
              <w:t>Klik tombol Approval History</w:t>
            </w:r>
          </w:p>
        </w:tc>
        <w:tc>
          <w:tcPr>
            <w:tcW w:w="4320" w:type="dxa"/>
            <w:tcBorders>
              <w:top w:val="nil"/>
              <w:left w:val="nil"/>
              <w:bottom w:val="single" w:sz="8" w:space="0" w:color="auto"/>
              <w:right w:val="single" w:sz="8" w:space="0" w:color="auto"/>
            </w:tcBorders>
            <w:shd w:val="clear" w:color="auto" w:fill="auto"/>
            <w:hideMark/>
          </w:tcPr>
          <w:p w:rsidR="00812CD8" w:rsidRPr="00812CD8" w:rsidRDefault="00812CD8" w:rsidP="00812CD8">
            <w:pPr>
              <w:spacing w:before="0" w:after="0"/>
              <w:ind w:left="0"/>
              <w:rPr>
                <w:rFonts w:ascii="Trebuchet MS" w:hAnsi="Trebuchet MS"/>
                <w:color w:val="000000"/>
                <w:sz w:val="20"/>
                <w:szCs w:val="20"/>
              </w:rPr>
            </w:pPr>
            <w:r w:rsidRPr="00812CD8">
              <w:rPr>
                <w:rFonts w:ascii="Trebuchet MS" w:hAnsi="Trebuchet MS"/>
                <w:color w:val="000000"/>
                <w:sz w:val="20"/>
                <w:szCs w:val="20"/>
              </w:rPr>
              <w:t>Akan muncul jendela popup Approval History</w:t>
            </w:r>
          </w:p>
        </w:tc>
      </w:tr>
      <w:tr w:rsidR="00812CD8" w:rsidRPr="00812CD8" w:rsidTr="0025488A">
        <w:trPr>
          <w:trHeight w:val="196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812CD8" w:rsidRPr="00812CD8" w:rsidRDefault="00812CD8" w:rsidP="00812CD8">
            <w:pPr>
              <w:spacing w:before="0" w:after="0"/>
              <w:ind w:left="0"/>
              <w:jc w:val="left"/>
              <w:rPr>
                <w:rFonts w:ascii="Trebuchet MS" w:hAnsi="Trebuchet MS"/>
                <w:color w:val="000000"/>
                <w:sz w:val="20"/>
                <w:szCs w:val="20"/>
              </w:rPr>
            </w:pPr>
            <w:r w:rsidRPr="00812CD8">
              <w:rPr>
                <w:rFonts w:ascii="Trebuchet MS" w:hAnsi="Trebuchet MS"/>
                <w:color w:val="000000"/>
                <w:sz w:val="20"/>
                <w:szCs w:val="20"/>
              </w:rPr>
              <w:t>Klik tombol Setuju</w:t>
            </w:r>
          </w:p>
        </w:tc>
        <w:tc>
          <w:tcPr>
            <w:tcW w:w="4320" w:type="dxa"/>
            <w:tcBorders>
              <w:top w:val="nil"/>
              <w:left w:val="nil"/>
              <w:bottom w:val="single" w:sz="8" w:space="0" w:color="auto"/>
              <w:right w:val="single" w:sz="8" w:space="0" w:color="auto"/>
            </w:tcBorders>
            <w:shd w:val="clear" w:color="auto" w:fill="auto"/>
            <w:hideMark/>
          </w:tcPr>
          <w:p w:rsidR="00812CD8" w:rsidRPr="00812CD8" w:rsidRDefault="00812CD8" w:rsidP="00812CD8">
            <w:pPr>
              <w:spacing w:before="0" w:after="0"/>
              <w:ind w:left="0"/>
              <w:rPr>
                <w:rFonts w:ascii="Trebuchet MS" w:hAnsi="Trebuchet MS"/>
                <w:color w:val="000000"/>
                <w:sz w:val="20"/>
                <w:szCs w:val="20"/>
              </w:rPr>
            </w:pPr>
            <w:r w:rsidRPr="00812CD8">
              <w:rPr>
                <w:rFonts w:ascii="Trebuchet MS" w:hAnsi="Trebuchet MS"/>
                <w:color w:val="000000"/>
                <w:sz w:val="20"/>
                <w:szCs w:val="20"/>
              </w:rPr>
              <w:t>Aplikasi akan menjalankan proses approval dan mengirim data ke step selanjutnya. Bila proses berhasil dijalankan, maka akan muncul pesan.</w:t>
            </w:r>
            <w:r w:rsidRPr="00812CD8">
              <w:rPr>
                <w:rFonts w:ascii="Trebuchet MS" w:hAnsi="Trebuchet MS"/>
                <w:color w:val="000000"/>
                <w:sz w:val="20"/>
                <w:szCs w:val="20"/>
              </w:rPr>
              <w:br/>
            </w:r>
            <w:proofErr w:type="gramStart"/>
            <w:r w:rsidRPr="00812CD8">
              <w:rPr>
                <w:rFonts w:ascii="Trebuchet MS" w:hAnsi="Trebuchet MS"/>
                <w:color w:val="000000"/>
                <w:sz w:val="20"/>
                <w:szCs w:val="20"/>
              </w:rPr>
              <w:t>Catatan :</w:t>
            </w:r>
            <w:proofErr w:type="gramEnd"/>
            <w:r w:rsidRPr="00812CD8">
              <w:rPr>
                <w:rFonts w:ascii="Trebuchet MS" w:hAnsi="Trebuchet MS"/>
                <w:color w:val="000000"/>
                <w:sz w:val="20"/>
                <w:szCs w:val="20"/>
              </w:rPr>
              <w:t xml:space="preserve"> Bila user adalah procurement officer, akan muncul validasi pada saat klik tombol bila assign task belum diisi atau jumlah produk yang dialihkan belum sesuai.</w:t>
            </w:r>
          </w:p>
        </w:tc>
      </w:tr>
      <w:tr w:rsidR="00812CD8" w:rsidRPr="00812CD8" w:rsidTr="00812CD8">
        <w:trPr>
          <w:trHeight w:val="615"/>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812CD8" w:rsidRPr="00812CD8" w:rsidRDefault="00812CD8" w:rsidP="00812CD8">
            <w:pPr>
              <w:spacing w:before="0" w:after="0"/>
              <w:ind w:left="0"/>
              <w:jc w:val="left"/>
              <w:rPr>
                <w:rFonts w:ascii="Trebuchet MS" w:hAnsi="Trebuchet MS"/>
                <w:color w:val="000000"/>
                <w:sz w:val="20"/>
                <w:szCs w:val="20"/>
              </w:rPr>
            </w:pPr>
            <w:r w:rsidRPr="00812CD8">
              <w:rPr>
                <w:rFonts w:ascii="Trebuchet MS" w:hAnsi="Trebuchet MS"/>
                <w:color w:val="000000"/>
                <w:sz w:val="20"/>
                <w:szCs w:val="20"/>
              </w:rPr>
              <w:t>Klik tombol Revisi</w:t>
            </w:r>
          </w:p>
        </w:tc>
        <w:tc>
          <w:tcPr>
            <w:tcW w:w="4320" w:type="dxa"/>
            <w:tcBorders>
              <w:top w:val="nil"/>
              <w:left w:val="nil"/>
              <w:bottom w:val="single" w:sz="8" w:space="0" w:color="auto"/>
              <w:right w:val="single" w:sz="8" w:space="0" w:color="auto"/>
            </w:tcBorders>
            <w:shd w:val="clear" w:color="auto" w:fill="auto"/>
            <w:hideMark/>
          </w:tcPr>
          <w:p w:rsidR="00812CD8" w:rsidRPr="00812CD8" w:rsidRDefault="00812CD8" w:rsidP="00812CD8">
            <w:pPr>
              <w:spacing w:before="0" w:after="0"/>
              <w:ind w:left="0"/>
              <w:rPr>
                <w:rFonts w:ascii="Trebuchet MS" w:hAnsi="Trebuchet MS"/>
                <w:color w:val="000000"/>
                <w:sz w:val="20"/>
                <w:szCs w:val="20"/>
              </w:rPr>
            </w:pPr>
            <w:r w:rsidRPr="00812CD8">
              <w:rPr>
                <w:rFonts w:ascii="Trebuchet MS" w:hAnsi="Trebuchet MS"/>
                <w:color w:val="000000"/>
                <w:sz w:val="20"/>
                <w:szCs w:val="20"/>
              </w:rPr>
              <w:t>Aplikasi akan mengembalikan RFQ ke proses step requester</w:t>
            </w:r>
          </w:p>
        </w:tc>
      </w:tr>
      <w:tr w:rsidR="00812CD8" w:rsidRPr="00812CD8" w:rsidTr="0025488A">
        <w:trPr>
          <w:trHeight w:val="772"/>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812CD8" w:rsidRPr="00812CD8" w:rsidRDefault="00812CD8" w:rsidP="00812CD8">
            <w:pPr>
              <w:spacing w:before="0" w:after="0"/>
              <w:ind w:left="0"/>
              <w:jc w:val="left"/>
              <w:rPr>
                <w:rFonts w:ascii="Trebuchet MS" w:hAnsi="Trebuchet MS"/>
                <w:color w:val="000000"/>
                <w:sz w:val="20"/>
                <w:szCs w:val="20"/>
              </w:rPr>
            </w:pPr>
            <w:r w:rsidRPr="00812CD8">
              <w:rPr>
                <w:rFonts w:ascii="Trebuchet MS" w:hAnsi="Trebuchet MS"/>
                <w:color w:val="000000"/>
                <w:sz w:val="20"/>
                <w:szCs w:val="20"/>
              </w:rPr>
              <w:t>Klik tombol Tolak</w:t>
            </w:r>
          </w:p>
        </w:tc>
        <w:tc>
          <w:tcPr>
            <w:tcW w:w="4320" w:type="dxa"/>
            <w:tcBorders>
              <w:top w:val="nil"/>
              <w:left w:val="nil"/>
              <w:bottom w:val="single" w:sz="8" w:space="0" w:color="auto"/>
              <w:right w:val="single" w:sz="8" w:space="0" w:color="auto"/>
            </w:tcBorders>
            <w:shd w:val="clear" w:color="auto" w:fill="auto"/>
            <w:hideMark/>
          </w:tcPr>
          <w:p w:rsidR="00812CD8" w:rsidRPr="00812CD8" w:rsidRDefault="00812CD8" w:rsidP="00812CD8">
            <w:pPr>
              <w:spacing w:before="0" w:after="0"/>
              <w:ind w:left="0"/>
              <w:rPr>
                <w:rFonts w:ascii="Trebuchet MS" w:hAnsi="Trebuchet MS"/>
                <w:color w:val="000000"/>
                <w:sz w:val="20"/>
                <w:szCs w:val="20"/>
              </w:rPr>
            </w:pPr>
            <w:r w:rsidRPr="00812CD8">
              <w:rPr>
                <w:rFonts w:ascii="Trebuchet MS" w:hAnsi="Trebuchet MS"/>
                <w:color w:val="000000"/>
                <w:sz w:val="20"/>
                <w:szCs w:val="20"/>
              </w:rPr>
              <w:t>Aplikasi akan menghentikan proses approval dan mengubah status approval menjadi Ditolak</w:t>
            </w:r>
          </w:p>
        </w:tc>
      </w:tr>
      <w:tr w:rsidR="00812CD8" w:rsidRPr="00812CD8" w:rsidTr="0025488A">
        <w:trPr>
          <w:trHeight w:val="439"/>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812CD8" w:rsidRPr="00812CD8" w:rsidRDefault="00812CD8" w:rsidP="00812CD8">
            <w:pPr>
              <w:spacing w:before="0" w:after="0"/>
              <w:ind w:left="0"/>
              <w:jc w:val="left"/>
              <w:rPr>
                <w:rFonts w:ascii="Trebuchet MS" w:hAnsi="Trebuchet MS"/>
                <w:color w:val="000000"/>
                <w:sz w:val="20"/>
                <w:szCs w:val="20"/>
              </w:rPr>
            </w:pPr>
            <w:r w:rsidRPr="00812CD8">
              <w:rPr>
                <w:rFonts w:ascii="Trebuchet MS" w:hAnsi="Trebuchet MS"/>
                <w:color w:val="000000"/>
                <w:sz w:val="20"/>
              </w:rPr>
              <w:t>Klik tombol Tutup</w:t>
            </w:r>
          </w:p>
        </w:tc>
        <w:tc>
          <w:tcPr>
            <w:tcW w:w="4320" w:type="dxa"/>
            <w:tcBorders>
              <w:top w:val="nil"/>
              <w:left w:val="nil"/>
              <w:bottom w:val="single" w:sz="8" w:space="0" w:color="auto"/>
              <w:right w:val="single" w:sz="8" w:space="0" w:color="auto"/>
            </w:tcBorders>
            <w:shd w:val="clear" w:color="auto" w:fill="auto"/>
            <w:hideMark/>
          </w:tcPr>
          <w:p w:rsidR="00812CD8" w:rsidRPr="00812CD8" w:rsidRDefault="00812CD8" w:rsidP="00812CD8">
            <w:pPr>
              <w:spacing w:before="0" w:after="0"/>
              <w:ind w:left="0"/>
              <w:rPr>
                <w:rFonts w:ascii="Trebuchet MS" w:hAnsi="Trebuchet MS"/>
                <w:color w:val="000000"/>
                <w:sz w:val="20"/>
                <w:szCs w:val="20"/>
              </w:rPr>
            </w:pPr>
            <w:r w:rsidRPr="00812CD8">
              <w:rPr>
                <w:rFonts w:ascii="Trebuchet MS" w:hAnsi="Trebuchet MS"/>
                <w:color w:val="000000"/>
                <w:sz w:val="20"/>
              </w:rPr>
              <w:t>Windows akan menutup dan kembali ke menu Inbox</w:t>
            </w:r>
          </w:p>
        </w:tc>
      </w:tr>
    </w:tbl>
    <w:p w:rsidR="00812CD8" w:rsidRDefault="00812CD8" w:rsidP="006F6F01"/>
    <w:tbl>
      <w:tblPr>
        <w:tblW w:w="8640" w:type="dxa"/>
        <w:tblInd w:w="710" w:type="dxa"/>
        <w:tblLook w:val="04A0" w:firstRow="1" w:lastRow="0" w:firstColumn="1" w:lastColumn="0" w:noHBand="0" w:noVBand="1"/>
      </w:tblPr>
      <w:tblGrid>
        <w:gridCol w:w="1890"/>
        <w:gridCol w:w="2430"/>
        <w:gridCol w:w="4320"/>
      </w:tblGrid>
      <w:tr w:rsidR="00812CD8" w:rsidRPr="00812CD8" w:rsidTr="00812CD8">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812CD8" w:rsidRPr="00812CD8" w:rsidRDefault="00812CD8" w:rsidP="00812CD8">
            <w:pPr>
              <w:spacing w:before="0" w:after="0"/>
              <w:ind w:left="0"/>
              <w:rPr>
                <w:rFonts w:ascii="Trebuchet MS" w:hAnsi="Trebuchet MS"/>
                <w:color w:val="000000"/>
                <w:sz w:val="20"/>
                <w:szCs w:val="20"/>
              </w:rPr>
            </w:pPr>
            <w:r w:rsidRPr="00812CD8">
              <w:rPr>
                <w:rFonts w:ascii="Trebuchet MS" w:hAnsi="Trebuchet MS"/>
                <w:color w:val="000000"/>
                <w:sz w:val="20"/>
              </w:rPr>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812CD8" w:rsidRPr="00812CD8" w:rsidRDefault="00812CD8" w:rsidP="00812CD8">
            <w:pPr>
              <w:spacing w:before="0" w:after="0"/>
              <w:ind w:left="0"/>
              <w:rPr>
                <w:rFonts w:ascii="Trebuchet MS" w:hAnsi="Trebuchet MS"/>
                <w:color w:val="000000"/>
                <w:sz w:val="20"/>
                <w:szCs w:val="20"/>
              </w:rPr>
            </w:pPr>
            <w:r w:rsidRPr="00812CD8">
              <w:rPr>
                <w:rFonts w:ascii="Trebuchet MS" w:hAnsi="Trebuchet MS"/>
                <w:color w:val="000000"/>
                <w:sz w:val="20"/>
                <w:szCs w:val="20"/>
                <w:lang w:val="de-DE"/>
              </w:rPr>
              <w:t>Request for Quotation Jasa Approval - Assign Task</w:t>
            </w:r>
          </w:p>
        </w:tc>
      </w:tr>
      <w:tr w:rsidR="00812CD8" w:rsidRPr="00812CD8" w:rsidTr="00812CD8">
        <w:trPr>
          <w:trHeight w:val="330"/>
        </w:trPr>
        <w:tc>
          <w:tcPr>
            <w:tcW w:w="1890" w:type="dxa"/>
            <w:tcBorders>
              <w:top w:val="nil"/>
              <w:left w:val="single" w:sz="8" w:space="0" w:color="auto"/>
              <w:bottom w:val="single" w:sz="8" w:space="0" w:color="auto"/>
              <w:right w:val="single" w:sz="8" w:space="0" w:color="auto"/>
            </w:tcBorders>
            <w:shd w:val="clear" w:color="000000" w:fill="F2F2F2"/>
            <w:hideMark/>
          </w:tcPr>
          <w:p w:rsidR="00812CD8" w:rsidRPr="00812CD8" w:rsidRDefault="00812CD8" w:rsidP="00812CD8">
            <w:pPr>
              <w:spacing w:before="0" w:after="0"/>
              <w:ind w:left="0"/>
              <w:rPr>
                <w:rFonts w:ascii="Trebuchet MS" w:hAnsi="Trebuchet MS"/>
                <w:color w:val="000000"/>
                <w:sz w:val="20"/>
                <w:szCs w:val="20"/>
              </w:rPr>
            </w:pPr>
            <w:r w:rsidRPr="00812CD8">
              <w:rPr>
                <w:rFonts w:ascii="Trebuchet MS" w:hAnsi="Trebuchet MS"/>
                <w:color w:val="000000"/>
                <w:sz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812CD8" w:rsidRPr="00812CD8" w:rsidRDefault="00812CD8" w:rsidP="00812CD8">
            <w:pPr>
              <w:spacing w:before="0" w:after="0"/>
              <w:ind w:left="0"/>
              <w:rPr>
                <w:rFonts w:ascii="Trebuchet MS" w:hAnsi="Trebuchet MS"/>
                <w:color w:val="000000"/>
                <w:sz w:val="20"/>
                <w:szCs w:val="20"/>
              </w:rPr>
            </w:pPr>
            <w:r w:rsidRPr="00812CD8">
              <w:rPr>
                <w:rFonts w:ascii="Trebuchet MS" w:hAnsi="Trebuchet MS"/>
                <w:color w:val="000000"/>
                <w:sz w:val="20"/>
                <w:szCs w:val="20"/>
                <w:lang w:val="de-DE"/>
              </w:rPr>
              <w:t>User berada pada menu approval RFQ dan klik tab Assign Task</w:t>
            </w:r>
          </w:p>
        </w:tc>
      </w:tr>
      <w:tr w:rsidR="00812CD8" w:rsidRPr="00812CD8" w:rsidTr="0025488A">
        <w:trPr>
          <w:trHeight w:val="376"/>
        </w:trPr>
        <w:tc>
          <w:tcPr>
            <w:tcW w:w="1890" w:type="dxa"/>
            <w:tcBorders>
              <w:top w:val="nil"/>
              <w:left w:val="single" w:sz="8" w:space="0" w:color="auto"/>
              <w:bottom w:val="single" w:sz="8" w:space="0" w:color="auto"/>
              <w:right w:val="single" w:sz="8" w:space="0" w:color="auto"/>
            </w:tcBorders>
            <w:shd w:val="clear" w:color="000000" w:fill="F2F2F2"/>
            <w:hideMark/>
          </w:tcPr>
          <w:p w:rsidR="00812CD8" w:rsidRPr="00812CD8" w:rsidRDefault="00812CD8" w:rsidP="00812CD8">
            <w:pPr>
              <w:spacing w:before="0" w:after="0"/>
              <w:ind w:left="0"/>
              <w:rPr>
                <w:rFonts w:ascii="Trebuchet MS" w:hAnsi="Trebuchet MS"/>
                <w:color w:val="000000"/>
                <w:sz w:val="20"/>
                <w:szCs w:val="20"/>
              </w:rPr>
            </w:pPr>
            <w:r w:rsidRPr="00812CD8">
              <w:rPr>
                <w:rFonts w:ascii="Trebuchet MS" w:hAnsi="Trebuchet MS"/>
                <w:color w:val="000000"/>
                <w:sz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812CD8" w:rsidRPr="00812CD8" w:rsidRDefault="00812CD8" w:rsidP="00812CD8">
            <w:pPr>
              <w:spacing w:before="0" w:after="0"/>
              <w:ind w:left="0"/>
              <w:rPr>
                <w:rFonts w:ascii="Trebuchet MS" w:hAnsi="Trebuchet MS"/>
                <w:color w:val="000000"/>
                <w:sz w:val="20"/>
                <w:szCs w:val="20"/>
              </w:rPr>
            </w:pPr>
            <w:r w:rsidRPr="00812CD8">
              <w:rPr>
                <w:rFonts w:ascii="Trebuchet MS" w:hAnsi="Trebuchet MS"/>
                <w:color w:val="000000"/>
                <w:sz w:val="20"/>
                <w:szCs w:val="20"/>
                <w:lang w:val="de-DE"/>
              </w:rPr>
              <w:t>Aplikasi akan menampilkan perubahan assign task yang diinput oleh user</w:t>
            </w:r>
          </w:p>
        </w:tc>
      </w:tr>
      <w:tr w:rsidR="00812CD8" w:rsidRPr="00812CD8" w:rsidTr="00812CD8">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hideMark/>
          </w:tcPr>
          <w:p w:rsidR="00812CD8" w:rsidRPr="00812CD8" w:rsidRDefault="00812CD8" w:rsidP="00812CD8">
            <w:pPr>
              <w:spacing w:before="0" w:after="0"/>
              <w:ind w:left="0"/>
              <w:jc w:val="center"/>
              <w:rPr>
                <w:rFonts w:ascii="Trebuchet MS" w:hAnsi="Trebuchet MS"/>
                <w:color w:val="000000"/>
                <w:sz w:val="20"/>
                <w:szCs w:val="20"/>
              </w:rPr>
            </w:pPr>
            <w:r w:rsidRPr="00812CD8">
              <w:rPr>
                <w:rFonts w:ascii="Trebuchet MS" w:hAnsi="Trebuchet MS"/>
                <w:color w:val="000000"/>
                <w:sz w:val="20"/>
              </w:rPr>
              <w:t>Aksi User</w:t>
            </w:r>
          </w:p>
        </w:tc>
        <w:tc>
          <w:tcPr>
            <w:tcW w:w="4320" w:type="dxa"/>
            <w:tcBorders>
              <w:top w:val="nil"/>
              <w:left w:val="nil"/>
              <w:bottom w:val="single" w:sz="8" w:space="0" w:color="auto"/>
              <w:right w:val="single" w:sz="8" w:space="0" w:color="auto"/>
            </w:tcBorders>
            <w:shd w:val="clear" w:color="000000" w:fill="F2F2F2"/>
            <w:hideMark/>
          </w:tcPr>
          <w:p w:rsidR="00812CD8" w:rsidRPr="00812CD8" w:rsidRDefault="00812CD8" w:rsidP="00812CD8">
            <w:pPr>
              <w:spacing w:before="0" w:after="0"/>
              <w:ind w:left="0"/>
              <w:rPr>
                <w:rFonts w:ascii="Trebuchet MS" w:hAnsi="Trebuchet MS"/>
                <w:color w:val="000000"/>
                <w:sz w:val="20"/>
                <w:szCs w:val="20"/>
              </w:rPr>
            </w:pPr>
            <w:r w:rsidRPr="00812CD8">
              <w:rPr>
                <w:rFonts w:ascii="Trebuchet MS" w:hAnsi="Trebuchet MS"/>
                <w:color w:val="000000"/>
                <w:sz w:val="20"/>
              </w:rPr>
              <w:t>Reaksi Sistem</w:t>
            </w:r>
          </w:p>
        </w:tc>
      </w:tr>
      <w:tr w:rsidR="00812CD8" w:rsidRPr="00812CD8" w:rsidTr="0025488A">
        <w:trPr>
          <w:trHeight w:val="1042"/>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812CD8" w:rsidRPr="00812CD8" w:rsidRDefault="00812CD8" w:rsidP="00812CD8">
            <w:pPr>
              <w:spacing w:before="0" w:after="0"/>
              <w:ind w:left="0"/>
              <w:jc w:val="left"/>
              <w:rPr>
                <w:rFonts w:ascii="Trebuchet MS" w:hAnsi="Trebuchet MS"/>
                <w:color w:val="000000"/>
                <w:sz w:val="20"/>
                <w:szCs w:val="20"/>
              </w:rPr>
            </w:pPr>
            <w:r w:rsidRPr="00812CD8">
              <w:rPr>
                <w:rFonts w:ascii="Trebuchet MS" w:hAnsi="Trebuchet MS"/>
                <w:color w:val="000000"/>
                <w:sz w:val="20"/>
                <w:szCs w:val="20"/>
              </w:rPr>
              <w:lastRenderedPageBreak/>
              <w:t>Klik tombol Edit Assign Task dalam grid</w:t>
            </w:r>
          </w:p>
        </w:tc>
        <w:tc>
          <w:tcPr>
            <w:tcW w:w="4320" w:type="dxa"/>
            <w:tcBorders>
              <w:top w:val="nil"/>
              <w:left w:val="nil"/>
              <w:bottom w:val="single" w:sz="8" w:space="0" w:color="auto"/>
              <w:right w:val="single" w:sz="8" w:space="0" w:color="auto"/>
            </w:tcBorders>
            <w:shd w:val="clear" w:color="auto" w:fill="auto"/>
            <w:hideMark/>
          </w:tcPr>
          <w:p w:rsidR="00812CD8" w:rsidRPr="00812CD8" w:rsidRDefault="00812CD8" w:rsidP="00812CD8">
            <w:pPr>
              <w:spacing w:before="0" w:after="0"/>
              <w:ind w:left="0"/>
              <w:rPr>
                <w:rFonts w:ascii="Trebuchet MS" w:hAnsi="Trebuchet MS"/>
                <w:color w:val="000000"/>
                <w:sz w:val="20"/>
                <w:szCs w:val="20"/>
              </w:rPr>
            </w:pPr>
            <w:r w:rsidRPr="00812CD8">
              <w:rPr>
                <w:rFonts w:ascii="Trebuchet MS" w:hAnsi="Trebuchet MS"/>
                <w:color w:val="000000"/>
                <w:sz w:val="20"/>
                <w:szCs w:val="20"/>
              </w:rPr>
              <w:t>Akan muncul popup windows Edit Assign</w:t>
            </w:r>
            <w:r w:rsidR="00770074">
              <w:rPr>
                <w:rFonts w:ascii="Trebuchet MS" w:hAnsi="Trebuchet MS"/>
                <w:color w:val="000000"/>
                <w:sz w:val="20"/>
                <w:szCs w:val="20"/>
              </w:rPr>
              <w:t xml:space="preserve"> Task User (seperti </w:t>
            </w:r>
            <w:proofErr w:type="gramStart"/>
            <w:r w:rsidR="00770074">
              <w:rPr>
                <w:rFonts w:ascii="Trebuchet MS" w:hAnsi="Trebuchet MS"/>
                <w:color w:val="000000"/>
                <w:sz w:val="20"/>
                <w:szCs w:val="20"/>
              </w:rPr>
              <w:t>gambar  3</w:t>
            </w:r>
            <w:proofErr w:type="gramEnd"/>
            <w:r w:rsidR="00770074">
              <w:rPr>
                <w:rFonts w:ascii="Trebuchet MS" w:hAnsi="Trebuchet MS"/>
                <w:color w:val="000000"/>
                <w:sz w:val="20"/>
                <w:szCs w:val="20"/>
              </w:rPr>
              <w:t>-31</w:t>
            </w:r>
            <w:r w:rsidRPr="00812CD8">
              <w:rPr>
                <w:rFonts w:ascii="Trebuchet MS" w:hAnsi="Trebuchet MS"/>
                <w:color w:val="000000"/>
                <w:sz w:val="20"/>
                <w:szCs w:val="20"/>
              </w:rPr>
              <w:t>) untuk mengedit perubahan item produk yang akan dialihkan terhadap user terpilih.</w:t>
            </w:r>
          </w:p>
        </w:tc>
      </w:tr>
      <w:tr w:rsidR="00812CD8" w:rsidRPr="00812CD8" w:rsidTr="0025488A">
        <w:trPr>
          <w:trHeight w:val="52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812CD8" w:rsidRPr="00812CD8" w:rsidRDefault="00812CD8" w:rsidP="00812CD8">
            <w:pPr>
              <w:spacing w:before="0" w:after="0"/>
              <w:ind w:left="0"/>
              <w:jc w:val="left"/>
              <w:rPr>
                <w:rFonts w:ascii="Trebuchet MS" w:hAnsi="Trebuchet MS"/>
                <w:color w:val="000000"/>
                <w:sz w:val="20"/>
                <w:szCs w:val="20"/>
              </w:rPr>
            </w:pPr>
            <w:r w:rsidRPr="00812CD8">
              <w:rPr>
                <w:rFonts w:ascii="Trebuchet MS" w:hAnsi="Trebuchet MS"/>
                <w:color w:val="000000"/>
                <w:sz w:val="20"/>
                <w:szCs w:val="20"/>
              </w:rPr>
              <w:t>Klik tombol Hapus Assign Task dalam grid</w:t>
            </w:r>
          </w:p>
        </w:tc>
        <w:tc>
          <w:tcPr>
            <w:tcW w:w="4320" w:type="dxa"/>
            <w:tcBorders>
              <w:top w:val="nil"/>
              <w:left w:val="nil"/>
              <w:bottom w:val="single" w:sz="8" w:space="0" w:color="auto"/>
              <w:right w:val="single" w:sz="8" w:space="0" w:color="auto"/>
            </w:tcBorders>
            <w:shd w:val="clear" w:color="auto" w:fill="auto"/>
            <w:hideMark/>
          </w:tcPr>
          <w:p w:rsidR="00812CD8" w:rsidRPr="00812CD8" w:rsidRDefault="00812CD8" w:rsidP="00812CD8">
            <w:pPr>
              <w:spacing w:before="0" w:after="0"/>
              <w:ind w:left="0"/>
              <w:rPr>
                <w:rFonts w:ascii="Trebuchet MS" w:hAnsi="Trebuchet MS"/>
                <w:color w:val="000000"/>
                <w:sz w:val="20"/>
                <w:szCs w:val="20"/>
              </w:rPr>
            </w:pPr>
            <w:r w:rsidRPr="00812CD8">
              <w:rPr>
                <w:rFonts w:ascii="Trebuchet MS" w:hAnsi="Trebuchet MS"/>
                <w:color w:val="000000"/>
                <w:sz w:val="20"/>
                <w:szCs w:val="20"/>
              </w:rPr>
              <w:t>Akan menampilkan box confirm (Y/N) untuk menghapus record yang ada di tabel</w:t>
            </w:r>
          </w:p>
        </w:tc>
      </w:tr>
      <w:tr w:rsidR="00812CD8" w:rsidRPr="00812CD8" w:rsidTr="0025488A">
        <w:trPr>
          <w:trHeight w:val="151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812CD8" w:rsidRPr="00812CD8" w:rsidRDefault="00812CD8" w:rsidP="00812CD8">
            <w:pPr>
              <w:spacing w:before="0" w:after="0"/>
              <w:ind w:left="0"/>
              <w:jc w:val="left"/>
              <w:rPr>
                <w:rFonts w:ascii="Trebuchet MS" w:hAnsi="Trebuchet MS"/>
                <w:color w:val="000000"/>
                <w:sz w:val="20"/>
                <w:szCs w:val="20"/>
              </w:rPr>
            </w:pPr>
            <w:r w:rsidRPr="00812CD8">
              <w:rPr>
                <w:rFonts w:ascii="Trebuchet MS" w:hAnsi="Trebuchet MS"/>
                <w:color w:val="000000"/>
                <w:sz w:val="20"/>
                <w:szCs w:val="20"/>
              </w:rPr>
              <w:t xml:space="preserve">Klik tombol Tambah Assign Task </w:t>
            </w:r>
          </w:p>
        </w:tc>
        <w:tc>
          <w:tcPr>
            <w:tcW w:w="4320" w:type="dxa"/>
            <w:tcBorders>
              <w:top w:val="nil"/>
              <w:left w:val="nil"/>
              <w:bottom w:val="single" w:sz="8" w:space="0" w:color="auto"/>
              <w:right w:val="single" w:sz="8" w:space="0" w:color="auto"/>
            </w:tcBorders>
            <w:shd w:val="clear" w:color="auto" w:fill="auto"/>
            <w:hideMark/>
          </w:tcPr>
          <w:p w:rsidR="00812CD8" w:rsidRPr="00812CD8" w:rsidRDefault="00812CD8" w:rsidP="00812CD8">
            <w:pPr>
              <w:spacing w:before="0" w:after="0"/>
              <w:ind w:left="0"/>
              <w:rPr>
                <w:rFonts w:ascii="Trebuchet MS" w:hAnsi="Trebuchet MS"/>
                <w:color w:val="000000"/>
                <w:sz w:val="20"/>
                <w:szCs w:val="20"/>
              </w:rPr>
            </w:pPr>
            <w:r w:rsidRPr="00812CD8">
              <w:rPr>
                <w:rFonts w:ascii="Trebuchet MS" w:hAnsi="Trebuchet MS"/>
                <w:color w:val="000000"/>
                <w:sz w:val="20"/>
                <w:szCs w:val="20"/>
              </w:rPr>
              <w:t>Akan muncul popup windows Tambah A</w:t>
            </w:r>
            <w:r w:rsidR="00770074">
              <w:rPr>
                <w:rFonts w:ascii="Trebuchet MS" w:hAnsi="Trebuchet MS"/>
                <w:color w:val="000000"/>
                <w:sz w:val="20"/>
                <w:szCs w:val="20"/>
              </w:rPr>
              <w:t xml:space="preserve">ssign Task (seperti </w:t>
            </w:r>
            <w:proofErr w:type="gramStart"/>
            <w:r w:rsidR="00770074">
              <w:rPr>
                <w:rFonts w:ascii="Trebuchet MS" w:hAnsi="Trebuchet MS"/>
                <w:color w:val="000000"/>
                <w:sz w:val="20"/>
                <w:szCs w:val="20"/>
              </w:rPr>
              <w:t>gambar  3</w:t>
            </w:r>
            <w:proofErr w:type="gramEnd"/>
            <w:r w:rsidR="00770074">
              <w:rPr>
                <w:rFonts w:ascii="Trebuchet MS" w:hAnsi="Trebuchet MS"/>
                <w:color w:val="000000"/>
                <w:sz w:val="20"/>
                <w:szCs w:val="20"/>
              </w:rPr>
              <w:t>-30</w:t>
            </w:r>
            <w:r w:rsidRPr="00812CD8">
              <w:rPr>
                <w:rFonts w:ascii="Trebuchet MS" w:hAnsi="Trebuchet MS"/>
                <w:color w:val="000000"/>
                <w:sz w:val="20"/>
                <w:szCs w:val="20"/>
              </w:rPr>
              <w:t xml:space="preserve">) untuk menambahkan user dan item produk yang akan dialihkan. </w:t>
            </w:r>
            <w:r w:rsidRPr="00812CD8">
              <w:rPr>
                <w:rFonts w:ascii="Trebuchet MS" w:hAnsi="Trebuchet MS"/>
                <w:color w:val="000000"/>
                <w:sz w:val="20"/>
                <w:szCs w:val="20"/>
              </w:rPr>
              <w:br/>
              <w:t>Catatan : Bila nama user sudah mencapai 10, maka tombol ini akan disable secara otomatis</w:t>
            </w:r>
          </w:p>
        </w:tc>
      </w:tr>
    </w:tbl>
    <w:p w:rsidR="00812CD8" w:rsidRDefault="00812CD8" w:rsidP="006F6F01"/>
    <w:tbl>
      <w:tblPr>
        <w:tblW w:w="8640" w:type="dxa"/>
        <w:tblInd w:w="710" w:type="dxa"/>
        <w:tblLook w:val="04A0" w:firstRow="1" w:lastRow="0" w:firstColumn="1" w:lastColumn="0" w:noHBand="0" w:noVBand="1"/>
      </w:tblPr>
      <w:tblGrid>
        <w:gridCol w:w="1890"/>
        <w:gridCol w:w="2430"/>
        <w:gridCol w:w="4320"/>
      </w:tblGrid>
      <w:tr w:rsidR="00770074" w:rsidRPr="00311E8D" w:rsidTr="00456ACB">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770074" w:rsidRPr="00311E8D" w:rsidRDefault="00770074" w:rsidP="00456ACB">
            <w:pPr>
              <w:spacing w:before="0" w:after="0"/>
              <w:ind w:left="0"/>
              <w:rPr>
                <w:rFonts w:ascii="Trebuchet MS" w:hAnsi="Trebuchet MS"/>
                <w:color w:val="000000"/>
                <w:sz w:val="20"/>
                <w:szCs w:val="20"/>
              </w:rPr>
            </w:pPr>
            <w:r w:rsidRPr="00311E8D">
              <w:rPr>
                <w:rFonts w:ascii="Trebuchet MS" w:hAnsi="Trebuchet MS"/>
                <w:color w:val="000000"/>
                <w:sz w:val="20"/>
              </w:rPr>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770074" w:rsidRPr="00311E8D" w:rsidRDefault="00770074" w:rsidP="00770074">
            <w:pPr>
              <w:spacing w:before="0" w:after="0"/>
              <w:ind w:left="0"/>
              <w:rPr>
                <w:rFonts w:ascii="Trebuchet MS" w:hAnsi="Trebuchet MS"/>
                <w:color w:val="000000"/>
                <w:sz w:val="20"/>
                <w:szCs w:val="20"/>
              </w:rPr>
            </w:pPr>
            <w:r w:rsidRPr="00311E8D">
              <w:rPr>
                <w:rFonts w:ascii="Trebuchet MS" w:hAnsi="Trebuchet MS"/>
                <w:color w:val="000000"/>
                <w:sz w:val="20"/>
                <w:szCs w:val="20"/>
                <w:lang w:val="de-DE"/>
              </w:rPr>
              <w:t xml:space="preserve">Request for Quotation </w:t>
            </w:r>
            <w:r>
              <w:rPr>
                <w:rFonts w:ascii="Trebuchet MS" w:hAnsi="Trebuchet MS"/>
                <w:color w:val="000000"/>
                <w:sz w:val="20"/>
                <w:szCs w:val="20"/>
                <w:lang w:val="de-DE"/>
              </w:rPr>
              <w:t>Jasa</w:t>
            </w:r>
            <w:r w:rsidRPr="00311E8D">
              <w:rPr>
                <w:rFonts w:ascii="Trebuchet MS" w:hAnsi="Trebuchet MS"/>
                <w:color w:val="000000"/>
                <w:sz w:val="20"/>
                <w:szCs w:val="20"/>
                <w:lang w:val="de-DE"/>
              </w:rPr>
              <w:t xml:space="preserve"> Approval </w:t>
            </w:r>
            <w:r>
              <w:rPr>
                <w:rFonts w:ascii="Trebuchet MS" w:hAnsi="Trebuchet MS"/>
                <w:color w:val="000000"/>
                <w:sz w:val="20"/>
                <w:szCs w:val="20"/>
                <w:lang w:val="de-DE"/>
              </w:rPr>
              <w:t>–</w:t>
            </w:r>
            <w:r w:rsidRPr="00311E8D">
              <w:rPr>
                <w:rFonts w:ascii="Trebuchet MS" w:hAnsi="Trebuchet MS"/>
                <w:color w:val="000000"/>
                <w:sz w:val="20"/>
                <w:szCs w:val="20"/>
                <w:lang w:val="de-DE"/>
              </w:rPr>
              <w:t xml:space="preserve"> </w:t>
            </w:r>
            <w:r>
              <w:rPr>
                <w:rFonts w:ascii="Trebuchet MS" w:hAnsi="Trebuchet MS"/>
                <w:color w:val="000000"/>
                <w:sz w:val="20"/>
                <w:szCs w:val="20"/>
                <w:lang w:val="de-DE"/>
              </w:rPr>
              <w:t xml:space="preserve">Edit </w:t>
            </w:r>
            <w:r w:rsidRPr="00311E8D">
              <w:rPr>
                <w:rFonts w:ascii="Trebuchet MS" w:hAnsi="Trebuchet MS"/>
                <w:color w:val="000000"/>
                <w:sz w:val="20"/>
                <w:szCs w:val="20"/>
                <w:lang w:val="de-DE"/>
              </w:rPr>
              <w:t>Assign Task</w:t>
            </w:r>
          </w:p>
        </w:tc>
      </w:tr>
      <w:tr w:rsidR="00770074" w:rsidRPr="00311E8D" w:rsidTr="00456ACB">
        <w:trPr>
          <w:trHeight w:val="345"/>
        </w:trPr>
        <w:tc>
          <w:tcPr>
            <w:tcW w:w="1890" w:type="dxa"/>
            <w:tcBorders>
              <w:top w:val="nil"/>
              <w:left w:val="single" w:sz="8" w:space="0" w:color="auto"/>
              <w:bottom w:val="single" w:sz="8" w:space="0" w:color="auto"/>
              <w:right w:val="single" w:sz="8" w:space="0" w:color="auto"/>
            </w:tcBorders>
            <w:shd w:val="clear" w:color="000000" w:fill="F2F2F2"/>
            <w:hideMark/>
          </w:tcPr>
          <w:p w:rsidR="00770074" w:rsidRPr="00311E8D" w:rsidRDefault="00770074" w:rsidP="00456ACB">
            <w:pPr>
              <w:spacing w:before="0" w:after="0"/>
              <w:ind w:left="0"/>
              <w:rPr>
                <w:rFonts w:ascii="Trebuchet MS" w:hAnsi="Trebuchet MS"/>
                <w:color w:val="000000"/>
                <w:sz w:val="20"/>
                <w:szCs w:val="20"/>
              </w:rPr>
            </w:pPr>
            <w:r w:rsidRPr="00311E8D">
              <w:rPr>
                <w:rFonts w:ascii="Trebuchet MS" w:hAnsi="Trebuchet MS"/>
                <w:color w:val="000000"/>
                <w:sz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770074" w:rsidRPr="00311E8D" w:rsidRDefault="00770074" w:rsidP="00456ACB">
            <w:pPr>
              <w:spacing w:before="0" w:after="0"/>
              <w:ind w:left="0"/>
              <w:rPr>
                <w:rFonts w:ascii="Trebuchet MS" w:hAnsi="Trebuchet MS"/>
                <w:color w:val="000000"/>
                <w:sz w:val="20"/>
                <w:szCs w:val="20"/>
              </w:rPr>
            </w:pPr>
            <w:r w:rsidRPr="00311E8D">
              <w:rPr>
                <w:rFonts w:ascii="Trebuchet MS" w:hAnsi="Trebuchet MS"/>
                <w:color w:val="000000"/>
                <w:sz w:val="20"/>
                <w:szCs w:val="20"/>
                <w:lang w:val="de-DE"/>
              </w:rPr>
              <w:t>User berada pada menu approval RFQ dan klik tab Assign Task</w:t>
            </w:r>
            <w:r>
              <w:rPr>
                <w:rFonts w:ascii="Trebuchet MS" w:hAnsi="Trebuchet MS"/>
                <w:color w:val="000000"/>
                <w:sz w:val="20"/>
                <w:szCs w:val="20"/>
                <w:lang w:val="de-DE"/>
              </w:rPr>
              <w:t xml:space="preserve"> lalu user klik tombol edit pada grid assign task</w:t>
            </w:r>
          </w:p>
        </w:tc>
      </w:tr>
      <w:tr w:rsidR="00770074" w:rsidRPr="00311E8D" w:rsidTr="00456ACB">
        <w:trPr>
          <w:trHeight w:val="349"/>
        </w:trPr>
        <w:tc>
          <w:tcPr>
            <w:tcW w:w="1890" w:type="dxa"/>
            <w:tcBorders>
              <w:top w:val="nil"/>
              <w:left w:val="single" w:sz="8" w:space="0" w:color="auto"/>
              <w:bottom w:val="single" w:sz="8" w:space="0" w:color="auto"/>
              <w:right w:val="single" w:sz="8" w:space="0" w:color="auto"/>
            </w:tcBorders>
            <w:shd w:val="clear" w:color="000000" w:fill="F2F2F2"/>
            <w:hideMark/>
          </w:tcPr>
          <w:p w:rsidR="00770074" w:rsidRPr="00311E8D" w:rsidRDefault="00770074" w:rsidP="00456ACB">
            <w:pPr>
              <w:spacing w:before="0" w:after="0"/>
              <w:ind w:left="0"/>
              <w:rPr>
                <w:rFonts w:ascii="Trebuchet MS" w:hAnsi="Trebuchet MS"/>
                <w:color w:val="000000"/>
                <w:sz w:val="20"/>
                <w:szCs w:val="20"/>
              </w:rPr>
            </w:pPr>
            <w:r w:rsidRPr="00311E8D">
              <w:rPr>
                <w:rFonts w:ascii="Trebuchet MS" w:hAnsi="Trebuchet MS"/>
                <w:color w:val="000000"/>
                <w:sz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770074" w:rsidRPr="00311E8D" w:rsidRDefault="00770074" w:rsidP="00456ACB">
            <w:pPr>
              <w:spacing w:before="0" w:after="0"/>
              <w:ind w:left="0"/>
              <w:rPr>
                <w:rFonts w:ascii="Trebuchet MS" w:hAnsi="Trebuchet MS"/>
                <w:color w:val="000000"/>
                <w:sz w:val="20"/>
                <w:szCs w:val="20"/>
              </w:rPr>
            </w:pPr>
            <w:r w:rsidRPr="00311E8D">
              <w:rPr>
                <w:rFonts w:ascii="Trebuchet MS" w:hAnsi="Trebuchet MS"/>
                <w:color w:val="000000"/>
                <w:sz w:val="20"/>
                <w:szCs w:val="20"/>
                <w:lang w:val="de-DE"/>
              </w:rPr>
              <w:t>Aplikasi akan menampilkan perubahan assign task yang diinput oleh user</w:t>
            </w:r>
          </w:p>
        </w:tc>
      </w:tr>
      <w:tr w:rsidR="00770074" w:rsidRPr="00311E8D" w:rsidTr="00456ACB">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hideMark/>
          </w:tcPr>
          <w:p w:rsidR="00770074" w:rsidRPr="00311E8D" w:rsidRDefault="00770074" w:rsidP="00456ACB">
            <w:pPr>
              <w:spacing w:before="0" w:after="0"/>
              <w:ind w:left="0"/>
              <w:jc w:val="center"/>
              <w:rPr>
                <w:rFonts w:ascii="Trebuchet MS" w:hAnsi="Trebuchet MS"/>
                <w:color w:val="000000"/>
                <w:sz w:val="20"/>
                <w:szCs w:val="20"/>
              </w:rPr>
            </w:pPr>
            <w:r w:rsidRPr="00311E8D">
              <w:rPr>
                <w:rFonts w:ascii="Trebuchet MS" w:hAnsi="Trebuchet MS"/>
                <w:color w:val="000000"/>
                <w:sz w:val="20"/>
              </w:rPr>
              <w:t>Aksi User</w:t>
            </w:r>
          </w:p>
        </w:tc>
        <w:tc>
          <w:tcPr>
            <w:tcW w:w="4320" w:type="dxa"/>
            <w:tcBorders>
              <w:top w:val="nil"/>
              <w:left w:val="nil"/>
              <w:bottom w:val="single" w:sz="8" w:space="0" w:color="auto"/>
              <w:right w:val="single" w:sz="8" w:space="0" w:color="auto"/>
            </w:tcBorders>
            <w:shd w:val="clear" w:color="000000" w:fill="F2F2F2"/>
            <w:hideMark/>
          </w:tcPr>
          <w:p w:rsidR="00770074" w:rsidRPr="00311E8D" w:rsidRDefault="00770074" w:rsidP="00456ACB">
            <w:pPr>
              <w:spacing w:before="0" w:after="0"/>
              <w:ind w:left="0"/>
              <w:rPr>
                <w:rFonts w:ascii="Trebuchet MS" w:hAnsi="Trebuchet MS"/>
                <w:color w:val="000000"/>
                <w:sz w:val="20"/>
                <w:szCs w:val="20"/>
              </w:rPr>
            </w:pPr>
            <w:r w:rsidRPr="00311E8D">
              <w:rPr>
                <w:rFonts w:ascii="Trebuchet MS" w:hAnsi="Trebuchet MS"/>
                <w:color w:val="000000"/>
                <w:sz w:val="20"/>
              </w:rPr>
              <w:t>Reaksi Sistem</w:t>
            </w:r>
          </w:p>
        </w:tc>
      </w:tr>
      <w:tr w:rsidR="00770074" w:rsidRPr="00311E8D" w:rsidTr="00456ACB">
        <w:trPr>
          <w:trHeight w:val="511"/>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770074" w:rsidRPr="00311E8D" w:rsidRDefault="00770074" w:rsidP="00456ACB">
            <w:pPr>
              <w:spacing w:before="0" w:after="0"/>
              <w:ind w:left="0"/>
              <w:jc w:val="left"/>
              <w:rPr>
                <w:rFonts w:ascii="Trebuchet MS" w:hAnsi="Trebuchet MS"/>
                <w:color w:val="000000"/>
                <w:sz w:val="20"/>
                <w:szCs w:val="20"/>
              </w:rPr>
            </w:pPr>
            <w:r w:rsidRPr="00311E8D">
              <w:rPr>
                <w:rFonts w:ascii="Trebuchet MS" w:hAnsi="Trebuchet MS"/>
                <w:color w:val="000000"/>
                <w:sz w:val="20"/>
                <w:szCs w:val="20"/>
              </w:rPr>
              <w:t>Klik tombol Hapus Assign Task dalam grid</w:t>
            </w:r>
          </w:p>
        </w:tc>
        <w:tc>
          <w:tcPr>
            <w:tcW w:w="4320" w:type="dxa"/>
            <w:tcBorders>
              <w:top w:val="nil"/>
              <w:left w:val="nil"/>
              <w:bottom w:val="single" w:sz="8" w:space="0" w:color="auto"/>
              <w:right w:val="single" w:sz="8" w:space="0" w:color="auto"/>
            </w:tcBorders>
            <w:shd w:val="clear" w:color="auto" w:fill="auto"/>
            <w:hideMark/>
          </w:tcPr>
          <w:p w:rsidR="00770074" w:rsidRPr="00311E8D" w:rsidRDefault="00770074" w:rsidP="00456ACB">
            <w:pPr>
              <w:spacing w:before="0" w:after="0"/>
              <w:ind w:left="0"/>
              <w:rPr>
                <w:rFonts w:ascii="Trebuchet MS" w:hAnsi="Trebuchet MS"/>
                <w:color w:val="000000"/>
                <w:sz w:val="20"/>
                <w:szCs w:val="20"/>
              </w:rPr>
            </w:pPr>
            <w:r w:rsidRPr="00311E8D">
              <w:rPr>
                <w:rFonts w:ascii="Trebuchet MS" w:hAnsi="Trebuchet MS"/>
                <w:color w:val="000000"/>
                <w:sz w:val="20"/>
                <w:szCs w:val="20"/>
              </w:rPr>
              <w:t>Akan menampilkan box confirm (Y/N) untuk menghapus record yang ada di tabel</w:t>
            </w:r>
          </w:p>
        </w:tc>
      </w:tr>
      <w:tr w:rsidR="00770074" w:rsidRPr="00311E8D" w:rsidTr="00456ACB">
        <w:trPr>
          <w:trHeight w:val="691"/>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770074" w:rsidRPr="00311E8D" w:rsidRDefault="00770074" w:rsidP="00770074">
            <w:pPr>
              <w:spacing w:before="0" w:after="0"/>
              <w:ind w:left="0"/>
              <w:jc w:val="left"/>
              <w:rPr>
                <w:rFonts w:ascii="Trebuchet MS" w:hAnsi="Trebuchet MS"/>
                <w:color w:val="000000"/>
                <w:sz w:val="20"/>
                <w:szCs w:val="20"/>
              </w:rPr>
            </w:pPr>
            <w:r w:rsidRPr="00311E8D">
              <w:rPr>
                <w:rFonts w:ascii="Trebuchet MS" w:hAnsi="Trebuchet MS"/>
                <w:color w:val="000000"/>
                <w:sz w:val="20"/>
                <w:szCs w:val="20"/>
              </w:rPr>
              <w:t xml:space="preserve">Klik tombol Tambah </w:t>
            </w:r>
            <w:r>
              <w:rPr>
                <w:rFonts w:ascii="Trebuchet MS" w:hAnsi="Trebuchet MS"/>
                <w:color w:val="000000"/>
                <w:sz w:val="20"/>
                <w:szCs w:val="20"/>
              </w:rPr>
              <w:t>Jasa</w:t>
            </w:r>
          </w:p>
        </w:tc>
        <w:tc>
          <w:tcPr>
            <w:tcW w:w="4320" w:type="dxa"/>
            <w:tcBorders>
              <w:top w:val="nil"/>
              <w:left w:val="nil"/>
              <w:bottom w:val="single" w:sz="8" w:space="0" w:color="auto"/>
              <w:right w:val="single" w:sz="8" w:space="0" w:color="auto"/>
            </w:tcBorders>
            <w:shd w:val="clear" w:color="auto" w:fill="auto"/>
            <w:hideMark/>
          </w:tcPr>
          <w:p w:rsidR="00770074" w:rsidRPr="00311E8D" w:rsidRDefault="00770074" w:rsidP="00456ACB">
            <w:pPr>
              <w:spacing w:before="0" w:after="0"/>
              <w:ind w:left="0"/>
              <w:rPr>
                <w:rFonts w:ascii="Trebuchet MS" w:hAnsi="Trebuchet MS"/>
                <w:color w:val="000000"/>
                <w:sz w:val="20"/>
                <w:szCs w:val="20"/>
              </w:rPr>
            </w:pPr>
            <w:r w:rsidRPr="00311E8D">
              <w:rPr>
                <w:rFonts w:ascii="Trebuchet MS" w:hAnsi="Trebuchet MS"/>
                <w:color w:val="000000"/>
                <w:sz w:val="20"/>
                <w:szCs w:val="20"/>
              </w:rPr>
              <w:t xml:space="preserve">Akan muncul popup windows </w:t>
            </w:r>
            <w:r>
              <w:rPr>
                <w:rFonts w:ascii="Trebuchet MS" w:hAnsi="Trebuchet MS"/>
                <w:color w:val="000000"/>
                <w:sz w:val="20"/>
                <w:szCs w:val="20"/>
              </w:rPr>
              <w:t>lookup tambah produk</w:t>
            </w:r>
            <w:r w:rsidRPr="00311E8D">
              <w:rPr>
                <w:rFonts w:ascii="Trebuchet MS" w:hAnsi="Trebuchet MS"/>
                <w:color w:val="000000"/>
                <w:sz w:val="20"/>
                <w:szCs w:val="20"/>
              </w:rPr>
              <w:t xml:space="preserve"> untuk menambahkan user dan item produk yang akan dialihkan.</w:t>
            </w:r>
          </w:p>
        </w:tc>
      </w:tr>
      <w:tr w:rsidR="00770074" w:rsidRPr="00311E8D" w:rsidTr="00456ACB">
        <w:trPr>
          <w:trHeight w:val="61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770074" w:rsidRPr="00311E8D" w:rsidRDefault="00770074" w:rsidP="00456ACB">
            <w:pPr>
              <w:spacing w:before="0" w:after="0"/>
              <w:ind w:left="0"/>
              <w:jc w:val="left"/>
              <w:rPr>
                <w:rFonts w:ascii="Trebuchet MS" w:hAnsi="Trebuchet MS"/>
                <w:color w:val="000000"/>
                <w:sz w:val="20"/>
                <w:szCs w:val="20"/>
              </w:rPr>
            </w:pPr>
            <w:r>
              <w:rPr>
                <w:rFonts w:ascii="Trebuchet MS" w:hAnsi="Trebuchet MS"/>
                <w:color w:val="000000"/>
                <w:sz w:val="20"/>
                <w:szCs w:val="20"/>
              </w:rPr>
              <w:t>Klik tombol Simpan</w:t>
            </w:r>
          </w:p>
        </w:tc>
        <w:tc>
          <w:tcPr>
            <w:tcW w:w="4320" w:type="dxa"/>
            <w:tcBorders>
              <w:top w:val="nil"/>
              <w:left w:val="nil"/>
              <w:bottom w:val="single" w:sz="8" w:space="0" w:color="auto"/>
              <w:right w:val="single" w:sz="8" w:space="0" w:color="auto"/>
            </w:tcBorders>
            <w:shd w:val="clear" w:color="auto" w:fill="auto"/>
            <w:hideMark/>
          </w:tcPr>
          <w:p w:rsidR="00770074" w:rsidRPr="00311E8D" w:rsidRDefault="00770074" w:rsidP="00456ACB">
            <w:pPr>
              <w:spacing w:before="0" w:after="0"/>
              <w:ind w:left="0"/>
              <w:rPr>
                <w:rFonts w:ascii="Trebuchet MS" w:hAnsi="Trebuchet MS"/>
                <w:color w:val="000000"/>
                <w:sz w:val="20"/>
                <w:szCs w:val="20"/>
              </w:rPr>
            </w:pPr>
            <w:r>
              <w:rPr>
                <w:rFonts w:ascii="Trebuchet MS" w:hAnsi="Trebuchet MS"/>
                <w:color w:val="000000"/>
                <w:sz w:val="20"/>
                <w:szCs w:val="20"/>
              </w:rPr>
              <w:t>Aplikasi akan melakukan proses simpan assign task. Bila proses berhasil akan muncul pesan lalu otomatis menutup windows assign task.</w:t>
            </w:r>
          </w:p>
        </w:tc>
      </w:tr>
    </w:tbl>
    <w:p w:rsidR="00770074" w:rsidRDefault="00770074" w:rsidP="006F6F01"/>
    <w:p w:rsidR="00C34465" w:rsidRDefault="00C34465" w:rsidP="00C34465">
      <w:pPr>
        <w:pStyle w:val="Heading3"/>
      </w:pPr>
      <w:bookmarkStart w:id="553" w:name="_Toc440541248"/>
      <w:r>
        <w:t xml:space="preserve">Daftar Request </w:t>
      </w:r>
      <w:proofErr w:type="gramStart"/>
      <w:r>
        <w:t>For</w:t>
      </w:r>
      <w:proofErr w:type="gramEnd"/>
      <w:r>
        <w:t xml:space="preserve"> Quotation</w:t>
      </w:r>
      <w:bookmarkEnd w:id="553"/>
    </w:p>
    <w:p w:rsidR="00091A5B" w:rsidRDefault="00091A5B" w:rsidP="00C34465">
      <w:pPr>
        <w:pStyle w:val="BodyText"/>
        <w:keepNext/>
        <w:jc w:val="center"/>
        <w:rPr>
          <w:noProof/>
        </w:rPr>
      </w:pPr>
    </w:p>
    <w:p w:rsidR="00D576CF" w:rsidRDefault="00DF0B8A" w:rsidP="00D576CF">
      <w:pPr>
        <w:pStyle w:val="BodyText"/>
        <w:keepNext/>
        <w:jc w:val="center"/>
      </w:pPr>
      <w:r>
        <w:rPr>
          <w:noProof/>
        </w:rPr>
        <w:drawing>
          <wp:inline distT="0" distB="0" distL="0" distR="0" wp14:anchorId="6B60537F" wp14:editId="697015B6">
            <wp:extent cx="5943600" cy="30124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12440"/>
                    </a:xfrm>
                    <a:prstGeom prst="rect">
                      <a:avLst/>
                    </a:prstGeom>
                  </pic:spPr>
                </pic:pic>
              </a:graphicData>
            </a:graphic>
          </wp:inline>
        </w:drawing>
      </w:r>
    </w:p>
    <w:p w:rsidR="00C34465" w:rsidRDefault="00D576CF" w:rsidP="00D576CF">
      <w:pPr>
        <w:pStyle w:val="Caption"/>
        <w:jc w:val="center"/>
      </w:pPr>
      <w:bookmarkStart w:id="554" w:name="_Toc440027094"/>
      <w:r>
        <w:t xml:space="preserve">Gambar </w:t>
      </w:r>
      <w:ins w:id="555" w:author="User1" w:date="2016-01-14T13:23:00Z">
        <w:r w:rsidR="0077448C">
          <w:fldChar w:fldCharType="begin"/>
        </w:r>
        <w:r w:rsidR="0077448C">
          <w:instrText xml:space="preserve"> STYLEREF 1 \s </w:instrText>
        </w:r>
      </w:ins>
      <w:r w:rsidR="0077448C">
        <w:fldChar w:fldCharType="separate"/>
      </w:r>
      <w:r w:rsidR="0077448C">
        <w:rPr>
          <w:noProof/>
        </w:rPr>
        <w:t>3</w:t>
      </w:r>
      <w:ins w:id="556"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557" w:author="User1" w:date="2016-01-14T13:23:00Z">
        <w:r w:rsidR="0077448C">
          <w:rPr>
            <w:noProof/>
          </w:rPr>
          <w:t>32</w:t>
        </w:r>
        <w:r w:rsidR="0077448C">
          <w:fldChar w:fldCharType="end"/>
        </w:r>
      </w:ins>
      <w:del w:id="558"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32</w:delText>
        </w:r>
        <w:r w:rsidR="00E95F7C" w:rsidDel="00E95F7C">
          <w:rPr>
            <w:noProof/>
          </w:rPr>
          <w:fldChar w:fldCharType="end"/>
        </w:r>
      </w:del>
      <w:r>
        <w:t xml:space="preserve"> Daftar Request for Quotation</w:t>
      </w:r>
      <w:bookmarkEnd w:id="554"/>
    </w:p>
    <w:p w:rsidR="00DF0B8A" w:rsidRDefault="00DF0B8A" w:rsidP="00DF0B8A"/>
    <w:tbl>
      <w:tblPr>
        <w:tblW w:w="8640" w:type="dxa"/>
        <w:tblInd w:w="710" w:type="dxa"/>
        <w:tblLook w:val="04A0" w:firstRow="1" w:lastRow="0" w:firstColumn="1" w:lastColumn="0" w:noHBand="0" w:noVBand="1"/>
      </w:tblPr>
      <w:tblGrid>
        <w:gridCol w:w="1890"/>
        <w:gridCol w:w="2430"/>
        <w:gridCol w:w="4320"/>
      </w:tblGrid>
      <w:tr w:rsidR="00456ACB" w:rsidRPr="00456ACB" w:rsidTr="00456ACB">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456ACB" w:rsidRPr="00456ACB" w:rsidRDefault="00456ACB" w:rsidP="00456ACB">
            <w:pPr>
              <w:spacing w:before="0" w:after="0"/>
              <w:ind w:left="0"/>
              <w:rPr>
                <w:rFonts w:ascii="Trebuchet MS" w:hAnsi="Trebuchet MS"/>
                <w:color w:val="000000"/>
                <w:sz w:val="20"/>
                <w:szCs w:val="20"/>
              </w:rPr>
            </w:pPr>
            <w:r w:rsidRPr="00456ACB">
              <w:rPr>
                <w:rFonts w:ascii="Trebuchet MS" w:hAnsi="Trebuchet MS"/>
                <w:color w:val="000000"/>
                <w:sz w:val="20"/>
              </w:rPr>
              <w:lastRenderedPageBreak/>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456ACB" w:rsidRPr="00456ACB" w:rsidRDefault="00456ACB" w:rsidP="00456ACB">
            <w:pPr>
              <w:spacing w:before="0" w:after="0"/>
              <w:ind w:left="0"/>
              <w:rPr>
                <w:rFonts w:ascii="Trebuchet MS" w:hAnsi="Trebuchet MS"/>
                <w:color w:val="000000"/>
                <w:sz w:val="20"/>
                <w:szCs w:val="20"/>
              </w:rPr>
            </w:pPr>
            <w:r w:rsidRPr="00456ACB">
              <w:rPr>
                <w:rFonts w:ascii="Trebuchet MS" w:hAnsi="Trebuchet MS"/>
                <w:color w:val="000000"/>
                <w:sz w:val="20"/>
                <w:szCs w:val="20"/>
                <w:lang w:val="de-DE"/>
              </w:rPr>
              <w:t>Request for Quotation Jasa</w:t>
            </w:r>
          </w:p>
        </w:tc>
      </w:tr>
      <w:tr w:rsidR="00456ACB" w:rsidRPr="00456ACB" w:rsidTr="00456ACB">
        <w:trPr>
          <w:trHeight w:val="315"/>
        </w:trPr>
        <w:tc>
          <w:tcPr>
            <w:tcW w:w="1890" w:type="dxa"/>
            <w:tcBorders>
              <w:top w:val="nil"/>
              <w:left w:val="single" w:sz="8" w:space="0" w:color="auto"/>
              <w:bottom w:val="single" w:sz="8" w:space="0" w:color="auto"/>
              <w:right w:val="single" w:sz="8" w:space="0" w:color="auto"/>
            </w:tcBorders>
            <w:shd w:val="clear" w:color="000000" w:fill="F2F2F2"/>
            <w:hideMark/>
          </w:tcPr>
          <w:p w:rsidR="00456ACB" w:rsidRPr="00456ACB" w:rsidRDefault="00456ACB" w:rsidP="00456ACB">
            <w:pPr>
              <w:spacing w:before="0" w:after="0"/>
              <w:ind w:left="0"/>
              <w:rPr>
                <w:rFonts w:ascii="Trebuchet MS" w:hAnsi="Trebuchet MS"/>
                <w:color w:val="000000"/>
                <w:sz w:val="20"/>
                <w:szCs w:val="20"/>
              </w:rPr>
            </w:pPr>
            <w:r w:rsidRPr="00456ACB">
              <w:rPr>
                <w:rFonts w:ascii="Trebuchet MS" w:hAnsi="Trebuchet MS"/>
                <w:color w:val="000000"/>
                <w:sz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456ACB" w:rsidRPr="00456ACB" w:rsidRDefault="00456ACB" w:rsidP="00456ACB">
            <w:pPr>
              <w:spacing w:before="0" w:after="0"/>
              <w:ind w:left="0"/>
              <w:rPr>
                <w:rFonts w:ascii="Trebuchet MS" w:hAnsi="Trebuchet MS"/>
                <w:color w:val="000000"/>
                <w:sz w:val="20"/>
                <w:szCs w:val="20"/>
              </w:rPr>
            </w:pPr>
            <w:r w:rsidRPr="00456ACB">
              <w:rPr>
                <w:rFonts w:ascii="Trebuchet MS" w:hAnsi="Trebuchet MS"/>
                <w:color w:val="000000"/>
                <w:sz w:val="20"/>
                <w:szCs w:val="20"/>
                <w:lang w:val="de-DE"/>
              </w:rPr>
              <w:t>User telah login dan berada di menu Daftar RFQ</w:t>
            </w:r>
          </w:p>
        </w:tc>
      </w:tr>
      <w:tr w:rsidR="00456ACB" w:rsidRPr="00456ACB" w:rsidTr="00456ACB">
        <w:trPr>
          <w:trHeight w:val="630"/>
        </w:trPr>
        <w:tc>
          <w:tcPr>
            <w:tcW w:w="1890" w:type="dxa"/>
            <w:tcBorders>
              <w:top w:val="nil"/>
              <w:left w:val="single" w:sz="8" w:space="0" w:color="auto"/>
              <w:bottom w:val="single" w:sz="8" w:space="0" w:color="auto"/>
              <w:right w:val="single" w:sz="8" w:space="0" w:color="auto"/>
            </w:tcBorders>
            <w:shd w:val="clear" w:color="000000" w:fill="F2F2F2"/>
            <w:hideMark/>
          </w:tcPr>
          <w:p w:rsidR="00456ACB" w:rsidRPr="00456ACB" w:rsidRDefault="00456ACB" w:rsidP="00456ACB">
            <w:pPr>
              <w:spacing w:before="0" w:after="0"/>
              <w:ind w:left="0"/>
              <w:rPr>
                <w:rFonts w:ascii="Trebuchet MS" w:hAnsi="Trebuchet MS"/>
                <w:color w:val="000000"/>
                <w:sz w:val="20"/>
                <w:szCs w:val="20"/>
              </w:rPr>
            </w:pPr>
            <w:r w:rsidRPr="00456ACB">
              <w:rPr>
                <w:rFonts w:ascii="Trebuchet MS" w:hAnsi="Trebuchet MS"/>
                <w:color w:val="000000"/>
                <w:sz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456ACB" w:rsidRPr="00456ACB" w:rsidRDefault="00456ACB" w:rsidP="00456ACB">
            <w:pPr>
              <w:spacing w:before="0" w:after="0"/>
              <w:ind w:left="0"/>
              <w:rPr>
                <w:rFonts w:ascii="Trebuchet MS" w:hAnsi="Trebuchet MS"/>
                <w:color w:val="000000"/>
                <w:sz w:val="20"/>
                <w:szCs w:val="20"/>
              </w:rPr>
            </w:pPr>
            <w:r w:rsidRPr="00456ACB">
              <w:rPr>
                <w:rFonts w:ascii="Trebuchet MS" w:hAnsi="Trebuchet MS"/>
                <w:color w:val="000000"/>
                <w:sz w:val="20"/>
                <w:szCs w:val="20"/>
                <w:lang w:val="de-DE"/>
              </w:rPr>
              <w:t>Aplikasi akan menampilkan perubahan Daftar RFQ setelah berhasil melakukan penyimpanan</w:t>
            </w:r>
          </w:p>
        </w:tc>
      </w:tr>
      <w:tr w:rsidR="00456ACB" w:rsidRPr="00456ACB" w:rsidTr="00456ACB">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hideMark/>
          </w:tcPr>
          <w:p w:rsidR="00456ACB" w:rsidRPr="00456ACB" w:rsidRDefault="00456ACB" w:rsidP="00456ACB">
            <w:pPr>
              <w:spacing w:before="0" w:after="0"/>
              <w:ind w:left="0"/>
              <w:jc w:val="center"/>
              <w:rPr>
                <w:rFonts w:ascii="Trebuchet MS" w:hAnsi="Trebuchet MS"/>
                <w:color w:val="000000"/>
                <w:sz w:val="20"/>
                <w:szCs w:val="20"/>
              </w:rPr>
            </w:pPr>
            <w:r w:rsidRPr="00456ACB">
              <w:rPr>
                <w:rFonts w:ascii="Trebuchet MS" w:hAnsi="Trebuchet MS"/>
                <w:color w:val="000000"/>
                <w:sz w:val="20"/>
              </w:rPr>
              <w:t>Aksi User</w:t>
            </w:r>
          </w:p>
        </w:tc>
        <w:tc>
          <w:tcPr>
            <w:tcW w:w="4320" w:type="dxa"/>
            <w:tcBorders>
              <w:top w:val="nil"/>
              <w:left w:val="nil"/>
              <w:bottom w:val="single" w:sz="8" w:space="0" w:color="auto"/>
              <w:right w:val="single" w:sz="8" w:space="0" w:color="auto"/>
            </w:tcBorders>
            <w:shd w:val="clear" w:color="000000" w:fill="F2F2F2"/>
            <w:hideMark/>
          </w:tcPr>
          <w:p w:rsidR="00456ACB" w:rsidRPr="00456ACB" w:rsidRDefault="00456ACB" w:rsidP="00456ACB">
            <w:pPr>
              <w:spacing w:before="0" w:after="0"/>
              <w:ind w:left="0"/>
              <w:rPr>
                <w:rFonts w:ascii="Trebuchet MS" w:hAnsi="Trebuchet MS"/>
                <w:color w:val="000000"/>
                <w:sz w:val="20"/>
                <w:szCs w:val="20"/>
              </w:rPr>
            </w:pPr>
            <w:r w:rsidRPr="00456ACB">
              <w:rPr>
                <w:rFonts w:ascii="Trebuchet MS" w:hAnsi="Trebuchet MS"/>
                <w:color w:val="000000"/>
                <w:sz w:val="20"/>
              </w:rPr>
              <w:t>Reaksi Sistem</w:t>
            </w:r>
          </w:p>
        </w:tc>
      </w:tr>
      <w:tr w:rsidR="00456ACB" w:rsidRPr="00456ACB" w:rsidTr="00456ACB">
        <w:trPr>
          <w:trHeight w:val="718"/>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456ACB" w:rsidRPr="00456ACB" w:rsidRDefault="00456ACB" w:rsidP="00456ACB">
            <w:pPr>
              <w:spacing w:before="0" w:after="0"/>
              <w:ind w:left="0"/>
              <w:jc w:val="left"/>
              <w:rPr>
                <w:rFonts w:ascii="Trebuchet MS" w:hAnsi="Trebuchet MS"/>
                <w:color w:val="000000"/>
                <w:sz w:val="20"/>
                <w:szCs w:val="20"/>
              </w:rPr>
            </w:pPr>
            <w:r w:rsidRPr="00456ACB">
              <w:rPr>
                <w:rFonts w:ascii="Trebuchet MS" w:hAnsi="Trebuchet MS"/>
                <w:color w:val="000000"/>
                <w:sz w:val="20"/>
                <w:szCs w:val="20"/>
              </w:rPr>
              <w:t>Klik tombol lihat detail RFQ</w:t>
            </w:r>
          </w:p>
        </w:tc>
        <w:tc>
          <w:tcPr>
            <w:tcW w:w="4320" w:type="dxa"/>
            <w:tcBorders>
              <w:top w:val="nil"/>
              <w:left w:val="nil"/>
              <w:bottom w:val="single" w:sz="8" w:space="0" w:color="auto"/>
              <w:right w:val="single" w:sz="8" w:space="0" w:color="auto"/>
            </w:tcBorders>
            <w:shd w:val="clear" w:color="auto" w:fill="auto"/>
            <w:hideMark/>
          </w:tcPr>
          <w:p w:rsidR="00456ACB" w:rsidRPr="00456ACB" w:rsidRDefault="00456ACB" w:rsidP="00456ACB">
            <w:pPr>
              <w:spacing w:before="0" w:after="0"/>
              <w:ind w:left="0"/>
              <w:rPr>
                <w:rFonts w:ascii="Trebuchet MS" w:hAnsi="Trebuchet MS"/>
                <w:color w:val="000000"/>
                <w:sz w:val="20"/>
                <w:szCs w:val="20"/>
              </w:rPr>
            </w:pPr>
            <w:r w:rsidRPr="00456ACB">
              <w:rPr>
                <w:rFonts w:ascii="Trebuchet MS" w:hAnsi="Trebuchet MS"/>
                <w:color w:val="000000"/>
                <w:sz w:val="20"/>
              </w:rPr>
              <w:t>Muncul windows Request For Quotation Produk / Jasa. Form tersebut tidak dapat di-edit karena bersifat menampilkan info saja</w:t>
            </w:r>
          </w:p>
        </w:tc>
      </w:tr>
      <w:tr w:rsidR="00456ACB" w:rsidRPr="00456ACB" w:rsidTr="00456ACB">
        <w:trPr>
          <w:trHeight w:val="70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456ACB" w:rsidRPr="00456ACB" w:rsidRDefault="00456ACB" w:rsidP="00456ACB">
            <w:pPr>
              <w:spacing w:before="0" w:after="0"/>
              <w:ind w:left="0"/>
              <w:jc w:val="left"/>
              <w:rPr>
                <w:rFonts w:ascii="Trebuchet MS" w:hAnsi="Trebuchet MS"/>
                <w:color w:val="000000"/>
                <w:sz w:val="20"/>
                <w:szCs w:val="20"/>
              </w:rPr>
            </w:pPr>
            <w:r w:rsidRPr="00456ACB">
              <w:rPr>
                <w:rFonts w:ascii="Trebuchet MS" w:hAnsi="Trebuchet MS"/>
                <w:color w:val="000000"/>
                <w:sz w:val="20"/>
                <w:szCs w:val="20"/>
              </w:rPr>
              <w:t>Klik tombol edit RFQ</w:t>
            </w:r>
          </w:p>
        </w:tc>
        <w:tc>
          <w:tcPr>
            <w:tcW w:w="4320" w:type="dxa"/>
            <w:tcBorders>
              <w:top w:val="nil"/>
              <w:left w:val="nil"/>
              <w:bottom w:val="single" w:sz="8" w:space="0" w:color="auto"/>
              <w:right w:val="single" w:sz="8" w:space="0" w:color="auto"/>
            </w:tcBorders>
            <w:shd w:val="clear" w:color="auto" w:fill="auto"/>
            <w:hideMark/>
          </w:tcPr>
          <w:p w:rsidR="00456ACB" w:rsidRPr="00456ACB" w:rsidRDefault="00456ACB" w:rsidP="00456ACB">
            <w:pPr>
              <w:spacing w:before="0" w:after="0"/>
              <w:ind w:left="0"/>
              <w:rPr>
                <w:rFonts w:ascii="Trebuchet MS" w:hAnsi="Trebuchet MS"/>
                <w:color w:val="000000"/>
                <w:sz w:val="20"/>
                <w:szCs w:val="20"/>
              </w:rPr>
            </w:pPr>
            <w:r w:rsidRPr="00456ACB">
              <w:rPr>
                <w:rFonts w:ascii="Trebuchet MS" w:hAnsi="Trebuchet MS"/>
                <w:color w:val="000000"/>
                <w:sz w:val="20"/>
              </w:rPr>
              <w:t>Muncul windows Request For Quotation Produk / Jasa. Form tersebut dapat di-edit dan disubmit kembali</w:t>
            </w:r>
          </w:p>
        </w:tc>
      </w:tr>
      <w:tr w:rsidR="00456ACB" w:rsidRPr="00456ACB" w:rsidTr="00456ACB">
        <w:trPr>
          <w:trHeight w:val="70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456ACB" w:rsidRPr="00456ACB" w:rsidRDefault="00456ACB" w:rsidP="00456ACB">
            <w:pPr>
              <w:spacing w:before="0" w:after="0"/>
              <w:ind w:left="0"/>
              <w:jc w:val="left"/>
              <w:rPr>
                <w:rFonts w:ascii="Trebuchet MS" w:hAnsi="Trebuchet MS"/>
                <w:color w:val="000000"/>
                <w:sz w:val="20"/>
                <w:szCs w:val="20"/>
              </w:rPr>
            </w:pPr>
            <w:r w:rsidRPr="00456ACB">
              <w:rPr>
                <w:rFonts w:ascii="Trebuchet MS" w:hAnsi="Trebuchet MS"/>
                <w:color w:val="000000"/>
                <w:sz w:val="20"/>
                <w:szCs w:val="20"/>
              </w:rPr>
              <w:t>Klik tombol daftar perubahan</w:t>
            </w:r>
          </w:p>
        </w:tc>
        <w:tc>
          <w:tcPr>
            <w:tcW w:w="4320" w:type="dxa"/>
            <w:tcBorders>
              <w:top w:val="nil"/>
              <w:left w:val="nil"/>
              <w:bottom w:val="single" w:sz="8" w:space="0" w:color="auto"/>
              <w:right w:val="single" w:sz="8" w:space="0" w:color="auto"/>
            </w:tcBorders>
            <w:shd w:val="clear" w:color="auto" w:fill="auto"/>
            <w:hideMark/>
          </w:tcPr>
          <w:p w:rsidR="00456ACB" w:rsidRPr="00456ACB" w:rsidRDefault="00456ACB" w:rsidP="00456ACB">
            <w:pPr>
              <w:spacing w:before="0" w:after="0"/>
              <w:ind w:left="0"/>
              <w:rPr>
                <w:rFonts w:ascii="Trebuchet MS" w:hAnsi="Trebuchet MS"/>
                <w:color w:val="000000"/>
                <w:sz w:val="20"/>
                <w:szCs w:val="20"/>
              </w:rPr>
            </w:pPr>
            <w:r w:rsidRPr="00456ACB">
              <w:rPr>
                <w:rFonts w:ascii="Trebuchet MS" w:hAnsi="Trebuchet MS"/>
                <w:color w:val="000000"/>
                <w:sz w:val="20"/>
                <w:szCs w:val="20"/>
              </w:rPr>
              <w:t>Muncul windows yang menampilkan daftar perubahan yang pernah dilakukan atas record tersebut</w:t>
            </w:r>
          </w:p>
        </w:tc>
      </w:tr>
      <w:tr w:rsidR="00456ACB" w:rsidRPr="00456ACB" w:rsidTr="00456ACB">
        <w:trPr>
          <w:trHeight w:val="52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456ACB" w:rsidRPr="00456ACB" w:rsidRDefault="00456ACB" w:rsidP="00456ACB">
            <w:pPr>
              <w:spacing w:before="0" w:after="0"/>
              <w:ind w:left="0"/>
              <w:jc w:val="left"/>
              <w:rPr>
                <w:rFonts w:ascii="Trebuchet MS" w:hAnsi="Trebuchet MS"/>
                <w:color w:val="000000"/>
                <w:sz w:val="20"/>
                <w:szCs w:val="20"/>
              </w:rPr>
            </w:pPr>
            <w:r w:rsidRPr="00456ACB">
              <w:rPr>
                <w:rFonts w:ascii="Trebuchet MS" w:hAnsi="Trebuchet MS"/>
                <w:color w:val="000000"/>
                <w:sz w:val="20"/>
              </w:rPr>
              <w:t>Klik tombol Daftar Approval</w:t>
            </w:r>
          </w:p>
        </w:tc>
        <w:tc>
          <w:tcPr>
            <w:tcW w:w="4320" w:type="dxa"/>
            <w:tcBorders>
              <w:top w:val="nil"/>
              <w:left w:val="nil"/>
              <w:bottom w:val="single" w:sz="8" w:space="0" w:color="auto"/>
              <w:right w:val="single" w:sz="8" w:space="0" w:color="auto"/>
            </w:tcBorders>
            <w:shd w:val="clear" w:color="auto" w:fill="auto"/>
            <w:hideMark/>
          </w:tcPr>
          <w:p w:rsidR="00456ACB" w:rsidRPr="00456ACB" w:rsidRDefault="00456ACB" w:rsidP="00456ACB">
            <w:pPr>
              <w:spacing w:before="0" w:after="0"/>
              <w:ind w:left="0"/>
              <w:rPr>
                <w:rFonts w:ascii="Trebuchet MS" w:hAnsi="Trebuchet MS"/>
                <w:color w:val="000000"/>
                <w:sz w:val="20"/>
                <w:szCs w:val="20"/>
              </w:rPr>
            </w:pPr>
            <w:r w:rsidRPr="00456ACB">
              <w:rPr>
                <w:rFonts w:ascii="Trebuchet MS" w:hAnsi="Trebuchet MS"/>
                <w:color w:val="000000"/>
                <w:sz w:val="20"/>
                <w:szCs w:val="20"/>
              </w:rPr>
              <w:t>Muncul windows yang menampilkan catatan approval atas record tersebut</w:t>
            </w:r>
          </w:p>
        </w:tc>
      </w:tr>
    </w:tbl>
    <w:p w:rsidR="00DF0B8A" w:rsidRPr="00DF0B8A" w:rsidRDefault="00DF0B8A" w:rsidP="00DF0B8A"/>
    <w:p w:rsidR="002E6B8A" w:rsidRDefault="005404DF" w:rsidP="002E6B8A">
      <w:pPr>
        <w:pStyle w:val="Heading3"/>
      </w:pPr>
      <w:bookmarkStart w:id="559" w:name="_Toc437774422"/>
      <w:bookmarkStart w:id="560" w:name="_Toc440541249"/>
      <w:r>
        <w:t>Memo Produk</w:t>
      </w:r>
      <w:bookmarkEnd w:id="559"/>
      <w:bookmarkEnd w:id="560"/>
    </w:p>
    <w:p w:rsidR="00D576CF" w:rsidRDefault="009A16B3" w:rsidP="00D576CF">
      <w:pPr>
        <w:pStyle w:val="BodyText"/>
        <w:keepNext/>
        <w:jc w:val="center"/>
      </w:pPr>
      <w:r>
        <w:rPr>
          <w:noProof/>
        </w:rPr>
        <w:drawing>
          <wp:inline distT="0" distB="0" distL="0" distR="0" wp14:anchorId="0BFDDA96" wp14:editId="24B75C73">
            <wp:extent cx="3516924" cy="3215472"/>
            <wp:effectExtent l="0" t="0" r="762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0287" t="2105" r="20538" b="1658"/>
                    <a:stretch/>
                  </pic:blipFill>
                  <pic:spPr bwMode="auto">
                    <a:xfrm>
                      <a:off x="0" y="0"/>
                      <a:ext cx="3517082" cy="3215617"/>
                    </a:xfrm>
                    <a:prstGeom prst="rect">
                      <a:avLst/>
                    </a:prstGeom>
                    <a:ln>
                      <a:noFill/>
                    </a:ln>
                    <a:extLst>
                      <a:ext uri="{53640926-AAD7-44D8-BBD7-CCE9431645EC}">
                        <a14:shadowObscured xmlns:a14="http://schemas.microsoft.com/office/drawing/2010/main"/>
                      </a:ext>
                    </a:extLst>
                  </pic:spPr>
                </pic:pic>
              </a:graphicData>
            </a:graphic>
          </wp:inline>
        </w:drawing>
      </w:r>
    </w:p>
    <w:p w:rsidR="0025488A" w:rsidRDefault="00D576CF" w:rsidP="00D576CF">
      <w:pPr>
        <w:pStyle w:val="Caption"/>
        <w:jc w:val="center"/>
      </w:pPr>
      <w:bookmarkStart w:id="561" w:name="_Toc440027095"/>
      <w:r>
        <w:t xml:space="preserve">Gambar </w:t>
      </w:r>
      <w:ins w:id="562" w:author="User1" w:date="2016-01-14T13:23:00Z">
        <w:r w:rsidR="0077448C">
          <w:fldChar w:fldCharType="begin"/>
        </w:r>
        <w:r w:rsidR="0077448C">
          <w:instrText xml:space="preserve"> STYLEREF 1 \s </w:instrText>
        </w:r>
      </w:ins>
      <w:r w:rsidR="0077448C">
        <w:fldChar w:fldCharType="separate"/>
      </w:r>
      <w:r w:rsidR="0077448C">
        <w:rPr>
          <w:noProof/>
        </w:rPr>
        <w:t>3</w:t>
      </w:r>
      <w:ins w:id="563"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564" w:author="User1" w:date="2016-01-14T13:23:00Z">
        <w:r w:rsidR="0077448C">
          <w:rPr>
            <w:noProof/>
          </w:rPr>
          <w:t>33</w:t>
        </w:r>
        <w:r w:rsidR="0077448C">
          <w:fldChar w:fldCharType="end"/>
        </w:r>
      </w:ins>
      <w:del w:id="565"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33</w:delText>
        </w:r>
        <w:r w:rsidR="00E95F7C" w:rsidDel="00E95F7C">
          <w:rPr>
            <w:noProof/>
          </w:rPr>
          <w:fldChar w:fldCharType="end"/>
        </w:r>
      </w:del>
      <w:r w:rsidRPr="00D576CF">
        <w:t xml:space="preserve"> </w:t>
      </w:r>
      <w:r w:rsidRPr="00B34E0B">
        <w:t>Memo Produk</w:t>
      </w:r>
      <w:bookmarkEnd w:id="561"/>
    </w:p>
    <w:p w:rsidR="00054E17" w:rsidRDefault="00054E17" w:rsidP="00054E17"/>
    <w:p w:rsidR="00D576CF" w:rsidRDefault="00456ACB" w:rsidP="00D576CF">
      <w:pPr>
        <w:keepNext/>
        <w:jc w:val="center"/>
      </w:pPr>
      <w:r>
        <w:rPr>
          <w:noProof/>
        </w:rPr>
        <w:lastRenderedPageBreak/>
        <w:drawing>
          <wp:inline distT="0" distB="0" distL="0" distR="0" wp14:anchorId="296264D8" wp14:editId="3EC38DBB">
            <wp:extent cx="4511710" cy="2846330"/>
            <wp:effectExtent l="0" t="0" r="317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17425" cy="2849935"/>
                    </a:xfrm>
                    <a:prstGeom prst="rect">
                      <a:avLst/>
                    </a:prstGeom>
                  </pic:spPr>
                </pic:pic>
              </a:graphicData>
            </a:graphic>
          </wp:inline>
        </w:drawing>
      </w:r>
    </w:p>
    <w:p w:rsidR="00D576CF" w:rsidRDefault="00D576CF" w:rsidP="00D576CF">
      <w:pPr>
        <w:pStyle w:val="Caption"/>
        <w:jc w:val="center"/>
      </w:pPr>
      <w:bookmarkStart w:id="566" w:name="_Toc440027096"/>
      <w:r>
        <w:t xml:space="preserve">Gambar </w:t>
      </w:r>
      <w:ins w:id="567" w:author="User1" w:date="2016-01-14T13:23:00Z">
        <w:r w:rsidR="0077448C">
          <w:fldChar w:fldCharType="begin"/>
        </w:r>
        <w:r w:rsidR="0077448C">
          <w:instrText xml:space="preserve"> STYLEREF 1 \s </w:instrText>
        </w:r>
      </w:ins>
      <w:r w:rsidR="0077448C">
        <w:fldChar w:fldCharType="separate"/>
      </w:r>
      <w:r w:rsidR="0077448C">
        <w:rPr>
          <w:noProof/>
        </w:rPr>
        <w:t>3</w:t>
      </w:r>
      <w:ins w:id="568"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569" w:author="User1" w:date="2016-01-14T13:23:00Z">
        <w:r w:rsidR="0077448C">
          <w:rPr>
            <w:noProof/>
          </w:rPr>
          <w:t>34</w:t>
        </w:r>
        <w:r w:rsidR="0077448C">
          <w:fldChar w:fldCharType="end"/>
        </w:r>
      </w:ins>
      <w:del w:id="570"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34</w:delText>
        </w:r>
        <w:r w:rsidR="00E95F7C" w:rsidDel="00E95F7C">
          <w:rPr>
            <w:noProof/>
          </w:rPr>
          <w:fldChar w:fldCharType="end"/>
        </w:r>
      </w:del>
      <w:r>
        <w:t xml:space="preserve"> Detail Tiering Harga</w:t>
      </w:r>
      <w:bookmarkEnd w:id="566"/>
    </w:p>
    <w:p w:rsidR="00456ACB" w:rsidRDefault="00456ACB" w:rsidP="00D576CF">
      <w:pPr>
        <w:pStyle w:val="Caption"/>
        <w:jc w:val="center"/>
      </w:pPr>
    </w:p>
    <w:p w:rsidR="00456ACB" w:rsidRDefault="00456ACB" w:rsidP="00456ACB"/>
    <w:p w:rsidR="00D576CF" w:rsidRDefault="00456ACB" w:rsidP="00D576CF">
      <w:pPr>
        <w:keepNext/>
        <w:jc w:val="center"/>
      </w:pPr>
      <w:r>
        <w:rPr>
          <w:noProof/>
        </w:rPr>
        <w:drawing>
          <wp:inline distT="0" distB="0" distL="0" distR="0" wp14:anchorId="6F2121E9" wp14:editId="651EE5D2">
            <wp:extent cx="2586250" cy="1790481"/>
            <wp:effectExtent l="0" t="0" r="508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01781" cy="1801233"/>
                    </a:xfrm>
                    <a:prstGeom prst="rect">
                      <a:avLst/>
                    </a:prstGeom>
                  </pic:spPr>
                </pic:pic>
              </a:graphicData>
            </a:graphic>
          </wp:inline>
        </w:drawing>
      </w:r>
    </w:p>
    <w:p w:rsidR="00D576CF" w:rsidRDefault="00D576CF" w:rsidP="00D576CF">
      <w:pPr>
        <w:pStyle w:val="Caption"/>
        <w:jc w:val="center"/>
      </w:pPr>
      <w:bookmarkStart w:id="571" w:name="_Toc440027097"/>
      <w:r>
        <w:t xml:space="preserve">Gambar </w:t>
      </w:r>
      <w:ins w:id="572" w:author="User1" w:date="2016-01-14T13:23:00Z">
        <w:r w:rsidR="0077448C">
          <w:fldChar w:fldCharType="begin"/>
        </w:r>
        <w:r w:rsidR="0077448C">
          <w:instrText xml:space="preserve"> STYLEREF 1 \s </w:instrText>
        </w:r>
      </w:ins>
      <w:r w:rsidR="0077448C">
        <w:fldChar w:fldCharType="separate"/>
      </w:r>
      <w:r w:rsidR="0077448C">
        <w:rPr>
          <w:noProof/>
        </w:rPr>
        <w:t>3</w:t>
      </w:r>
      <w:ins w:id="573"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574" w:author="User1" w:date="2016-01-14T13:23:00Z">
        <w:r w:rsidR="0077448C">
          <w:rPr>
            <w:noProof/>
          </w:rPr>
          <w:t>35</w:t>
        </w:r>
        <w:r w:rsidR="0077448C">
          <w:fldChar w:fldCharType="end"/>
        </w:r>
      </w:ins>
      <w:del w:id="575"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35</w:delText>
        </w:r>
        <w:r w:rsidR="00E95F7C" w:rsidDel="00E95F7C">
          <w:rPr>
            <w:noProof/>
          </w:rPr>
          <w:fldChar w:fldCharType="end"/>
        </w:r>
      </w:del>
      <w:r>
        <w:t xml:space="preserve"> Tambah/Edit Tiering</w:t>
      </w:r>
      <w:bookmarkEnd w:id="571"/>
    </w:p>
    <w:p w:rsidR="00456ACB" w:rsidRDefault="00456ACB" w:rsidP="00456ACB">
      <w:pPr>
        <w:pStyle w:val="Caption"/>
        <w:jc w:val="center"/>
      </w:pPr>
    </w:p>
    <w:p w:rsidR="00456ACB" w:rsidRDefault="00456ACB" w:rsidP="00456ACB"/>
    <w:p w:rsidR="00D576CF" w:rsidRDefault="00456ACB" w:rsidP="00D576CF">
      <w:pPr>
        <w:keepNext/>
        <w:jc w:val="center"/>
      </w:pPr>
      <w:r>
        <w:rPr>
          <w:noProof/>
        </w:rPr>
        <w:lastRenderedPageBreak/>
        <w:drawing>
          <wp:inline distT="0" distB="0" distL="0" distR="0" wp14:anchorId="6D63A4FE" wp14:editId="22BDA035">
            <wp:extent cx="3878874" cy="4403834"/>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6702" t="2203" r="26255" b="2794"/>
                    <a:stretch/>
                  </pic:blipFill>
                  <pic:spPr bwMode="auto">
                    <a:xfrm>
                      <a:off x="0" y="0"/>
                      <a:ext cx="3892494" cy="4419297"/>
                    </a:xfrm>
                    <a:prstGeom prst="rect">
                      <a:avLst/>
                    </a:prstGeom>
                    <a:ln>
                      <a:noFill/>
                    </a:ln>
                    <a:extLst>
                      <a:ext uri="{53640926-AAD7-44D8-BBD7-CCE9431645EC}">
                        <a14:shadowObscured xmlns:a14="http://schemas.microsoft.com/office/drawing/2010/main"/>
                      </a:ext>
                    </a:extLst>
                  </pic:spPr>
                </pic:pic>
              </a:graphicData>
            </a:graphic>
          </wp:inline>
        </w:drawing>
      </w:r>
    </w:p>
    <w:p w:rsidR="00456ACB" w:rsidRDefault="00D576CF" w:rsidP="00D576CF">
      <w:pPr>
        <w:pStyle w:val="Caption"/>
        <w:jc w:val="center"/>
      </w:pPr>
      <w:bookmarkStart w:id="576" w:name="_Toc440027098"/>
      <w:r>
        <w:t xml:space="preserve">Gambar </w:t>
      </w:r>
      <w:ins w:id="577" w:author="User1" w:date="2016-01-14T13:23:00Z">
        <w:r w:rsidR="0077448C">
          <w:fldChar w:fldCharType="begin"/>
        </w:r>
        <w:r w:rsidR="0077448C">
          <w:instrText xml:space="preserve"> STYLEREF 1 \s </w:instrText>
        </w:r>
      </w:ins>
      <w:r w:rsidR="0077448C">
        <w:fldChar w:fldCharType="separate"/>
      </w:r>
      <w:r w:rsidR="0077448C">
        <w:rPr>
          <w:noProof/>
        </w:rPr>
        <w:t>3</w:t>
      </w:r>
      <w:ins w:id="578"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579" w:author="User1" w:date="2016-01-14T13:23:00Z">
        <w:r w:rsidR="0077448C">
          <w:rPr>
            <w:noProof/>
          </w:rPr>
          <w:t>36</w:t>
        </w:r>
        <w:r w:rsidR="0077448C">
          <w:fldChar w:fldCharType="end"/>
        </w:r>
      </w:ins>
      <w:del w:id="580"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36</w:delText>
        </w:r>
        <w:r w:rsidR="00E95F7C" w:rsidDel="00E95F7C">
          <w:rPr>
            <w:noProof/>
          </w:rPr>
          <w:fldChar w:fldCharType="end"/>
        </w:r>
      </w:del>
      <w:r>
        <w:t xml:space="preserve"> </w:t>
      </w:r>
      <w:r w:rsidRPr="00E34796">
        <w:t>Detail Produk</w:t>
      </w:r>
      <w:bookmarkEnd w:id="576"/>
    </w:p>
    <w:p w:rsidR="00D576CF" w:rsidRDefault="009A16B3" w:rsidP="00D576CF">
      <w:pPr>
        <w:pStyle w:val="BodyText"/>
        <w:keepNext/>
        <w:jc w:val="center"/>
      </w:pPr>
      <w:r>
        <w:rPr>
          <w:noProof/>
        </w:rPr>
        <w:drawing>
          <wp:inline distT="0" distB="0" distL="0" distR="0" wp14:anchorId="5FB7D583" wp14:editId="2A86EEA3">
            <wp:extent cx="3557116" cy="3179362"/>
            <wp:effectExtent l="0" t="0" r="5715"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65855" cy="3187173"/>
                    </a:xfrm>
                    <a:prstGeom prst="rect">
                      <a:avLst/>
                    </a:prstGeom>
                  </pic:spPr>
                </pic:pic>
              </a:graphicData>
            </a:graphic>
          </wp:inline>
        </w:drawing>
      </w:r>
    </w:p>
    <w:p w:rsidR="0025488A" w:rsidRDefault="00D576CF" w:rsidP="00D576CF">
      <w:pPr>
        <w:pStyle w:val="Caption"/>
        <w:jc w:val="center"/>
      </w:pPr>
      <w:bookmarkStart w:id="581" w:name="_Toc440027099"/>
      <w:r>
        <w:t xml:space="preserve">Gambar </w:t>
      </w:r>
      <w:ins w:id="582" w:author="User1" w:date="2016-01-14T13:23:00Z">
        <w:r w:rsidR="0077448C">
          <w:fldChar w:fldCharType="begin"/>
        </w:r>
        <w:r w:rsidR="0077448C">
          <w:instrText xml:space="preserve"> STYLEREF 1 \s </w:instrText>
        </w:r>
      </w:ins>
      <w:r w:rsidR="0077448C">
        <w:fldChar w:fldCharType="separate"/>
      </w:r>
      <w:r w:rsidR="0077448C">
        <w:rPr>
          <w:noProof/>
        </w:rPr>
        <w:t>3</w:t>
      </w:r>
      <w:ins w:id="583"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584" w:author="User1" w:date="2016-01-14T13:23:00Z">
        <w:r w:rsidR="0077448C">
          <w:rPr>
            <w:noProof/>
          </w:rPr>
          <w:t>37</w:t>
        </w:r>
        <w:r w:rsidR="0077448C">
          <w:fldChar w:fldCharType="end"/>
        </w:r>
      </w:ins>
      <w:del w:id="585"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37</w:delText>
        </w:r>
        <w:r w:rsidR="00E95F7C" w:rsidDel="00E95F7C">
          <w:rPr>
            <w:noProof/>
          </w:rPr>
          <w:fldChar w:fldCharType="end"/>
        </w:r>
      </w:del>
      <w:r>
        <w:t xml:space="preserve"> </w:t>
      </w:r>
      <w:r w:rsidRPr="00296E1A">
        <w:t>Memo Produk – Penilaian Vendor</w:t>
      </w:r>
      <w:bookmarkEnd w:id="581"/>
    </w:p>
    <w:p w:rsidR="00456ACB" w:rsidRDefault="00456ACB" w:rsidP="00456ACB"/>
    <w:p w:rsidR="00D576CF" w:rsidRDefault="00456ACB" w:rsidP="00D576CF">
      <w:pPr>
        <w:keepNext/>
        <w:jc w:val="center"/>
      </w:pPr>
      <w:r>
        <w:rPr>
          <w:noProof/>
        </w:rPr>
        <w:lastRenderedPageBreak/>
        <w:drawing>
          <wp:inline distT="0" distB="0" distL="0" distR="0" wp14:anchorId="157DBA36" wp14:editId="135D58AD">
            <wp:extent cx="4209035" cy="2616257"/>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30864" cy="2629826"/>
                    </a:xfrm>
                    <a:prstGeom prst="rect">
                      <a:avLst/>
                    </a:prstGeom>
                  </pic:spPr>
                </pic:pic>
              </a:graphicData>
            </a:graphic>
          </wp:inline>
        </w:drawing>
      </w:r>
    </w:p>
    <w:p w:rsidR="00D576CF" w:rsidRDefault="00D576CF" w:rsidP="00D576CF">
      <w:pPr>
        <w:pStyle w:val="Caption"/>
        <w:jc w:val="center"/>
      </w:pPr>
      <w:bookmarkStart w:id="586" w:name="_Toc440027100"/>
      <w:r>
        <w:t xml:space="preserve">Gambar </w:t>
      </w:r>
      <w:ins w:id="587" w:author="User1" w:date="2016-01-14T13:23:00Z">
        <w:r w:rsidR="0077448C">
          <w:fldChar w:fldCharType="begin"/>
        </w:r>
        <w:r w:rsidR="0077448C">
          <w:instrText xml:space="preserve"> STYLEREF 1 \s </w:instrText>
        </w:r>
      </w:ins>
      <w:r w:rsidR="0077448C">
        <w:fldChar w:fldCharType="separate"/>
      </w:r>
      <w:r w:rsidR="0077448C">
        <w:rPr>
          <w:noProof/>
        </w:rPr>
        <w:t>3</w:t>
      </w:r>
      <w:ins w:id="588"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589" w:author="User1" w:date="2016-01-14T13:23:00Z">
        <w:r w:rsidR="0077448C">
          <w:rPr>
            <w:noProof/>
          </w:rPr>
          <w:t>38</w:t>
        </w:r>
        <w:r w:rsidR="0077448C">
          <w:fldChar w:fldCharType="end"/>
        </w:r>
      </w:ins>
      <w:del w:id="590"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38</w:delText>
        </w:r>
        <w:r w:rsidR="00E95F7C" w:rsidDel="00E95F7C">
          <w:rPr>
            <w:noProof/>
          </w:rPr>
          <w:fldChar w:fldCharType="end"/>
        </w:r>
      </w:del>
      <w:r>
        <w:t xml:space="preserve"> Detail Penilaian</w:t>
      </w:r>
      <w:bookmarkEnd w:id="586"/>
    </w:p>
    <w:p w:rsidR="00456ACB" w:rsidRDefault="00456ACB" w:rsidP="00456ACB"/>
    <w:p w:rsidR="00D576CF" w:rsidRDefault="00456ACB" w:rsidP="00D576CF">
      <w:pPr>
        <w:keepNext/>
        <w:jc w:val="center"/>
      </w:pPr>
      <w:r>
        <w:rPr>
          <w:noProof/>
        </w:rPr>
        <w:drawing>
          <wp:inline distT="0" distB="0" distL="0" distR="0" wp14:anchorId="7F1F9B04" wp14:editId="7A8AF52A">
            <wp:extent cx="3869740" cy="138004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87475" cy="1386366"/>
                    </a:xfrm>
                    <a:prstGeom prst="rect">
                      <a:avLst/>
                    </a:prstGeom>
                  </pic:spPr>
                </pic:pic>
              </a:graphicData>
            </a:graphic>
          </wp:inline>
        </w:drawing>
      </w:r>
    </w:p>
    <w:p w:rsidR="00456ACB" w:rsidRDefault="00D576CF" w:rsidP="00D576CF">
      <w:pPr>
        <w:pStyle w:val="Caption"/>
        <w:jc w:val="center"/>
      </w:pPr>
      <w:bookmarkStart w:id="591" w:name="_Toc440027101"/>
      <w:r>
        <w:t xml:space="preserve">Gambar </w:t>
      </w:r>
      <w:ins w:id="592" w:author="User1" w:date="2016-01-14T13:23:00Z">
        <w:r w:rsidR="0077448C">
          <w:fldChar w:fldCharType="begin"/>
        </w:r>
        <w:r w:rsidR="0077448C">
          <w:instrText xml:space="preserve"> STYLEREF 1 \s </w:instrText>
        </w:r>
      </w:ins>
      <w:r w:rsidR="0077448C">
        <w:fldChar w:fldCharType="separate"/>
      </w:r>
      <w:r w:rsidR="0077448C">
        <w:rPr>
          <w:noProof/>
        </w:rPr>
        <w:t>3</w:t>
      </w:r>
      <w:ins w:id="593"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594" w:author="User1" w:date="2016-01-14T13:23:00Z">
        <w:r w:rsidR="0077448C">
          <w:rPr>
            <w:noProof/>
          </w:rPr>
          <w:t>39</w:t>
        </w:r>
        <w:r w:rsidR="0077448C">
          <w:fldChar w:fldCharType="end"/>
        </w:r>
      </w:ins>
      <w:del w:id="595"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39</w:delText>
        </w:r>
        <w:r w:rsidR="00E95F7C" w:rsidDel="00E95F7C">
          <w:rPr>
            <w:noProof/>
          </w:rPr>
          <w:fldChar w:fldCharType="end"/>
        </w:r>
      </w:del>
      <w:r>
        <w:t xml:space="preserve"> Pilih Produk</w:t>
      </w:r>
      <w:bookmarkEnd w:id="591"/>
    </w:p>
    <w:p w:rsidR="00C927F0" w:rsidRDefault="00C927F0" w:rsidP="00C927F0"/>
    <w:p w:rsidR="00D576CF" w:rsidRDefault="00C927F0" w:rsidP="00D576CF">
      <w:pPr>
        <w:keepNext/>
        <w:jc w:val="center"/>
      </w:pPr>
      <w:r>
        <w:rPr>
          <w:noProof/>
        </w:rPr>
        <w:drawing>
          <wp:inline distT="0" distB="0" distL="0" distR="0" wp14:anchorId="2A6856C1" wp14:editId="7FD4FD0E">
            <wp:extent cx="4128447" cy="2559549"/>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49068" cy="2572333"/>
                    </a:xfrm>
                    <a:prstGeom prst="rect">
                      <a:avLst/>
                    </a:prstGeom>
                  </pic:spPr>
                </pic:pic>
              </a:graphicData>
            </a:graphic>
          </wp:inline>
        </w:drawing>
      </w:r>
    </w:p>
    <w:p w:rsidR="00C927F0" w:rsidRDefault="00D576CF" w:rsidP="00D576CF">
      <w:pPr>
        <w:pStyle w:val="Caption"/>
        <w:jc w:val="center"/>
      </w:pPr>
      <w:bookmarkStart w:id="596" w:name="_Toc440027102"/>
      <w:r>
        <w:t xml:space="preserve">Gambar </w:t>
      </w:r>
      <w:ins w:id="597" w:author="User1" w:date="2016-01-14T13:23:00Z">
        <w:r w:rsidR="0077448C">
          <w:fldChar w:fldCharType="begin"/>
        </w:r>
        <w:r w:rsidR="0077448C">
          <w:instrText xml:space="preserve"> STYLEREF 1 \s </w:instrText>
        </w:r>
      </w:ins>
      <w:r w:rsidR="0077448C">
        <w:fldChar w:fldCharType="separate"/>
      </w:r>
      <w:r w:rsidR="0077448C">
        <w:rPr>
          <w:noProof/>
        </w:rPr>
        <w:t>3</w:t>
      </w:r>
      <w:ins w:id="598"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599" w:author="User1" w:date="2016-01-14T13:23:00Z">
        <w:r w:rsidR="0077448C">
          <w:rPr>
            <w:noProof/>
          </w:rPr>
          <w:t>40</w:t>
        </w:r>
        <w:r w:rsidR="0077448C">
          <w:fldChar w:fldCharType="end"/>
        </w:r>
      </w:ins>
      <w:del w:id="600"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40</w:delText>
        </w:r>
        <w:r w:rsidR="00E95F7C" w:rsidDel="00E95F7C">
          <w:rPr>
            <w:noProof/>
          </w:rPr>
          <w:fldChar w:fldCharType="end"/>
        </w:r>
      </w:del>
      <w:r>
        <w:t xml:space="preserve"> Detail Produk Memo</w:t>
      </w:r>
      <w:bookmarkEnd w:id="596"/>
    </w:p>
    <w:p w:rsidR="009E5585" w:rsidRDefault="009E5585" w:rsidP="009E5585"/>
    <w:p w:rsidR="00D576CF" w:rsidRDefault="009E5585" w:rsidP="00D576CF">
      <w:pPr>
        <w:keepNext/>
        <w:jc w:val="center"/>
      </w:pPr>
      <w:r>
        <w:rPr>
          <w:noProof/>
        </w:rPr>
        <w:lastRenderedPageBreak/>
        <w:drawing>
          <wp:inline distT="0" distB="0" distL="0" distR="0" wp14:anchorId="28FD0536" wp14:editId="0DBDBDAA">
            <wp:extent cx="4682532" cy="1654395"/>
            <wp:effectExtent l="0" t="0" r="381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20707" cy="1667883"/>
                    </a:xfrm>
                    <a:prstGeom prst="rect">
                      <a:avLst/>
                    </a:prstGeom>
                  </pic:spPr>
                </pic:pic>
              </a:graphicData>
            </a:graphic>
          </wp:inline>
        </w:drawing>
      </w:r>
    </w:p>
    <w:p w:rsidR="009E5585" w:rsidRDefault="00D576CF" w:rsidP="00D576CF">
      <w:pPr>
        <w:pStyle w:val="Caption"/>
        <w:jc w:val="center"/>
      </w:pPr>
      <w:bookmarkStart w:id="601" w:name="_Toc440027103"/>
      <w:r>
        <w:t xml:space="preserve">Gambar </w:t>
      </w:r>
      <w:ins w:id="602" w:author="User1" w:date="2016-01-14T13:23:00Z">
        <w:r w:rsidR="0077448C">
          <w:fldChar w:fldCharType="begin"/>
        </w:r>
        <w:r w:rsidR="0077448C">
          <w:instrText xml:space="preserve"> STYLEREF 1 \s </w:instrText>
        </w:r>
      </w:ins>
      <w:r w:rsidR="0077448C">
        <w:fldChar w:fldCharType="separate"/>
      </w:r>
      <w:r w:rsidR="0077448C">
        <w:rPr>
          <w:noProof/>
        </w:rPr>
        <w:t>3</w:t>
      </w:r>
      <w:ins w:id="603"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604" w:author="User1" w:date="2016-01-14T13:23:00Z">
        <w:r w:rsidR="0077448C">
          <w:rPr>
            <w:noProof/>
          </w:rPr>
          <w:t>41</w:t>
        </w:r>
        <w:r w:rsidR="0077448C">
          <w:fldChar w:fldCharType="end"/>
        </w:r>
      </w:ins>
      <w:del w:id="605"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41</w:delText>
        </w:r>
        <w:r w:rsidR="00E95F7C" w:rsidDel="00E95F7C">
          <w:rPr>
            <w:noProof/>
          </w:rPr>
          <w:fldChar w:fldCharType="end"/>
        </w:r>
      </w:del>
      <w:r>
        <w:t xml:space="preserve"> Pilih Tiering</w:t>
      </w:r>
      <w:bookmarkEnd w:id="601"/>
    </w:p>
    <w:p w:rsidR="009E5585" w:rsidRDefault="009E5585" w:rsidP="009E5585"/>
    <w:p w:rsidR="00D576CF" w:rsidRDefault="009E5585" w:rsidP="00D576CF">
      <w:pPr>
        <w:keepNext/>
        <w:jc w:val="center"/>
      </w:pPr>
      <w:r>
        <w:rPr>
          <w:noProof/>
        </w:rPr>
        <w:drawing>
          <wp:inline distT="0" distB="0" distL="0" distR="0" wp14:anchorId="4321DC74" wp14:editId="051322BD">
            <wp:extent cx="2612571" cy="234820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22163" cy="2356825"/>
                    </a:xfrm>
                    <a:prstGeom prst="rect">
                      <a:avLst/>
                    </a:prstGeom>
                  </pic:spPr>
                </pic:pic>
              </a:graphicData>
            </a:graphic>
          </wp:inline>
        </w:drawing>
      </w:r>
    </w:p>
    <w:p w:rsidR="009E5585" w:rsidRDefault="00D576CF" w:rsidP="00D576CF">
      <w:pPr>
        <w:pStyle w:val="Caption"/>
        <w:jc w:val="center"/>
      </w:pPr>
      <w:bookmarkStart w:id="606" w:name="_Toc440027104"/>
      <w:r>
        <w:t xml:space="preserve">Gambar </w:t>
      </w:r>
      <w:ins w:id="607" w:author="User1" w:date="2016-01-14T13:23:00Z">
        <w:r w:rsidR="0077448C">
          <w:fldChar w:fldCharType="begin"/>
        </w:r>
        <w:r w:rsidR="0077448C">
          <w:instrText xml:space="preserve"> STYLEREF 1 \s </w:instrText>
        </w:r>
      </w:ins>
      <w:r w:rsidR="0077448C">
        <w:fldChar w:fldCharType="separate"/>
      </w:r>
      <w:r w:rsidR="0077448C">
        <w:rPr>
          <w:noProof/>
        </w:rPr>
        <w:t>3</w:t>
      </w:r>
      <w:ins w:id="608"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609" w:author="User1" w:date="2016-01-14T13:23:00Z">
        <w:r w:rsidR="0077448C">
          <w:rPr>
            <w:noProof/>
          </w:rPr>
          <w:t>42</w:t>
        </w:r>
        <w:r w:rsidR="0077448C">
          <w:fldChar w:fldCharType="end"/>
        </w:r>
      </w:ins>
      <w:del w:id="610"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42</w:delText>
        </w:r>
        <w:r w:rsidR="00E95F7C" w:rsidDel="00E95F7C">
          <w:rPr>
            <w:noProof/>
          </w:rPr>
          <w:fldChar w:fldCharType="end"/>
        </w:r>
      </w:del>
      <w:r>
        <w:t xml:space="preserve"> Edit Tiering Harga</w:t>
      </w:r>
      <w:bookmarkEnd w:id="606"/>
    </w:p>
    <w:p w:rsidR="00C927F0" w:rsidRDefault="00C927F0" w:rsidP="00C927F0"/>
    <w:p w:rsidR="00D576CF" w:rsidRDefault="00C927F0" w:rsidP="00D576CF">
      <w:pPr>
        <w:keepNext/>
        <w:jc w:val="center"/>
      </w:pPr>
      <w:r>
        <w:rPr>
          <w:noProof/>
        </w:rPr>
        <w:drawing>
          <wp:inline distT="0" distB="0" distL="0" distR="0" wp14:anchorId="4A2862E8" wp14:editId="0A674B9B">
            <wp:extent cx="4346811" cy="26912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55618" cy="2696667"/>
                    </a:xfrm>
                    <a:prstGeom prst="rect">
                      <a:avLst/>
                    </a:prstGeom>
                  </pic:spPr>
                </pic:pic>
              </a:graphicData>
            </a:graphic>
          </wp:inline>
        </w:drawing>
      </w:r>
    </w:p>
    <w:p w:rsidR="00C927F0" w:rsidRDefault="00D576CF" w:rsidP="00D576CF">
      <w:pPr>
        <w:pStyle w:val="Caption"/>
        <w:jc w:val="center"/>
      </w:pPr>
      <w:bookmarkStart w:id="611" w:name="_Toc440027105"/>
      <w:r>
        <w:t xml:space="preserve">Gambar </w:t>
      </w:r>
      <w:ins w:id="612" w:author="User1" w:date="2016-01-14T13:23:00Z">
        <w:r w:rsidR="0077448C">
          <w:fldChar w:fldCharType="begin"/>
        </w:r>
        <w:r w:rsidR="0077448C">
          <w:instrText xml:space="preserve"> STYLEREF 1 \s </w:instrText>
        </w:r>
      </w:ins>
      <w:r w:rsidR="0077448C">
        <w:fldChar w:fldCharType="separate"/>
      </w:r>
      <w:r w:rsidR="0077448C">
        <w:rPr>
          <w:noProof/>
        </w:rPr>
        <w:t>3</w:t>
      </w:r>
      <w:ins w:id="613"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614" w:author="User1" w:date="2016-01-14T13:23:00Z">
        <w:r w:rsidR="0077448C">
          <w:rPr>
            <w:noProof/>
          </w:rPr>
          <w:t>43</w:t>
        </w:r>
        <w:r w:rsidR="0077448C">
          <w:fldChar w:fldCharType="end"/>
        </w:r>
      </w:ins>
      <w:del w:id="615"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43</w:delText>
        </w:r>
        <w:r w:rsidR="00E95F7C" w:rsidDel="00E95F7C">
          <w:rPr>
            <w:noProof/>
          </w:rPr>
          <w:fldChar w:fldCharType="end"/>
        </w:r>
      </w:del>
      <w:r>
        <w:t xml:space="preserve"> Detail Produk Memo - Syarat &amp; Ketentuan</w:t>
      </w:r>
      <w:bookmarkEnd w:id="611"/>
    </w:p>
    <w:p w:rsidR="00C927F0" w:rsidRDefault="00C927F0" w:rsidP="00C927F0"/>
    <w:p w:rsidR="00D576CF" w:rsidRDefault="00C927F0" w:rsidP="00D576CF">
      <w:pPr>
        <w:keepNext/>
        <w:jc w:val="center"/>
      </w:pPr>
      <w:r>
        <w:rPr>
          <w:noProof/>
        </w:rPr>
        <w:lastRenderedPageBreak/>
        <w:drawing>
          <wp:inline distT="0" distB="0" distL="0" distR="0" wp14:anchorId="37CC2D4F" wp14:editId="2EF30BCA">
            <wp:extent cx="4348887" cy="2702257"/>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55745" cy="2706519"/>
                    </a:xfrm>
                    <a:prstGeom prst="rect">
                      <a:avLst/>
                    </a:prstGeom>
                  </pic:spPr>
                </pic:pic>
              </a:graphicData>
            </a:graphic>
          </wp:inline>
        </w:drawing>
      </w:r>
    </w:p>
    <w:p w:rsidR="00D576CF" w:rsidRDefault="00D576CF" w:rsidP="00D576CF">
      <w:pPr>
        <w:pStyle w:val="Caption"/>
        <w:jc w:val="center"/>
      </w:pPr>
      <w:bookmarkStart w:id="616" w:name="_Toc440027106"/>
      <w:r>
        <w:t xml:space="preserve">Gambar </w:t>
      </w:r>
      <w:ins w:id="617" w:author="User1" w:date="2016-01-14T13:23:00Z">
        <w:r w:rsidR="0077448C">
          <w:fldChar w:fldCharType="begin"/>
        </w:r>
        <w:r w:rsidR="0077448C">
          <w:instrText xml:space="preserve"> STYLEREF 1 \s </w:instrText>
        </w:r>
      </w:ins>
      <w:r w:rsidR="0077448C">
        <w:fldChar w:fldCharType="separate"/>
      </w:r>
      <w:r w:rsidR="0077448C">
        <w:rPr>
          <w:noProof/>
        </w:rPr>
        <w:t>3</w:t>
      </w:r>
      <w:ins w:id="618"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619" w:author="User1" w:date="2016-01-14T13:23:00Z">
        <w:r w:rsidR="0077448C">
          <w:rPr>
            <w:noProof/>
          </w:rPr>
          <w:t>44</w:t>
        </w:r>
        <w:r w:rsidR="0077448C">
          <w:fldChar w:fldCharType="end"/>
        </w:r>
      </w:ins>
      <w:del w:id="620"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44</w:delText>
        </w:r>
        <w:r w:rsidR="00E95F7C" w:rsidDel="00E95F7C">
          <w:rPr>
            <w:noProof/>
          </w:rPr>
          <w:fldChar w:fldCharType="end"/>
        </w:r>
      </w:del>
      <w:r>
        <w:t xml:space="preserve"> Detail Produk Memo - Aturan Pembayaran</w:t>
      </w:r>
      <w:bookmarkEnd w:id="616"/>
    </w:p>
    <w:p w:rsidR="00C927F0" w:rsidRDefault="00C927F0" w:rsidP="00D576CF">
      <w:pPr>
        <w:ind w:left="0"/>
      </w:pPr>
    </w:p>
    <w:p w:rsidR="00D576CF" w:rsidRDefault="00C927F0" w:rsidP="00D576CF">
      <w:pPr>
        <w:keepNext/>
        <w:jc w:val="center"/>
      </w:pPr>
      <w:r>
        <w:rPr>
          <w:noProof/>
        </w:rPr>
        <w:drawing>
          <wp:inline distT="0" distB="0" distL="0" distR="0" wp14:anchorId="3D1800ED" wp14:editId="5CE854F2">
            <wp:extent cx="4333164" cy="2685081"/>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64634" cy="2704582"/>
                    </a:xfrm>
                    <a:prstGeom prst="rect">
                      <a:avLst/>
                    </a:prstGeom>
                  </pic:spPr>
                </pic:pic>
              </a:graphicData>
            </a:graphic>
          </wp:inline>
        </w:drawing>
      </w:r>
    </w:p>
    <w:p w:rsidR="00C927F0" w:rsidRDefault="00D576CF" w:rsidP="00D576CF">
      <w:pPr>
        <w:pStyle w:val="Caption"/>
        <w:jc w:val="center"/>
      </w:pPr>
      <w:bookmarkStart w:id="621" w:name="_Toc440027107"/>
      <w:r>
        <w:t xml:space="preserve">Gambar </w:t>
      </w:r>
      <w:ins w:id="622" w:author="User1" w:date="2016-01-14T13:23:00Z">
        <w:r w:rsidR="0077448C">
          <w:fldChar w:fldCharType="begin"/>
        </w:r>
        <w:r w:rsidR="0077448C">
          <w:instrText xml:space="preserve"> STYLEREF 1 \s </w:instrText>
        </w:r>
      </w:ins>
      <w:r w:rsidR="0077448C">
        <w:fldChar w:fldCharType="separate"/>
      </w:r>
      <w:r w:rsidR="0077448C">
        <w:rPr>
          <w:noProof/>
        </w:rPr>
        <w:t>3</w:t>
      </w:r>
      <w:ins w:id="623"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624" w:author="User1" w:date="2016-01-14T13:23:00Z">
        <w:r w:rsidR="0077448C">
          <w:rPr>
            <w:noProof/>
          </w:rPr>
          <w:t>45</w:t>
        </w:r>
        <w:r w:rsidR="0077448C">
          <w:fldChar w:fldCharType="end"/>
        </w:r>
      </w:ins>
      <w:del w:id="625"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45</w:delText>
        </w:r>
        <w:r w:rsidR="00E95F7C" w:rsidDel="00E95F7C">
          <w:rPr>
            <w:noProof/>
          </w:rPr>
          <w:fldChar w:fldCharType="end"/>
        </w:r>
      </w:del>
      <w:r>
        <w:t xml:space="preserve"> Detail Produk Memo - Kutipan Penilaian</w:t>
      </w:r>
      <w:bookmarkEnd w:id="621"/>
    </w:p>
    <w:p w:rsidR="00D576CF" w:rsidRPr="00D576CF" w:rsidRDefault="00D576CF" w:rsidP="00D576CF"/>
    <w:p w:rsidR="00D576CF" w:rsidRDefault="009A16B3" w:rsidP="00D576CF">
      <w:pPr>
        <w:pStyle w:val="BodyText"/>
        <w:keepNext/>
        <w:jc w:val="center"/>
      </w:pPr>
      <w:r>
        <w:rPr>
          <w:noProof/>
        </w:rPr>
        <w:lastRenderedPageBreak/>
        <w:drawing>
          <wp:inline distT="0" distB="0" distL="0" distR="0" wp14:anchorId="580FA161" wp14:editId="6AAEDB6E">
            <wp:extent cx="3858567" cy="3440556"/>
            <wp:effectExtent l="0" t="0" r="889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64014" cy="3445413"/>
                    </a:xfrm>
                    <a:prstGeom prst="rect">
                      <a:avLst/>
                    </a:prstGeom>
                  </pic:spPr>
                </pic:pic>
              </a:graphicData>
            </a:graphic>
          </wp:inline>
        </w:drawing>
      </w:r>
    </w:p>
    <w:p w:rsidR="0025488A" w:rsidRDefault="00D576CF" w:rsidP="00D576CF">
      <w:pPr>
        <w:pStyle w:val="Caption"/>
        <w:jc w:val="center"/>
      </w:pPr>
      <w:bookmarkStart w:id="626" w:name="_Toc440027108"/>
      <w:r>
        <w:t xml:space="preserve">Gambar </w:t>
      </w:r>
      <w:ins w:id="627" w:author="User1" w:date="2016-01-14T13:23:00Z">
        <w:r w:rsidR="0077448C">
          <w:fldChar w:fldCharType="begin"/>
        </w:r>
        <w:r w:rsidR="0077448C">
          <w:instrText xml:space="preserve"> STYLEREF 1 \s </w:instrText>
        </w:r>
      </w:ins>
      <w:r w:rsidR="0077448C">
        <w:fldChar w:fldCharType="separate"/>
      </w:r>
      <w:r w:rsidR="0077448C">
        <w:rPr>
          <w:noProof/>
        </w:rPr>
        <w:t>3</w:t>
      </w:r>
      <w:ins w:id="628"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629" w:author="User1" w:date="2016-01-14T13:23:00Z">
        <w:r w:rsidR="0077448C">
          <w:rPr>
            <w:noProof/>
          </w:rPr>
          <w:t>46</w:t>
        </w:r>
        <w:r w:rsidR="0077448C">
          <w:fldChar w:fldCharType="end"/>
        </w:r>
      </w:ins>
      <w:del w:id="630"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46</w:delText>
        </w:r>
        <w:r w:rsidR="00E95F7C" w:rsidDel="00E95F7C">
          <w:rPr>
            <w:noProof/>
          </w:rPr>
          <w:fldChar w:fldCharType="end"/>
        </w:r>
      </w:del>
      <w:r>
        <w:t xml:space="preserve"> </w:t>
      </w:r>
      <w:r w:rsidRPr="00F16331">
        <w:t>Memo Produk – Informasi Memo</w:t>
      </w:r>
      <w:bookmarkEnd w:id="626"/>
    </w:p>
    <w:p w:rsidR="00D576CF" w:rsidRDefault="009A16B3" w:rsidP="00D576CF">
      <w:pPr>
        <w:pStyle w:val="BodyText"/>
        <w:keepNext/>
        <w:jc w:val="center"/>
      </w:pPr>
      <w:r>
        <w:rPr>
          <w:noProof/>
        </w:rPr>
        <w:drawing>
          <wp:inline distT="0" distB="0" distL="0" distR="0" wp14:anchorId="5124F8F4" wp14:editId="126F9B5C">
            <wp:extent cx="4089679" cy="3632648"/>
            <wp:effectExtent l="0" t="0" r="635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00181" cy="3641976"/>
                    </a:xfrm>
                    <a:prstGeom prst="rect">
                      <a:avLst/>
                    </a:prstGeom>
                  </pic:spPr>
                </pic:pic>
              </a:graphicData>
            </a:graphic>
          </wp:inline>
        </w:drawing>
      </w:r>
    </w:p>
    <w:p w:rsidR="0025488A" w:rsidRDefault="00D576CF" w:rsidP="00D576CF">
      <w:pPr>
        <w:pStyle w:val="Caption"/>
        <w:jc w:val="center"/>
      </w:pPr>
      <w:bookmarkStart w:id="631" w:name="_Toc440027109"/>
      <w:r>
        <w:t xml:space="preserve">Gambar </w:t>
      </w:r>
      <w:ins w:id="632" w:author="User1" w:date="2016-01-14T13:23:00Z">
        <w:r w:rsidR="0077448C">
          <w:fldChar w:fldCharType="begin"/>
        </w:r>
        <w:r w:rsidR="0077448C">
          <w:instrText xml:space="preserve"> STYLEREF 1 \s </w:instrText>
        </w:r>
      </w:ins>
      <w:r w:rsidR="0077448C">
        <w:fldChar w:fldCharType="separate"/>
      </w:r>
      <w:r w:rsidR="0077448C">
        <w:rPr>
          <w:noProof/>
        </w:rPr>
        <w:t>3</w:t>
      </w:r>
      <w:ins w:id="633"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634" w:author="User1" w:date="2016-01-14T13:23:00Z">
        <w:r w:rsidR="0077448C">
          <w:rPr>
            <w:noProof/>
          </w:rPr>
          <w:t>47</w:t>
        </w:r>
        <w:r w:rsidR="0077448C">
          <w:fldChar w:fldCharType="end"/>
        </w:r>
      </w:ins>
      <w:del w:id="635"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47</w:delText>
        </w:r>
        <w:r w:rsidR="00E95F7C" w:rsidDel="00E95F7C">
          <w:rPr>
            <w:noProof/>
          </w:rPr>
          <w:fldChar w:fldCharType="end"/>
        </w:r>
      </w:del>
      <w:r>
        <w:t xml:space="preserve"> </w:t>
      </w:r>
      <w:r w:rsidRPr="005F5698">
        <w:t>Memo Produk – Pemilihan Vendor</w:t>
      </w:r>
      <w:bookmarkEnd w:id="631"/>
    </w:p>
    <w:p w:rsidR="009E5585" w:rsidRDefault="009E5585" w:rsidP="009E5585"/>
    <w:p w:rsidR="00D576CF" w:rsidRDefault="00601DEB" w:rsidP="00601DEB">
      <w:pPr>
        <w:keepNext/>
        <w:jc w:val="center"/>
      </w:pPr>
      <w:r w:rsidRPr="002D3AFD">
        <w:rPr>
          <w:rFonts w:ascii="Trebuchet MS" w:hAnsi="Trebuchet MS"/>
          <w:noProof/>
        </w:rPr>
        <w:lastRenderedPageBreak/>
        <w:drawing>
          <wp:inline distT="0" distB="0" distL="0" distR="0" wp14:anchorId="5EA7CF6B" wp14:editId="66CD2225">
            <wp:extent cx="4139921" cy="2090306"/>
            <wp:effectExtent l="19050" t="19050" r="13335" b="247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44624" cy="2092681"/>
                    </a:xfrm>
                    <a:prstGeom prst="rect">
                      <a:avLst/>
                    </a:prstGeom>
                    <a:ln>
                      <a:solidFill>
                        <a:schemeClr val="accent1"/>
                      </a:solidFill>
                    </a:ln>
                  </pic:spPr>
                </pic:pic>
              </a:graphicData>
            </a:graphic>
          </wp:inline>
        </w:drawing>
      </w:r>
    </w:p>
    <w:p w:rsidR="00D576CF" w:rsidRPr="009E5585" w:rsidRDefault="00D576CF" w:rsidP="00D576CF">
      <w:pPr>
        <w:pStyle w:val="Caption"/>
        <w:jc w:val="center"/>
      </w:pPr>
      <w:bookmarkStart w:id="636" w:name="_Toc440027110"/>
      <w:r>
        <w:t xml:space="preserve">Gambar </w:t>
      </w:r>
      <w:ins w:id="637" w:author="User1" w:date="2016-01-14T13:23:00Z">
        <w:r w:rsidR="0077448C">
          <w:fldChar w:fldCharType="begin"/>
        </w:r>
        <w:r w:rsidR="0077448C">
          <w:instrText xml:space="preserve"> STYLEREF 1 \s </w:instrText>
        </w:r>
      </w:ins>
      <w:r w:rsidR="0077448C">
        <w:fldChar w:fldCharType="separate"/>
      </w:r>
      <w:r w:rsidR="0077448C">
        <w:rPr>
          <w:noProof/>
        </w:rPr>
        <w:t>3</w:t>
      </w:r>
      <w:ins w:id="638"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639" w:author="User1" w:date="2016-01-14T13:23:00Z">
        <w:r w:rsidR="0077448C">
          <w:rPr>
            <w:noProof/>
          </w:rPr>
          <w:t>48</w:t>
        </w:r>
        <w:r w:rsidR="0077448C">
          <w:fldChar w:fldCharType="end"/>
        </w:r>
      </w:ins>
      <w:del w:id="640"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48</w:delText>
        </w:r>
        <w:r w:rsidR="00E95F7C" w:rsidDel="00E95F7C">
          <w:rPr>
            <w:noProof/>
          </w:rPr>
          <w:fldChar w:fldCharType="end"/>
        </w:r>
      </w:del>
      <w:r>
        <w:t xml:space="preserve"> Report Memo</w:t>
      </w:r>
      <w:bookmarkEnd w:id="636"/>
    </w:p>
    <w:p w:rsidR="009E5585" w:rsidRDefault="009E5585" w:rsidP="00D576CF">
      <w:pPr>
        <w:pStyle w:val="Caption"/>
      </w:pPr>
    </w:p>
    <w:p w:rsidR="00AE42E8" w:rsidRDefault="00AE42E8" w:rsidP="003F5DCE">
      <w:pPr>
        <w:pStyle w:val="Caption"/>
      </w:pPr>
    </w:p>
    <w:tbl>
      <w:tblPr>
        <w:tblW w:w="8640" w:type="dxa"/>
        <w:tblInd w:w="710" w:type="dxa"/>
        <w:tblLook w:val="04A0" w:firstRow="1" w:lastRow="0" w:firstColumn="1" w:lastColumn="0" w:noHBand="0" w:noVBand="1"/>
      </w:tblPr>
      <w:tblGrid>
        <w:gridCol w:w="1890"/>
        <w:gridCol w:w="2430"/>
        <w:gridCol w:w="4320"/>
      </w:tblGrid>
      <w:tr w:rsidR="00C95844" w:rsidRPr="00C95844" w:rsidTr="00C95844">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C95844" w:rsidRPr="00C95844" w:rsidRDefault="00C95844" w:rsidP="00C95844">
            <w:pPr>
              <w:spacing w:before="0" w:after="0"/>
              <w:ind w:left="0"/>
              <w:rPr>
                <w:rFonts w:ascii="Trebuchet MS" w:hAnsi="Trebuchet MS"/>
                <w:color w:val="000000"/>
                <w:sz w:val="20"/>
                <w:szCs w:val="20"/>
              </w:rPr>
            </w:pPr>
            <w:r w:rsidRPr="00C95844">
              <w:rPr>
                <w:rFonts w:ascii="Trebuchet MS" w:hAnsi="Trebuchet MS"/>
                <w:color w:val="000000"/>
                <w:sz w:val="20"/>
                <w:szCs w:val="20"/>
              </w:rPr>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C95844" w:rsidRPr="00C95844" w:rsidRDefault="00C95844" w:rsidP="00C95844">
            <w:pPr>
              <w:spacing w:before="0" w:after="0"/>
              <w:ind w:left="0"/>
              <w:rPr>
                <w:rFonts w:ascii="Trebuchet MS" w:hAnsi="Trebuchet MS"/>
                <w:color w:val="000000"/>
                <w:sz w:val="20"/>
                <w:szCs w:val="20"/>
              </w:rPr>
            </w:pPr>
            <w:r w:rsidRPr="00C95844">
              <w:rPr>
                <w:rFonts w:ascii="Trebuchet MS" w:hAnsi="Trebuchet MS"/>
                <w:color w:val="000000"/>
                <w:sz w:val="20"/>
                <w:szCs w:val="20"/>
              </w:rPr>
              <w:t xml:space="preserve">Memo Produk </w:t>
            </w:r>
          </w:p>
        </w:tc>
      </w:tr>
      <w:tr w:rsidR="00C95844" w:rsidRPr="00C95844" w:rsidTr="00C95844">
        <w:trPr>
          <w:trHeight w:val="313"/>
        </w:trPr>
        <w:tc>
          <w:tcPr>
            <w:tcW w:w="1890" w:type="dxa"/>
            <w:tcBorders>
              <w:top w:val="nil"/>
              <w:left w:val="single" w:sz="8" w:space="0" w:color="auto"/>
              <w:bottom w:val="single" w:sz="8" w:space="0" w:color="auto"/>
              <w:right w:val="single" w:sz="8" w:space="0" w:color="auto"/>
            </w:tcBorders>
            <w:shd w:val="clear" w:color="000000" w:fill="F2F2F2"/>
            <w:hideMark/>
          </w:tcPr>
          <w:p w:rsidR="00C95844" w:rsidRPr="00C95844" w:rsidRDefault="00C95844" w:rsidP="00C95844">
            <w:pPr>
              <w:spacing w:before="0" w:after="0"/>
              <w:ind w:left="0"/>
              <w:rPr>
                <w:rFonts w:ascii="Trebuchet MS" w:hAnsi="Trebuchet MS"/>
                <w:color w:val="000000"/>
                <w:sz w:val="20"/>
                <w:szCs w:val="20"/>
              </w:rPr>
            </w:pPr>
            <w:r w:rsidRPr="00C95844">
              <w:rPr>
                <w:rFonts w:ascii="Trebuchet MS" w:hAnsi="Trebuchet MS"/>
                <w:color w:val="000000"/>
                <w:sz w:val="20"/>
                <w:szCs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C95844" w:rsidRPr="00C95844" w:rsidRDefault="00C95844" w:rsidP="00C95844">
            <w:pPr>
              <w:spacing w:before="0" w:after="0"/>
              <w:ind w:left="0"/>
              <w:rPr>
                <w:rFonts w:ascii="Trebuchet MS" w:hAnsi="Trebuchet MS"/>
                <w:color w:val="000000"/>
                <w:sz w:val="20"/>
                <w:szCs w:val="20"/>
              </w:rPr>
            </w:pPr>
            <w:r w:rsidRPr="00C95844">
              <w:rPr>
                <w:rFonts w:ascii="Trebuchet MS" w:hAnsi="Trebuchet MS"/>
                <w:color w:val="000000"/>
                <w:sz w:val="20"/>
                <w:szCs w:val="20"/>
              </w:rPr>
              <w:t>User telah login dan berada di menu Memo Produk</w:t>
            </w:r>
          </w:p>
        </w:tc>
      </w:tr>
      <w:tr w:rsidR="00C95844" w:rsidRPr="00C95844" w:rsidTr="00C95844">
        <w:trPr>
          <w:trHeight w:val="600"/>
        </w:trPr>
        <w:tc>
          <w:tcPr>
            <w:tcW w:w="1890" w:type="dxa"/>
            <w:tcBorders>
              <w:top w:val="nil"/>
              <w:left w:val="single" w:sz="8" w:space="0" w:color="auto"/>
              <w:bottom w:val="single" w:sz="8" w:space="0" w:color="auto"/>
              <w:right w:val="single" w:sz="8" w:space="0" w:color="auto"/>
            </w:tcBorders>
            <w:shd w:val="clear" w:color="000000" w:fill="F2F2F2"/>
            <w:hideMark/>
          </w:tcPr>
          <w:p w:rsidR="00C95844" w:rsidRPr="00C95844" w:rsidRDefault="00C95844" w:rsidP="00C95844">
            <w:pPr>
              <w:spacing w:before="0" w:after="0"/>
              <w:ind w:left="0"/>
              <w:rPr>
                <w:rFonts w:ascii="Trebuchet MS" w:hAnsi="Trebuchet MS"/>
                <w:color w:val="000000"/>
                <w:sz w:val="20"/>
                <w:szCs w:val="20"/>
              </w:rPr>
            </w:pPr>
            <w:r w:rsidRPr="00C95844">
              <w:rPr>
                <w:rFonts w:ascii="Trebuchet MS" w:hAnsi="Trebuchet MS"/>
                <w:color w:val="000000"/>
                <w:sz w:val="20"/>
                <w:szCs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C95844" w:rsidRPr="00C95844" w:rsidRDefault="00C95844" w:rsidP="00C95844">
            <w:pPr>
              <w:spacing w:before="0" w:after="0"/>
              <w:ind w:left="0"/>
              <w:rPr>
                <w:rFonts w:ascii="Trebuchet MS" w:hAnsi="Trebuchet MS"/>
                <w:color w:val="000000"/>
                <w:sz w:val="20"/>
                <w:szCs w:val="20"/>
              </w:rPr>
            </w:pPr>
            <w:r w:rsidRPr="00C95844">
              <w:rPr>
                <w:rFonts w:ascii="Trebuchet MS" w:hAnsi="Trebuchet MS"/>
                <w:color w:val="000000"/>
                <w:sz w:val="20"/>
                <w:szCs w:val="20"/>
              </w:rPr>
              <w:t>Aplikasi akan menampilkan daftar Memo yang berhasil ditambahkan atau direvisi oleh user</w:t>
            </w:r>
          </w:p>
        </w:tc>
      </w:tr>
      <w:tr w:rsidR="00C95844" w:rsidRPr="00C95844" w:rsidTr="00C95844">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hideMark/>
          </w:tcPr>
          <w:p w:rsidR="00C95844" w:rsidRPr="00C95844" w:rsidRDefault="00C95844" w:rsidP="00C95844">
            <w:pPr>
              <w:spacing w:before="0" w:after="0"/>
              <w:ind w:left="0"/>
              <w:jc w:val="center"/>
              <w:rPr>
                <w:rFonts w:ascii="Trebuchet MS" w:hAnsi="Trebuchet MS"/>
                <w:color w:val="000000"/>
                <w:sz w:val="20"/>
                <w:szCs w:val="20"/>
              </w:rPr>
            </w:pPr>
            <w:r w:rsidRPr="00C95844">
              <w:rPr>
                <w:rFonts w:ascii="Trebuchet MS" w:hAnsi="Trebuchet MS"/>
                <w:color w:val="000000"/>
                <w:sz w:val="20"/>
                <w:szCs w:val="20"/>
              </w:rPr>
              <w:t>Aksi User</w:t>
            </w:r>
          </w:p>
        </w:tc>
        <w:tc>
          <w:tcPr>
            <w:tcW w:w="4320" w:type="dxa"/>
            <w:tcBorders>
              <w:top w:val="nil"/>
              <w:left w:val="nil"/>
              <w:bottom w:val="single" w:sz="8" w:space="0" w:color="auto"/>
              <w:right w:val="single" w:sz="8" w:space="0" w:color="auto"/>
            </w:tcBorders>
            <w:shd w:val="clear" w:color="000000" w:fill="F2F2F2"/>
            <w:hideMark/>
          </w:tcPr>
          <w:p w:rsidR="00C95844" w:rsidRPr="00C95844" w:rsidRDefault="00C95844" w:rsidP="00C95844">
            <w:pPr>
              <w:spacing w:before="0" w:after="0"/>
              <w:ind w:left="0"/>
              <w:jc w:val="center"/>
              <w:rPr>
                <w:rFonts w:ascii="Trebuchet MS" w:hAnsi="Trebuchet MS"/>
                <w:color w:val="000000"/>
                <w:sz w:val="20"/>
                <w:szCs w:val="20"/>
              </w:rPr>
            </w:pPr>
            <w:r w:rsidRPr="00C95844">
              <w:rPr>
                <w:rFonts w:ascii="Trebuchet MS" w:hAnsi="Trebuchet MS"/>
                <w:color w:val="000000"/>
                <w:sz w:val="20"/>
                <w:szCs w:val="20"/>
              </w:rPr>
              <w:t>Reaksi Sistem</w:t>
            </w:r>
          </w:p>
        </w:tc>
      </w:tr>
      <w:tr w:rsidR="00C95844" w:rsidRPr="00C95844" w:rsidTr="00C95844">
        <w:trPr>
          <w:trHeight w:val="547"/>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Input tanggal Memo</w:t>
            </w:r>
          </w:p>
        </w:tc>
        <w:tc>
          <w:tcPr>
            <w:tcW w:w="4320" w:type="dxa"/>
            <w:tcBorders>
              <w:top w:val="nil"/>
              <w:left w:val="nil"/>
              <w:bottom w:val="single" w:sz="8" w:space="0" w:color="auto"/>
              <w:right w:val="single" w:sz="8" w:space="0" w:color="auto"/>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Muncul popup tanggal untuk memilih tanggal Memo</w:t>
            </w:r>
          </w:p>
        </w:tc>
      </w:tr>
      <w:tr w:rsidR="00C95844" w:rsidRPr="00C95844" w:rsidTr="00C95844">
        <w:trPr>
          <w:trHeight w:val="538"/>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Klik combobox Jenis Memo</w:t>
            </w:r>
          </w:p>
        </w:tc>
        <w:tc>
          <w:tcPr>
            <w:tcW w:w="4320" w:type="dxa"/>
            <w:tcBorders>
              <w:top w:val="nil"/>
              <w:left w:val="nil"/>
              <w:bottom w:val="single" w:sz="8" w:space="0" w:color="auto"/>
              <w:right w:val="single" w:sz="8" w:space="0" w:color="auto"/>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Muncul pilihan combobox untuk memilih jenis memo yaitu Bidding atau Tender</w:t>
            </w:r>
          </w:p>
        </w:tc>
      </w:tr>
      <w:tr w:rsidR="00C95844" w:rsidRPr="00C95844" w:rsidTr="00C95844">
        <w:trPr>
          <w:trHeight w:val="502"/>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Klik Tab Penilaian</w:t>
            </w:r>
          </w:p>
        </w:tc>
        <w:tc>
          <w:tcPr>
            <w:tcW w:w="4320" w:type="dxa"/>
            <w:tcBorders>
              <w:top w:val="nil"/>
              <w:left w:val="nil"/>
              <w:bottom w:val="single" w:sz="8" w:space="0" w:color="auto"/>
              <w:right w:val="single" w:sz="8" w:space="0" w:color="auto"/>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Tab akan beralih ke tab Penilaian seperti gambar 3-37.</w:t>
            </w:r>
          </w:p>
        </w:tc>
      </w:tr>
      <w:tr w:rsidR="00C95844" w:rsidRPr="00C95844" w:rsidTr="00C95844">
        <w:trPr>
          <w:trHeight w:val="915"/>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Klik Tab Informasi Memo</w:t>
            </w:r>
          </w:p>
        </w:tc>
        <w:tc>
          <w:tcPr>
            <w:tcW w:w="4320" w:type="dxa"/>
            <w:tcBorders>
              <w:top w:val="nil"/>
              <w:left w:val="nil"/>
              <w:bottom w:val="single" w:sz="8" w:space="0" w:color="auto"/>
              <w:right w:val="single" w:sz="8" w:space="0" w:color="auto"/>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Tab akan beralih ke tab Informasi Vendor seperti gambar 3-46.</w:t>
            </w:r>
          </w:p>
        </w:tc>
      </w:tr>
      <w:tr w:rsidR="00C95844" w:rsidRPr="00C95844" w:rsidTr="00C95844">
        <w:trPr>
          <w:trHeight w:val="493"/>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Klik Tab Pemilihan Vendor</w:t>
            </w:r>
          </w:p>
        </w:tc>
        <w:tc>
          <w:tcPr>
            <w:tcW w:w="4320" w:type="dxa"/>
            <w:tcBorders>
              <w:top w:val="nil"/>
              <w:left w:val="nil"/>
              <w:bottom w:val="single" w:sz="8" w:space="0" w:color="auto"/>
              <w:right w:val="single" w:sz="8" w:space="0" w:color="auto"/>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Tab akan beralih ke tab Informasi Vendor seperti gambar 3-47.</w:t>
            </w:r>
          </w:p>
        </w:tc>
      </w:tr>
      <w:tr w:rsidR="00C95844" w:rsidRPr="00C95844" w:rsidTr="00C95844">
        <w:trPr>
          <w:trHeight w:val="259"/>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Klik Tab Lampiran</w:t>
            </w:r>
          </w:p>
        </w:tc>
        <w:tc>
          <w:tcPr>
            <w:tcW w:w="4320" w:type="dxa"/>
            <w:tcBorders>
              <w:top w:val="nil"/>
              <w:left w:val="nil"/>
              <w:bottom w:val="single" w:sz="8" w:space="0" w:color="auto"/>
              <w:right w:val="single" w:sz="8" w:space="0" w:color="auto"/>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Tab akan beralih ke tab Lampiran</w:t>
            </w:r>
          </w:p>
        </w:tc>
      </w:tr>
      <w:tr w:rsidR="00C95844" w:rsidRPr="00C95844" w:rsidTr="00C95844">
        <w:trPr>
          <w:trHeight w:val="511"/>
        </w:trPr>
        <w:tc>
          <w:tcPr>
            <w:tcW w:w="4320"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Klik tombol Print Memo</w:t>
            </w:r>
          </w:p>
        </w:tc>
        <w:tc>
          <w:tcPr>
            <w:tcW w:w="4320" w:type="dxa"/>
            <w:tcBorders>
              <w:top w:val="nil"/>
              <w:left w:val="nil"/>
              <w:bottom w:val="nil"/>
              <w:right w:val="single" w:sz="8" w:space="0" w:color="auto"/>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Akan muncul windows popup report Memo seperti gambar 3-48.</w:t>
            </w:r>
          </w:p>
        </w:tc>
      </w:tr>
      <w:tr w:rsidR="00C95844" w:rsidRPr="00C95844" w:rsidTr="00C95844">
        <w:trPr>
          <w:trHeight w:val="511"/>
        </w:trPr>
        <w:tc>
          <w:tcPr>
            <w:tcW w:w="4320" w:type="dxa"/>
            <w:gridSpan w:val="2"/>
            <w:vMerge/>
            <w:tcBorders>
              <w:top w:val="single" w:sz="8" w:space="0" w:color="auto"/>
              <w:left w:val="single" w:sz="8" w:space="0" w:color="auto"/>
              <w:bottom w:val="single" w:sz="8" w:space="0" w:color="000000"/>
              <w:right w:val="single" w:sz="8" w:space="0" w:color="000000"/>
            </w:tcBorders>
            <w:vAlign w:val="center"/>
            <w:hideMark/>
          </w:tcPr>
          <w:p w:rsidR="00C95844" w:rsidRPr="00C95844" w:rsidRDefault="00C95844" w:rsidP="00C95844">
            <w:pPr>
              <w:spacing w:before="0" w:after="0"/>
              <w:ind w:left="0"/>
              <w:jc w:val="left"/>
              <w:rPr>
                <w:rFonts w:ascii="Trebuchet MS" w:hAnsi="Trebuchet MS"/>
                <w:color w:val="000000"/>
                <w:sz w:val="20"/>
                <w:szCs w:val="20"/>
              </w:rPr>
            </w:pPr>
          </w:p>
        </w:tc>
        <w:tc>
          <w:tcPr>
            <w:tcW w:w="4320" w:type="dxa"/>
            <w:tcBorders>
              <w:top w:val="nil"/>
              <w:left w:val="nil"/>
              <w:bottom w:val="single" w:sz="8" w:space="0" w:color="auto"/>
              <w:right w:val="single" w:sz="8" w:space="0" w:color="auto"/>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proofErr w:type="gramStart"/>
            <w:r w:rsidRPr="00C95844">
              <w:rPr>
                <w:rFonts w:ascii="Trebuchet MS" w:hAnsi="Trebuchet MS"/>
                <w:color w:val="000000"/>
                <w:sz w:val="20"/>
                <w:szCs w:val="20"/>
              </w:rPr>
              <w:t>Catatan :</w:t>
            </w:r>
            <w:proofErr w:type="gramEnd"/>
            <w:r w:rsidRPr="00C95844">
              <w:rPr>
                <w:rFonts w:ascii="Trebuchet MS" w:hAnsi="Trebuchet MS"/>
                <w:color w:val="000000"/>
                <w:sz w:val="20"/>
                <w:szCs w:val="20"/>
              </w:rPr>
              <w:t xml:space="preserve"> Memo tidak dapat dicetak sebelum approval selesai disetujui. </w:t>
            </w:r>
          </w:p>
        </w:tc>
      </w:tr>
      <w:tr w:rsidR="00C95844" w:rsidRPr="00C95844" w:rsidTr="00C95844">
        <w:trPr>
          <w:trHeight w:val="439"/>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Klik tombol Simpan Draft</w:t>
            </w:r>
          </w:p>
        </w:tc>
        <w:tc>
          <w:tcPr>
            <w:tcW w:w="4320" w:type="dxa"/>
            <w:tcBorders>
              <w:top w:val="nil"/>
              <w:left w:val="nil"/>
              <w:bottom w:val="single" w:sz="8" w:space="0" w:color="auto"/>
              <w:right w:val="single" w:sz="8" w:space="0" w:color="auto"/>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Akan muncul pesan bila data berhasil/gagal disimpan.</w:t>
            </w:r>
          </w:p>
        </w:tc>
      </w:tr>
      <w:tr w:rsidR="00C95844" w:rsidRPr="00C95844" w:rsidTr="00C95844">
        <w:trPr>
          <w:trHeight w:val="1123"/>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Klik tombol Submit</w:t>
            </w:r>
          </w:p>
        </w:tc>
        <w:tc>
          <w:tcPr>
            <w:tcW w:w="4320" w:type="dxa"/>
            <w:tcBorders>
              <w:top w:val="nil"/>
              <w:left w:val="nil"/>
              <w:bottom w:val="single" w:sz="8" w:space="0" w:color="auto"/>
              <w:right w:val="single" w:sz="8" w:space="0" w:color="auto"/>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Sistem mulai membuat workflow approval memo. Kemudian muncul pesan bila data berhasil/gagal dikirim. Bila proses berhasil aplikasi akan mengarah otomatis ke halaman daftar Memo</w:t>
            </w:r>
          </w:p>
        </w:tc>
      </w:tr>
      <w:tr w:rsidR="00C95844" w:rsidRPr="00C95844" w:rsidTr="00C95844">
        <w:trPr>
          <w:trHeight w:val="1123"/>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noWrap/>
            <w:hideMark/>
          </w:tcPr>
          <w:p w:rsidR="00C95844" w:rsidRPr="00C95844" w:rsidRDefault="00C95844" w:rsidP="00C95844">
            <w:pPr>
              <w:spacing w:before="0" w:after="0"/>
              <w:ind w:left="0"/>
              <w:jc w:val="left"/>
              <w:rPr>
                <w:rFonts w:ascii="Calibri" w:hAnsi="Calibri"/>
                <w:color w:val="000000"/>
                <w:sz w:val="22"/>
                <w:szCs w:val="22"/>
              </w:rPr>
            </w:pPr>
            <w:r w:rsidRPr="00C95844">
              <w:rPr>
                <w:rFonts w:ascii="Calibri" w:hAnsi="Calibri"/>
                <w:color w:val="000000"/>
                <w:sz w:val="22"/>
                <w:szCs w:val="22"/>
              </w:rPr>
              <w:t>Klik tombol Batal</w:t>
            </w:r>
          </w:p>
        </w:tc>
        <w:tc>
          <w:tcPr>
            <w:tcW w:w="4320" w:type="dxa"/>
            <w:tcBorders>
              <w:top w:val="nil"/>
              <w:left w:val="nil"/>
              <w:bottom w:val="single" w:sz="8" w:space="0" w:color="auto"/>
              <w:right w:val="single" w:sz="8" w:space="0" w:color="auto"/>
            </w:tcBorders>
            <w:shd w:val="clear" w:color="auto" w:fill="auto"/>
            <w:hideMark/>
          </w:tcPr>
          <w:p w:rsidR="00C95844" w:rsidRPr="00C95844" w:rsidRDefault="00C95844" w:rsidP="00C95844">
            <w:pPr>
              <w:spacing w:before="0" w:after="0"/>
              <w:ind w:left="0"/>
              <w:jc w:val="left"/>
              <w:rPr>
                <w:rFonts w:ascii="Calibri" w:hAnsi="Calibri"/>
                <w:color w:val="000000"/>
                <w:sz w:val="22"/>
                <w:szCs w:val="22"/>
              </w:rPr>
            </w:pPr>
            <w:r w:rsidRPr="00C95844">
              <w:rPr>
                <w:rFonts w:ascii="Calibri" w:hAnsi="Calibri"/>
                <w:color w:val="000000"/>
                <w:sz w:val="22"/>
                <w:szCs w:val="22"/>
              </w:rPr>
              <w:t>Akan menampilkan box confirm (Y/N) untuk membatalkan record yang telah diinput. Bila user klik Yes, maka aplikasi akan menghapus record draft yang diinput user</w:t>
            </w:r>
          </w:p>
        </w:tc>
      </w:tr>
    </w:tbl>
    <w:p w:rsidR="00CA3918" w:rsidRDefault="00CA3918" w:rsidP="00CA3918"/>
    <w:p w:rsidR="00D576CF" w:rsidRDefault="00D576CF" w:rsidP="00CA3918"/>
    <w:tbl>
      <w:tblPr>
        <w:tblW w:w="8640" w:type="dxa"/>
        <w:tblInd w:w="710" w:type="dxa"/>
        <w:tblLook w:val="04A0" w:firstRow="1" w:lastRow="0" w:firstColumn="1" w:lastColumn="0" w:noHBand="0" w:noVBand="1"/>
      </w:tblPr>
      <w:tblGrid>
        <w:gridCol w:w="1890"/>
        <w:gridCol w:w="2430"/>
        <w:gridCol w:w="4320"/>
      </w:tblGrid>
      <w:tr w:rsidR="00C95844" w:rsidRPr="00C95844" w:rsidTr="00C95844">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C95844" w:rsidRPr="00C95844" w:rsidRDefault="00C95844" w:rsidP="00C95844">
            <w:pPr>
              <w:spacing w:before="0" w:after="0"/>
              <w:ind w:left="0"/>
              <w:rPr>
                <w:rFonts w:ascii="Trebuchet MS" w:hAnsi="Trebuchet MS"/>
                <w:color w:val="000000"/>
                <w:sz w:val="20"/>
                <w:szCs w:val="20"/>
              </w:rPr>
            </w:pPr>
            <w:r w:rsidRPr="00C95844">
              <w:rPr>
                <w:rFonts w:ascii="Trebuchet MS" w:hAnsi="Trebuchet MS"/>
                <w:color w:val="000000"/>
                <w:sz w:val="20"/>
                <w:szCs w:val="20"/>
              </w:rPr>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C95844" w:rsidRPr="00C95844" w:rsidRDefault="00C95844" w:rsidP="00C95844">
            <w:pPr>
              <w:spacing w:before="0" w:after="0"/>
              <w:ind w:left="0"/>
              <w:rPr>
                <w:rFonts w:ascii="Trebuchet MS" w:hAnsi="Trebuchet MS"/>
                <w:color w:val="000000"/>
                <w:sz w:val="20"/>
                <w:szCs w:val="20"/>
              </w:rPr>
            </w:pPr>
            <w:r w:rsidRPr="00C95844">
              <w:rPr>
                <w:rFonts w:ascii="Trebuchet MS" w:hAnsi="Trebuchet MS"/>
                <w:color w:val="000000"/>
                <w:sz w:val="20"/>
                <w:szCs w:val="20"/>
              </w:rPr>
              <w:t>Memo Produk - RFQ Dan Memo</w:t>
            </w:r>
          </w:p>
        </w:tc>
      </w:tr>
      <w:tr w:rsidR="00C95844" w:rsidRPr="00C95844" w:rsidTr="00C95844">
        <w:trPr>
          <w:trHeight w:val="250"/>
        </w:trPr>
        <w:tc>
          <w:tcPr>
            <w:tcW w:w="1890" w:type="dxa"/>
            <w:tcBorders>
              <w:top w:val="nil"/>
              <w:left w:val="single" w:sz="8" w:space="0" w:color="auto"/>
              <w:bottom w:val="single" w:sz="8" w:space="0" w:color="auto"/>
              <w:right w:val="single" w:sz="8" w:space="0" w:color="auto"/>
            </w:tcBorders>
            <w:shd w:val="clear" w:color="000000" w:fill="F2F2F2"/>
            <w:hideMark/>
          </w:tcPr>
          <w:p w:rsidR="00C95844" w:rsidRPr="00C95844" w:rsidRDefault="00C95844" w:rsidP="00C95844">
            <w:pPr>
              <w:spacing w:before="0" w:after="0"/>
              <w:ind w:left="0"/>
              <w:rPr>
                <w:rFonts w:ascii="Trebuchet MS" w:hAnsi="Trebuchet MS"/>
                <w:color w:val="000000"/>
                <w:sz w:val="20"/>
                <w:szCs w:val="20"/>
              </w:rPr>
            </w:pPr>
            <w:r w:rsidRPr="00C95844">
              <w:rPr>
                <w:rFonts w:ascii="Trebuchet MS" w:hAnsi="Trebuchet MS"/>
                <w:color w:val="000000"/>
                <w:sz w:val="20"/>
                <w:szCs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C95844" w:rsidRPr="00C95844" w:rsidRDefault="00C95844" w:rsidP="00C95844">
            <w:pPr>
              <w:spacing w:before="0" w:after="0"/>
              <w:ind w:left="0"/>
              <w:rPr>
                <w:rFonts w:ascii="Trebuchet MS" w:hAnsi="Trebuchet MS"/>
                <w:color w:val="000000"/>
                <w:sz w:val="20"/>
                <w:szCs w:val="20"/>
              </w:rPr>
            </w:pPr>
            <w:r w:rsidRPr="00C95844">
              <w:rPr>
                <w:rFonts w:ascii="Trebuchet MS" w:hAnsi="Trebuchet MS"/>
                <w:color w:val="000000"/>
                <w:sz w:val="20"/>
                <w:szCs w:val="20"/>
              </w:rPr>
              <w:t>User berada pada menu Memo Produk dan klik tab RFQ dan Memo</w:t>
            </w:r>
          </w:p>
        </w:tc>
      </w:tr>
      <w:tr w:rsidR="00C95844" w:rsidRPr="00C95844" w:rsidTr="00C95844">
        <w:trPr>
          <w:trHeight w:val="439"/>
        </w:trPr>
        <w:tc>
          <w:tcPr>
            <w:tcW w:w="1890" w:type="dxa"/>
            <w:tcBorders>
              <w:top w:val="nil"/>
              <w:left w:val="single" w:sz="8" w:space="0" w:color="auto"/>
              <w:bottom w:val="single" w:sz="8" w:space="0" w:color="auto"/>
              <w:right w:val="single" w:sz="8" w:space="0" w:color="auto"/>
            </w:tcBorders>
            <w:shd w:val="clear" w:color="000000" w:fill="F2F2F2"/>
            <w:hideMark/>
          </w:tcPr>
          <w:p w:rsidR="00C95844" w:rsidRPr="00C95844" w:rsidRDefault="00C95844" w:rsidP="00C95844">
            <w:pPr>
              <w:spacing w:before="0" w:after="0"/>
              <w:ind w:left="0"/>
              <w:rPr>
                <w:rFonts w:ascii="Trebuchet MS" w:hAnsi="Trebuchet MS"/>
                <w:color w:val="000000"/>
                <w:sz w:val="20"/>
                <w:szCs w:val="20"/>
              </w:rPr>
            </w:pPr>
            <w:r w:rsidRPr="00C95844">
              <w:rPr>
                <w:rFonts w:ascii="Trebuchet MS" w:hAnsi="Trebuchet MS"/>
                <w:color w:val="000000"/>
                <w:sz w:val="20"/>
                <w:szCs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C95844" w:rsidRPr="00C95844" w:rsidRDefault="00C95844" w:rsidP="00C95844">
            <w:pPr>
              <w:spacing w:before="0" w:after="0"/>
              <w:ind w:left="0"/>
              <w:rPr>
                <w:rFonts w:ascii="Trebuchet MS" w:hAnsi="Trebuchet MS"/>
                <w:color w:val="000000"/>
                <w:sz w:val="20"/>
                <w:szCs w:val="20"/>
              </w:rPr>
            </w:pPr>
            <w:r w:rsidRPr="00C95844">
              <w:rPr>
                <w:rFonts w:ascii="Trebuchet MS" w:hAnsi="Trebuchet MS"/>
                <w:color w:val="000000"/>
                <w:sz w:val="20"/>
                <w:szCs w:val="20"/>
              </w:rPr>
              <w:t>User dapat melihat daftar RFQ/Memo yang dipilih dan Daftar Produk yang terdapat dalam RFQ/Memo</w:t>
            </w:r>
          </w:p>
        </w:tc>
      </w:tr>
      <w:tr w:rsidR="00C95844" w:rsidRPr="00C95844" w:rsidTr="00C95844">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hideMark/>
          </w:tcPr>
          <w:p w:rsidR="00C95844" w:rsidRPr="00C95844" w:rsidRDefault="00C95844" w:rsidP="00C95844">
            <w:pPr>
              <w:spacing w:before="0" w:after="0"/>
              <w:ind w:left="0"/>
              <w:jc w:val="center"/>
              <w:rPr>
                <w:rFonts w:ascii="Trebuchet MS" w:hAnsi="Trebuchet MS"/>
                <w:color w:val="000000"/>
                <w:sz w:val="20"/>
                <w:szCs w:val="20"/>
              </w:rPr>
            </w:pPr>
            <w:r w:rsidRPr="00C95844">
              <w:rPr>
                <w:rFonts w:ascii="Trebuchet MS" w:hAnsi="Trebuchet MS"/>
                <w:color w:val="000000"/>
                <w:sz w:val="20"/>
                <w:szCs w:val="20"/>
              </w:rPr>
              <w:t>Aksi User</w:t>
            </w:r>
          </w:p>
        </w:tc>
        <w:tc>
          <w:tcPr>
            <w:tcW w:w="4320" w:type="dxa"/>
            <w:tcBorders>
              <w:top w:val="nil"/>
              <w:left w:val="nil"/>
              <w:bottom w:val="single" w:sz="8" w:space="0" w:color="auto"/>
              <w:right w:val="single" w:sz="8" w:space="0" w:color="auto"/>
            </w:tcBorders>
            <w:shd w:val="clear" w:color="000000" w:fill="F2F2F2"/>
            <w:hideMark/>
          </w:tcPr>
          <w:p w:rsidR="00C95844" w:rsidRPr="00C95844" w:rsidRDefault="00C95844" w:rsidP="00C95844">
            <w:pPr>
              <w:spacing w:before="0" w:after="0"/>
              <w:ind w:left="0"/>
              <w:jc w:val="center"/>
              <w:rPr>
                <w:rFonts w:ascii="Trebuchet MS" w:hAnsi="Trebuchet MS"/>
                <w:color w:val="000000"/>
                <w:sz w:val="20"/>
                <w:szCs w:val="20"/>
              </w:rPr>
            </w:pPr>
            <w:r w:rsidRPr="00C95844">
              <w:rPr>
                <w:rFonts w:ascii="Trebuchet MS" w:hAnsi="Trebuchet MS"/>
                <w:color w:val="000000"/>
                <w:sz w:val="20"/>
                <w:szCs w:val="20"/>
              </w:rPr>
              <w:t>Reaksi Sistem</w:t>
            </w:r>
          </w:p>
        </w:tc>
      </w:tr>
      <w:tr w:rsidR="00C95844" w:rsidRPr="00C95844" w:rsidTr="00C95844">
        <w:trPr>
          <w:trHeight w:val="529"/>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Klik Lihat Detail pada grid Daftar Permintaan</w:t>
            </w:r>
          </w:p>
        </w:tc>
        <w:tc>
          <w:tcPr>
            <w:tcW w:w="4320" w:type="dxa"/>
            <w:tcBorders>
              <w:top w:val="nil"/>
              <w:left w:val="nil"/>
              <w:bottom w:val="single" w:sz="8" w:space="0" w:color="auto"/>
              <w:right w:val="single" w:sz="8" w:space="0" w:color="auto"/>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Muncul popup windows Detail RFQ/Memo yag terpilih</w:t>
            </w:r>
          </w:p>
        </w:tc>
      </w:tr>
      <w:tr w:rsidR="00C95844" w:rsidRPr="00C95844" w:rsidTr="00C95844">
        <w:trPr>
          <w:trHeight w:val="511"/>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Klik tombol Daftar Produk pada grid Daftar Permintaan</w:t>
            </w:r>
          </w:p>
        </w:tc>
        <w:tc>
          <w:tcPr>
            <w:tcW w:w="4320" w:type="dxa"/>
            <w:tcBorders>
              <w:top w:val="nil"/>
              <w:left w:val="nil"/>
              <w:bottom w:val="single" w:sz="8" w:space="0" w:color="auto"/>
              <w:right w:val="single" w:sz="8" w:space="0" w:color="auto"/>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Muncul popup windows Detail produk RFQ/Memo yang terpilih</w:t>
            </w:r>
          </w:p>
        </w:tc>
      </w:tr>
      <w:tr w:rsidR="00C95844" w:rsidRPr="00C95844" w:rsidTr="00C95844">
        <w:trPr>
          <w:trHeight w:val="979"/>
        </w:trPr>
        <w:tc>
          <w:tcPr>
            <w:tcW w:w="4320"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Klik tombol Tiering Harga pada grid Permintaan Produk</w:t>
            </w:r>
          </w:p>
        </w:tc>
        <w:tc>
          <w:tcPr>
            <w:tcW w:w="4320" w:type="dxa"/>
            <w:tcBorders>
              <w:top w:val="nil"/>
              <w:left w:val="nil"/>
              <w:bottom w:val="nil"/>
              <w:right w:val="single" w:sz="8" w:space="0" w:color="auto"/>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 xml:space="preserve">Muncul popup windows Detail Tiering </w:t>
            </w:r>
            <w:proofErr w:type="gramStart"/>
            <w:r w:rsidRPr="00C95844">
              <w:rPr>
                <w:rFonts w:ascii="Trebuchet MS" w:hAnsi="Trebuchet MS"/>
                <w:color w:val="000000"/>
                <w:sz w:val="20"/>
                <w:szCs w:val="20"/>
              </w:rPr>
              <w:t>Harga(</w:t>
            </w:r>
            <w:proofErr w:type="gramEnd"/>
            <w:r w:rsidRPr="00C95844">
              <w:rPr>
                <w:rFonts w:ascii="Trebuchet MS" w:hAnsi="Trebuchet MS"/>
                <w:color w:val="000000"/>
                <w:sz w:val="20"/>
                <w:szCs w:val="20"/>
              </w:rPr>
              <w:t>Gambar 3-34) untuk mengubah/menambah tiering harga yang diinginkan.</w:t>
            </w:r>
          </w:p>
        </w:tc>
      </w:tr>
      <w:tr w:rsidR="00C95844" w:rsidRPr="00C95844" w:rsidTr="00C95844">
        <w:trPr>
          <w:trHeight w:val="970"/>
        </w:trPr>
        <w:tc>
          <w:tcPr>
            <w:tcW w:w="4320" w:type="dxa"/>
            <w:gridSpan w:val="2"/>
            <w:vMerge/>
            <w:tcBorders>
              <w:top w:val="single" w:sz="8" w:space="0" w:color="auto"/>
              <w:left w:val="single" w:sz="8" w:space="0" w:color="auto"/>
              <w:bottom w:val="single" w:sz="8" w:space="0" w:color="000000"/>
              <w:right w:val="single" w:sz="8" w:space="0" w:color="000000"/>
            </w:tcBorders>
            <w:vAlign w:val="center"/>
            <w:hideMark/>
          </w:tcPr>
          <w:p w:rsidR="00C95844" w:rsidRPr="00C95844" w:rsidRDefault="00C95844" w:rsidP="00C95844">
            <w:pPr>
              <w:spacing w:before="0" w:after="0"/>
              <w:ind w:left="0"/>
              <w:jc w:val="left"/>
              <w:rPr>
                <w:rFonts w:ascii="Trebuchet MS" w:hAnsi="Trebuchet MS"/>
                <w:color w:val="000000"/>
                <w:sz w:val="20"/>
                <w:szCs w:val="20"/>
              </w:rPr>
            </w:pPr>
          </w:p>
        </w:tc>
        <w:tc>
          <w:tcPr>
            <w:tcW w:w="4320" w:type="dxa"/>
            <w:tcBorders>
              <w:top w:val="nil"/>
              <w:left w:val="nil"/>
              <w:bottom w:val="single" w:sz="8" w:space="0" w:color="auto"/>
              <w:right w:val="single" w:sz="8" w:space="0" w:color="auto"/>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Catatan : Bila sumber memo adalah memo, maka tiering hanya diperbolehkan menambah, tidak dijinkan untuk menghapus dan mengubah tiering</w:t>
            </w:r>
          </w:p>
        </w:tc>
      </w:tr>
      <w:tr w:rsidR="00C95844" w:rsidRPr="00C95844" w:rsidTr="00C95844">
        <w:trPr>
          <w:trHeight w:val="781"/>
        </w:trPr>
        <w:tc>
          <w:tcPr>
            <w:tcW w:w="4320"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Klik tombol Lihat Detail Produk pada grid Permintaan Produk</w:t>
            </w:r>
          </w:p>
        </w:tc>
        <w:tc>
          <w:tcPr>
            <w:tcW w:w="4320" w:type="dxa"/>
            <w:tcBorders>
              <w:top w:val="nil"/>
              <w:left w:val="nil"/>
              <w:bottom w:val="nil"/>
              <w:right w:val="single" w:sz="8" w:space="0" w:color="auto"/>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 xml:space="preserve">Muncul popup windows Detail </w:t>
            </w:r>
            <w:proofErr w:type="gramStart"/>
            <w:r w:rsidRPr="00C95844">
              <w:rPr>
                <w:rFonts w:ascii="Trebuchet MS" w:hAnsi="Trebuchet MS"/>
                <w:color w:val="000000"/>
                <w:sz w:val="20"/>
                <w:szCs w:val="20"/>
              </w:rPr>
              <w:t>Produk(</w:t>
            </w:r>
            <w:proofErr w:type="gramEnd"/>
            <w:r w:rsidRPr="00C95844">
              <w:rPr>
                <w:rFonts w:ascii="Trebuchet MS" w:hAnsi="Trebuchet MS"/>
                <w:color w:val="000000"/>
                <w:sz w:val="20"/>
                <w:szCs w:val="20"/>
              </w:rPr>
              <w:t>Gambar 3-36) untuk mengubah detail produk.</w:t>
            </w:r>
          </w:p>
        </w:tc>
      </w:tr>
      <w:tr w:rsidR="00C95844" w:rsidRPr="00C95844" w:rsidTr="00C95844">
        <w:trPr>
          <w:trHeight w:val="790"/>
        </w:trPr>
        <w:tc>
          <w:tcPr>
            <w:tcW w:w="4320" w:type="dxa"/>
            <w:gridSpan w:val="2"/>
            <w:vMerge/>
            <w:tcBorders>
              <w:top w:val="single" w:sz="8" w:space="0" w:color="auto"/>
              <w:left w:val="single" w:sz="8" w:space="0" w:color="auto"/>
              <w:bottom w:val="single" w:sz="8" w:space="0" w:color="000000"/>
              <w:right w:val="single" w:sz="8" w:space="0" w:color="000000"/>
            </w:tcBorders>
            <w:vAlign w:val="center"/>
            <w:hideMark/>
          </w:tcPr>
          <w:p w:rsidR="00C95844" w:rsidRPr="00C95844" w:rsidRDefault="00C95844" w:rsidP="00C95844">
            <w:pPr>
              <w:spacing w:before="0" w:after="0"/>
              <w:ind w:left="0"/>
              <w:jc w:val="left"/>
              <w:rPr>
                <w:rFonts w:ascii="Trebuchet MS" w:hAnsi="Trebuchet MS"/>
                <w:color w:val="000000"/>
                <w:sz w:val="20"/>
                <w:szCs w:val="20"/>
              </w:rPr>
            </w:pPr>
          </w:p>
        </w:tc>
        <w:tc>
          <w:tcPr>
            <w:tcW w:w="4320" w:type="dxa"/>
            <w:tcBorders>
              <w:top w:val="nil"/>
              <w:left w:val="nil"/>
              <w:bottom w:val="single" w:sz="8" w:space="0" w:color="auto"/>
              <w:right w:val="single" w:sz="8" w:space="0" w:color="auto"/>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proofErr w:type="gramStart"/>
            <w:r w:rsidRPr="00C95844">
              <w:rPr>
                <w:rFonts w:ascii="Trebuchet MS" w:hAnsi="Trebuchet MS"/>
                <w:color w:val="000000"/>
                <w:sz w:val="20"/>
                <w:szCs w:val="20"/>
              </w:rPr>
              <w:t>Catatan :</w:t>
            </w:r>
            <w:proofErr w:type="gramEnd"/>
            <w:r w:rsidRPr="00C95844">
              <w:rPr>
                <w:rFonts w:ascii="Trebuchet MS" w:hAnsi="Trebuchet MS"/>
                <w:color w:val="000000"/>
                <w:sz w:val="20"/>
                <w:szCs w:val="20"/>
              </w:rPr>
              <w:t xml:space="preserve"> Bila sumber memo adalah memo, maka windows ini hanya sekedar menampilkan informasi, tidak untuk diubah.</w:t>
            </w:r>
          </w:p>
        </w:tc>
      </w:tr>
      <w:tr w:rsidR="00C95844" w:rsidRPr="00C95844" w:rsidTr="00C95844">
        <w:trPr>
          <w:trHeight w:val="1500"/>
        </w:trPr>
        <w:tc>
          <w:tcPr>
            <w:tcW w:w="4320" w:type="dxa"/>
            <w:gridSpan w:val="2"/>
            <w:vMerge w:val="restart"/>
            <w:tcBorders>
              <w:top w:val="single" w:sz="8" w:space="0" w:color="000000"/>
              <w:left w:val="single" w:sz="8" w:space="0" w:color="auto"/>
              <w:bottom w:val="single" w:sz="8" w:space="0" w:color="000000"/>
              <w:right w:val="single" w:sz="8" w:space="0" w:color="000000"/>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Klik tombol Discontinue pada grid Permintaan Produk</w:t>
            </w:r>
          </w:p>
        </w:tc>
        <w:tc>
          <w:tcPr>
            <w:tcW w:w="4320" w:type="dxa"/>
            <w:tcBorders>
              <w:top w:val="nil"/>
              <w:left w:val="nil"/>
              <w:bottom w:val="nil"/>
              <w:right w:val="single" w:sz="8" w:space="0" w:color="auto"/>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Akan menampilkan box confirm (Y/N) untuk men-discontinue produk yang ada di tabel</w:t>
            </w:r>
          </w:p>
        </w:tc>
      </w:tr>
      <w:tr w:rsidR="00C95844" w:rsidRPr="00C95844" w:rsidTr="00C95844">
        <w:trPr>
          <w:trHeight w:val="493"/>
        </w:trPr>
        <w:tc>
          <w:tcPr>
            <w:tcW w:w="4320" w:type="dxa"/>
            <w:gridSpan w:val="2"/>
            <w:vMerge/>
            <w:tcBorders>
              <w:top w:val="single" w:sz="8" w:space="0" w:color="000000"/>
              <w:left w:val="single" w:sz="8" w:space="0" w:color="auto"/>
              <w:bottom w:val="single" w:sz="8" w:space="0" w:color="000000"/>
              <w:right w:val="single" w:sz="8" w:space="0" w:color="000000"/>
            </w:tcBorders>
            <w:vAlign w:val="center"/>
            <w:hideMark/>
          </w:tcPr>
          <w:p w:rsidR="00C95844" w:rsidRPr="00C95844" w:rsidRDefault="00C95844" w:rsidP="00C95844">
            <w:pPr>
              <w:spacing w:before="0" w:after="0"/>
              <w:ind w:left="0"/>
              <w:jc w:val="left"/>
              <w:rPr>
                <w:rFonts w:ascii="Trebuchet MS" w:hAnsi="Trebuchet MS"/>
                <w:color w:val="000000"/>
                <w:sz w:val="20"/>
                <w:szCs w:val="20"/>
              </w:rPr>
            </w:pPr>
          </w:p>
        </w:tc>
        <w:tc>
          <w:tcPr>
            <w:tcW w:w="4320" w:type="dxa"/>
            <w:tcBorders>
              <w:top w:val="nil"/>
              <w:left w:val="nil"/>
              <w:bottom w:val="single" w:sz="8" w:space="0" w:color="auto"/>
              <w:right w:val="single" w:sz="8" w:space="0" w:color="auto"/>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Catatan : tombol ini hanya diaktifkan bila sumber memo adalah memo</w:t>
            </w:r>
          </w:p>
        </w:tc>
      </w:tr>
    </w:tbl>
    <w:p w:rsidR="00C95844" w:rsidRDefault="00C95844" w:rsidP="00CA3918"/>
    <w:tbl>
      <w:tblPr>
        <w:tblW w:w="8640" w:type="dxa"/>
        <w:tblInd w:w="710" w:type="dxa"/>
        <w:tblLook w:val="04A0" w:firstRow="1" w:lastRow="0" w:firstColumn="1" w:lastColumn="0" w:noHBand="0" w:noVBand="1"/>
      </w:tblPr>
      <w:tblGrid>
        <w:gridCol w:w="1890"/>
        <w:gridCol w:w="2430"/>
        <w:gridCol w:w="4320"/>
      </w:tblGrid>
      <w:tr w:rsidR="00C95844" w:rsidRPr="00C95844" w:rsidTr="00C95844">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C95844" w:rsidRPr="00C95844" w:rsidRDefault="00C95844" w:rsidP="00C95844">
            <w:pPr>
              <w:spacing w:before="0" w:after="0"/>
              <w:ind w:left="0"/>
              <w:rPr>
                <w:rFonts w:ascii="Trebuchet MS" w:hAnsi="Trebuchet MS"/>
                <w:color w:val="000000"/>
                <w:sz w:val="20"/>
                <w:szCs w:val="20"/>
              </w:rPr>
            </w:pPr>
            <w:r w:rsidRPr="00C95844">
              <w:rPr>
                <w:rFonts w:ascii="Trebuchet MS" w:hAnsi="Trebuchet MS"/>
                <w:color w:val="000000"/>
                <w:sz w:val="20"/>
                <w:szCs w:val="20"/>
              </w:rPr>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C95844" w:rsidRPr="00C95844" w:rsidRDefault="00C95844" w:rsidP="00C95844">
            <w:pPr>
              <w:spacing w:before="0" w:after="0"/>
              <w:ind w:left="0"/>
              <w:rPr>
                <w:rFonts w:ascii="Trebuchet MS" w:hAnsi="Trebuchet MS"/>
                <w:color w:val="000000"/>
                <w:sz w:val="20"/>
                <w:szCs w:val="20"/>
              </w:rPr>
            </w:pPr>
            <w:r w:rsidRPr="00C95844">
              <w:rPr>
                <w:rFonts w:ascii="Trebuchet MS" w:hAnsi="Trebuchet MS"/>
                <w:color w:val="000000"/>
                <w:sz w:val="20"/>
                <w:szCs w:val="20"/>
              </w:rPr>
              <w:t>Memo Produk - Penilaian</w:t>
            </w:r>
          </w:p>
        </w:tc>
      </w:tr>
      <w:tr w:rsidR="00C95844" w:rsidRPr="00C95844" w:rsidTr="00C95844">
        <w:trPr>
          <w:trHeight w:val="439"/>
        </w:trPr>
        <w:tc>
          <w:tcPr>
            <w:tcW w:w="1890" w:type="dxa"/>
            <w:tcBorders>
              <w:top w:val="nil"/>
              <w:left w:val="single" w:sz="8" w:space="0" w:color="auto"/>
              <w:bottom w:val="single" w:sz="8" w:space="0" w:color="auto"/>
              <w:right w:val="single" w:sz="8" w:space="0" w:color="auto"/>
            </w:tcBorders>
            <w:shd w:val="clear" w:color="000000" w:fill="F2F2F2"/>
            <w:hideMark/>
          </w:tcPr>
          <w:p w:rsidR="00C95844" w:rsidRPr="00C95844" w:rsidRDefault="00C95844" w:rsidP="00C95844">
            <w:pPr>
              <w:spacing w:before="0" w:after="0"/>
              <w:ind w:left="0"/>
              <w:rPr>
                <w:rFonts w:ascii="Trebuchet MS" w:hAnsi="Trebuchet MS"/>
                <w:color w:val="000000"/>
                <w:sz w:val="20"/>
                <w:szCs w:val="20"/>
              </w:rPr>
            </w:pPr>
            <w:r w:rsidRPr="00C95844">
              <w:rPr>
                <w:rFonts w:ascii="Trebuchet MS" w:hAnsi="Trebuchet MS"/>
                <w:color w:val="000000"/>
                <w:sz w:val="20"/>
                <w:szCs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C95844" w:rsidRPr="00C95844" w:rsidRDefault="00C95844" w:rsidP="00C95844">
            <w:pPr>
              <w:spacing w:before="0" w:after="0"/>
              <w:ind w:left="0"/>
              <w:rPr>
                <w:rFonts w:ascii="Trebuchet MS" w:hAnsi="Trebuchet MS"/>
                <w:color w:val="000000"/>
                <w:sz w:val="20"/>
                <w:szCs w:val="20"/>
              </w:rPr>
            </w:pPr>
            <w:r w:rsidRPr="00C95844">
              <w:rPr>
                <w:rFonts w:ascii="Trebuchet MS" w:hAnsi="Trebuchet MS"/>
                <w:color w:val="000000"/>
                <w:sz w:val="20"/>
                <w:szCs w:val="20"/>
              </w:rPr>
              <w:t>User berada pada menu Memo Produk dan klik tab Penilaian</w:t>
            </w:r>
          </w:p>
        </w:tc>
      </w:tr>
      <w:tr w:rsidR="00C95844" w:rsidRPr="00C95844" w:rsidTr="00C95844">
        <w:trPr>
          <w:trHeight w:val="520"/>
        </w:trPr>
        <w:tc>
          <w:tcPr>
            <w:tcW w:w="1890" w:type="dxa"/>
            <w:tcBorders>
              <w:top w:val="nil"/>
              <w:left w:val="single" w:sz="8" w:space="0" w:color="auto"/>
              <w:bottom w:val="single" w:sz="8" w:space="0" w:color="auto"/>
              <w:right w:val="single" w:sz="8" w:space="0" w:color="auto"/>
            </w:tcBorders>
            <w:shd w:val="clear" w:color="000000" w:fill="F2F2F2"/>
            <w:hideMark/>
          </w:tcPr>
          <w:p w:rsidR="00C95844" w:rsidRPr="00C95844" w:rsidRDefault="00C95844" w:rsidP="00C95844">
            <w:pPr>
              <w:spacing w:before="0" w:after="0"/>
              <w:ind w:left="0"/>
              <w:rPr>
                <w:rFonts w:ascii="Trebuchet MS" w:hAnsi="Trebuchet MS"/>
                <w:color w:val="000000"/>
                <w:sz w:val="20"/>
                <w:szCs w:val="20"/>
              </w:rPr>
            </w:pPr>
            <w:r w:rsidRPr="00C95844">
              <w:rPr>
                <w:rFonts w:ascii="Trebuchet MS" w:hAnsi="Trebuchet MS"/>
                <w:color w:val="000000"/>
                <w:sz w:val="20"/>
                <w:szCs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C95844" w:rsidRPr="00C95844" w:rsidRDefault="00C95844" w:rsidP="00C95844">
            <w:pPr>
              <w:spacing w:before="0" w:after="0"/>
              <w:ind w:left="0"/>
              <w:rPr>
                <w:rFonts w:ascii="Trebuchet MS" w:hAnsi="Trebuchet MS"/>
                <w:color w:val="000000"/>
                <w:sz w:val="20"/>
                <w:szCs w:val="20"/>
              </w:rPr>
            </w:pPr>
            <w:r w:rsidRPr="00C95844">
              <w:rPr>
                <w:rFonts w:ascii="Trebuchet MS" w:hAnsi="Trebuchet MS"/>
                <w:color w:val="000000"/>
                <w:sz w:val="20"/>
                <w:szCs w:val="20"/>
              </w:rPr>
              <w:t>Aplikasi akan menampilkan perubahan daftar Vendor setelah user melakukan proses simpan data Vendor</w:t>
            </w:r>
          </w:p>
        </w:tc>
      </w:tr>
      <w:tr w:rsidR="00C95844" w:rsidRPr="00C95844" w:rsidTr="00C95844">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hideMark/>
          </w:tcPr>
          <w:p w:rsidR="00C95844" w:rsidRPr="00C95844" w:rsidRDefault="00C95844" w:rsidP="00C95844">
            <w:pPr>
              <w:spacing w:before="0" w:after="0"/>
              <w:ind w:left="0"/>
              <w:jc w:val="center"/>
              <w:rPr>
                <w:rFonts w:ascii="Trebuchet MS" w:hAnsi="Trebuchet MS"/>
                <w:color w:val="000000"/>
                <w:sz w:val="20"/>
                <w:szCs w:val="20"/>
              </w:rPr>
            </w:pPr>
            <w:r w:rsidRPr="00C95844">
              <w:rPr>
                <w:rFonts w:ascii="Trebuchet MS" w:hAnsi="Trebuchet MS"/>
                <w:color w:val="000000"/>
                <w:sz w:val="20"/>
                <w:szCs w:val="20"/>
              </w:rPr>
              <w:t>Aksi User</w:t>
            </w:r>
          </w:p>
        </w:tc>
        <w:tc>
          <w:tcPr>
            <w:tcW w:w="4320" w:type="dxa"/>
            <w:tcBorders>
              <w:top w:val="nil"/>
              <w:left w:val="nil"/>
              <w:bottom w:val="single" w:sz="8" w:space="0" w:color="auto"/>
              <w:right w:val="single" w:sz="8" w:space="0" w:color="auto"/>
            </w:tcBorders>
            <w:shd w:val="clear" w:color="000000" w:fill="F2F2F2"/>
            <w:hideMark/>
          </w:tcPr>
          <w:p w:rsidR="00C95844" w:rsidRPr="00C95844" w:rsidRDefault="00C95844" w:rsidP="00C95844">
            <w:pPr>
              <w:spacing w:before="0" w:after="0"/>
              <w:ind w:left="0"/>
              <w:jc w:val="center"/>
              <w:rPr>
                <w:rFonts w:ascii="Trebuchet MS" w:hAnsi="Trebuchet MS"/>
                <w:color w:val="000000"/>
                <w:sz w:val="20"/>
                <w:szCs w:val="20"/>
              </w:rPr>
            </w:pPr>
            <w:r w:rsidRPr="00C95844">
              <w:rPr>
                <w:rFonts w:ascii="Trebuchet MS" w:hAnsi="Trebuchet MS"/>
                <w:color w:val="000000"/>
                <w:sz w:val="20"/>
                <w:szCs w:val="20"/>
              </w:rPr>
              <w:t>Reaksi Sistem</w:t>
            </w:r>
          </w:p>
        </w:tc>
      </w:tr>
      <w:tr w:rsidR="00C95844" w:rsidRPr="00C95844" w:rsidTr="00C95844">
        <w:trPr>
          <w:trHeight w:val="727"/>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Klik tombol Detail Penilaian pada grid Vendor</w:t>
            </w:r>
          </w:p>
        </w:tc>
        <w:tc>
          <w:tcPr>
            <w:tcW w:w="4320" w:type="dxa"/>
            <w:tcBorders>
              <w:top w:val="nil"/>
              <w:left w:val="nil"/>
              <w:bottom w:val="single" w:sz="8" w:space="0" w:color="auto"/>
              <w:right w:val="single" w:sz="8" w:space="0" w:color="auto"/>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Muncul popup windows Detail Penilaian(Gambar 3-38) untuk melakukan perubahan detail penilaian</w:t>
            </w:r>
          </w:p>
        </w:tc>
      </w:tr>
      <w:tr w:rsidR="00C95844" w:rsidRPr="00C95844" w:rsidTr="00C95844">
        <w:trPr>
          <w:trHeight w:val="511"/>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Klik tombol Hapus Vendor pada grid Vendor</w:t>
            </w:r>
          </w:p>
        </w:tc>
        <w:tc>
          <w:tcPr>
            <w:tcW w:w="4320" w:type="dxa"/>
            <w:tcBorders>
              <w:top w:val="nil"/>
              <w:left w:val="nil"/>
              <w:bottom w:val="single" w:sz="8" w:space="0" w:color="auto"/>
              <w:right w:val="single" w:sz="8" w:space="0" w:color="auto"/>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Akan menampilkan box confirm (Y/N) untuk menghapus record yang ada di tabel</w:t>
            </w:r>
          </w:p>
        </w:tc>
      </w:tr>
      <w:tr w:rsidR="00C95844" w:rsidRPr="00C95844" w:rsidTr="00C95844">
        <w:trPr>
          <w:trHeight w:val="511"/>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Klik tombol Tambah Vendor</w:t>
            </w:r>
          </w:p>
        </w:tc>
        <w:tc>
          <w:tcPr>
            <w:tcW w:w="4320" w:type="dxa"/>
            <w:tcBorders>
              <w:top w:val="nil"/>
              <w:left w:val="nil"/>
              <w:bottom w:val="single" w:sz="8" w:space="0" w:color="auto"/>
              <w:right w:val="single" w:sz="8" w:space="0" w:color="auto"/>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Muncul popup windows Lookup Vendor untuk seleksi vendor</w:t>
            </w:r>
          </w:p>
        </w:tc>
      </w:tr>
    </w:tbl>
    <w:p w:rsidR="00C95844" w:rsidRDefault="00C95844" w:rsidP="00CA3918"/>
    <w:p w:rsidR="00C95844" w:rsidRDefault="00C95844" w:rsidP="00CA3918"/>
    <w:tbl>
      <w:tblPr>
        <w:tblW w:w="8640" w:type="dxa"/>
        <w:tblInd w:w="710" w:type="dxa"/>
        <w:tblLook w:val="04A0" w:firstRow="1" w:lastRow="0" w:firstColumn="1" w:lastColumn="0" w:noHBand="0" w:noVBand="1"/>
      </w:tblPr>
      <w:tblGrid>
        <w:gridCol w:w="1890"/>
        <w:gridCol w:w="2430"/>
        <w:gridCol w:w="4320"/>
      </w:tblGrid>
      <w:tr w:rsidR="00C95844" w:rsidRPr="00C95844" w:rsidTr="00C95844">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C95844" w:rsidRPr="00C95844" w:rsidRDefault="00C95844" w:rsidP="00C95844">
            <w:pPr>
              <w:spacing w:before="0" w:after="0"/>
              <w:ind w:left="0"/>
              <w:rPr>
                <w:rFonts w:ascii="Trebuchet MS" w:hAnsi="Trebuchet MS"/>
                <w:color w:val="000000"/>
                <w:sz w:val="20"/>
                <w:szCs w:val="20"/>
              </w:rPr>
            </w:pPr>
            <w:r w:rsidRPr="00C95844">
              <w:rPr>
                <w:rFonts w:ascii="Trebuchet MS" w:hAnsi="Trebuchet MS"/>
                <w:color w:val="000000"/>
                <w:sz w:val="20"/>
                <w:szCs w:val="20"/>
              </w:rPr>
              <w:lastRenderedPageBreak/>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C95844" w:rsidRPr="00C95844" w:rsidRDefault="00C95844" w:rsidP="00C95844">
            <w:pPr>
              <w:spacing w:before="0" w:after="0"/>
              <w:ind w:left="0"/>
              <w:rPr>
                <w:rFonts w:ascii="Trebuchet MS" w:hAnsi="Trebuchet MS"/>
                <w:color w:val="000000"/>
                <w:sz w:val="20"/>
                <w:szCs w:val="20"/>
              </w:rPr>
            </w:pPr>
            <w:r w:rsidRPr="00C95844">
              <w:rPr>
                <w:rFonts w:ascii="Trebuchet MS" w:hAnsi="Trebuchet MS"/>
                <w:color w:val="000000"/>
                <w:sz w:val="20"/>
                <w:szCs w:val="20"/>
              </w:rPr>
              <w:t>Memo Produk - Pemilihan Vendor</w:t>
            </w:r>
          </w:p>
        </w:tc>
      </w:tr>
      <w:tr w:rsidR="00C95844" w:rsidRPr="00C95844" w:rsidTr="00C95844">
        <w:trPr>
          <w:trHeight w:val="340"/>
        </w:trPr>
        <w:tc>
          <w:tcPr>
            <w:tcW w:w="1890" w:type="dxa"/>
            <w:tcBorders>
              <w:top w:val="nil"/>
              <w:left w:val="single" w:sz="8" w:space="0" w:color="auto"/>
              <w:bottom w:val="single" w:sz="8" w:space="0" w:color="auto"/>
              <w:right w:val="single" w:sz="8" w:space="0" w:color="auto"/>
            </w:tcBorders>
            <w:shd w:val="clear" w:color="000000" w:fill="F2F2F2"/>
            <w:hideMark/>
          </w:tcPr>
          <w:p w:rsidR="00C95844" w:rsidRPr="00C95844" w:rsidRDefault="00C95844" w:rsidP="00C95844">
            <w:pPr>
              <w:spacing w:before="0" w:after="0"/>
              <w:ind w:left="0"/>
              <w:rPr>
                <w:rFonts w:ascii="Trebuchet MS" w:hAnsi="Trebuchet MS"/>
                <w:color w:val="000000"/>
                <w:sz w:val="20"/>
                <w:szCs w:val="20"/>
              </w:rPr>
            </w:pPr>
            <w:r w:rsidRPr="00C95844">
              <w:rPr>
                <w:rFonts w:ascii="Trebuchet MS" w:hAnsi="Trebuchet MS"/>
                <w:color w:val="000000"/>
                <w:sz w:val="20"/>
                <w:szCs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C95844" w:rsidRPr="00C95844" w:rsidRDefault="00C95844" w:rsidP="00C95844">
            <w:pPr>
              <w:spacing w:before="0" w:after="0"/>
              <w:ind w:left="0"/>
              <w:rPr>
                <w:rFonts w:ascii="Trebuchet MS" w:hAnsi="Trebuchet MS"/>
                <w:color w:val="000000"/>
                <w:sz w:val="20"/>
                <w:szCs w:val="20"/>
              </w:rPr>
            </w:pPr>
            <w:r w:rsidRPr="00C95844">
              <w:rPr>
                <w:rFonts w:ascii="Trebuchet MS" w:hAnsi="Trebuchet MS"/>
                <w:color w:val="000000"/>
                <w:sz w:val="20"/>
                <w:szCs w:val="20"/>
              </w:rPr>
              <w:t>User berada pada menu Memo Produk dan klik tab Pemilihan Vendor</w:t>
            </w:r>
          </w:p>
        </w:tc>
      </w:tr>
      <w:tr w:rsidR="00C95844" w:rsidRPr="00C95844" w:rsidTr="00C95844">
        <w:trPr>
          <w:trHeight w:val="600"/>
        </w:trPr>
        <w:tc>
          <w:tcPr>
            <w:tcW w:w="1890" w:type="dxa"/>
            <w:tcBorders>
              <w:top w:val="nil"/>
              <w:left w:val="single" w:sz="8" w:space="0" w:color="auto"/>
              <w:bottom w:val="single" w:sz="8" w:space="0" w:color="auto"/>
              <w:right w:val="single" w:sz="8" w:space="0" w:color="auto"/>
            </w:tcBorders>
            <w:shd w:val="clear" w:color="000000" w:fill="F2F2F2"/>
            <w:hideMark/>
          </w:tcPr>
          <w:p w:rsidR="00C95844" w:rsidRPr="00C95844" w:rsidRDefault="00C95844" w:rsidP="00C95844">
            <w:pPr>
              <w:spacing w:before="0" w:after="0"/>
              <w:ind w:left="0"/>
              <w:rPr>
                <w:rFonts w:ascii="Trebuchet MS" w:hAnsi="Trebuchet MS"/>
                <w:color w:val="000000"/>
                <w:sz w:val="20"/>
                <w:szCs w:val="20"/>
              </w:rPr>
            </w:pPr>
            <w:r w:rsidRPr="00C95844">
              <w:rPr>
                <w:rFonts w:ascii="Trebuchet MS" w:hAnsi="Trebuchet MS"/>
                <w:color w:val="000000"/>
                <w:sz w:val="20"/>
                <w:szCs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C95844" w:rsidRPr="00C95844" w:rsidRDefault="00C95844" w:rsidP="00C95844">
            <w:pPr>
              <w:spacing w:before="0" w:after="0"/>
              <w:ind w:left="0"/>
              <w:rPr>
                <w:rFonts w:ascii="Trebuchet MS" w:hAnsi="Trebuchet MS"/>
                <w:color w:val="000000"/>
                <w:sz w:val="20"/>
                <w:szCs w:val="20"/>
              </w:rPr>
            </w:pPr>
            <w:r w:rsidRPr="00C95844">
              <w:rPr>
                <w:rFonts w:ascii="Trebuchet MS" w:hAnsi="Trebuchet MS"/>
                <w:color w:val="000000"/>
                <w:sz w:val="20"/>
                <w:szCs w:val="20"/>
              </w:rPr>
              <w:t>Aplikasi akan menampilkan daftar pemenang tender yang telah dipilih user</w:t>
            </w:r>
          </w:p>
        </w:tc>
      </w:tr>
      <w:tr w:rsidR="00C95844" w:rsidRPr="00C95844" w:rsidTr="00C95844">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hideMark/>
          </w:tcPr>
          <w:p w:rsidR="00C95844" w:rsidRPr="00C95844" w:rsidRDefault="00C95844" w:rsidP="00C95844">
            <w:pPr>
              <w:spacing w:before="0" w:after="0"/>
              <w:ind w:left="0"/>
              <w:jc w:val="center"/>
              <w:rPr>
                <w:rFonts w:ascii="Trebuchet MS" w:hAnsi="Trebuchet MS"/>
                <w:color w:val="000000"/>
                <w:sz w:val="20"/>
                <w:szCs w:val="20"/>
              </w:rPr>
            </w:pPr>
            <w:r w:rsidRPr="00C95844">
              <w:rPr>
                <w:rFonts w:ascii="Trebuchet MS" w:hAnsi="Trebuchet MS"/>
                <w:color w:val="000000"/>
                <w:sz w:val="20"/>
                <w:szCs w:val="20"/>
              </w:rPr>
              <w:t>Aksi User</w:t>
            </w:r>
          </w:p>
        </w:tc>
        <w:tc>
          <w:tcPr>
            <w:tcW w:w="4320" w:type="dxa"/>
            <w:tcBorders>
              <w:top w:val="nil"/>
              <w:left w:val="nil"/>
              <w:bottom w:val="single" w:sz="8" w:space="0" w:color="auto"/>
              <w:right w:val="single" w:sz="8" w:space="0" w:color="auto"/>
            </w:tcBorders>
            <w:shd w:val="clear" w:color="000000" w:fill="F2F2F2"/>
            <w:hideMark/>
          </w:tcPr>
          <w:p w:rsidR="00C95844" w:rsidRPr="00C95844" w:rsidRDefault="00C95844" w:rsidP="00C95844">
            <w:pPr>
              <w:spacing w:before="0" w:after="0"/>
              <w:ind w:left="0"/>
              <w:jc w:val="center"/>
              <w:rPr>
                <w:rFonts w:ascii="Trebuchet MS" w:hAnsi="Trebuchet MS"/>
                <w:color w:val="000000"/>
                <w:sz w:val="20"/>
                <w:szCs w:val="20"/>
              </w:rPr>
            </w:pPr>
            <w:r w:rsidRPr="00C95844">
              <w:rPr>
                <w:rFonts w:ascii="Trebuchet MS" w:hAnsi="Trebuchet MS"/>
                <w:color w:val="000000"/>
                <w:sz w:val="20"/>
                <w:szCs w:val="20"/>
              </w:rPr>
              <w:t>Reaksi Sistem</w:t>
            </w:r>
          </w:p>
        </w:tc>
      </w:tr>
      <w:tr w:rsidR="00C95844" w:rsidRPr="00C95844" w:rsidTr="00C95844">
        <w:trPr>
          <w:trHeight w:val="556"/>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Pilih ComboBox Vendor Pemenang</w:t>
            </w:r>
          </w:p>
        </w:tc>
        <w:tc>
          <w:tcPr>
            <w:tcW w:w="4320" w:type="dxa"/>
            <w:tcBorders>
              <w:top w:val="nil"/>
              <w:left w:val="nil"/>
              <w:bottom w:val="single" w:sz="8" w:space="0" w:color="auto"/>
              <w:right w:val="single" w:sz="8" w:space="0" w:color="auto"/>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Pada kolom penilaian akan otomatis muncul hasil penilaian dari vendor yang dipilih</w:t>
            </w:r>
          </w:p>
        </w:tc>
      </w:tr>
    </w:tbl>
    <w:p w:rsidR="00C95844" w:rsidRDefault="00C95844" w:rsidP="00CA3918"/>
    <w:p w:rsidR="00C95844" w:rsidRDefault="00C95844" w:rsidP="00CA3918"/>
    <w:tbl>
      <w:tblPr>
        <w:tblW w:w="8640" w:type="dxa"/>
        <w:tblInd w:w="710" w:type="dxa"/>
        <w:tblLook w:val="04A0" w:firstRow="1" w:lastRow="0" w:firstColumn="1" w:lastColumn="0" w:noHBand="0" w:noVBand="1"/>
      </w:tblPr>
      <w:tblGrid>
        <w:gridCol w:w="1890"/>
        <w:gridCol w:w="2430"/>
        <w:gridCol w:w="4320"/>
      </w:tblGrid>
      <w:tr w:rsidR="00C95844" w:rsidRPr="00C95844" w:rsidTr="00C95844">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C95844" w:rsidRPr="00C95844" w:rsidRDefault="00C95844" w:rsidP="00C95844">
            <w:pPr>
              <w:spacing w:before="0" w:after="0"/>
              <w:ind w:left="0"/>
              <w:rPr>
                <w:rFonts w:ascii="Trebuchet MS" w:hAnsi="Trebuchet MS"/>
                <w:color w:val="000000"/>
                <w:sz w:val="20"/>
                <w:szCs w:val="20"/>
              </w:rPr>
            </w:pPr>
            <w:r w:rsidRPr="00C95844">
              <w:rPr>
                <w:rFonts w:ascii="Trebuchet MS" w:hAnsi="Trebuchet MS"/>
                <w:color w:val="000000"/>
                <w:sz w:val="20"/>
                <w:szCs w:val="20"/>
              </w:rPr>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C95844" w:rsidRPr="00C95844" w:rsidRDefault="00C95844" w:rsidP="00C95844">
            <w:pPr>
              <w:spacing w:before="0" w:after="0"/>
              <w:ind w:left="0"/>
              <w:rPr>
                <w:rFonts w:ascii="Trebuchet MS" w:hAnsi="Trebuchet MS"/>
                <w:color w:val="000000"/>
                <w:sz w:val="20"/>
                <w:szCs w:val="20"/>
              </w:rPr>
            </w:pPr>
            <w:r w:rsidRPr="00C95844">
              <w:rPr>
                <w:rFonts w:ascii="Trebuchet MS" w:hAnsi="Trebuchet MS"/>
                <w:color w:val="000000"/>
                <w:sz w:val="20"/>
                <w:szCs w:val="20"/>
              </w:rPr>
              <w:t>Detail Penilaian</w:t>
            </w:r>
          </w:p>
        </w:tc>
      </w:tr>
      <w:tr w:rsidR="00C95844" w:rsidRPr="00C95844" w:rsidTr="00C95844">
        <w:trPr>
          <w:trHeight w:val="511"/>
        </w:trPr>
        <w:tc>
          <w:tcPr>
            <w:tcW w:w="1890" w:type="dxa"/>
            <w:tcBorders>
              <w:top w:val="nil"/>
              <w:left w:val="single" w:sz="8" w:space="0" w:color="auto"/>
              <w:bottom w:val="single" w:sz="8" w:space="0" w:color="auto"/>
              <w:right w:val="single" w:sz="8" w:space="0" w:color="auto"/>
            </w:tcBorders>
            <w:shd w:val="clear" w:color="000000" w:fill="F2F2F2"/>
            <w:hideMark/>
          </w:tcPr>
          <w:p w:rsidR="00C95844" w:rsidRPr="00C95844" w:rsidRDefault="00C95844" w:rsidP="00C95844">
            <w:pPr>
              <w:spacing w:before="0" w:after="0"/>
              <w:ind w:left="0"/>
              <w:rPr>
                <w:rFonts w:ascii="Trebuchet MS" w:hAnsi="Trebuchet MS"/>
                <w:color w:val="000000"/>
                <w:sz w:val="20"/>
                <w:szCs w:val="20"/>
              </w:rPr>
            </w:pPr>
            <w:r w:rsidRPr="00C95844">
              <w:rPr>
                <w:rFonts w:ascii="Trebuchet MS" w:hAnsi="Trebuchet MS"/>
                <w:color w:val="000000"/>
                <w:sz w:val="20"/>
                <w:szCs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C95844" w:rsidRPr="00C95844" w:rsidRDefault="00C95844" w:rsidP="00C95844">
            <w:pPr>
              <w:spacing w:before="0" w:after="0"/>
              <w:ind w:left="0"/>
              <w:rPr>
                <w:rFonts w:ascii="Trebuchet MS" w:hAnsi="Trebuchet MS"/>
                <w:color w:val="000000"/>
                <w:sz w:val="20"/>
                <w:szCs w:val="20"/>
              </w:rPr>
            </w:pPr>
            <w:r w:rsidRPr="00C95844">
              <w:rPr>
                <w:rFonts w:ascii="Trebuchet MS" w:hAnsi="Trebuchet MS"/>
                <w:color w:val="000000"/>
                <w:sz w:val="20"/>
                <w:szCs w:val="20"/>
              </w:rPr>
              <w:t>Muncul popup setelah user melakukan klik Detail Peniaian pada form sebelumnya</w:t>
            </w:r>
          </w:p>
        </w:tc>
      </w:tr>
      <w:tr w:rsidR="00C95844" w:rsidRPr="00C95844" w:rsidTr="00C95844">
        <w:trPr>
          <w:trHeight w:val="520"/>
        </w:trPr>
        <w:tc>
          <w:tcPr>
            <w:tcW w:w="1890" w:type="dxa"/>
            <w:tcBorders>
              <w:top w:val="nil"/>
              <w:left w:val="single" w:sz="8" w:space="0" w:color="auto"/>
              <w:bottom w:val="single" w:sz="8" w:space="0" w:color="auto"/>
              <w:right w:val="single" w:sz="8" w:space="0" w:color="auto"/>
            </w:tcBorders>
            <w:shd w:val="clear" w:color="000000" w:fill="F2F2F2"/>
            <w:hideMark/>
          </w:tcPr>
          <w:p w:rsidR="00C95844" w:rsidRPr="00C95844" w:rsidRDefault="00C95844" w:rsidP="00C95844">
            <w:pPr>
              <w:spacing w:before="0" w:after="0"/>
              <w:ind w:left="0"/>
              <w:rPr>
                <w:rFonts w:ascii="Trebuchet MS" w:hAnsi="Trebuchet MS"/>
                <w:color w:val="000000"/>
                <w:sz w:val="20"/>
                <w:szCs w:val="20"/>
              </w:rPr>
            </w:pPr>
            <w:r w:rsidRPr="00C95844">
              <w:rPr>
                <w:rFonts w:ascii="Trebuchet MS" w:hAnsi="Trebuchet MS"/>
                <w:color w:val="000000"/>
                <w:sz w:val="20"/>
                <w:szCs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C95844" w:rsidRPr="00C95844" w:rsidRDefault="00C95844" w:rsidP="00C95844">
            <w:pPr>
              <w:spacing w:before="0" w:after="0"/>
              <w:ind w:left="0"/>
              <w:rPr>
                <w:rFonts w:ascii="Trebuchet MS" w:hAnsi="Trebuchet MS"/>
                <w:color w:val="000000"/>
                <w:sz w:val="20"/>
                <w:szCs w:val="20"/>
              </w:rPr>
            </w:pPr>
            <w:r w:rsidRPr="00C95844">
              <w:rPr>
                <w:rFonts w:ascii="Trebuchet MS" w:hAnsi="Trebuchet MS"/>
                <w:color w:val="000000"/>
                <w:sz w:val="20"/>
                <w:szCs w:val="20"/>
              </w:rPr>
              <w:t>Form akan otomatis kembali ke form sebelumnya setelah aplikasi berhasil menyimpan perubahan</w:t>
            </w:r>
          </w:p>
        </w:tc>
      </w:tr>
      <w:tr w:rsidR="00C95844" w:rsidRPr="00C95844" w:rsidTr="00C95844">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hideMark/>
          </w:tcPr>
          <w:p w:rsidR="00C95844" w:rsidRPr="00C95844" w:rsidRDefault="00C95844" w:rsidP="00C95844">
            <w:pPr>
              <w:spacing w:before="0" w:after="0"/>
              <w:ind w:left="0"/>
              <w:jc w:val="center"/>
              <w:rPr>
                <w:rFonts w:ascii="Trebuchet MS" w:hAnsi="Trebuchet MS"/>
                <w:color w:val="000000"/>
                <w:sz w:val="20"/>
                <w:szCs w:val="20"/>
              </w:rPr>
            </w:pPr>
            <w:r w:rsidRPr="00C95844">
              <w:rPr>
                <w:rFonts w:ascii="Trebuchet MS" w:hAnsi="Trebuchet MS"/>
                <w:color w:val="000000"/>
                <w:sz w:val="20"/>
                <w:szCs w:val="20"/>
              </w:rPr>
              <w:t>Aksi User</w:t>
            </w:r>
          </w:p>
        </w:tc>
        <w:tc>
          <w:tcPr>
            <w:tcW w:w="4320" w:type="dxa"/>
            <w:tcBorders>
              <w:top w:val="nil"/>
              <w:left w:val="nil"/>
              <w:bottom w:val="single" w:sz="8" w:space="0" w:color="auto"/>
              <w:right w:val="single" w:sz="8" w:space="0" w:color="auto"/>
            </w:tcBorders>
            <w:shd w:val="clear" w:color="000000" w:fill="F2F2F2"/>
            <w:hideMark/>
          </w:tcPr>
          <w:p w:rsidR="00C95844" w:rsidRPr="00C95844" w:rsidRDefault="00C95844" w:rsidP="00C95844">
            <w:pPr>
              <w:spacing w:before="0" w:after="0"/>
              <w:ind w:left="0"/>
              <w:jc w:val="center"/>
              <w:rPr>
                <w:rFonts w:ascii="Trebuchet MS" w:hAnsi="Trebuchet MS"/>
                <w:color w:val="000000"/>
                <w:sz w:val="20"/>
                <w:szCs w:val="20"/>
              </w:rPr>
            </w:pPr>
            <w:r w:rsidRPr="00C95844">
              <w:rPr>
                <w:rFonts w:ascii="Trebuchet MS" w:hAnsi="Trebuchet MS"/>
                <w:color w:val="000000"/>
                <w:sz w:val="20"/>
                <w:szCs w:val="20"/>
              </w:rPr>
              <w:t>Reaksi Sistem</w:t>
            </w:r>
          </w:p>
        </w:tc>
      </w:tr>
      <w:tr w:rsidR="00C95844" w:rsidRPr="00C95844" w:rsidTr="00C95844">
        <w:trPr>
          <w:trHeight w:val="727"/>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Klik tombol Lihat Detail dalam grid</w:t>
            </w:r>
          </w:p>
        </w:tc>
        <w:tc>
          <w:tcPr>
            <w:tcW w:w="4320" w:type="dxa"/>
            <w:tcBorders>
              <w:top w:val="nil"/>
              <w:left w:val="nil"/>
              <w:bottom w:val="single" w:sz="8" w:space="0" w:color="auto"/>
              <w:right w:val="single" w:sz="8" w:space="0" w:color="auto"/>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Akan muncul popup windows (seperti gambar  3-40) untuk mengedit perubahan detail produk memo yang dipilih</w:t>
            </w:r>
          </w:p>
        </w:tc>
      </w:tr>
      <w:tr w:rsidR="00C95844" w:rsidRPr="00C95844" w:rsidTr="00C95844">
        <w:trPr>
          <w:trHeight w:val="52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Klik tombol Hapus Produk dalam grid</w:t>
            </w:r>
          </w:p>
        </w:tc>
        <w:tc>
          <w:tcPr>
            <w:tcW w:w="4320" w:type="dxa"/>
            <w:tcBorders>
              <w:top w:val="nil"/>
              <w:left w:val="nil"/>
              <w:bottom w:val="single" w:sz="8" w:space="0" w:color="auto"/>
              <w:right w:val="single" w:sz="8" w:space="0" w:color="auto"/>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Akan menampilkan box confirm (Y/N) untuk menghapus record yang ada di tabel</w:t>
            </w:r>
          </w:p>
        </w:tc>
      </w:tr>
      <w:tr w:rsidR="00C95844" w:rsidRPr="00C95844" w:rsidTr="00C95844">
        <w:trPr>
          <w:trHeight w:val="70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Klik tombol Tambah Pilih Produk</w:t>
            </w:r>
          </w:p>
        </w:tc>
        <w:tc>
          <w:tcPr>
            <w:tcW w:w="4320" w:type="dxa"/>
            <w:tcBorders>
              <w:top w:val="nil"/>
              <w:left w:val="nil"/>
              <w:bottom w:val="single" w:sz="8" w:space="0" w:color="auto"/>
              <w:right w:val="single" w:sz="8" w:space="0" w:color="auto"/>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Akan muncul popup windows (seperti gambar  3-39) untuk memilih produk yang akan dibuatkan tiering</w:t>
            </w:r>
          </w:p>
        </w:tc>
      </w:tr>
      <w:tr w:rsidR="00C95844" w:rsidRPr="00C95844" w:rsidTr="00C95844">
        <w:trPr>
          <w:trHeight w:val="1033"/>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Klik tombol Simpan pada form Detail Penilaian</w:t>
            </w:r>
          </w:p>
        </w:tc>
        <w:tc>
          <w:tcPr>
            <w:tcW w:w="4320" w:type="dxa"/>
            <w:tcBorders>
              <w:top w:val="nil"/>
              <w:left w:val="nil"/>
              <w:bottom w:val="single" w:sz="8" w:space="0" w:color="auto"/>
              <w:right w:val="single" w:sz="8" w:space="0" w:color="auto"/>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Akan muncul notifikasi berhasil menyimpan dan windows akan tertutup secara otomatis bila data berhasil disimpan.</w:t>
            </w:r>
          </w:p>
        </w:tc>
      </w:tr>
      <w:tr w:rsidR="00C95844" w:rsidRPr="00C95844" w:rsidTr="00C95844">
        <w:trPr>
          <w:trHeight w:val="583"/>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Klik tombol Batal</w:t>
            </w:r>
          </w:p>
        </w:tc>
        <w:tc>
          <w:tcPr>
            <w:tcW w:w="4320" w:type="dxa"/>
            <w:tcBorders>
              <w:top w:val="nil"/>
              <w:left w:val="nil"/>
              <w:bottom w:val="single" w:sz="8" w:space="0" w:color="auto"/>
              <w:right w:val="single" w:sz="8" w:space="0" w:color="auto"/>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Windows akan tertutup dan tidak ada proses penyimpanan</w:t>
            </w:r>
          </w:p>
        </w:tc>
      </w:tr>
    </w:tbl>
    <w:p w:rsidR="00C95844" w:rsidRDefault="00C95844" w:rsidP="00CA3918"/>
    <w:p w:rsidR="00C95844" w:rsidRDefault="00C95844" w:rsidP="00CA3918"/>
    <w:tbl>
      <w:tblPr>
        <w:tblW w:w="8640" w:type="dxa"/>
        <w:tblInd w:w="710" w:type="dxa"/>
        <w:tblLook w:val="04A0" w:firstRow="1" w:lastRow="0" w:firstColumn="1" w:lastColumn="0" w:noHBand="0" w:noVBand="1"/>
      </w:tblPr>
      <w:tblGrid>
        <w:gridCol w:w="1890"/>
        <w:gridCol w:w="2430"/>
        <w:gridCol w:w="4320"/>
      </w:tblGrid>
      <w:tr w:rsidR="00C95844" w:rsidRPr="00C95844" w:rsidTr="00C95844">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C95844" w:rsidRPr="00C95844" w:rsidRDefault="00C95844" w:rsidP="00C95844">
            <w:pPr>
              <w:spacing w:before="0" w:after="0"/>
              <w:ind w:left="0"/>
              <w:rPr>
                <w:rFonts w:ascii="Trebuchet MS" w:hAnsi="Trebuchet MS"/>
                <w:color w:val="000000"/>
                <w:sz w:val="20"/>
                <w:szCs w:val="20"/>
              </w:rPr>
            </w:pPr>
            <w:r w:rsidRPr="00C95844">
              <w:rPr>
                <w:rFonts w:ascii="Trebuchet MS" w:hAnsi="Trebuchet MS"/>
                <w:color w:val="000000"/>
                <w:sz w:val="20"/>
                <w:szCs w:val="20"/>
              </w:rPr>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C95844" w:rsidRPr="00C95844" w:rsidRDefault="00C95844" w:rsidP="00C95844">
            <w:pPr>
              <w:spacing w:before="0" w:after="0"/>
              <w:ind w:left="0"/>
              <w:rPr>
                <w:rFonts w:ascii="Trebuchet MS" w:hAnsi="Trebuchet MS"/>
                <w:color w:val="000000"/>
                <w:sz w:val="20"/>
                <w:szCs w:val="20"/>
              </w:rPr>
            </w:pPr>
            <w:r w:rsidRPr="00C95844">
              <w:rPr>
                <w:rFonts w:ascii="Trebuchet MS" w:hAnsi="Trebuchet MS"/>
                <w:color w:val="000000"/>
                <w:sz w:val="20"/>
                <w:szCs w:val="20"/>
              </w:rPr>
              <w:t>Detail Produk Memo</w:t>
            </w:r>
          </w:p>
        </w:tc>
      </w:tr>
      <w:tr w:rsidR="00C95844" w:rsidRPr="00C95844" w:rsidTr="00C95844">
        <w:trPr>
          <w:trHeight w:val="529"/>
        </w:trPr>
        <w:tc>
          <w:tcPr>
            <w:tcW w:w="1890" w:type="dxa"/>
            <w:tcBorders>
              <w:top w:val="nil"/>
              <w:left w:val="single" w:sz="8" w:space="0" w:color="auto"/>
              <w:bottom w:val="single" w:sz="8" w:space="0" w:color="auto"/>
              <w:right w:val="single" w:sz="8" w:space="0" w:color="auto"/>
            </w:tcBorders>
            <w:shd w:val="clear" w:color="000000" w:fill="F2F2F2"/>
            <w:hideMark/>
          </w:tcPr>
          <w:p w:rsidR="00C95844" w:rsidRPr="00C95844" w:rsidRDefault="00C95844" w:rsidP="00C95844">
            <w:pPr>
              <w:spacing w:before="0" w:after="0"/>
              <w:ind w:left="0"/>
              <w:rPr>
                <w:rFonts w:ascii="Trebuchet MS" w:hAnsi="Trebuchet MS"/>
                <w:color w:val="000000"/>
                <w:sz w:val="20"/>
                <w:szCs w:val="20"/>
              </w:rPr>
            </w:pPr>
            <w:r w:rsidRPr="00C95844">
              <w:rPr>
                <w:rFonts w:ascii="Trebuchet MS" w:hAnsi="Trebuchet MS"/>
                <w:color w:val="000000"/>
                <w:sz w:val="20"/>
                <w:szCs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C95844" w:rsidRPr="00C95844" w:rsidRDefault="00C95844" w:rsidP="00C95844">
            <w:pPr>
              <w:spacing w:before="0" w:after="0"/>
              <w:ind w:left="0"/>
              <w:rPr>
                <w:rFonts w:ascii="Trebuchet MS" w:hAnsi="Trebuchet MS"/>
                <w:color w:val="000000"/>
                <w:sz w:val="20"/>
                <w:szCs w:val="20"/>
              </w:rPr>
            </w:pPr>
            <w:r w:rsidRPr="00C95844">
              <w:rPr>
                <w:rFonts w:ascii="Trebuchet MS" w:hAnsi="Trebuchet MS"/>
                <w:color w:val="000000"/>
                <w:sz w:val="20"/>
                <w:szCs w:val="20"/>
              </w:rPr>
              <w:t>Muncul popup setelah user melakukan klik Detail Produk yang ada dalam Daftar Produk memo di form Detail Penilaian</w:t>
            </w:r>
          </w:p>
        </w:tc>
      </w:tr>
      <w:tr w:rsidR="00C95844" w:rsidRPr="00C95844" w:rsidTr="00C95844">
        <w:trPr>
          <w:trHeight w:val="511"/>
        </w:trPr>
        <w:tc>
          <w:tcPr>
            <w:tcW w:w="1890" w:type="dxa"/>
            <w:tcBorders>
              <w:top w:val="nil"/>
              <w:left w:val="single" w:sz="8" w:space="0" w:color="auto"/>
              <w:bottom w:val="single" w:sz="8" w:space="0" w:color="auto"/>
              <w:right w:val="single" w:sz="8" w:space="0" w:color="auto"/>
            </w:tcBorders>
            <w:shd w:val="clear" w:color="000000" w:fill="F2F2F2"/>
            <w:hideMark/>
          </w:tcPr>
          <w:p w:rsidR="00C95844" w:rsidRPr="00C95844" w:rsidRDefault="00C95844" w:rsidP="00C95844">
            <w:pPr>
              <w:spacing w:before="0" w:after="0"/>
              <w:ind w:left="0"/>
              <w:rPr>
                <w:rFonts w:ascii="Trebuchet MS" w:hAnsi="Trebuchet MS"/>
                <w:color w:val="000000"/>
                <w:sz w:val="20"/>
                <w:szCs w:val="20"/>
              </w:rPr>
            </w:pPr>
            <w:r w:rsidRPr="00C95844">
              <w:rPr>
                <w:rFonts w:ascii="Trebuchet MS" w:hAnsi="Trebuchet MS"/>
                <w:color w:val="000000"/>
                <w:sz w:val="20"/>
                <w:szCs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C95844" w:rsidRPr="00C95844" w:rsidRDefault="00C95844" w:rsidP="00C95844">
            <w:pPr>
              <w:spacing w:before="0" w:after="0"/>
              <w:ind w:left="0"/>
              <w:rPr>
                <w:rFonts w:ascii="Trebuchet MS" w:hAnsi="Trebuchet MS"/>
                <w:color w:val="000000"/>
                <w:sz w:val="20"/>
                <w:szCs w:val="20"/>
              </w:rPr>
            </w:pPr>
            <w:r w:rsidRPr="00C95844">
              <w:rPr>
                <w:rFonts w:ascii="Trebuchet MS" w:hAnsi="Trebuchet MS"/>
                <w:color w:val="000000"/>
                <w:sz w:val="20"/>
                <w:szCs w:val="20"/>
              </w:rPr>
              <w:t>Form akan otomatis kembali ke form sebelumnya setelah aplikasi berhasil menyimpan perubahan</w:t>
            </w:r>
          </w:p>
        </w:tc>
      </w:tr>
      <w:tr w:rsidR="00C95844" w:rsidRPr="00C95844" w:rsidTr="00C95844">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hideMark/>
          </w:tcPr>
          <w:p w:rsidR="00C95844" w:rsidRPr="00C95844" w:rsidRDefault="00C95844" w:rsidP="00C95844">
            <w:pPr>
              <w:spacing w:before="0" w:after="0"/>
              <w:ind w:left="0"/>
              <w:jc w:val="center"/>
              <w:rPr>
                <w:rFonts w:ascii="Trebuchet MS" w:hAnsi="Trebuchet MS"/>
                <w:color w:val="000000"/>
                <w:sz w:val="20"/>
                <w:szCs w:val="20"/>
              </w:rPr>
            </w:pPr>
            <w:r w:rsidRPr="00C95844">
              <w:rPr>
                <w:rFonts w:ascii="Trebuchet MS" w:hAnsi="Trebuchet MS"/>
                <w:color w:val="000000"/>
                <w:sz w:val="20"/>
                <w:szCs w:val="20"/>
              </w:rPr>
              <w:t>Aksi User</w:t>
            </w:r>
          </w:p>
        </w:tc>
        <w:tc>
          <w:tcPr>
            <w:tcW w:w="4320" w:type="dxa"/>
            <w:tcBorders>
              <w:top w:val="nil"/>
              <w:left w:val="nil"/>
              <w:bottom w:val="single" w:sz="8" w:space="0" w:color="auto"/>
              <w:right w:val="single" w:sz="8" w:space="0" w:color="auto"/>
            </w:tcBorders>
            <w:shd w:val="clear" w:color="000000" w:fill="F2F2F2"/>
            <w:hideMark/>
          </w:tcPr>
          <w:p w:rsidR="00C95844" w:rsidRPr="00C95844" w:rsidRDefault="00C95844" w:rsidP="00C95844">
            <w:pPr>
              <w:spacing w:before="0" w:after="0"/>
              <w:ind w:left="0"/>
              <w:jc w:val="center"/>
              <w:rPr>
                <w:rFonts w:ascii="Trebuchet MS" w:hAnsi="Trebuchet MS"/>
                <w:color w:val="000000"/>
                <w:sz w:val="20"/>
                <w:szCs w:val="20"/>
              </w:rPr>
            </w:pPr>
            <w:r w:rsidRPr="00C95844">
              <w:rPr>
                <w:rFonts w:ascii="Trebuchet MS" w:hAnsi="Trebuchet MS"/>
                <w:color w:val="000000"/>
                <w:sz w:val="20"/>
                <w:szCs w:val="20"/>
              </w:rPr>
              <w:t>Reaksi Sistem</w:t>
            </w:r>
          </w:p>
        </w:tc>
      </w:tr>
      <w:tr w:rsidR="00C95844" w:rsidRPr="00C95844" w:rsidTr="009C5DA8">
        <w:trPr>
          <w:trHeight w:val="538"/>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Klik Tab Tiering Harga</w:t>
            </w:r>
          </w:p>
        </w:tc>
        <w:tc>
          <w:tcPr>
            <w:tcW w:w="4320" w:type="dxa"/>
            <w:tcBorders>
              <w:top w:val="nil"/>
              <w:left w:val="nil"/>
              <w:bottom w:val="single" w:sz="8" w:space="0" w:color="auto"/>
              <w:right w:val="single" w:sz="8" w:space="0" w:color="auto"/>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Tab akan beralih ke tab Tiering Harga seperti gambar 3-40.</w:t>
            </w:r>
          </w:p>
        </w:tc>
      </w:tr>
      <w:tr w:rsidR="00C95844" w:rsidRPr="00C95844" w:rsidTr="009C5DA8">
        <w:trPr>
          <w:trHeight w:val="529"/>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Klik Tab Syarat &amp; Ketentuan</w:t>
            </w:r>
          </w:p>
        </w:tc>
        <w:tc>
          <w:tcPr>
            <w:tcW w:w="4320" w:type="dxa"/>
            <w:tcBorders>
              <w:top w:val="nil"/>
              <w:left w:val="nil"/>
              <w:bottom w:val="single" w:sz="8" w:space="0" w:color="auto"/>
              <w:right w:val="single" w:sz="8" w:space="0" w:color="auto"/>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Tab akan beralih ke tab Syarat &amp; Ketentuan seperti gambar 3-43.</w:t>
            </w:r>
          </w:p>
        </w:tc>
      </w:tr>
      <w:tr w:rsidR="00C95844" w:rsidRPr="00C95844" w:rsidTr="009C5DA8">
        <w:trPr>
          <w:trHeight w:val="511"/>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Klik Tab Aturan Pembayaran</w:t>
            </w:r>
          </w:p>
        </w:tc>
        <w:tc>
          <w:tcPr>
            <w:tcW w:w="4320" w:type="dxa"/>
            <w:tcBorders>
              <w:top w:val="nil"/>
              <w:left w:val="nil"/>
              <w:bottom w:val="single" w:sz="8" w:space="0" w:color="auto"/>
              <w:right w:val="single" w:sz="8" w:space="0" w:color="auto"/>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Tab akan beralih ke tab Aturan Pembayaran seperti gambar 3-44.</w:t>
            </w:r>
          </w:p>
        </w:tc>
      </w:tr>
      <w:tr w:rsidR="00C95844" w:rsidRPr="00C95844" w:rsidTr="009C5DA8">
        <w:trPr>
          <w:trHeight w:val="529"/>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Klik Tab Kutipan Penilaian</w:t>
            </w:r>
          </w:p>
        </w:tc>
        <w:tc>
          <w:tcPr>
            <w:tcW w:w="4320" w:type="dxa"/>
            <w:tcBorders>
              <w:top w:val="nil"/>
              <w:left w:val="nil"/>
              <w:bottom w:val="single" w:sz="8" w:space="0" w:color="auto"/>
              <w:right w:val="single" w:sz="8" w:space="0" w:color="auto"/>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Tab akan beralih ke tab Kutipan Penilaian seperti gambar 3-45.</w:t>
            </w:r>
          </w:p>
        </w:tc>
      </w:tr>
      <w:tr w:rsidR="00C95844" w:rsidRPr="00C95844" w:rsidTr="009C5DA8">
        <w:trPr>
          <w:trHeight w:val="124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lastRenderedPageBreak/>
              <w:t>Klik tombol Simpan pada form Detail Produk Memo</w:t>
            </w:r>
          </w:p>
        </w:tc>
        <w:tc>
          <w:tcPr>
            <w:tcW w:w="4320" w:type="dxa"/>
            <w:tcBorders>
              <w:top w:val="nil"/>
              <w:left w:val="nil"/>
              <w:bottom w:val="single" w:sz="8" w:space="0" w:color="auto"/>
              <w:right w:val="single" w:sz="8" w:space="0" w:color="auto"/>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Sistem akan mengecek validasi dan menyimpan perubahan. Bila proses penyimpanan berhasil, maka akan muncul notifikasi berhasil menyimpan dan windows akan tertutup secara otomatis.</w:t>
            </w:r>
          </w:p>
        </w:tc>
      </w:tr>
      <w:tr w:rsidR="00C95844" w:rsidRPr="00C95844" w:rsidTr="009C5DA8">
        <w:trPr>
          <w:trHeight w:val="529"/>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Klik tombol Batal</w:t>
            </w:r>
          </w:p>
        </w:tc>
        <w:tc>
          <w:tcPr>
            <w:tcW w:w="4320" w:type="dxa"/>
            <w:tcBorders>
              <w:top w:val="nil"/>
              <w:left w:val="nil"/>
              <w:bottom w:val="single" w:sz="8" w:space="0" w:color="auto"/>
              <w:right w:val="single" w:sz="8" w:space="0" w:color="auto"/>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Windows akan tertutup dan tidak ada proses penyimpanan</w:t>
            </w:r>
          </w:p>
        </w:tc>
      </w:tr>
    </w:tbl>
    <w:p w:rsidR="00C95844" w:rsidRDefault="00C95844" w:rsidP="00CA3918"/>
    <w:p w:rsidR="00D576CF" w:rsidRDefault="00D576CF" w:rsidP="00CA3918"/>
    <w:p w:rsidR="00D576CF" w:rsidRDefault="00D576CF" w:rsidP="00CA3918"/>
    <w:tbl>
      <w:tblPr>
        <w:tblW w:w="8640" w:type="dxa"/>
        <w:tblInd w:w="710" w:type="dxa"/>
        <w:tblLook w:val="04A0" w:firstRow="1" w:lastRow="0" w:firstColumn="1" w:lastColumn="0" w:noHBand="0" w:noVBand="1"/>
      </w:tblPr>
      <w:tblGrid>
        <w:gridCol w:w="1890"/>
        <w:gridCol w:w="2430"/>
        <w:gridCol w:w="4320"/>
      </w:tblGrid>
      <w:tr w:rsidR="00C95844" w:rsidRPr="00C95844" w:rsidTr="009C5DA8">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C95844" w:rsidRPr="00C95844" w:rsidRDefault="00C95844" w:rsidP="00C95844">
            <w:pPr>
              <w:spacing w:before="0" w:after="0"/>
              <w:ind w:left="0"/>
              <w:rPr>
                <w:rFonts w:ascii="Trebuchet MS" w:hAnsi="Trebuchet MS"/>
                <w:color w:val="000000"/>
                <w:sz w:val="20"/>
                <w:szCs w:val="20"/>
              </w:rPr>
            </w:pPr>
            <w:r w:rsidRPr="00C95844">
              <w:rPr>
                <w:rFonts w:ascii="Trebuchet MS" w:hAnsi="Trebuchet MS"/>
                <w:color w:val="000000"/>
                <w:sz w:val="20"/>
                <w:szCs w:val="20"/>
              </w:rPr>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C95844" w:rsidRPr="00C95844" w:rsidRDefault="00C95844" w:rsidP="00C95844">
            <w:pPr>
              <w:spacing w:before="0" w:after="0"/>
              <w:ind w:left="0"/>
              <w:rPr>
                <w:rFonts w:ascii="Trebuchet MS" w:hAnsi="Trebuchet MS"/>
                <w:color w:val="000000"/>
                <w:sz w:val="20"/>
                <w:szCs w:val="20"/>
              </w:rPr>
            </w:pPr>
            <w:r w:rsidRPr="00C95844">
              <w:rPr>
                <w:rFonts w:ascii="Trebuchet MS" w:hAnsi="Trebuchet MS"/>
                <w:color w:val="000000"/>
                <w:sz w:val="20"/>
                <w:szCs w:val="20"/>
              </w:rPr>
              <w:t>Detail Produk</w:t>
            </w:r>
          </w:p>
        </w:tc>
      </w:tr>
      <w:tr w:rsidR="00C95844" w:rsidRPr="00C95844" w:rsidTr="009C5DA8">
        <w:trPr>
          <w:trHeight w:val="682"/>
        </w:trPr>
        <w:tc>
          <w:tcPr>
            <w:tcW w:w="1890" w:type="dxa"/>
            <w:tcBorders>
              <w:top w:val="nil"/>
              <w:left w:val="single" w:sz="8" w:space="0" w:color="auto"/>
              <w:bottom w:val="single" w:sz="8" w:space="0" w:color="auto"/>
              <w:right w:val="single" w:sz="8" w:space="0" w:color="auto"/>
            </w:tcBorders>
            <w:shd w:val="clear" w:color="000000" w:fill="F2F2F2"/>
            <w:hideMark/>
          </w:tcPr>
          <w:p w:rsidR="00C95844" w:rsidRPr="00C95844" w:rsidRDefault="00C95844" w:rsidP="00C95844">
            <w:pPr>
              <w:spacing w:before="0" w:after="0"/>
              <w:ind w:left="0"/>
              <w:rPr>
                <w:rFonts w:ascii="Trebuchet MS" w:hAnsi="Trebuchet MS"/>
                <w:color w:val="000000"/>
                <w:sz w:val="20"/>
                <w:szCs w:val="20"/>
              </w:rPr>
            </w:pPr>
            <w:r w:rsidRPr="00C95844">
              <w:rPr>
                <w:rFonts w:ascii="Trebuchet MS" w:hAnsi="Trebuchet MS"/>
                <w:color w:val="000000"/>
                <w:sz w:val="20"/>
                <w:szCs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C95844" w:rsidRPr="00C95844" w:rsidRDefault="00C95844" w:rsidP="00C95844">
            <w:pPr>
              <w:spacing w:before="0" w:after="0"/>
              <w:ind w:left="0"/>
              <w:rPr>
                <w:rFonts w:ascii="Trebuchet MS" w:hAnsi="Trebuchet MS"/>
                <w:color w:val="000000"/>
                <w:sz w:val="20"/>
                <w:szCs w:val="20"/>
              </w:rPr>
            </w:pPr>
            <w:r w:rsidRPr="00C95844">
              <w:rPr>
                <w:rFonts w:ascii="Trebuchet MS" w:hAnsi="Trebuchet MS"/>
                <w:color w:val="000000"/>
                <w:sz w:val="20"/>
                <w:szCs w:val="20"/>
              </w:rPr>
              <w:t>User berada pada menu Memo Produk dan membuka tab Memo Dan RFQ. Kemudian user klik tombol detail Produk dalam  Daftar Permintaan Produk</w:t>
            </w:r>
          </w:p>
        </w:tc>
      </w:tr>
      <w:tr w:rsidR="00C95844" w:rsidRPr="00C95844" w:rsidTr="009C5DA8">
        <w:trPr>
          <w:trHeight w:val="511"/>
        </w:trPr>
        <w:tc>
          <w:tcPr>
            <w:tcW w:w="1890" w:type="dxa"/>
            <w:tcBorders>
              <w:top w:val="nil"/>
              <w:left w:val="single" w:sz="8" w:space="0" w:color="auto"/>
              <w:bottom w:val="single" w:sz="8" w:space="0" w:color="auto"/>
              <w:right w:val="single" w:sz="8" w:space="0" w:color="auto"/>
            </w:tcBorders>
            <w:shd w:val="clear" w:color="000000" w:fill="F2F2F2"/>
            <w:hideMark/>
          </w:tcPr>
          <w:p w:rsidR="00C95844" w:rsidRPr="00C95844" w:rsidRDefault="00C95844" w:rsidP="00C95844">
            <w:pPr>
              <w:spacing w:before="0" w:after="0"/>
              <w:ind w:left="0"/>
              <w:rPr>
                <w:rFonts w:ascii="Trebuchet MS" w:hAnsi="Trebuchet MS"/>
                <w:color w:val="000000"/>
                <w:sz w:val="20"/>
                <w:szCs w:val="20"/>
              </w:rPr>
            </w:pPr>
            <w:r w:rsidRPr="00C95844">
              <w:rPr>
                <w:rFonts w:ascii="Trebuchet MS" w:hAnsi="Trebuchet MS"/>
                <w:color w:val="000000"/>
                <w:sz w:val="20"/>
                <w:szCs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C95844" w:rsidRPr="00C95844" w:rsidRDefault="00C95844" w:rsidP="00C95844">
            <w:pPr>
              <w:spacing w:before="0" w:after="0"/>
              <w:ind w:left="0"/>
              <w:rPr>
                <w:rFonts w:ascii="Trebuchet MS" w:hAnsi="Trebuchet MS"/>
                <w:color w:val="000000"/>
                <w:sz w:val="20"/>
                <w:szCs w:val="20"/>
              </w:rPr>
            </w:pPr>
            <w:r w:rsidRPr="00C95844">
              <w:rPr>
                <w:rFonts w:ascii="Trebuchet MS" w:hAnsi="Trebuchet MS"/>
                <w:color w:val="000000"/>
                <w:sz w:val="20"/>
                <w:szCs w:val="20"/>
              </w:rPr>
              <w:t>Form akan otomatis kembali ke form sebelumnya setelah aplikasi berhasil menyimpan perubahan</w:t>
            </w:r>
          </w:p>
        </w:tc>
      </w:tr>
      <w:tr w:rsidR="00C95844" w:rsidRPr="00C95844" w:rsidTr="009C5DA8">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hideMark/>
          </w:tcPr>
          <w:p w:rsidR="00C95844" w:rsidRPr="00C95844" w:rsidRDefault="00C95844" w:rsidP="00C95844">
            <w:pPr>
              <w:spacing w:before="0" w:after="0"/>
              <w:ind w:left="0"/>
              <w:jc w:val="center"/>
              <w:rPr>
                <w:rFonts w:ascii="Trebuchet MS" w:hAnsi="Trebuchet MS"/>
                <w:color w:val="000000"/>
                <w:sz w:val="20"/>
                <w:szCs w:val="20"/>
              </w:rPr>
            </w:pPr>
            <w:r w:rsidRPr="00C95844">
              <w:rPr>
                <w:rFonts w:ascii="Trebuchet MS" w:hAnsi="Trebuchet MS"/>
                <w:color w:val="000000"/>
                <w:sz w:val="20"/>
                <w:szCs w:val="20"/>
              </w:rPr>
              <w:t>Aksi User</w:t>
            </w:r>
          </w:p>
        </w:tc>
        <w:tc>
          <w:tcPr>
            <w:tcW w:w="4320" w:type="dxa"/>
            <w:tcBorders>
              <w:top w:val="nil"/>
              <w:left w:val="nil"/>
              <w:bottom w:val="single" w:sz="8" w:space="0" w:color="auto"/>
              <w:right w:val="single" w:sz="8" w:space="0" w:color="auto"/>
            </w:tcBorders>
            <w:shd w:val="clear" w:color="000000" w:fill="F2F2F2"/>
            <w:hideMark/>
          </w:tcPr>
          <w:p w:rsidR="00C95844" w:rsidRPr="00C95844" w:rsidRDefault="00C95844" w:rsidP="00C95844">
            <w:pPr>
              <w:spacing w:before="0" w:after="0"/>
              <w:ind w:left="0"/>
              <w:jc w:val="center"/>
              <w:rPr>
                <w:rFonts w:ascii="Trebuchet MS" w:hAnsi="Trebuchet MS"/>
                <w:color w:val="000000"/>
                <w:sz w:val="20"/>
                <w:szCs w:val="20"/>
              </w:rPr>
            </w:pPr>
            <w:r w:rsidRPr="00C95844">
              <w:rPr>
                <w:rFonts w:ascii="Trebuchet MS" w:hAnsi="Trebuchet MS"/>
                <w:color w:val="000000"/>
                <w:sz w:val="20"/>
                <w:szCs w:val="20"/>
              </w:rPr>
              <w:t>Reaksi Sistem</w:t>
            </w:r>
          </w:p>
        </w:tc>
      </w:tr>
      <w:tr w:rsidR="00C95844" w:rsidRPr="00C95844" w:rsidTr="009C5DA8">
        <w:trPr>
          <w:trHeight w:val="538"/>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Klik tombol Upload Image</w:t>
            </w:r>
          </w:p>
        </w:tc>
        <w:tc>
          <w:tcPr>
            <w:tcW w:w="4320" w:type="dxa"/>
            <w:tcBorders>
              <w:top w:val="nil"/>
              <w:left w:val="nil"/>
              <w:bottom w:val="single" w:sz="8" w:space="0" w:color="auto"/>
              <w:right w:val="single" w:sz="8" w:space="0" w:color="auto"/>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Muncul popup windows untuk memilih file yang akan di-upload oleh user</w:t>
            </w:r>
          </w:p>
        </w:tc>
      </w:tr>
      <w:tr w:rsidR="00C95844" w:rsidRPr="00C95844" w:rsidTr="009C5DA8">
        <w:trPr>
          <w:trHeight w:val="709"/>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Klik Combobox Kategori Produk</w:t>
            </w:r>
          </w:p>
        </w:tc>
        <w:tc>
          <w:tcPr>
            <w:tcW w:w="4320" w:type="dxa"/>
            <w:tcBorders>
              <w:top w:val="nil"/>
              <w:left w:val="nil"/>
              <w:bottom w:val="single" w:sz="8" w:space="0" w:color="auto"/>
              <w:right w:val="single" w:sz="8" w:space="0" w:color="auto"/>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Aplikasi akan memunculkan item-item kategori yang diambil dari tabel Master Kategori</w:t>
            </w:r>
          </w:p>
        </w:tc>
      </w:tr>
      <w:tr w:rsidR="00C95844" w:rsidRPr="00C95844" w:rsidTr="009C5DA8">
        <w:trPr>
          <w:trHeight w:val="772"/>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Klik Combobox GL</w:t>
            </w:r>
          </w:p>
        </w:tc>
        <w:tc>
          <w:tcPr>
            <w:tcW w:w="4320" w:type="dxa"/>
            <w:tcBorders>
              <w:top w:val="nil"/>
              <w:left w:val="nil"/>
              <w:bottom w:val="single" w:sz="8" w:space="0" w:color="auto"/>
              <w:right w:val="single" w:sz="8" w:space="0" w:color="auto"/>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Aplikasi akan memunculkan item-item GL yang diambil dari tabel Master GeneralLedger</w:t>
            </w:r>
          </w:p>
        </w:tc>
      </w:tr>
      <w:tr w:rsidR="00C95844" w:rsidRPr="00C95844" w:rsidTr="009C5DA8">
        <w:trPr>
          <w:trHeight w:val="583"/>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Klik Combobox GL</w:t>
            </w:r>
          </w:p>
        </w:tc>
        <w:tc>
          <w:tcPr>
            <w:tcW w:w="4320" w:type="dxa"/>
            <w:tcBorders>
              <w:top w:val="nil"/>
              <w:left w:val="nil"/>
              <w:bottom w:val="single" w:sz="8" w:space="0" w:color="auto"/>
              <w:right w:val="single" w:sz="8" w:space="0" w:color="auto"/>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Aplikasi akan memunculkan item-item Satuan yang diambil dari tabel Aplikasi Parameter dengan kode UOM</w:t>
            </w:r>
          </w:p>
        </w:tc>
      </w:tr>
      <w:tr w:rsidR="00C95844" w:rsidRPr="00C95844" w:rsidTr="009C5DA8">
        <w:trPr>
          <w:trHeight w:val="583"/>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Tambah Sub Produk</w:t>
            </w:r>
          </w:p>
        </w:tc>
        <w:tc>
          <w:tcPr>
            <w:tcW w:w="4320" w:type="dxa"/>
            <w:tcBorders>
              <w:top w:val="nil"/>
              <w:left w:val="nil"/>
              <w:bottom w:val="single" w:sz="8" w:space="0" w:color="auto"/>
              <w:right w:val="single" w:sz="8" w:space="0" w:color="auto"/>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Muncul popup windows detail Sub Produk untuk menambahkan item dari SubProduk</w:t>
            </w:r>
          </w:p>
        </w:tc>
      </w:tr>
      <w:tr w:rsidR="00C95844" w:rsidRPr="00C95844" w:rsidTr="009C5DA8">
        <w:trPr>
          <w:trHeight w:val="583"/>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Klik tombol Edit Sub Produk dari daftar Sub Produk</w:t>
            </w:r>
          </w:p>
        </w:tc>
        <w:tc>
          <w:tcPr>
            <w:tcW w:w="4320" w:type="dxa"/>
            <w:tcBorders>
              <w:top w:val="nil"/>
              <w:left w:val="nil"/>
              <w:bottom w:val="single" w:sz="8" w:space="0" w:color="auto"/>
              <w:right w:val="single" w:sz="8" w:space="0" w:color="auto"/>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Muncul popup windows detail Sub Produk untuk mengubah item dari SubProduk</w:t>
            </w:r>
          </w:p>
        </w:tc>
      </w:tr>
      <w:tr w:rsidR="00C95844" w:rsidRPr="00C95844" w:rsidTr="009C5DA8">
        <w:trPr>
          <w:trHeight w:val="583"/>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Klik tombol Hapus Sub Produk dari daftar Sub Produk</w:t>
            </w:r>
          </w:p>
        </w:tc>
        <w:tc>
          <w:tcPr>
            <w:tcW w:w="4320" w:type="dxa"/>
            <w:tcBorders>
              <w:top w:val="nil"/>
              <w:left w:val="nil"/>
              <w:bottom w:val="single" w:sz="8" w:space="0" w:color="auto"/>
              <w:right w:val="single" w:sz="8" w:space="0" w:color="auto"/>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Akan menampilkan box confirm (Y/N) untuk menghapus record yang ada di tabel</w:t>
            </w:r>
          </w:p>
        </w:tc>
      </w:tr>
      <w:tr w:rsidR="00C95844" w:rsidRPr="00C95844" w:rsidTr="009C5DA8">
        <w:trPr>
          <w:trHeight w:val="70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Klik tombol Simpan</w:t>
            </w:r>
          </w:p>
        </w:tc>
        <w:tc>
          <w:tcPr>
            <w:tcW w:w="4320" w:type="dxa"/>
            <w:tcBorders>
              <w:top w:val="nil"/>
              <w:left w:val="nil"/>
              <w:bottom w:val="single" w:sz="8" w:space="0" w:color="auto"/>
              <w:right w:val="single" w:sz="8" w:space="0" w:color="auto"/>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Akan muncul notifikasi berhasil menyimpan dan windows akan tertutup secara otomatis bila data berhasil disimpan.</w:t>
            </w:r>
          </w:p>
        </w:tc>
      </w:tr>
      <w:tr w:rsidR="00C95844" w:rsidRPr="00C95844" w:rsidTr="009C5DA8">
        <w:trPr>
          <w:trHeight w:val="511"/>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Klik tombol Tutup</w:t>
            </w:r>
          </w:p>
        </w:tc>
        <w:tc>
          <w:tcPr>
            <w:tcW w:w="4320" w:type="dxa"/>
            <w:tcBorders>
              <w:top w:val="nil"/>
              <w:left w:val="nil"/>
              <w:bottom w:val="single" w:sz="8" w:space="0" w:color="auto"/>
              <w:right w:val="single" w:sz="8" w:space="0" w:color="auto"/>
            </w:tcBorders>
            <w:shd w:val="clear" w:color="auto" w:fill="auto"/>
            <w:hideMark/>
          </w:tcPr>
          <w:p w:rsidR="00C95844" w:rsidRPr="00C95844" w:rsidRDefault="00C95844" w:rsidP="00C95844">
            <w:pPr>
              <w:spacing w:before="0" w:after="0"/>
              <w:ind w:left="0"/>
              <w:jc w:val="left"/>
              <w:rPr>
                <w:rFonts w:ascii="Trebuchet MS" w:hAnsi="Trebuchet MS"/>
                <w:color w:val="000000"/>
                <w:sz w:val="20"/>
                <w:szCs w:val="20"/>
              </w:rPr>
            </w:pPr>
            <w:r w:rsidRPr="00C95844">
              <w:rPr>
                <w:rFonts w:ascii="Trebuchet MS" w:hAnsi="Trebuchet MS"/>
                <w:color w:val="000000"/>
                <w:sz w:val="20"/>
                <w:szCs w:val="20"/>
              </w:rPr>
              <w:t>Windows akan tertutup dan tidak ada proses penyimpanan</w:t>
            </w:r>
          </w:p>
        </w:tc>
      </w:tr>
    </w:tbl>
    <w:p w:rsidR="00C95844" w:rsidRDefault="00C95844" w:rsidP="00CA3918"/>
    <w:p w:rsidR="009C5DA8" w:rsidRDefault="009C5DA8" w:rsidP="00CA3918"/>
    <w:p w:rsidR="005404DF" w:rsidRDefault="005404DF" w:rsidP="005404DF">
      <w:pPr>
        <w:pStyle w:val="Heading3"/>
      </w:pPr>
      <w:bookmarkStart w:id="641" w:name="_Toc437774423"/>
      <w:bookmarkStart w:id="642" w:name="_Toc440541250"/>
      <w:r>
        <w:lastRenderedPageBreak/>
        <w:t>Memo Jasa</w:t>
      </w:r>
      <w:bookmarkEnd w:id="641"/>
      <w:bookmarkEnd w:id="642"/>
    </w:p>
    <w:p w:rsidR="00D576CF" w:rsidRDefault="00B952FC" w:rsidP="00D576CF">
      <w:pPr>
        <w:pStyle w:val="BodyText"/>
        <w:keepNext/>
        <w:jc w:val="center"/>
      </w:pPr>
      <w:r>
        <w:rPr>
          <w:noProof/>
        </w:rPr>
        <w:drawing>
          <wp:inline distT="0" distB="0" distL="0" distR="0" wp14:anchorId="66A3E352" wp14:editId="3854A0A0">
            <wp:extent cx="3234520" cy="2914179"/>
            <wp:effectExtent l="0" t="0" r="4445"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76942" cy="2952400"/>
                    </a:xfrm>
                    <a:prstGeom prst="rect">
                      <a:avLst/>
                    </a:prstGeom>
                  </pic:spPr>
                </pic:pic>
              </a:graphicData>
            </a:graphic>
          </wp:inline>
        </w:drawing>
      </w:r>
    </w:p>
    <w:p w:rsidR="00D576CF" w:rsidRDefault="00D576CF" w:rsidP="00D576CF">
      <w:pPr>
        <w:pStyle w:val="Caption"/>
        <w:jc w:val="center"/>
      </w:pPr>
      <w:bookmarkStart w:id="643" w:name="_Toc440027111"/>
      <w:r>
        <w:t xml:space="preserve">Gambar </w:t>
      </w:r>
      <w:ins w:id="644" w:author="User1" w:date="2016-01-14T13:23:00Z">
        <w:r w:rsidR="0077448C">
          <w:fldChar w:fldCharType="begin"/>
        </w:r>
        <w:r w:rsidR="0077448C">
          <w:instrText xml:space="preserve"> STYLEREF 1 \s </w:instrText>
        </w:r>
      </w:ins>
      <w:r w:rsidR="0077448C">
        <w:fldChar w:fldCharType="separate"/>
      </w:r>
      <w:r w:rsidR="0077448C">
        <w:rPr>
          <w:noProof/>
        </w:rPr>
        <w:t>3</w:t>
      </w:r>
      <w:ins w:id="645"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646" w:author="User1" w:date="2016-01-14T13:23:00Z">
        <w:r w:rsidR="0077448C">
          <w:rPr>
            <w:noProof/>
          </w:rPr>
          <w:t>49</w:t>
        </w:r>
        <w:r w:rsidR="0077448C">
          <w:fldChar w:fldCharType="end"/>
        </w:r>
      </w:ins>
      <w:del w:id="647"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49</w:delText>
        </w:r>
        <w:r w:rsidR="00E95F7C" w:rsidDel="00E95F7C">
          <w:rPr>
            <w:noProof/>
          </w:rPr>
          <w:fldChar w:fldCharType="end"/>
        </w:r>
      </w:del>
      <w:r>
        <w:t xml:space="preserve"> Memo Jasa - RFQ dan Memo</w:t>
      </w:r>
      <w:bookmarkEnd w:id="643"/>
    </w:p>
    <w:p w:rsidR="00C927F0" w:rsidRDefault="00C927F0" w:rsidP="00C927F0"/>
    <w:p w:rsidR="00D576CF" w:rsidRDefault="00C927F0" w:rsidP="00D576CF">
      <w:pPr>
        <w:keepNext/>
        <w:jc w:val="center"/>
      </w:pPr>
      <w:r>
        <w:rPr>
          <w:noProof/>
        </w:rPr>
        <w:drawing>
          <wp:inline distT="0" distB="0" distL="0" distR="0" wp14:anchorId="21A2D9D1" wp14:editId="7F8AE989">
            <wp:extent cx="3669957" cy="2148651"/>
            <wp:effectExtent l="0" t="0" r="6985"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07232" cy="2170475"/>
                    </a:xfrm>
                    <a:prstGeom prst="rect">
                      <a:avLst/>
                    </a:prstGeom>
                  </pic:spPr>
                </pic:pic>
              </a:graphicData>
            </a:graphic>
          </wp:inline>
        </w:drawing>
      </w:r>
    </w:p>
    <w:p w:rsidR="00D576CF" w:rsidRDefault="00D576CF" w:rsidP="00D576CF">
      <w:pPr>
        <w:pStyle w:val="Caption"/>
        <w:jc w:val="center"/>
      </w:pPr>
      <w:bookmarkStart w:id="648" w:name="_Toc440027112"/>
      <w:r>
        <w:t xml:space="preserve">Gambar </w:t>
      </w:r>
      <w:ins w:id="649" w:author="User1" w:date="2016-01-14T13:23:00Z">
        <w:r w:rsidR="0077448C">
          <w:fldChar w:fldCharType="begin"/>
        </w:r>
        <w:r w:rsidR="0077448C">
          <w:instrText xml:space="preserve"> STYLEREF 1 \s </w:instrText>
        </w:r>
      </w:ins>
      <w:r w:rsidR="0077448C">
        <w:fldChar w:fldCharType="separate"/>
      </w:r>
      <w:r w:rsidR="0077448C">
        <w:rPr>
          <w:noProof/>
        </w:rPr>
        <w:t>3</w:t>
      </w:r>
      <w:ins w:id="650"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651" w:author="User1" w:date="2016-01-14T13:23:00Z">
        <w:r w:rsidR="0077448C">
          <w:rPr>
            <w:noProof/>
          </w:rPr>
          <w:t>50</w:t>
        </w:r>
        <w:r w:rsidR="0077448C">
          <w:fldChar w:fldCharType="end"/>
        </w:r>
      </w:ins>
      <w:del w:id="652"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50</w:delText>
        </w:r>
        <w:r w:rsidR="00E95F7C" w:rsidDel="00E95F7C">
          <w:rPr>
            <w:noProof/>
          </w:rPr>
          <w:fldChar w:fldCharType="end"/>
        </w:r>
      </w:del>
      <w:r>
        <w:t xml:space="preserve"> Daftar BOQ</w:t>
      </w:r>
      <w:bookmarkEnd w:id="648"/>
    </w:p>
    <w:p w:rsidR="00D576CF" w:rsidRDefault="00C927F0" w:rsidP="00D576CF">
      <w:pPr>
        <w:keepNext/>
        <w:jc w:val="center"/>
      </w:pPr>
      <w:r>
        <w:rPr>
          <w:noProof/>
        </w:rPr>
        <w:lastRenderedPageBreak/>
        <w:drawing>
          <wp:inline distT="0" distB="0" distL="0" distR="0" wp14:anchorId="0F2E18F8" wp14:editId="7680A0A8">
            <wp:extent cx="2793442" cy="3175279"/>
            <wp:effectExtent l="0" t="0" r="6985"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6543" t="2105" r="26454" b="2857"/>
                    <a:stretch/>
                  </pic:blipFill>
                  <pic:spPr bwMode="auto">
                    <a:xfrm>
                      <a:off x="0" y="0"/>
                      <a:ext cx="2793688" cy="3175558"/>
                    </a:xfrm>
                    <a:prstGeom prst="rect">
                      <a:avLst/>
                    </a:prstGeom>
                    <a:ln>
                      <a:noFill/>
                    </a:ln>
                    <a:extLst>
                      <a:ext uri="{53640926-AAD7-44D8-BBD7-CCE9431645EC}">
                        <a14:shadowObscured xmlns:a14="http://schemas.microsoft.com/office/drawing/2010/main"/>
                      </a:ext>
                    </a:extLst>
                  </pic:spPr>
                </pic:pic>
              </a:graphicData>
            </a:graphic>
          </wp:inline>
        </w:drawing>
      </w:r>
    </w:p>
    <w:p w:rsidR="00D576CF" w:rsidRDefault="00D576CF" w:rsidP="00D576CF">
      <w:pPr>
        <w:pStyle w:val="Caption"/>
        <w:jc w:val="center"/>
      </w:pPr>
      <w:bookmarkStart w:id="653" w:name="_Toc440027113"/>
      <w:r>
        <w:t xml:space="preserve">Gambar </w:t>
      </w:r>
      <w:ins w:id="654" w:author="User1" w:date="2016-01-14T13:23:00Z">
        <w:r w:rsidR="0077448C">
          <w:fldChar w:fldCharType="begin"/>
        </w:r>
        <w:r w:rsidR="0077448C">
          <w:instrText xml:space="preserve"> STYLEREF 1 \s </w:instrText>
        </w:r>
      </w:ins>
      <w:r w:rsidR="0077448C">
        <w:fldChar w:fldCharType="separate"/>
      </w:r>
      <w:r w:rsidR="0077448C">
        <w:rPr>
          <w:noProof/>
        </w:rPr>
        <w:t>3</w:t>
      </w:r>
      <w:ins w:id="655"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656" w:author="User1" w:date="2016-01-14T13:23:00Z">
        <w:r w:rsidR="0077448C">
          <w:rPr>
            <w:noProof/>
          </w:rPr>
          <w:t>51</w:t>
        </w:r>
        <w:r w:rsidR="0077448C">
          <w:fldChar w:fldCharType="end"/>
        </w:r>
      </w:ins>
      <w:del w:id="657"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51</w:delText>
        </w:r>
        <w:r w:rsidR="00E95F7C" w:rsidDel="00E95F7C">
          <w:rPr>
            <w:noProof/>
          </w:rPr>
          <w:fldChar w:fldCharType="end"/>
        </w:r>
      </w:del>
      <w:r>
        <w:t xml:space="preserve"> Detail Jasa</w:t>
      </w:r>
      <w:bookmarkEnd w:id="653"/>
    </w:p>
    <w:p w:rsidR="00C927F0" w:rsidRDefault="00C927F0" w:rsidP="00C927F0"/>
    <w:p w:rsidR="00D576CF" w:rsidRDefault="00C927F0" w:rsidP="00D576CF">
      <w:pPr>
        <w:keepNext/>
        <w:jc w:val="center"/>
      </w:pPr>
      <w:r>
        <w:rPr>
          <w:noProof/>
        </w:rPr>
        <w:drawing>
          <wp:inline distT="0" distB="0" distL="0" distR="0" wp14:anchorId="3FA04092" wp14:editId="01D9FE7B">
            <wp:extent cx="4933740" cy="2618677"/>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42007" cy="2623065"/>
                    </a:xfrm>
                    <a:prstGeom prst="rect">
                      <a:avLst/>
                    </a:prstGeom>
                  </pic:spPr>
                </pic:pic>
              </a:graphicData>
            </a:graphic>
          </wp:inline>
        </w:drawing>
      </w:r>
    </w:p>
    <w:p w:rsidR="00C927F0" w:rsidRDefault="00D576CF" w:rsidP="00D576CF">
      <w:pPr>
        <w:pStyle w:val="Caption"/>
        <w:jc w:val="center"/>
      </w:pPr>
      <w:bookmarkStart w:id="658" w:name="_Toc440027114"/>
      <w:r>
        <w:t xml:space="preserve">Gambar </w:t>
      </w:r>
      <w:ins w:id="659" w:author="User1" w:date="2016-01-14T13:23:00Z">
        <w:r w:rsidR="0077448C">
          <w:fldChar w:fldCharType="begin"/>
        </w:r>
        <w:r w:rsidR="0077448C">
          <w:instrText xml:space="preserve"> STYLEREF 1 \s </w:instrText>
        </w:r>
      </w:ins>
      <w:r w:rsidR="0077448C">
        <w:fldChar w:fldCharType="separate"/>
      </w:r>
      <w:r w:rsidR="0077448C">
        <w:rPr>
          <w:noProof/>
        </w:rPr>
        <w:t>3</w:t>
      </w:r>
      <w:ins w:id="660"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661" w:author="User1" w:date="2016-01-14T13:23:00Z">
        <w:r w:rsidR="0077448C">
          <w:rPr>
            <w:noProof/>
          </w:rPr>
          <w:t>52</w:t>
        </w:r>
        <w:r w:rsidR="0077448C">
          <w:fldChar w:fldCharType="end"/>
        </w:r>
      </w:ins>
      <w:del w:id="662"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52</w:delText>
        </w:r>
        <w:r w:rsidR="00E95F7C" w:rsidDel="00E95F7C">
          <w:rPr>
            <w:noProof/>
          </w:rPr>
          <w:fldChar w:fldCharType="end"/>
        </w:r>
      </w:del>
      <w:r>
        <w:t xml:space="preserve"> Detail Tiering Memo</w:t>
      </w:r>
      <w:bookmarkEnd w:id="658"/>
    </w:p>
    <w:p w:rsidR="00C927F0" w:rsidRDefault="00C927F0" w:rsidP="00C927F0"/>
    <w:p w:rsidR="00D576CF" w:rsidRDefault="00C927F0" w:rsidP="00D576CF">
      <w:pPr>
        <w:keepNext/>
        <w:jc w:val="center"/>
      </w:pPr>
      <w:r>
        <w:rPr>
          <w:noProof/>
        </w:rPr>
        <w:drawing>
          <wp:inline distT="0" distB="0" distL="0" distR="0" wp14:anchorId="23045534" wp14:editId="78457F49">
            <wp:extent cx="2497540" cy="1709231"/>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10102" cy="1717828"/>
                    </a:xfrm>
                    <a:prstGeom prst="rect">
                      <a:avLst/>
                    </a:prstGeom>
                  </pic:spPr>
                </pic:pic>
              </a:graphicData>
            </a:graphic>
          </wp:inline>
        </w:drawing>
      </w:r>
    </w:p>
    <w:p w:rsidR="00C927F0" w:rsidRDefault="00D576CF" w:rsidP="00D576CF">
      <w:pPr>
        <w:pStyle w:val="Caption"/>
        <w:jc w:val="center"/>
      </w:pPr>
      <w:bookmarkStart w:id="663" w:name="_Toc440027115"/>
      <w:r>
        <w:t xml:space="preserve">Gambar </w:t>
      </w:r>
      <w:ins w:id="664" w:author="User1" w:date="2016-01-14T13:23:00Z">
        <w:r w:rsidR="0077448C">
          <w:fldChar w:fldCharType="begin"/>
        </w:r>
        <w:r w:rsidR="0077448C">
          <w:instrText xml:space="preserve"> STYLEREF 1 \s </w:instrText>
        </w:r>
      </w:ins>
      <w:r w:rsidR="0077448C">
        <w:fldChar w:fldCharType="separate"/>
      </w:r>
      <w:r w:rsidR="0077448C">
        <w:rPr>
          <w:noProof/>
        </w:rPr>
        <w:t>3</w:t>
      </w:r>
      <w:ins w:id="665"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666" w:author="User1" w:date="2016-01-14T13:23:00Z">
        <w:r w:rsidR="0077448C">
          <w:rPr>
            <w:noProof/>
          </w:rPr>
          <w:t>53</w:t>
        </w:r>
        <w:r w:rsidR="0077448C">
          <w:fldChar w:fldCharType="end"/>
        </w:r>
      </w:ins>
      <w:del w:id="667"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53</w:delText>
        </w:r>
        <w:r w:rsidR="00E95F7C" w:rsidDel="00E95F7C">
          <w:rPr>
            <w:noProof/>
          </w:rPr>
          <w:fldChar w:fldCharType="end"/>
        </w:r>
      </w:del>
      <w:r>
        <w:t xml:space="preserve"> Tambah/Edit Tiering</w:t>
      </w:r>
      <w:bookmarkEnd w:id="663"/>
    </w:p>
    <w:p w:rsidR="00D576CF" w:rsidRDefault="00BE2FC6" w:rsidP="00D576CF">
      <w:pPr>
        <w:pStyle w:val="BodyText"/>
        <w:keepNext/>
        <w:jc w:val="center"/>
      </w:pPr>
      <w:r>
        <w:rPr>
          <w:noProof/>
        </w:rPr>
        <w:lastRenderedPageBreak/>
        <w:drawing>
          <wp:inline distT="0" distB="0" distL="0" distR="0" wp14:anchorId="1D310ABC" wp14:editId="7D758178">
            <wp:extent cx="3521122" cy="3145809"/>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9632" t="204" r="21122" b="5644"/>
                    <a:stretch/>
                  </pic:blipFill>
                  <pic:spPr bwMode="auto">
                    <a:xfrm>
                      <a:off x="0" y="0"/>
                      <a:ext cx="3521304" cy="3145972"/>
                    </a:xfrm>
                    <a:prstGeom prst="rect">
                      <a:avLst/>
                    </a:prstGeom>
                    <a:ln>
                      <a:noFill/>
                    </a:ln>
                    <a:extLst>
                      <a:ext uri="{53640926-AAD7-44D8-BBD7-CCE9431645EC}">
                        <a14:shadowObscured xmlns:a14="http://schemas.microsoft.com/office/drawing/2010/main"/>
                      </a:ext>
                    </a:extLst>
                  </pic:spPr>
                </pic:pic>
              </a:graphicData>
            </a:graphic>
          </wp:inline>
        </w:drawing>
      </w:r>
    </w:p>
    <w:p w:rsidR="0054619F" w:rsidRDefault="00D576CF" w:rsidP="00D576CF">
      <w:pPr>
        <w:pStyle w:val="Caption"/>
        <w:jc w:val="center"/>
      </w:pPr>
      <w:bookmarkStart w:id="668" w:name="_Toc440027116"/>
      <w:r>
        <w:t xml:space="preserve">Gambar </w:t>
      </w:r>
      <w:ins w:id="669" w:author="User1" w:date="2016-01-14T13:23:00Z">
        <w:r w:rsidR="0077448C">
          <w:fldChar w:fldCharType="begin"/>
        </w:r>
        <w:r w:rsidR="0077448C">
          <w:instrText xml:space="preserve"> STYLEREF 1 \s </w:instrText>
        </w:r>
      </w:ins>
      <w:r w:rsidR="0077448C">
        <w:fldChar w:fldCharType="separate"/>
      </w:r>
      <w:r w:rsidR="0077448C">
        <w:rPr>
          <w:noProof/>
        </w:rPr>
        <w:t>3</w:t>
      </w:r>
      <w:ins w:id="670"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671" w:author="User1" w:date="2016-01-14T13:23:00Z">
        <w:r w:rsidR="0077448C">
          <w:rPr>
            <w:noProof/>
          </w:rPr>
          <w:t>54</w:t>
        </w:r>
        <w:r w:rsidR="0077448C">
          <w:fldChar w:fldCharType="end"/>
        </w:r>
      </w:ins>
      <w:del w:id="672"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54</w:delText>
        </w:r>
        <w:r w:rsidR="00E95F7C" w:rsidDel="00E95F7C">
          <w:rPr>
            <w:noProof/>
          </w:rPr>
          <w:fldChar w:fldCharType="end"/>
        </w:r>
      </w:del>
      <w:r>
        <w:t xml:space="preserve"> Memo Jasa – Penilaian</w:t>
      </w:r>
      <w:bookmarkEnd w:id="668"/>
    </w:p>
    <w:p w:rsidR="00091350" w:rsidRDefault="00091350" w:rsidP="00091350"/>
    <w:p w:rsidR="00D576CF" w:rsidRDefault="00091350" w:rsidP="00D576CF">
      <w:pPr>
        <w:keepNext/>
        <w:jc w:val="center"/>
      </w:pPr>
      <w:r>
        <w:rPr>
          <w:noProof/>
        </w:rPr>
        <w:drawing>
          <wp:inline distT="0" distB="0" distL="0" distR="0" wp14:anchorId="1FF4DB1F" wp14:editId="0F86F7ED">
            <wp:extent cx="4517409" cy="278235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40740" cy="2796727"/>
                    </a:xfrm>
                    <a:prstGeom prst="rect">
                      <a:avLst/>
                    </a:prstGeom>
                  </pic:spPr>
                </pic:pic>
              </a:graphicData>
            </a:graphic>
          </wp:inline>
        </w:drawing>
      </w:r>
    </w:p>
    <w:p w:rsidR="00091350" w:rsidRDefault="00D576CF" w:rsidP="00D576CF">
      <w:pPr>
        <w:pStyle w:val="Caption"/>
        <w:jc w:val="center"/>
      </w:pPr>
      <w:bookmarkStart w:id="673" w:name="_Toc440027117"/>
      <w:r>
        <w:t xml:space="preserve">Gambar </w:t>
      </w:r>
      <w:ins w:id="674" w:author="User1" w:date="2016-01-14T13:23:00Z">
        <w:r w:rsidR="0077448C">
          <w:fldChar w:fldCharType="begin"/>
        </w:r>
        <w:r w:rsidR="0077448C">
          <w:instrText xml:space="preserve"> STYLEREF 1 \s </w:instrText>
        </w:r>
      </w:ins>
      <w:r w:rsidR="0077448C">
        <w:fldChar w:fldCharType="separate"/>
      </w:r>
      <w:r w:rsidR="0077448C">
        <w:rPr>
          <w:noProof/>
        </w:rPr>
        <w:t>3</w:t>
      </w:r>
      <w:ins w:id="675"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676" w:author="User1" w:date="2016-01-14T13:23:00Z">
        <w:r w:rsidR="0077448C">
          <w:rPr>
            <w:noProof/>
          </w:rPr>
          <w:t>55</w:t>
        </w:r>
        <w:r w:rsidR="0077448C">
          <w:fldChar w:fldCharType="end"/>
        </w:r>
      </w:ins>
      <w:del w:id="677"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55</w:delText>
        </w:r>
        <w:r w:rsidR="00E95F7C" w:rsidDel="00E95F7C">
          <w:rPr>
            <w:noProof/>
          </w:rPr>
          <w:fldChar w:fldCharType="end"/>
        </w:r>
      </w:del>
      <w:r>
        <w:t xml:space="preserve"> Detail Penilaian</w:t>
      </w:r>
      <w:bookmarkEnd w:id="673"/>
    </w:p>
    <w:p w:rsidR="00091350" w:rsidRDefault="00091350" w:rsidP="00091350"/>
    <w:p w:rsidR="00D576CF" w:rsidRDefault="00091350" w:rsidP="00D576CF">
      <w:pPr>
        <w:keepNext/>
        <w:jc w:val="center"/>
      </w:pPr>
      <w:r>
        <w:rPr>
          <w:noProof/>
        </w:rPr>
        <w:lastRenderedPageBreak/>
        <w:drawing>
          <wp:inline distT="0" distB="0" distL="0" distR="0" wp14:anchorId="47E1F366" wp14:editId="424361A7">
            <wp:extent cx="4585647" cy="1620164"/>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31297" cy="1636293"/>
                    </a:xfrm>
                    <a:prstGeom prst="rect">
                      <a:avLst/>
                    </a:prstGeom>
                  </pic:spPr>
                </pic:pic>
              </a:graphicData>
            </a:graphic>
          </wp:inline>
        </w:drawing>
      </w:r>
    </w:p>
    <w:p w:rsidR="00D576CF" w:rsidRDefault="00D576CF" w:rsidP="00D576CF">
      <w:pPr>
        <w:pStyle w:val="Caption"/>
        <w:jc w:val="center"/>
      </w:pPr>
      <w:bookmarkStart w:id="678" w:name="_Toc440027118"/>
      <w:r>
        <w:t xml:space="preserve">Gambar </w:t>
      </w:r>
      <w:ins w:id="679" w:author="User1" w:date="2016-01-14T13:23:00Z">
        <w:r w:rsidR="0077448C">
          <w:fldChar w:fldCharType="begin"/>
        </w:r>
        <w:r w:rsidR="0077448C">
          <w:instrText xml:space="preserve"> STYLEREF 1 \s </w:instrText>
        </w:r>
      </w:ins>
      <w:r w:rsidR="0077448C">
        <w:fldChar w:fldCharType="separate"/>
      </w:r>
      <w:r w:rsidR="0077448C">
        <w:rPr>
          <w:noProof/>
        </w:rPr>
        <w:t>3</w:t>
      </w:r>
      <w:ins w:id="680"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681" w:author="User1" w:date="2016-01-14T13:23:00Z">
        <w:r w:rsidR="0077448C">
          <w:rPr>
            <w:noProof/>
          </w:rPr>
          <w:t>56</w:t>
        </w:r>
        <w:r w:rsidR="0077448C">
          <w:fldChar w:fldCharType="end"/>
        </w:r>
      </w:ins>
      <w:del w:id="682"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56</w:delText>
        </w:r>
        <w:r w:rsidR="00E95F7C" w:rsidDel="00E95F7C">
          <w:rPr>
            <w:noProof/>
          </w:rPr>
          <w:fldChar w:fldCharType="end"/>
        </w:r>
      </w:del>
      <w:r>
        <w:t xml:space="preserve"> Pilih Produk</w:t>
      </w:r>
      <w:bookmarkEnd w:id="678"/>
    </w:p>
    <w:p w:rsidR="00091350" w:rsidRDefault="00091350" w:rsidP="00091350"/>
    <w:p w:rsidR="00D576CF" w:rsidRDefault="00091350" w:rsidP="00D576CF">
      <w:pPr>
        <w:keepNext/>
        <w:jc w:val="center"/>
      </w:pPr>
      <w:r>
        <w:rPr>
          <w:noProof/>
        </w:rPr>
        <w:drawing>
          <wp:inline distT="0" distB="0" distL="0" distR="0" wp14:anchorId="2E061617" wp14:editId="3A8A42B4">
            <wp:extent cx="4565176" cy="2831775"/>
            <wp:effectExtent l="0" t="0" r="6985"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84235" cy="2843597"/>
                    </a:xfrm>
                    <a:prstGeom prst="rect">
                      <a:avLst/>
                    </a:prstGeom>
                  </pic:spPr>
                </pic:pic>
              </a:graphicData>
            </a:graphic>
          </wp:inline>
        </w:drawing>
      </w:r>
    </w:p>
    <w:p w:rsidR="00091350" w:rsidRDefault="00D576CF" w:rsidP="00D576CF">
      <w:pPr>
        <w:pStyle w:val="Caption"/>
        <w:jc w:val="center"/>
      </w:pPr>
      <w:bookmarkStart w:id="683" w:name="_Toc440027119"/>
      <w:r>
        <w:t xml:space="preserve">Gambar </w:t>
      </w:r>
      <w:ins w:id="684" w:author="User1" w:date="2016-01-14T13:23:00Z">
        <w:r w:rsidR="0077448C">
          <w:fldChar w:fldCharType="begin"/>
        </w:r>
        <w:r w:rsidR="0077448C">
          <w:instrText xml:space="preserve"> STYLEREF 1 \s </w:instrText>
        </w:r>
      </w:ins>
      <w:r w:rsidR="0077448C">
        <w:fldChar w:fldCharType="separate"/>
      </w:r>
      <w:r w:rsidR="0077448C">
        <w:rPr>
          <w:noProof/>
        </w:rPr>
        <w:t>3</w:t>
      </w:r>
      <w:ins w:id="685"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686" w:author="User1" w:date="2016-01-14T13:23:00Z">
        <w:r w:rsidR="0077448C">
          <w:rPr>
            <w:noProof/>
          </w:rPr>
          <w:t>57</w:t>
        </w:r>
        <w:r w:rsidR="0077448C">
          <w:fldChar w:fldCharType="end"/>
        </w:r>
      </w:ins>
      <w:del w:id="687"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57</w:delText>
        </w:r>
        <w:r w:rsidR="00E95F7C" w:rsidDel="00E95F7C">
          <w:rPr>
            <w:noProof/>
          </w:rPr>
          <w:fldChar w:fldCharType="end"/>
        </w:r>
      </w:del>
      <w:r>
        <w:t xml:space="preserve"> Detail Produk Memo</w:t>
      </w:r>
      <w:bookmarkEnd w:id="683"/>
    </w:p>
    <w:p w:rsidR="00091350" w:rsidRDefault="00091350" w:rsidP="00091350"/>
    <w:p w:rsidR="00D576CF" w:rsidRDefault="00091350" w:rsidP="00D576CF">
      <w:pPr>
        <w:keepNext/>
        <w:jc w:val="center"/>
      </w:pPr>
      <w:r>
        <w:rPr>
          <w:noProof/>
        </w:rPr>
        <w:drawing>
          <wp:inline distT="0" distB="0" distL="0" distR="0" wp14:anchorId="652DBEC4" wp14:editId="26FC5B11">
            <wp:extent cx="4626591" cy="2094323"/>
            <wp:effectExtent l="0" t="0" r="3175"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57935" cy="2108512"/>
                    </a:xfrm>
                    <a:prstGeom prst="rect">
                      <a:avLst/>
                    </a:prstGeom>
                  </pic:spPr>
                </pic:pic>
              </a:graphicData>
            </a:graphic>
          </wp:inline>
        </w:drawing>
      </w:r>
    </w:p>
    <w:p w:rsidR="00091350" w:rsidRDefault="00D576CF" w:rsidP="00D576CF">
      <w:pPr>
        <w:pStyle w:val="Caption"/>
        <w:jc w:val="center"/>
      </w:pPr>
      <w:bookmarkStart w:id="688" w:name="_Toc440027120"/>
      <w:r>
        <w:t xml:space="preserve">Gambar </w:t>
      </w:r>
      <w:ins w:id="689" w:author="User1" w:date="2016-01-14T13:23:00Z">
        <w:r w:rsidR="0077448C">
          <w:fldChar w:fldCharType="begin"/>
        </w:r>
        <w:r w:rsidR="0077448C">
          <w:instrText xml:space="preserve"> STYLEREF 1 \s </w:instrText>
        </w:r>
      </w:ins>
      <w:r w:rsidR="0077448C">
        <w:fldChar w:fldCharType="separate"/>
      </w:r>
      <w:r w:rsidR="0077448C">
        <w:rPr>
          <w:noProof/>
        </w:rPr>
        <w:t>3</w:t>
      </w:r>
      <w:ins w:id="690"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691" w:author="User1" w:date="2016-01-14T13:23:00Z">
        <w:r w:rsidR="0077448C">
          <w:rPr>
            <w:noProof/>
          </w:rPr>
          <w:t>58</w:t>
        </w:r>
        <w:r w:rsidR="0077448C">
          <w:fldChar w:fldCharType="end"/>
        </w:r>
      </w:ins>
      <w:del w:id="692"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58</w:delText>
        </w:r>
        <w:r w:rsidR="00E95F7C" w:rsidDel="00E95F7C">
          <w:rPr>
            <w:noProof/>
          </w:rPr>
          <w:fldChar w:fldCharType="end"/>
        </w:r>
      </w:del>
      <w:r>
        <w:t xml:space="preserve"> </w:t>
      </w:r>
      <w:r w:rsidRPr="008B1011">
        <w:t>Daftar Tiering Harga</w:t>
      </w:r>
      <w:bookmarkEnd w:id="688"/>
    </w:p>
    <w:p w:rsidR="00091350" w:rsidRDefault="00091350" w:rsidP="00091350"/>
    <w:p w:rsidR="00D576CF" w:rsidRDefault="00091350" w:rsidP="00D576CF">
      <w:pPr>
        <w:keepNext/>
        <w:jc w:val="center"/>
      </w:pPr>
      <w:r>
        <w:rPr>
          <w:noProof/>
        </w:rPr>
        <w:lastRenderedPageBreak/>
        <w:drawing>
          <wp:inline distT="0" distB="0" distL="0" distR="0" wp14:anchorId="3A3E6A4D" wp14:editId="0780DE9F">
            <wp:extent cx="4531056" cy="1602813"/>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79726" cy="1620029"/>
                    </a:xfrm>
                    <a:prstGeom prst="rect">
                      <a:avLst/>
                    </a:prstGeom>
                  </pic:spPr>
                </pic:pic>
              </a:graphicData>
            </a:graphic>
          </wp:inline>
        </w:drawing>
      </w:r>
    </w:p>
    <w:p w:rsidR="00D576CF" w:rsidRDefault="00D576CF" w:rsidP="00D576CF">
      <w:pPr>
        <w:pStyle w:val="Caption"/>
        <w:jc w:val="center"/>
      </w:pPr>
      <w:bookmarkStart w:id="693" w:name="_Toc440027121"/>
      <w:r>
        <w:t xml:space="preserve">Gambar </w:t>
      </w:r>
      <w:ins w:id="694" w:author="User1" w:date="2016-01-14T13:23:00Z">
        <w:r w:rsidR="0077448C">
          <w:fldChar w:fldCharType="begin"/>
        </w:r>
        <w:r w:rsidR="0077448C">
          <w:instrText xml:space="preserve"> STYLEREF 1 \s </w:instrText>
        </w:r>
      </w:ins>
      <w:r w:rsidR="0077448C">
        <w:fldChar w:fldCharType="separate"/>
      </w:r>
      <w:r w:rsidR="0077448C">
        <w:rPr>
          <w:noProof/>
        </w:rPr>
        <w:t>3</w:t>
      </w:r>
      <w:ins w:id="695"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696" w:author="User1" w:date="2016-01-14T13:23:00Z">
        <w:r w:rsidR="0077448C">
          <w:rPr>
            <w:noProof/>
          </w:rPr>
          <w:t>59</w:t>
        </w:r>
        <w:r w:rsidR="0077448C">
          <w:fldChar w:fldCharType="end"/>
        </w:r>
      </w:ins>
      <w:del w:id="697"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59</w:delText>
        </w:r>
        <w:r w:rsidR="00E95F7C" w:rsidDel="00E95F7C">
          <w:rPr>
            <w:noProof/>
          </w:rPr>
          <w:fldChar w:fldCharType="end"/>
        </w:r>
      </w:del>
      <w:r>
        <w:t xml:space="preserve"> Pilih Tiering</w:t>
      </w:r>
      <w:bookmarkEnd w:id="693"/>
    </w:p>
    <w:p w:rsidR="00091350" w:rsidRPr="00091350" w:rsidRDefault="00091350" w:rsidP="00091350"/>
    <w:p w:rsidR="00D576CF" w:rsidRDefault="00091350" w:rsidP="00D576CF">
      <w:pPr>
        <w:keepNext/>
        <w:jc w:val="center"/>
      </w:pPr>
      <w:r>
        <w:rPr>
          <w:noProof/>
        </w:rPr>
        <w:drawing>
          <wp:inline distT="0" distB="0" distL="0" distR="0" wp14:anchorId="75E93AA6" wp14:editId="0F7BD7B0">
            <wp:extent cx="2722728" cy="2446391"/>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33591" cy="2456151"/>
                    </a:xfrm>
                    <a:prstGeom prst="rect">
                      <a:avLst/>
                    </a:prstGeom>
                  </pic:spPr>
                </pic:pic>
              </a:graphicData>
            </a:graphic>
          </wp:inline>
        </w:drawing>
      </w:r>
    </w:p>
    <w:p w:rsidR="00091350" w:rsidRDefault="00D576CF" w:rsidP="00D576CF">
      <w:pPr>
        <w:pStyle w:val="Caption"/>
        <w:jc w:val="center"/>
      </w:pPr>
      <w:bookmarkStart w:id="698" w:name="_Toc440027122"/>
      <w:r>
        <w:t xml:space="preserve">Gambar </w:t>
      </w:r>
      <w:ins w:id="699" w:author="User1" w:date="2016-01-14T13:23:00Z">
        <w:r w:rsidR="0077448C">
          <w:fldChar w:fldCharType="begin"/>
        </w:r>
        <w:r w:rsidR="0077448C">
          <w:instrText xml:space="preserve"> STYLEREF 1 \s </w:instrText>
        </w:r>
      </w:ins>
      <w:r w:rsidR="0077448C">
        <w:fldChar w:fldCharType="separate"/>
      </w:r>
      <w:r w:rsidR="0077448C">
        <w:rPr>
          <w:noProof/>
        </w:rPr>
        <w:t>3</w:t>
      </w:r>
      <w:ins w:id="700"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701" w:author="User1" w:date="2016-01-14T13:23:00Z">
        <w:r w:rsidR="0077448C">
          <w:rPr>
            <w:noProof/>
          </w:rPr>
          <w:t>60</w:t>
        </w:r>
        <w:r w:rsidR="0077448C">
          <w:fldChar w:fldCharType="end"/>
        </w:r>
      </w:ins>
      <w:del w:id="702"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60</w:delText>
        </w:r>
        <w:r w:rsidR="00E95F7C" w:rsidDel="00E95F7C">
          <w:rPr>
            <w:noProof/>
          </w:rPr>
          <w:fldChar w:fldCharType="end"/>
        </w:r>
      </w:del>
      <w:r>
        <w:t xml:space="preserve"> Tiering Detail</w:t>
      </w:r>
      <w:bookmarkEnd w:id="698"/>
    </w:p>
    <w:p w:rsidR="00091350" w:rsidRDefault="00091350" w:rsidP="00091350"/>
    <w:p w:rsidR="00B811EB" w:rsidRDefault="00091350" w:rsidP="00B811EB">
      <w:pPr>
        <w:keepNext/>
        <w:jc w:val="center"/>
      </w:pPr>
      <w:r>
        <w:rPr>
          <w:noProof/>
        </w:rPr>
        <w:drawing>
          <wp:inline distT="0" distB="0" distL="0" distR="0" wp14:anchorId="1D0E2546" wp14:editId="42B8B9F5">
            <wp:extent cx="3889612" cy="2414801"/>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20442" cy="2433941"/>
                    </a:xfrm>
                    <a:prstGeom prst="rect">
                      <a:avLst/>
                    </a:prstGeom>
                  </pic:spPr>
                </pic:pic>
              </a:graphicData>
            </a:graphic>
          </wp:inline>
        </w:drawing>
      </w:r>
    </w:p>
    <w:p w:rsidR="00D576CF" w:rsidRDefault="00B811EB" w:rsidP="00B811EB">
      <w:pPr>
        <w:pStyle w:val="Caption"/>
        <w:jc w:val="center"/>
      </w:pPr>
      <w:bookmarkStart w:id="703" w:name="_Toc440027123"/>
      <w:r>
        <w:t xml:space="preserve">Gambar </w:t>
      </w:r>
      <w:ins w:id="704" w:author="User1" w:date="2016-01-14T13:23:00Z">
        <w:r w:rsidR="0077448C">
          <w:fldChar w:fldCharType="begin"/>
        </w:r>
        <w:r w:rsidR="0077448C">
          <w:instrText xml:space="preserve"> STYLEREF 1 \s </w:instrText>
        </w:r>
      </w:ins>
      <w:r w:rsidR="0077448C">
        <w:fldChar w:fldCharType="separate"/>
      </w:r>
      <w:r w:rsidR="0077448C">
        <w:rPr>
          <w:noProof/>
        </w:rPr>
        <w:t>3</w:t>
      </w:r>
      <w:ins w:id="705"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706" w:author="User1" w:date="2016-01-14T13:23:00Z">
        <w:r w:rsidR="0077448C">
          <w:rPr>
            <w:noProof/>
          </w:rPr>
          <w:t>61</w:t>
        </w:r>
        <w:r w:rsidR="0077448C">
          <w:fldChar w:fldCharType="end"/>
        </w:r>
      </w:ins>
      <w:del w:id="707"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61</w:delText>
        </w:r>
        <w:r w:rsidR="00E95F7C" w:rsidDel="00E95F7C">
          <w:rPr>
            <w:noProof/>
          </w:rPr>
          <w:fldChar w:fldCharType="end"/>
        </w:r>
      </w:del>
      <w:r>
        <w:t xml:space="preserve"> Detail Produk Memo - Syarat &amp; Ketentuan</w:t>
      </w:r>
      <w:bookmarkEnd w:id="703"/>
    </w:p>
    <w:p w:rsidR="00091350" w:rsidRDefault="00091350" w:rsidP="00091350"/>
    <w:p w:rsidR="00B811EB" w:rsidRDefault="00091350" w:rsidP="00B811EB">
      <w:pPr>
        <w:keepNext/>
        <w:jc w:val="center"/>
      </w:pPr>
      <w:r>
        <w:rPr>
          <w:noProof/>
        </w:rPr>
        <w:lastRenderedPageBreak/>
        <w:drawing>
          <wp:inline distT="0" distB="0" distL="0" distR="0" wp14:anchorId="43C2C971" wp14:editId="22B6BAEF">
            <wp:extent cx="3882788" cy="2400608"/>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03248" cy="2413258"/>
                    </a:xfrm>
                    <a:prstGeom prst="rect">
                      <a:avLst/>
                    </a:prstGeom>
                  </pic:spPr>
                </pic:pic>
              </a:graphicData>
            </a:graphic>
          </wp:inline>
        </w:drawing>
      </w:r>
    </w:p>
    <w:p w:rsidR="00B811EB" w:rsidRDefault="00B811EB" w:rsidP="00B811EB">
      <w:pPr>
        <w:pStyle w:val="Caption"/>
        <w:jc w:val="center"/>
      </w:pPr>
      <w:bookmarkStart w:id="708" w:name="_Toc440027124"/>
      <w:r>
        <w:t xml:space="preserve">Gambar </w:t>
      </w:r>
      <w:ins w:id="709" w:author="User1" w:date="2016-01-14T13:23:00Z">
        <w:r w:rsidR="0077448C">
          <w:fldChar w:fldCharType="begin"/>
        </w:r>
        <w:r w:rsidR="0077448C">
          <w:instrText xml:space="preserve"> STYLEREF 1 \s </w:instrText>
        </w:r>
      </w:ins>
      <w:r w:rsidR="0077448C">
        <w:fldChar w:fldCharType="separate"/>
      </w:r>
      <w:r w:rsidR="0077448C">
        <w:rPr>
          <w:noProof/>
        </w:rPr>
        <w:t>3</w:t>
      </w:r>
      <w:ins w:id="710"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711" w:author="User1" w:date="2016-01-14T13:23:00Z">
        <w:r w:rsidR="0077448C">
          <w:rPr>
            <w:noProof/>
          </w:rPr>
          <w:t>62</w:t>
        </w:r>
        <w:r w:rsidR="0077448C">
          <w:fldChar w:fldCharType="end"/>
        </w:r>
      </w:ins>
      <w:del w:id="712"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62</w:delText>
        </w:r>
        <w:r w:rsidR="00E95F7C" w:rsidDel="00E95F7C">
          <w:rPr>
            <w:noProof/>
          </w:rPr>
          <w:fldChar w:fldCharType="end"/>
        </w:r>
      </w:del>
      <w:r>
        <w:t xml:space="preserve"> </w:t>
      </w:r>
      <w:r w:rsidRPr="00356168">
        <w:t>Detail Produk Memo - Aturan Pembayaran</w:t>
      </w:r>
      <w:bookmarkEnd w:id="708"/>
    </w:p>
    <w:p w:rsidR="00091350" w:rsidRDefault="00091350" w:rsidP="00091350"/>
    <w:p w:rsidR="00B811EB" w:rsidRDefault="00091350" w:rsidP="00B811EB">
      <w:pPr>
        <w:keepNext/>
        <w:jc w:val="center"/>
      </w:pPr>
      <w:r>
        <w:rPr>
          <w:noProof/>
        </w:rPr>
        <w:drawing>
          <wp:inline distT="0" distB="0" distL="0" distR="0" wp14:anchorId="572E3638" wp14:editId="22E2E28E">
            <wp:extent cx="3848668" cy="238280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78448" cy="2401240"/>
                    </a:xfrm>
                    <a:prstGeom prst="rect">
                      <a:avLst/>
                    </a:prstGeom>
                  </pic:spPr>
                </pic:pic>
              </a:graphicData>
            </a:graphic>
          </wp:inline>
        </w:drawing>
      </w:r>
    </w:p>
    <w:p w:rsidR="00091350" w:rsidRDefault="00B811EB" w:rsidP="00B811EB">
      <w:pPr>
        <w:pStyle w:val="Caption"/>
        <w:jc w:val="center"/>
      </w:pPr>
      <w:bookmarkStart w:id="713" w:name="_Toc440027125"/>
      <w:r>
        <w:t xml:space="preserve">Gambar </w:t>
      </w:r>
      <w:ins w:id="714" w:author="User1" w:date="2016-01-14T13:23:00Z">
        <w:r w:rsidR="0077448C">
          <w:fldChar w:fldCharType="begin"/>
        </w:r>
        <w:r w:rsidR="0077448C">
          <w:instrText xml:space="preserve"> STYLEREF 1 \s </w:instrText>
        </w:r>
      </w:ins>
      <w:r w:rsidR="0077448C">
        <w:fldChar w:fldCharType="separate"/>
      </w:r>
      <w:r w:rsidR="0077448C">
        <w:rPr>
          <w:noProof/>
        </w:rPr>
        <w:t>3</w:t>
      </w:r>
      <w:ins w:id="715"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716" w:author="User1" w:date="2016-01-14T13:23:00Z">
        <w:r w:rsidR="0077448C">
          <w:rPr>
            <w:noProof/>
          </w:rPr>
          <w:t>63</w:t>
        </w:r>
        <w:r w:rsidR="0077448C">
          <w:fldChar w:fldCharType="end"/>
        </w:r>
      </w:ins>
      <w:del w:id="717"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63</w:delText>
        </w:r>
        <w:r w:rsidR="00E95F7C" w:rsidDel="00E95F7C">
          <w:rPr>
            <w:noProof/>
          </w:rPr>
          <w:fldChar w:fldCharType="end"/>
        </w:r>
      </w:del>
      <w:r>
        <w:t xml:space="preserve"> </w:t>
      </w:r>
      <w:r w:rsidRPr="00761D22">
        <w:t xml:space="preserve">Detail Produk Memo - </w:t>
      </w:r>
      <w:r>
        <w:t>Kutipan Penilaian</w:t>
      </w:r>
      <w:bookmarkEnd w:id="713"/>
    </w:p>
    <w:p w:rsidR="00B811EB" w:rsidRDefault="00351FD2" w:rsidP="00B811EB">
      <w:pPr>
        <w:pStyle w:val="BodyText"/>
        <w:keepNext/>
        <w:jc w:val="center"/>
      </w:pPr>
      <w:r>
        <w:rPr>
          <w:noProof/>
        </w:rPr>
        <w:lastRenderedPageBreak/>
        <w:drawing>
          <wp:inline distT="0" distB="0" distL="0" distR="0" wp14:anchorId="751A1DC0" wp14:editId="05F4497D">
            <wp:extent cx="3514298" cy="314580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9747" t="613" r="21117" b="5226"/>
                    <a:stretch/>
                  </pic:blipFill>
                  <pic:spPr bwMode="auto">
                    <a:xfrm>
                      <a:off x="0" y="0"/>
                      <a:ext cx="3514810" cy="3146268"/>
                    </a:xfrm>
                    <a:prstGeom prst="rect">
                      <a:avLst/>
                    </a:prstGeom>
                    <a:ln>
                      <a:noFill/>
                    </a:ln>
                    <a:extLst>
                      <a:ext uri="{53640926-AAD7-44D8-BBD7-CCE9431645EC}">
                        <a14:shadowObscured xmlns:a14="http://schemas.microsoft.com/office/drawing/2010/main"/>
                      </a:ext>
                    </a:extLst>
                  </pic:spPr>
                </pic:pic>
              </a:graphicData>
            </a:graphic>
          </wp:inline>
        </w:drawing>
      </w:r>
    </w:p>
    <w:p w:rsidR="00B811EB" w:rsidRDefault="00B811EB" w:rsidP="00B811EB">
      <w:pPr>
        <w:pStyle w:val="Caption"/>
        <w:jc w:val="center"/>
      </w:pPr>
      <w:bookmarkStart w:id="718" w:name="_Toc440027126"/>
      <w:r>
        <w:t xml:space="preserve">Gambar </w:t>
      </w:r>
      <w:ins w:id="719" w:author="User1" w:date="2016-01-14T13:23:00Z">
        <w:r w:rsidR="0077448C">
          <w:fldChar w:fldCharType="begin"/>
        </w:r>
        <w:r w:rsidR="0077448C">
          <w:instrText xml:space="preserve"> STYLEREF 1 \s </w:instrText>
        </w:r>
      </w:ins>
      <w:r w:rsidR="0077448C">
        <w:fldChar w:fldCharType="separate"/>
      </w:r>
      <w:r w:rsidR="0077448C">
        <w:rPr>
          <w:noProof/>
        </w:rPr>
        <w:t>3</w:t>
      </w:r>
      <w:ins w:id="720"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721" w:author="User1" w:date="2016-01-14T13:23:00Z">
        <w:r w:rsidR="0077448C">
          <w:rPr>
            <w:noProof/>
          </w:rPr>
          <w:t>64</w:t>
        </w:r>
        <w:r w:rsidR="0077448C">
          <w:fldChar w:fldCharType="end"/>
        </w:r>
      </w:ins>
      <w:del w:id="722"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64</w:delText>
        </w:r>
        <w:r w:rsidR="00E95F7C" w:rsidDel="00E95F7C">
          <w:rPr>
            <w:noProof/>
          </w:rPr>
          <w:fldChar w:fldCharType="end"/>
        </w:r>
      </w:del>
      <w:r>
        <w:t xml:space="preserve"> Memo Jasa - Informasi Memo</w:t>
      </w:r>
      <w:bookmarkEnd w:id="718"/>
    </w:p>
    <w:p w:rsidR="00B811EB" w:rsidRDefault="009A16B3" w:rsidP="00B811EB">
      <w:pPr>
        <w:pStyle w:val="BodyText"/>
        <w:keepNext/>
        <w:ind w:left="0"/>
        <w:jc w:val="center"/>
      </w:pPr>
      <w:r>
        <w:rPr>
          <w:noProof/>
        </w:rPr>
        <w:drawing>
          <wp:inline distT="0" distB="0" distL="0" distR="0" wp14:anchorId="07B3E1E8" wp14:editId="1AEE3C2D">
            <wp:extent cx="3516923" cy="3185327"/>
            <wp:effectExtent l="0" t="0" r="762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0287" t="1505" r="20531" b="3150"/>
                    <a:stretch/>
                  </pic:blipFill>
                  <pic:spPr bwMode="auto">
                    <a:xfrm>
                      <a:off x="0" y="0"/>
                      <a:ext cx="3517520" cy="3185868"/>
                    </a:xfrm>
                    <a:prstGeom prst="rect">
                      <a:avLst/>
                    </a:prstGeom>
                    <a:ln>
                      <a:noFill/>
                    </a:ln>
                    <a:extLst>
                      <a:ext uri="{53640926-AAD7-44D8-BBD7-CCE9431645EC}">
                        <a14:shadowObscured xmlns:a14="http://schemas.microsoft.com/office/drawing/2010/main"/>
                      </a:ext>
                    </a:extLst>
                  </pic:spPr>
                </pic:pic>
              </a:graphicData>
            </a:graphic>
          </wp:inline>
        </w:drawing>
      </w:r>
    </w:p>
    <w:p w:rsidR="00B811EB" w:rsidRDefault="00B811EB" w:rsidP="00B811EB">
      <w:pPr>
        <w:pStyle w:val="Caption"/>
        <w:jc w:val="center"/>
      </w:pPr>
      <w:bookmarkStart w:id="723" w:name="_Toc440027127"/>
      <w:r>
        <w:t xml:space="preserve">Gambar </w:t>
      </w:r>
      <w:ins w:id="724" w:author="User1" w:date="2016-01-14T13:23:00Z">
        <w:r w:rsidR="0077448C">
          <w:fldChar w:fldCharType="begin"/>
        </w:r>
        <w:r w:rsidR="0077448C">
          <w:instrText xml:space="preserve"> STYLEREF 1 \s </w:instrText>
        </w:r>
      </w:ins>
      <w:r w:rsidR="0077448C">
        <w:fldChar w:fldCharType="separate"/>
      </w:r>
      <w:r w:rsidR="0077448C">
        <w:rPr>
          <w:noProof/>
        </w:rPr>
        <w:t>3</w:t>
      </w:r>
      <w:ins w:id="725"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726" w:author="User1" w:date="2016-01-14T13:23:00Z">
        <w:r w:rsidR="0077448C">
          <w:rPr>
            <w:noProof/>
          </w:rPr>
          <w:t>65</w:t>
        </w:r>
        <w:r w:rsidR="0077448C">
          <w:fldChar w:fldCharType="end"/>
        </w:r>
      </w:ins>
      <w:del w:id="727"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65</w:delText>
        </w:r>
        <w:r w:rsidR="00E95F7C" w:rsidDel="00E95F7C">
          <w:rPr>
            <w:noProof/>
          </w:rPr>
          <w:fldChar w:fldCharType="end"/>
        </w:r>
      </w:del>
      <w:r>
        <w:t xml:space="preserve"> Memo Jasa - Pemilihan Vendor</w:t>
      </w:r>
      <w:bookmarkEnd w:id="723"/>
    </w:p>
    <w:p w:rsidR="006B080B" w:rsidRPr="006B080B" w:rsidRDefault="006B080B" w:rsidP="006B080B"/>
    <w:tbl>
      <w:tblPr>
        <w:tblW w:w="8640" w:type="dxa"/>
        <w:tblInd w:w="710" w:type="dxa"/>
        <w:tblLook w:val="04A0" w:firstRow="1" w:lastRow="0" w:firstColumn="1" w:lastColumn="0" w:noHBand="0" w:noVBand="1"/>
      </w:tblPr>
      <w:tblGrid>
        <w:gridCol w:w="1890"/>
        <w:gridCol w:w="2430"/>
        <w:gridCol w:w="4320"/>
      </w:tblGrid>
      <w:tr w:rsidR="009E4C49" w:rsidRPr="009E4C49" w:rsidTr="009E4C49">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9E4C49" w:rsidRPr="009E4C49" w:rsidRDefault="009E4C49" w:rsidP="009E4C49">
            <w:pPr>
              <w:spacing w:before="0" w:after="0"/>
              <w:ind w:left="0"/>
              <w:rPr>
                <w:rFonts w:ascii="Trebuchet MS" w:hAnsi="Trebuchet MS"/>
                <w:color w:val="000000"/>
                <w:sz w:val="20"/>
                <w:szCs w:val="20"/>
              </w:rPr>
            </w:pPr>
            <w:r w:rsidRPr="009E4C49">
              <w:rPr>
                <w:rFonts w:ascii="Trebuchet MS" w:hAnsi="Trebuchet MS"/>
                <w:color w:val="000000"/>
                <w:sz w:val="20"/>
                <w:szCs w:val="20"/>
              </w:rPr>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 xml:space="preserve">Memo Jasa </w:t>
            </w:r>
          </w:p>
        </w:tc>
      </w:tr>
      <w:tr w:rsidR="009E4C49" w:rsidRPr="009E4C49" w:rsidTr="009E4C49">
        <w:trPr>
          <w:trHeight w:val="315"/>
        </w:trPr>
        <w:tc>
          <w:tcPr>
            <w:tcW w:w="1890" w:type="dxa"/>
            <w:tcBorders>
              <w:top w:val="nil"/>
              <w:left w:val="single" w:sz="8" w:space="0" w:color="auto"/>
              <w:bottom w:val="single" w:sz="8" w:space="0" w:color="auto"/>
              <w:right w:val="single" w:sz="8" w:space="0" w:color="auto"/>
            </w:tcBorders>
            <w:shd w:val="clear" w:color="000000" w:fill="F2F2F2"/>
            <w:hideMark/>
          </w:tcPr>
          <w:p w:rsidR="009E4C49" w:rsidRPr="009E4C49" w:rsidRDefault="009E4C49" w:rsidP="009E4C49">
            <w:pPr>
              <w:spacing w:before="0" w:after="0"/>
              <w:ind w:left="0"/>
              <w:rPr>
                <w:rFonts w:ascii="Trebuchet MS" w:hAnsi="Trebuchet MS"/>
                <w:color w:val="000000"/>
                <w:sz w:val="20"/>
                <w:szCs w:val="20"/>
              </w:rPr>
            </w:pPr>
            <w:r w:rsidRPr="009E4C49">
              <w:rPr>
                <w:rFonts w:ascii="Trebuchet MS" w:hAnsi="Trebuchet MS"/>
                <w:color w:val="000000"/>
                <w:sz w:val="20"/>
                <w:szCs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User telah login dan berada di menu Memo Jasa</w:t>
            </w:r>
          </w:p>
        </w:tc>
      </w:tr>
      <w:tr w:rsidR="009E4C49" w:rsidRPr="009E4C49" w:rsidTr="009E4C49">
        <w:trPr>
          <w:trHeight w:val="315"/>
        </w:trPr>
        <w:tc>
          <w:tcPr>
            <w:tcW w:w="1890" w:type="dxa"/>
            <w:tcBorders>
              <w:top w:val="nil"/>
              <w:left w:val="single" w:sz="8" w:space="0" w:color="auto"/>
              <w:bottom w:val="single" w:sz="8" w:space="0" w:color="auto"/>
              <w:right w:val="single" w:sz="8" w:space="0" w:color="auto"/>
            </w:tcBorders>
            <w:shd w:val="clear" w:color="000000" w:fill="F2F2F2"/>
            <w:hideMark/>
          </w:tcPr>
          <w:p w:rsidR="009E4C49" w:rsidRPr="009E4C49" w:rsidRDefault="009E4C49" w:rsidP="009E4C49">
            <w:pPr>
              <w:spacing w:before="0" w:after="0"/>
              <w:ind w:left="0"/>
              <w:rPr>
                <w:rFonts w:ascii="Trebuchet MS" w:hAnsi="Trebuchet MS"/>
                <w:color w:val="000000"/>
                <w:sz w:val="20"/>
                <w:szCs w:val="20"/>
              </w:rPr>
            </w:pPr>
            <w:r w:rsidRPr="009E4C49">
              <w:rPr>
                <w:rFonts w:ascii="Trebuchet MS" w:hAnsi="Trebuchet MS"/>
                <w:color w:val="000000"/>
                <w:sz w:val="20"/>
                <w:szCs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Aplikasi akan menampilkan daftar Memo yang berhasil ditambahkan atau direvisi oleh user</w:t>
            </w:r>
          </w:p>
        </w:tc>
      </w:tr>
      <w:tr w:rsidR="009E4C49" w:rsidRPr="009E4C49" w:rsidTr="009E4C49">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Aksi User</w:t>
            </w:r>
          </w:p>
        </w:tc>
        <w:tc>
          <w:tcPr>
            <w:tcW w:w="4320" w:type="dxa"/>
            <w:tcBorders>
              <w:top w:val="nil"/>
              <w:left w:val="nil"/>
              <w:bottom w:val="single" w:sz="8" w:space="0" w:color="auto"/>
              <w:right w:val="single" w:sz="8" w:space="0" w:color="auto"/>
            </w:tcBorders>
            <w:shd w:val="clear" w:color="000000" w:fill="F2F2F2"/>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Reaksi Sistem</w:t>
            </w:r>
          </w:p>
        </w:tc>
      </w:tr>
      <w:tr w:rsidR="009E4C49" w:rsidRPr="009E4C49" w:rsidTr="00756A18">
        <w:trPr>
          <w:trHeight w:val="403"/>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Input tanggal Memo</w:t>
            </w:r>
          </w:p>
        </w:tc>
        <w:tc>
          <w:tcPr>
            <w:tcW w:w="4320" w:type="dxa"/>
            <w:tcBorders>
              <w:top w:val="nil"/>
              <w:left w:val="nil"/>
              <w:bottom w:val="single" w:sz="8" w:space="0" w:color="auto"/>
              <w:right w:val="single" w:sz="8" w:space="0" w:color="auto"/>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Muncul popup tanggal untuk memilih tanggal Memo</w:t>
            </w:r>
          </w:p>
        </w:tc>
      </w:tr>
      <w:tr w:rsidR="009E4C49" w:rsidRPr="009E4C49" w:rsidTr="00756A18">
        <w:trPr>
          <w:trHeight w:val="493"/>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lastRenderedPageBreak/>
              <w:t>Klik combobox Jenis Memo</w:t>
            </w:r>
          </w:p>
        </w:tc>
        <w:tc>
          <w:tcPr>
            <w:tcW w:w="4320" w:type="dxa"/>
            <w:tcBorders>
              <w:top w:val="nil"/>
              <w:left w:val="nil"/>
              <w:bottom w:val="single" w:sz="8" w:space="0" w:color="auto"/>
              <w:right w:val="single" w:sz="8" w:space="0" w:color="auto"/>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Muncul pilihan combobox untuk memilih jenis memo yaitu Bidding atau Tender</w:t>
            </w:r>
          </w:p>
        </w:tc>
      </w:tr>
      <w:tr w:rsidR="009E4C49" w:rsidRPr="009E4C49" w:rsidTr="00756A18">
        <w:trPr>
          <w:trHeight w:val="529"/>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Klik Tab RFQ dan Memo</w:t>
            </w:r>
          </w:p>
        </w:tc>
        <w:tc>
          <w:tcPr>
            <w:tcW w:w="4320" w:type="dxa"/>
            <w:tcBorders>
              <w:top w:val="nil"/>
              <w:left w:val="nil"/>
              <w:bottom w:val="single" w:sz="8" w:space="0" w:color="auto"/>
              <w:right w:val="single" w:sz="8" w:space="0" w:color="auto"/>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Tab akan beralih ke tab RFQ dan Memo seperti gambar 3-49.</w:t>
            </w:r>
          </w:p>
        </w:tc>
      </w:tr>
      <w:tr w:rsidR="009E4C49" w:rsidRPr="009E4C49" w:rsidTr="00756A18">
        <w:trPr>
          <w:trHeight w:val="511"/>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Klik Tab Penilaian</w:t>
            </w:r>
          </w:p>
        </w:tc>
        <w:tc>
          <w:tcPr>
            <w:tcW w:w="4320" w:type="dxa"/>
            <w:tcBorders>
              <w:top w:val="nil"/>
              <w:left w:val="nil"/>
              <w:bottom w:val="single" w:sz="8" w:space="0" w:color="auto"/>
              <w:right w:val="single" w:sz="8" w:space="0" w:color="auto"/>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Tab akan beralih ke tab Penilaian seperti gambar 3-54.</w:t>
            </w:r>
          </w:p>
        </w:tc>
      </w:tr>
      <w:tr w:rsidR="009E4C49" w:rsidRPr="009E4C49" w:rsidTr="00756A18">
        <w:trPr>
          <w:trHeight w:val="511"/>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Klik Tab Informasi Memo</w:t>
            </w:r>
          </w:p>
        </w:tc>
        <w:tc>
          <w:tcPr>
            <w:tcW w:w="4320" w:type="dxa"/>
            <w:tcBorders>
              <w:top w:val="nil"/>
              <w:left w:val="nil"/>
              <w:bottom w:val="single" w:sz="8" w:space="0" w:color="auto"/>
              <w:right w:val="single" w:sz="8" w:space="0" w:color="auto"/>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Tab akan beralih ke tab Informasi Vendor seperti gambar 3-64.</w:t>
            </w:r>
          </w:p>
        </w:tc>
      </w:tr>
      <w:tr w:rsidR="009E4C49" w:rsidRPr="009E4C49" w:rsidTr="00756A18">
        <w:trPr>
          <w:trHeight w:val="529"/>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Klik Tab Pemilihan Vendor</w:t>
            </w:r>
          </w:p>
        </w:tc>
        <w:tc>
          <w:tcPr>
            <w:tcW w:w="4320" w:type="dxa"/>
            <w:tcBorders>
              <w:top w:val="nil"/>
              <w:left w:val="nil"/>
              <w:bottom w:val="single" w:sz="8" w:space="0" w:color="auto"/>
              <w:right w:val="single" w:sz="8" w:space="0" w:color="auto"/>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Tab akan beralih ke tab Informasi Vendor seperti gambar 3-65.</w:t>
            </w:r>
          </w:p>
        </w:tc>
      </w:tr>
      <w:tr w:rsidR="009E4C49" w:rsidRPr="009E4C49" w:rsidTr="00756A18">
        <w:trPr>
          <w:trHeight w:val="25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Klik Tab Lampiran</w:t>
            </w:r>
          </w:p>
        </w:tc>
        <w:tc>
          <w:tcPr>
            <w:tcW w:w="4320" w:type="dxa"/>
            <w:tcBorders>
              <w:top w:val="nil"/>
              <w:left w:val="nil"/>
              <w:bottom w:val="single" w:sz="8" w:space="0" w:color="auto"/>
              <w:right w:val="single" w:sz="8" w:space="0" w:color="auto"/>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Tab akan beralih ke tab Lampiran</w:t>
            </w:r>
          </w:p>
        </w:tc>
      </w:tr>
      <w:tr w:rsidR="009E4C49" w:rsidRPr="009E4C49" w:rsidTr="00756A18">
        <w:trPr>
          <w:trHeight w:val="250"/>
        </w:trPr>
        <w:tc>
          <w:tcPr>
            <w:tcW w:w="4320"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Klik tombol Print Memo</w:t>
            </w:r>
          </w:p>
        </w:tc>
        <w:tc>
          <w:tcPr>
            <w:tcW w:w="4320" w:type="dxa"/>
            <w:tcBorders>
              <w:top w:val="nil"/>
              <w:left w:val="nil"/>
              <w:bottom w:val="nil"/>
              <w:right w:val="single" w:sz="8" w:space="0" w:color="auto"/>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Akan muncul windows popup report Memo.</w:t>
            </w:r>
          </w:p>
        </w:tc>
      </w:tr>
      <w:tr w:rsidR="009E4C49" w:rsidRPr="009E4C49" w:rsidTr="00756A18">
        <w:trPr>
          <w:trHeight w:val="520"/>
        </w:trPr>
        <w:tc>
          <w:tcPr>
            <w:tcW w:w="4320" w:type="dxa"/>
            <w:gridSpan w:val="2"/>
            <w:vMerge/>
            <w:tcBorders>
              <w:top w:val="single" w:sz="8" w:space="0" w:color="auto"/>
              <w:left w:val="single" w:sz="8" w:space="0" w:color="auto"/>
              <w:bottom w:val="single" w:sz="8" w:space="0" w:color="000000"/>
              <w:right w:val="single" w:sz="8" w:space="0" w:color="000000"/>
            </w:tcBorders>
            <w:vAlign w:val="center"/>
            <w:hideMark/>
          </w:tcPr>
          <w:p w:rsidR="009E4C49" w:rsidRPr="009E4C49" w:rsidRDefault="009E4C49" w:rsidP="009E4C49">
            <w:pPr>
              <w:spacing w:before="0" w:after="0"/>
              <w:ind w:left="0"/>
              <w:jc w:val="left"/>
              <w:rPr>
                <w:rFonts w:ascii="Trebuchet MS" w:hAnsi="Trebuchet MS"/>
                <w:color w:val="000000"/>
                <w:sz w:val="20"/>
                <w:szCs w:val="20"/>
              </w:rPr>
            </w:pPr>
          </w:p>
        </w:tc>
        <w:tc>
          <w:tcPr>
            <w:tcW w:w="4320" w:type="dxa"/>
            <w:tcBorders>
              <w:top w:val="nil"/>
              <w:left w:val="nil"/>
              <w:bottom w:val="single" w:sz="8" w:space="0" w:color="auto"/>
              <w:right w:val="single" w:sz="8" w:space="0" w:color="auto"/>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proofErr w:type="gramStart"/>
            <w:r w:rsidRPr="009E4C49">
              <w:rPr>
                <w:rFonts w:ascii="Trebuchet MS" w:hAnsi="Trebuchet MS"/>
                <w:color w:val="000000"/>
                <w:sz w:val="20"/>
                <w:szCs w:val="20"/>
              </w:rPr>
              <w:t>Catatan :</w:t>
            </w:r>
            <w:proofErr w:type="gramEnd"/>
            <w:r w:rsidRPr="009E4C49">
              <w:rPr>
                <w:rFonts w:ascii="Trebuchet MS" w:hAnsi="Trebuchet MS"/>
                <w:color w:val="000000"/>
                <w:sz w:val="20"/>
                <w:szCs w:val="20"/>
              </w:rPr>
              <w:t xml:space="preserve"> Memo tidak dapat dicetak sebelum approval selesai disetujui.</w:t>
            </w:r>
          </w:p>
        </w:tc>
      </w:tr>
      <w:tr w:rsidR="009E4C49" w:rsidRPr="009E4C49" w:rsidTr="00756A18">
        <w:trPr>
          <w:trHeight w:val="520"/>
        </w:trPr>
        <w:tc>
          <w:tcPr>
            <w:tcW w:w="4320" w:type="dxa"/>
            <w:gridSpan w:val="2"/>
            <w:tcBorders>
              <w:top w:val="single" w:sz="8" w:space="0" w:color="000000"/>
              <w:left w:val="single" w:sz="8" w:space="0" w:color="auto"/>
              <w:bottom w:val="single" w:sz="8" w:space="0" w:color="auto"/>
              <w:right w:val="single" w:sz="8" w:space="0" w:color="000000"/>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Klik tombol Simpan Draft</w:t>
            </w:r>
          </w:p>
        </w:tc>
        <w:tc>
          <w:tcPr>
            <w:tcW w:w="4320" w:type="dxa"/>
            <w:tcBorders>
              <w:top w:val="nil"/>
              <w:left w:val="nil"/>
              <w:bottom w:val="single" w:sz="8" w:space="0" w:color="auto"/>
              <w:right w:val="single" w:sz="8" w:space="0" w:color="auto"/>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Akan muncul pesan bila data berhasil/gagal disimpan.</w:t>
            </w:r>
          </w:p>
        </w:tc>
      </w:tr>
      <w:tr w:rsidR="009E4C49" w:rsidRPr="009E4C49" w:rsidTr="00756A18">
        <w:trPr>
          <w:trHeight w:val="115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Klik tombol Submit</w:t>
            </w:r>
          </w:p>
        </w:tc>
        <w:tc>
          <w:tcPr>
            <w:tcW w:w="4320" w:type="dxa"/>
            <w:tcBorders>
              <w:top w:val="nil"/>
              <w:left w:val="nil"/>
              <w:bottom w:val="single" w:sz="8" w:space="0" w:color="auto"/>
              <w:right w:val="single" w:sz="8" w:space="0" w:color="auto"/>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Sistem mulai membuat workflow approval memo. Kemudian muncul pesan bila data berhasil/gagal dikirim. Bila proses berhasil aplikasi akan mengarah otomatis ke halaman daftar Memo</w:t>
            </w:r>
          </w:p>
        </w:tc>
      </w:tr>
      <w:tr w:rsidR="009E4C49" w:rsidRPr="009E4C49" w:rsidTr="00756A18">
        <w:trPr>
          <w:trHeight w:val="1141"/>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noWrap/>
            <w:hideMark/>
          </w:tcPr>
          <w:p w:rsidR="009E4C49" w:rsidRPr="009E4C49" w:rsidRDefault="009E4C49" w:rsidP="009E4C49">
            <w:pPr>
              <w:spacing w:before="0" w:after="0"/>
              <w:ind w:left="0"/>
              <w:jc w:val="left"/>
              <w:rPr>
                <w:rFonts w:ascii="Calibri" w:hAnsi="Calibri"/>
                <w:color w:val="000000"/>
                <w:sz w:val="22"/>
                <w:szCs w:val="22"/>
              </w:rPr>
            </w:pPr>
            <w:r w:rsidRPr="009E4C49">
              <w:rPr>
                <w:rFonts w:ascii="Calibri" w:hAnsi="Calibri"/>
                <w:color w:val="000000"/>
                <w:sz w:val="22"/>
                <w:szCs w:val="22"/>
              </w:rPr>
              <w:t>Klik tombol Batal</w:t>
            </w:r>
          </w:p>
        </w:tc>
        <w:tc>
          <w:tcPr>
            <w:tcW w:w="4320" w:type="dxa"/>
            <w:tcBorders>
              <w:top w:val="nil"/>
              <w:left w:val="nil"/>
              <w:bottom w:val="single" w:sz="8" w:space="0" w:color="auto"/>
              <w:right w:val="single" w:sz="8" w:space="0" w:color="auto"/>
            </w:tcBorders>
            <w:shd w:val="clear" w:color="auto" w:fill="auto"/>
            <w:hideMark/>
          </w:tcPr>
          <w:p w:rsidR="009E4C49" w:rsidRPr="009E4C49" w:rsidRDefault="009E4C49" w:rsidP="009E4C49">
            <w:pPr>
              <w:spacing w:before="0" w:after="0"/>
              <w:ind w:left="0"/>
              <w:jc w:val="left"/>
              <w:rPr>
                <w:rFonts w:ascii="Calibri" w:hAnsi="Calibri"/>
                <w:color w:val="000000"/>
                <w:sz w:val="22"/>
                <w:szCs w:val="22"/>
              </w:rPr>
            </w:pPr>
            <w:r w:rsidRPr="009E4C49">
              <w:rPr>
                <w:rFonts w:ascii="Calibri" w:hAnsi="Calibri"/>
                <w:color w:val="000000"/>
                <w:sz w:val="22"/>
                <w:szCs w:val="22"/>
              </w:rPr>
              <w:t>Akan menampilkan box confirm (Y/N) untuk membatalkan record yang telah diinput. Bila user klik Yes, maka aplikasi akan menghapus record draft yang diinput user</w:t>
            </w:r>
          </w:p>
        </w:tc>
      </w:tr>
    </w:tbl>
    <w:p w:rsidR="00743C40" w:rsidRDefault="00743C40" w:rsidP="00434462">
      <w:pPr>
        <w:pStyle w:val="BodyText"/>
        <w:ind w:left="0"/>
      </w:pPr>
    </w:p>
    <w:p w:rsidR="009E4C49" w:rsidRDefault="009E4C49" w:rsidP="00434462">
      <w:pPr>
        <w:pStyle w:val="BodyText"/>
        <w:ind w:left="0"/>
      </w:pPr>
    </w:p>
    <w:tbl>
      <w:tblPr>
        <w:tblW w:w="8640" w:type="dxa"/>
        <w:tblInd w:w="710" w:type="dxa"/>
        <w:tblLook w:val="04A0" w:firstRow="1" w:lastRow="0" w:firstColumn="1" w:lastColumn="0" w:noHBand="0" w:noVBand="1"/>
      </w:tblPr>
      <w:tblGrid>
        <w:gridCol w:w="1890"/>
        <w:gridCol w:w="2430"/>
        <w:gridCol w:w="4320"/>
      </w:tblGrid>
      <w:tr w:rsidR="009E4C49" w:rsidRPr="009E4C49" w:rsidTr="009E4C49">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9E4C49" w:rsidRPr="009E4C49" w:rsidRDefault="009E4C49" w:rsidP="009E4C49">
            <w:pPr>
              <w:spacing w:before="0" w:after="0"/>
              <w:ind w:left="0"/>
              <w:rPr>
                <w:rFonts w:ascii="Trebuchet MS" w:hAnsi="Trebuchet MS"/>
                <w:color w:val="000000"/>
                <w:sz w:val="20"/>
                <w:szCs w:val="20"/>
              </w:rPr>
            </w:pPr>
            <w:r w:rsidRPr="009E4C49">
              <w:rPr>
                <w:rFonts w:ascii="Trebuchet MS" w:hAnsi="Trebuchet MS"/>
                <w:color w:val="000000"/>
                <w:sz w:val="20"/>
                <w:szCs w:val="20"/>
              </w:rPr>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9E4C49" w:rsidRPr="009E4C49" w:rsidRDefault="009E4C49" w:rsidP="009E4C49">
            <w:pPr>
              <w:spacing w:before="0" w:after="0"/>
              <w:ind w:left="0"/>
              <w:rPr>
                <w:rFonts w:ascii="Trebuchet MS" w:hAnsi="Trebuchet MS"/>
                <w:color w:val="000000"/>
                <w:sz w:val="20"/>
                <w:szCs w:val="20"/>
              </w:rPr>
            </w:pPr>
            <w:r w:rsidRPr="009E4C49">
              <w:rPr>
                <w:rFonts w:ascii="Trebuchet MS" w:hAnsi="Trebuchet MS"/>
                <w:color w:val="000000"/>
                <w:sz w:val="20"/>
                <w:szCs w:val="20"/>
              </w:rPr>
              <w:t>Memo Jasa - RFQ Dan Memo</w:t>
            </w:r>
          </w:p>
        </w:tc>
      </w:tr>
      <w:tr w:rsidR="009E4C49" w:rsidRPr="009E4C49" w:rsidTr="00756A18">
        <w:trPr>
          <w:trHeight w:val="403"/>
        </w:trPr>
        <w:tc>
          <w:tcPr>
            <w:tcW w:w="1890" w:type="dxa"/>
            <w:tcBorders>
              <w:top w:val="nil"/>
              <w:left w:val="single" w:sz="8" w:space="0" w:color="auto"/>
              <w:bottom w:val="single" w:sz="8" w:space="0" w:color="auto"/>
              <w:right w:val="single" w:sz="8" w:space="0" w:color="auto"/>
            </w:tcBorders>
            <w:shd w:val="clear" w:color="000000" w:fill="F2F2F2"/>
            <w:hideMark/>
          </w:tcPr>
          <w:p w:rsidR="009E4C49" w:rsidRPr="009E4C49" w:rsidRDefault="009E4C49" w:rsidP="009E4C49">
            <w:pPr>
              <w:spacing w:before="0" w:after="0"/>
              <w:ind w:left="0"/>
              <w:rPr>
                <w:rFonts w:ascii="Trebuchet MS" w:hAnsi="Trebuchet MS"/>
                <w:color w:val="000000"/>
                <w:sz w:val="20"/>
                <w:szCs w:val="20"/>
              </w:rPr>
            </w:pPr>
            <w:r w:rsidRPr="009E4C49">
              <w:rPr>
                <w:rFonts w:ascii="Trebuchet MS" w:hAnsi="Trebuchet MS"/>
                <w:color w:val="000000"/>
                <w:sz w:val="20"/>
                <w:szCs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9E4C49" w:rsidRPr="009E4C49" w:rsidRDefault="009E4C49" w:rsidP="009E4C49">
            <w:pPr>
              <w:spacing w:before="0" w:after="0"/>
              <w:ind w:left="0"/>
              <w:rPr>
                <w:rFonts w:ascii="Trebuchet MS" w:hAnsi="Trebuchet MS"/>
                <w:color w:val="000000"/>
                <w:sz w:val="20"/>
                <w:szCs w:val="20"/>
              </w:rPr>
            </w:pPr>
            <w:r w:rsidRPr="009E4C49">
              <w:rPr>
                <w:rFonts w:ascii="Trebuchet MS" w:hAnsi="Trebuchet MS"/>
                <w:color w:val="000000"/>
                <w:sz w:val="20"/>
                <w:szCs w:val="20"/>
              </w:rPr>
              <w:t>User berada pada menu Memo Jasa dan klik tab RFQ dan Memo</w:t>
            </w:r>
          </w:p>
        </w:tc>
      </w:tr>
      <w:tr w:rsidR="009E4C49" w:rsidRPr="009E4C49" w:rsidTr="00756A18">
        <w:trPr>
          <w:trHeight w:val="520"/>
        </w:trPr>
        <w:tc>
          <w:tcPr>
            <w:tcW w:w="1890" w:type="dxa"/>
            <w:tcBorders>
              <w:top w:val="nil"/>
              <w:left w:val="single" w:sz="8" w:space="0" w:color="auto"/>
              <w:bottom w:val="single" w:sz="8" w:space="0" w:color="auto"/>
              <w:right w:val="single" w:sz="8" w:space="0" w:color="auto"/>
            </w:tcBorders>
            <w:shd w:val="clear" w:color="000000" w:fill="F2F2F2"/>
            <w:hideMark/>
          </w:tcPr>
          <w:p w:rsidR="009E4C49" w:rsidRPr="009E4C49" w:rsidRDefault="009E4C49" w:rsidP="009E4C49">
            <w:pPr>
              <w:spacing w:before="0" w:after="0"/>
              <w:ind w:left="0"/>
              <w:rPr>
                <w:rFonts w:ascii="Trebuchet MS" w:hAnsi="Trebuchet MS"/>
                <w:color w:val="000000"/>
                <w:sz w:val="20"/>
                <w:szCs w:val="20"/>
              </w:rPr>
            </w:pPr>
            <w:r w:rsidRPr="009E4C49">
              <w:rPr>
                <w:rFonts w:ascii="Trebuchet MS" w:hAnsi="Trebuchet MS"/>
                <w:color w:val="000000"/>
                <w:sz w:val="20"/>
                <w:szCs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9E4C49" w:rsidRPr="009E4C49" w:rsidRDefault="009E4C49" w:rsidP="009E4C49">
            <w:pPr>
              <w:spacing w:before="0" w:after="0"/>
              <w:ind w:left="0"/>
              <w:rPr>
                <w:rFonts w:ascii="Trebuchet MS" w:hAnsi="Trebuchet MS"/>
                <w:color w:val="000000"/>
                <w:sz w:val="20"/>
                <w:szCs w:val="20"/>
              </w:rPr>
            </w:pPr>
            <w:r w:rsidRPr="009E4C49">
              <w:rPr>
                <w:rFonts w:ascii="Trebuchet MS" w:hAnsi="Trebuchet MS"/>
                <w:color w:val="000000"/>
                <w:sz w:val="20"/>
                <w:szCs w:val="20"/>
              </w:rPr>
              <w:t>Aplikasi akan menampilkan daftar RFQ/Memo yang dipilih dan Daftar Produk yang diseleksi dari  RFQ/Memo tersebut</w:t>
            </w:r>
          </w:p>
        </w:tc>
      </w:tr>
      <w:tr w:rsidR="009E4C49" w:rsidRPr="009E4C49" w:rsidTr="009E4C49">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hideMark/>
          </w:tcPr>
          <w:p w:rsidR="009E4C49" w:rsidRPr="009E4C49" w:rsidRDefault="009E4C49" w:rsidP="009E4C49">
            <w:pPr>
              <w:spacing w:before="0" w:after="0"/>
              <w:ind w:left="0"/>
              <w:jc w:val="center"/>
              <w:rPr>
                <w:rFonts w:ascii="Trebuchet MS" w:hAnsi="Trebuchet MS"/>
                <w:color w:val="000000"/>
                <w:sz w:val="20"/>
                <w:szCs w:val="20"/>
              </w:rPr>
            </w:pPr>
            <w:r w:rsidRPr="009E4C49">
              <w:rPr>
                <w:rFonts w:ascii="Trebuchet MS" w:hAnsi="Trebuchet MS"/>
                <w:color w:val="000000"/>
                <w:sz w:val="20"/>
                <w:szCs w:val="20"/>
              </w:rPr>
              <w:t>Aksi User</w:t>
            </w:r>
          </w:p>
        </w:tc>
        <w:tc>
          <w:tcPr>
            <w:tcW w:w="4320" w:type="dxa"/>
            <w:tcBorders>
              <w:top w:val="nil"/>
              <w:left w:val="nil"/>
              <w:bottom w:val="single" w:sz="8" w:space="0" w:color="auto"/>
              <w:right w:val="single" w:sz="8" w:space="0" w:color="auto"/>
            </w:tcBorders>
            <w:shd w:val="clear" w:color="000000" w:fill="F2F2F2"/>
            <w:hideMark/>
          </w:tcPr>
          <w:p w:rsidR="009E4C49" w:rsidRPr="009E4C49" w:rsidRDefault="009E4C49" w:rsidP="009E4C49">
            <w:pPr>
              <w:spacing w:before="0" w:after="0"/>
              <w:ind w:left="0"/>
              <w:jc w:val="center"/>
              <w:rPr>
                <w:rFonts w:ascii="Trebuchet MS" w:hAnsi="Trebuchet MS"/>
                <w:color w:val="000000"/>
                <w:sz w:val="20"/>
                <w:szCs w:val="20"/>
              </w:rPr>
            </w:pPr>
            <w:r w:rsidRPr="009E4C49">
              <w:rPr>
                <w:rFonts w:ascii="Trebuchet MS" w:hAnsi="Trebuchet MS"/>
                <w:color w:val="000000"/>
                <w:sz w:val="20"/>
                <w:szCs w:val="20"/>
              </w:rPr>
              <w:t>Reaksi Sistem</w:t>
            </w:r>
          </w:p>
        </w:tc>
      </w:tr>
      <w:tr w:rsidR="009E4C49" w:rsidRPr="009E4C49" w:rsidTr="00756A18">
        <w:trPr>
          <w:trHeight w:val="547"/>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Klik Lihat Detail pada grid Daftar Permintaan</w:t>
            </w:r>
          </w:p>
        </w:tc>
        <w:tc>
          <w:tcPr>
            <w:tcW w:w="4320" w:type="dxa"/>
            <w:tcBorders>
              <w:top w:val="nil"/>
              <w:left w:val="nil"/>
              <w:bottom w:val="single" w:sz="8" w:space="0" w:color="auto"/>
              <w:right w:val="single" w:sz="8" w:space="0" w:color="auto"/>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Muncul popup windows Detail RFQ/Memo yang terpilih</w:t>
            </w:r>
          </w:p>
        </w:tc>
      </w:tr>
      <w:tr w:rsidR="009E4C49" w:rsidRPr="009E4C49" w:rsidTr="00756A18">
        <w:trPr>
          <w:trHeight w:val="52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Klik tombol Daftar Produk pada grid Daftar Permintaan</w:t>
            </w:r>
          </w:p>
        </w:tc>
        <w:tc>
          <w:tcPr>
            <w:tcW w:w="4320" w:type="dxa"/>
            <w:tcBorders>
              <w:top w:val="nil"/>
              <w:left w:val="nil"/>
              <w:bottom w:val="single" w:sz="8" w:space="0" w:color="auto"/>
              <w:right w:val="single" w:sz="8" w:space="0" w:color="auto"/>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Muncul popup windows Detail produk RFQ/Memo yang terpilih</w:t>
            </w:r>
          </w:p>
        </w:tc>
      </w:tr>
      <w:tr w:rsidR="009E4C49" w:rsidRPr="009E4C49" w:rsidTr="00756A18">
        <w:trPr>
          <w:trHeight w:val="520"/>
        </w:trPr>
        <w:tc>
          <w:tcPr>
            <w:tcW w:w="4320" w:type="dxa"/>
            <w:gridSpan w:val="2"/>
            <w:tcBorders>
              <w:top w:val="single" w:sz="8" w:space="0" w:color="auto"/>
              <w:left w:val="single" w:sz="8" w:space="0" w:color="auto"/>
              <w:bottom w:val="single" w:sz="8" w:space="0" w:color="000000"/>
              <w:right w:val="single" w:sz="8" w:space="0" w:color="000000"/>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Klik tombol Lihat BOQ pada grid Permintaan Produk</w:t>
            </w:r>
          </w:p>
        </w:tc>
        <w:tc>
          <w:tcPr>
            <w:tcW w:w="4320" w:type="dxa"/>
            <w:tcBorders>
              <w:top w:val="nil"/>
              <w:left w:val="nil"/>
              <w:bottom w:val="single" w:sz="8" w:space="0" w:color="auto"/>
              <w:right w:val="single" w:sz="8" w:space="0" w:color="auto"/>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 xml:space="preserve">Muncul popup windows Daftar </w:t>
            </w:r>
            <w:proofErr w:type="gramStart"/>
            <w:r w:rsidRPr="009E4C49">
              <w:rPr>
                <w:rFonts w:ascii="Trebuchet MS" w:hAnsi="Trebuchet MS"/>
                <w:color w:val="000000"/>
                <w:sz w:val="20"/>
                <w:szCs w:val="20"/>
              </w:rPr>
              <w:t>BOQ(</w:t>
            </w:r>
            <w:proofErr w:type="gramEnd"/>
            <w:r w:rsidRPr="009E4C49">
              <w:rPr>
                <w:rFonts w:ascii="Trebuchet MS" w:hAnsi="Trebuchet MS"/>
                <w:color w:val="000000"/>
                <w:sz w:val="20"/>
                <w:szCs w:val="20"/>
              </w:rPr>
              <w:t>Gambar 3-50) untuk mengubah/menambah BOQ.</w:t>
            </w:r>
          </w:p>
        </w:tc>
      </w:tr>
      <w:tr w:rsidR="009E4C49" w:rsidRPr="009E4C49" w:rsidTr="00756A18">
        <w:trPr>
          <w:trHeight w:val="520"/>
        </w:trPr>
        <w:tc>
          <w:tcPr>
            <w:tcW w:w="4320" w:type="dxa"/>
            <w:gridSpan w:val="2"/>
            <w:vMerge w:val="restart"/>
            <w:tcBorders>
              <w:top w:val="single" w:sz="8" w:space="0" w:color="000000"/>
              <w:left w:val="single" w:sz="8" w:space="0" w:color="auto"/>
              <w:bottom w:val="single" w:sz="8" w:space="0" w:color="000000"/>
              <w:right w:val="single" w:sz="8" w:space="0" w:color="000000"/>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Klik tombol Discontinue pada grid Permintaan Produk</w:t>
            </w:r>
          </w:p>
        </w:tc>
        <w:tc>
          <w:tcPr>
            <w:tcW w:w="4320" w:type="dxa"/>
            <w:tcBorders>
              <w:top w:val="nil"/>
              <w:left w:val="nil"/>
              <w:bottom w:val="nil"/>
              <w:right w:val="single" w:sz="8" w:space="0" w:color="auto"/>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Akan menampilkan box confirm (Y/N) untuk men-discontinue produk yang ada di tabel.</w:t>
            </w:r>
          </w:p>
        </w:tc>
      </w:tr>
      <w:tr w:rsidR="009E4C49" w:rsidRPr="009E4C49" w:rsidTr="00756A18">
        <w:trPr>
          <w:trHeight w:val="520"/>
        </w:trPr>
        <w:tc>
          <w:tcPr>
            <w:tcW w:w="4320" w:type="dxa"/>
            <w:gridSpan w:val="2"/>
            <w:vMerge/>
            <w:tcBorders>
              <w:top w:val="single" w:sz="8" w:space="0" w:color="000000"/>
              <w:left w:val="single" w:sz="8" w:space="0" w:color="auto"/>
              <w:bottom w:val="single" w:sz="8" w:space="0" w:color="000000"/>
              <w:right w:val="single" w:sz="8" w:space="0" w:color="000000"/>
            </w:tcBorders>
            <w:vAlign w:val="center"/>
            <w:hideMark/>
          </w:tcPr>
          <w:p w:rsidR="009E4C49" w:rsidRPr="009E4C49" w:rsidRDefault="009E4C49" w:rsidP="009E4C49">
            <w:pPr>
              <w:spacing w:before="0" w:after="0"/>
              <w:ind w:left="0"/>
              <w:jc w:val="left"/>
              <w:rPr>
                <w:rFonts w:ascii="Trebuchet MS" w:hAnsi="Trebuchet MS"/>
                <w:color w:val="000000"/>
                <w:sz w:val="20"/>
                <w:szCs w:val="20"/>
              </w:rPr>
            </w:pPr>
          </w:p>
        </w:tc>
        <w:tc>
          <w:tcPr>
            <w:tcW w:w="4320" w:type="dxa"/>
            <w:tcBorders>
              <w:top w:val="nil"/>
              <w:left w:val="nil"/>
              <w:bottom w:val="single" w:sz="8" w:space="0" w:color="auto"/>
              <w:right w:val="single" w:sz="8" w:space="0" w:color="auto"/>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Catatan : tombol ini hanya diaktifkan bila sumber memo adalah memo</w:t>
            </w:r>
          </w:p>
        </w:tc>
      </w:tr>
    </w:tbl>
    <w:p w:rsidR="009E4C49" w:rsidRDefault="009E4C49" w:rsidP="00434462">
      <w:pPr>
        <w:pStyle w:val="BodyText"/>
        <w:ind w:left="0"/>
      </w:pPr>
    </w:p>
    <w:p w:rsidR="009E4C49" w:rsidRDefault="009E4C49" w:rsidP="00434462">
      <w:pPr>
        <w:pStyle w:val="BodyText"/>
        <w:ind w:left="0"/>
      </w:pPr>
    </w:p>
    <w:p w:rsidR="00756A18" w:rsidRDefault="00756A18" w:rsidP="00434462">
      <w:pPr>
        <w:pStyle w:val="BodyText"/>
        <w:ind w:left="0"/>
      </w:pPr>
    </w:p>
    <w:p w:rsidR="00756A18" w:rsidRDefault="00756A18" w:rsidP="00434462">
      <w:pPr>
        <w:pStyle w:val="BodyText"/>
        <w:ind w:left="0"/>
      </w:pPr>
    </w:p>
    <w:p w:rsidR="00756A18" w:rsidRDefault="00756A18" w:rsidP="00434462">
      <w:pPr>
        <w:pStyle w:val="BodyText"/>
        <w:ind w:left="0"/>
      </w:pPr>
    </w:p>
    <w:tbl>
      <w:tblPr>
        <w:tblW w:w="8640" w:type="dxa"/>
        <w:tblInd w:w="710" w:type="dxa"/>
        <w:tblLook w:val="04A0" w:firstRow="1" w:lastRow="0" w:firstColumn="1" w:lastColumn="0" w:noHBand="0" w:noVBand="1"/>
      </w:tblPr>
      <w:tblGrid>
        <w:gridCol w:w="1890"/>
        <w:gridCol w:w="2430"/>
        <w:gridCol w:w="4320"/>
      </w:tblGrid>
      <w:tr w:rsidR="009E4C49" w:rsidRPr="009E4C49" w:rsidTr="009E4C49">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9E4C49" w:rsidRPr="009E4C49" w:rsidRDefault="009E4C49" w:rsidP="009E4C49">
            <w:pPr>
              <w:spacing w:before="0" w:after="0"/>
              <w:ind w:left="0"/>
              <w:rPr>
                <w:rFonts w:ascii="Trebuchet MS" w:hAnsi="Trebuchet MS"/>
                <w:color w:val="000000"/>
                <w:sz w:val="20"/>
                <w:szCs w:val="20"/>
              </w:rPr>
            </w:pPr>
            <w:r w:rsidRPr="009E4C49">
              <w:rPr>
                <w:rFonts w:ascii="Trebuchet MS" w:hAnsi="Trebuchet MS"/>
                <w:color w:val="000000"/>
                <w:sz w:val="20"/>
                <w:szCs w:val="20"/>
              </w:rPr>
              <w:lastRenderedPageBreak/>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9E4C49" w:rsidRPr="009E4C49" w:rsidRDefault="009E4C49" w:rsidP="009E4C49">
            <w:pPr>
              <w:spacing w:before="0" w:after="0"/>
              <w:ind w:left="0"/>
              <w:rPr>
                <w:rFonts w:ascii="Trebuchet MS" w:hAnsi="Trebuchet MS"/>
                <w:color w:val="000000"/>
                <w:sz w:val="20"/>
                <w:szCs w:val="20"/>
              </w:rPr>
            </w:pPr>
            <w:r w:rsidRPr="009E4C49">
              <w:rPr>
                <w:rFonts w:ascii="Trebuchet MS" w:hAnsi="Trebuchet MS"/>
                <w:color w:val="000000"/>
                <w:sz w:val="20"/>
                <w:szCs w:val="20"/>
              </w:rPr>
              <w:t>Daftar BOQ</w:t>
            </w:r>
          </w:p>
        </w:tc>
      </w:tr>
      <w:tr w:rsidR="009E4C49" w:rsidRPr="009E4C49" w:rsidTr="009E4C49">
        <w:trPr>
          <w:trHeight w:val="315"/>
        </w:trPr>
        <w:tc>
          <w:tcPr>
            <w:tcW w:w="1890" w:type="dxa"/>
            <w:tcBorders>
              <w:top w:val="nil"/>
              <w:left w:val="single" w:sz="8" w:space="0" w:color="auto"/>
              <w:bottom w:val="single" w:sz="8" w:space="0" w:color="auto"/>
              <w:right w:val="single" w:sz="8" w:space="0" w:color="auto"/>
            </w:tcBorders>
            <w:shd w:val="clear" w:color="000000" w:fill="F2F2F2"/>
            <w:hideMark/>
          </w:tcPr>
          <w:p w:rsidR="009E4C49" w:rsidRPr="009E4C49" w:rsidRDefault="009E4C49" w:rsidP="009E4C49">
            <w:pPr>
              <w:spacing w:before="0" w:after="0"/>
              <w:ind w:left="0"/>
              <w:rPr>
                <w:rFonts w:ascii="Trebuchet MS" w:hAnsi="Trebuchet MS"/>
                <w:color w:val="000000"/>
                <w:sz w:val="20"/>
                <w:szCs w:val="20"/>
              </w:rPr>
            </w:pPr>
            <w:r w:rsidRPr="009E4C49">
              <w:rPr>
                <w:rFonts w:ascii="Trebuchet MS" w:hAnsi="Trebuchet MS"/>
                <w:color w:val="000000"/>
                <w:sz w:val="20"/>
                <w:szCs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9E4C49" w:rsidRPr="009E4C49" w:rsidRDefault="009E4C49" w:rsidP="009E4C49">
            <w:pPr>
              <w:spacing w:before="0" w:after="0"/>
              <w:ind w:left="0"/>
              <w:rPr>
                <w:rFonts w:ascii="Trebuchet MS" w:hAnsi="Trebuchet MS"/>
                <w:color w:val="000000"/>
                <w:sz w:val="20"/>
                <w:szCs w:val="20"/>
              </w:rPr>
            </w:pPr>
            <w:r w:rsidRPr="009E4C49">
              <w:rPr>
                <w:rFonts w:ascii="Trebuchet MS" w:hAnsi="Trebuchet MS"/>
                <w:color w:val="000000"/>
                <w:sz w:val="20"/>
                <w:szCs w:val="20"/>
              </w:rPr>
              <w:t>User berada pada menu Memo Jasa lalu klik tombol Lihat BOQ untuk memunculkan popup window Daftar BOQ</w:t>
            </w:r>
          </w:p>
        </w:tc>
      </w:tr>
      <w:tr w:rsidR="009E4C49" w:rsidRPr="009E4C49" w:rsidTr="009E4C49">
        <w:trPr>
          <w:trHeight w:val="315"/>
        </w:trPr>
        <w:tc>
          <w:tcPr>
            <w:tcW w:w="1890" w:type="dxa"/>
            <w:tcBorders>
              <w:top w:val="nil"/>
              <w:left w:val="single" w:sz="8" w:space="0" w:color="auto"/>
              <w:bottom w:val="single" w:sz="8" w:space="0" w:color="auto"/>
              <w:right w:val="single" w:sz="8" w:space="0" w:color="auto"/>
            </w:tcBorders>
            <w:shd w:val="clear" w:color="000000" w:fill="F2F2F2"/>
            <w:hideMark/>
          </w:tcPr>
          <w:p w:rsidR="009E4C49" w:rsidRPr="009E4C49" w:rsidRDefault="009E4C49" w:rsidP="009E4C49">
            <w:pPr>
              <w:spacing w:before="0" w:after="0"/>
              <w:ind w:left="0"/>
              <w:rPr>
                <w:rFonts w:ascii="Trebuchet MS" w:hAnsi="Trebuchet MS"/>
                <w:color w:val="000000"/>
                <w:sz w:val="20"/>
                <w:szCs w:val="20"/>
              </w:rPr>
            </w:pPr>
            <w:r w:rsidRPr="009E4C49">
              <w:rPr>
                <w:rFonts w:ascii="Trebuchet MS" w:hAnsi="Trebuchet MS"/>
                <w:color w:val="000000"/>
                <w:sz w:val="20"/>
                <w:szCs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9E4C49" w:rsidRPr="009E4C49" w:rsidRDefault="009E4C49" w:rsidP="009E4C49">
            <w:pPr>
              <w:spacing w:before="0" w:after="0"/>
              <w:ind w:left="0"/>
              <w:rPr>
                <w:rFonts w:ascii="Trebuchet MS" w:hAnsi="Trebuchet MS"/>
                <w:color w:val="000000"/>
                <w:sz w:val="20"/>
                <w:szCs w:val="20"/>
              </w:rPr>
            </w:pPr>
            <w:r w:rsidRPr="009E4C49">
              <w:rPr>
                <w:rFonts w:ascii="Trebuchet MS" w:hAnsi="Trebuchet MS"/>
                <w:color w:val="000000"/>
                <w:sz w:val="20"/>
                <w:szCs w:val="20"/>
              </w:rPr>
              <w:t>Form akan otomatis kembali ke form sebelumnya setelah aplikasi berhasil menyimpan perubahan</w:t>
            </w:r>
          </w:p>
        </w:tc>
      </w:tr>
      <w:tr w:rsidR="009E4C49" w:rsidRPr="009E4C49" w:rsidTr="009E4C49">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hideMark/>
          </w:tcPr>
          <w:p w:rsidR="009E4C49" w:rsidRPr="009E4C49" w:rsidRDefault="009E4C49" w:rsidP="009E4C49">
            <w:pPr>
              <w:spacing w:before="0" w:after="0"/>
              <w:ind w:left="0"/>
              <w:jc w:val="center"/>
              <w:rPr>
                <w:rFonts w:ascii="Trebuchet MS" w:hAnsi="Trebuchet MS"/>
                <w:color w:val="000000"/>
                <w:sz w:val="20"/>
                <w:szCs w:val="20"/>
              </w:rPr>
            </w:pPr>
            <w:r w:rsidRPr="009E4C49">
              <w:rPr>
                <w:rFonts w:ascii="Trebuchet MS" w:hAnsi="Trebuchet MS"/>
                <w:color w:val="000000"/>
                <w:sz w:val="20"/>
                <w:szCs w:val="20"/>
              </w:rPr>
              <w:t>Aksi User</w:t>
            </w:r>
          </w:p>
        </w:tc>
        <w:tc>
          <w:tcPr>
            <w:tcW w:w="4320" w:type="dxa"/>
            <w:tcBorders>
              <w:top w:val="nil"/>
              <w:left w:val="nil"/>
              <w:bottom w:val="single" w:sz="8" w:space="0" w:color="auto"/>
              <w:right w:val="single" w:sz="8" w:space="0" w:color="auto"/>
            </w:tcBorders>
            <w:shd w:val="clear" w:color="000000" w:fill="F2F2F2"/>
            <w:hideMark/>
          </w:tcPr>
          <w:p w:rsidR="009E4C49" w:rsidRPr="009E4C49" w:rsidRDefault="009E4C49" w:rsidP="009E4C49">
            <w:pPr>
              <w:spacing w:before="0" w:after="0"/>
              <w:ind w:left="0"/>
              <w:jc w:val="center"/>
              <w:rPr>
                <w:rFonts w:ascii="Trebuchet MS" w:hAnsi="Trebuchet MS"/>
                <w:color w:val="000000"/>
                <w:sz w:val="20"/>
                <w:szCs w:val="20"/>
              </w:rPr>
            </w:pPr>
            <w:r w:rsidRPr="009E4C49">
              <w:rPr>
                <w:rFonts w:ascii="Trebuchet MS" w:hAnsi="Trebuchet MS"/>
                <w:color w:val="000000"/>
                <w:sz w:val="20"/>
                <w:szCs w:val="20"/>
              </w:rPr>
              <w:t>Reaksi Sistem</w:t>
            </w:r>
          </w:p>
        </w:tc>
      </w:tr>
      <w:tr w:rsidR="009E4C49" w:rsidRPr="009E4C49" w:rsidTr="00756A18">
        <w:trPr>
          <w:trHeight w:val="736"/>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Klik tombol Lihat Detail dalam grid BOS Item Jasa</w:t>
            </w:r>
          </w:p>
        </w:tc>
        <w:tc>
          <w:tcPr>
            <w:tcW w:w="4320" w:type="dxa"/>
            <w:tcBorders>
              <w:top w:val="nil"/>
              <w:left w:val="nil"/>
              <w:bottom w:val="single" w:sz="8" w:space="0" w:color="auto"/>
              <w:right w:val="single" w:sz="8" w:space="0" w:color="auto"/>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Akan muncul popup windows Detail Jasa (gambar  3-51) untuk mengedit perubahan detail jasa memo yang dipilih</w:t>
            </w:r>
          </w:p>
        </w:tc>
      </w:tr>
      <w:tr w:rsidR="009E4C49" w:rsidRPr="009E4C49" w:rsidTr="00756A18">
        <w:trPr>
          <w:trHeight w:val="709"/>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Klik tombol Tiering Harga dalam grid BOS Item Jasa</w:t>
            </w:r>
          </w:p>
        </w:tc>
        <w:tc>
          <w:tcPr>
            <w:tcW w:w="4320" w:type="dxa"/>
            <w:tcBorders>
              <w:top w:val="nil"/>
              <w:left w:val="nil"/>
              <w:bottom w:val="single" w:sz="8" w:space="0" w:color="auto"/>
              <w:right w:val="single" w:sz="8" w:space="0" w:color="auto"/>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Akan muncul popup windows Detail Tiering Memo (gambar  3-52) untuk mengedit tiering dari jasa yang dipilih</w:t>
            </w:r>
          </w:p>
        </w:tc>
      </w:tr>
      <w:tr w:rsidR="009E4C49" w:rsidRPr="009E4C49" w:rsidTr="00756A18">
        <w:trPr>
          <w:trHeight w:val="529"/>
        </w:trPr>
        <w:tc>
          <w:tcPr>
            <w:tcW w:w="4320" w:type="dxa"/>
            <w:gridSpan w:val="2"/>
            <w:vMerge w:val="restart"/>
            <w:tcBorders>
              <w:top w:val="single" w:sz="8" w:space="0" w:color="auto"/>
              <w:left w:val="single" w:sz="8" w:space="0" w:color="auto"/>
              <w:bottom w:val="single" w:sz="8" w:space="0" w:color="000000"/>
              <w:right w:val="single" w:sz="8" w:space="0" w:color="000000"/>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Klik tombol Discontinue dalam grid BOS Item Jasa</w:t>
            </w:r>
          </w:p>
        </w:tc>
        <w:tc>
          <w:tcPr>
            <w:tcW w:w="4320" w:type="dxa"/>
            <w:tcBorders>
              <w:top w:val="nil"/>
              <w:left w:val="nil"/>
              <w:bottom w:val="nil"/>
              <w:right w:val="single" w:sz="8" w:space="0" w:color="auto"/>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Akan menampilkan box confirm (Y/N) untuk men-discontinue produk yang ada di tabel.</w:t>
            </w:r>
          </w:p>
        </w:tc>
      </w:tr>
      <w:tr w:rsidR="009E4C49" w:rsidRPr="009E4C49" w:rsidTr="00756A18">
        <w:trPr>
          <w:trHeight w:val="511"/>
        </w:trPr>
        <w:tc>
          <w:tcPr>
            <w:tcW w:w="4320" w:type="dxa"/>
            <w:gridSpan w:val="2"/>
            <w:vMerge/>
            <w:tcBorders>
              <w:top w:val="single" w:sz="8" w:space="0" w:color="auto"/>
              <w:left w:val="single" w:sz="8" w:space="0" w:color="auto"/>
              <w:bottom w:val="single" w:sz="8" w:space="0" w:color="000000"/>
              <w:right w:val="single" w:sz="8" w:space="0" w:color="000000"/>
            </w:tcBorders>
            <w:vAlign w:val="center"/>
            <w:hideMark/>
          </w:tcPr>
          <w:p w:rsidR="009E4C49" w:rsidRPr="009E4C49" w:rsidRDefault="009E4C49" w:rsidP="009E4C49">
            <w:pPr>
              <w:spacing w:before="0" w:after="0"/>
              <w:ind w:left="0"/>
              <w:jc w:val="left"/>
              <w:rPr>
                <w:rFonts w:ascii="Trebuchet MS" w:hAnsi="Trebuchet MS"/>
                <w:color w:val="000000"/>
                <w:sz w:val="20"/>
                <w:szCs w:val="20"/>
              </w:rPr>
            </w:pPr>
          </w:p>
        </w:tc>
        <w:tc>
          <w:tcPr>
            <w:tcW w:w="4320" w:type="dxa"/>
            <w:tcBorders>
              <w:top w:val="nil"/>
              <w:left w:val="nil"/>
              <w:bottom w:val="single" w:sz="8" w:space="0" w:color="auto"/>
              <w:right w:val="single" w:sz="8" w:space="0" w:color="auto"/>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Catatan : tombol ini hanya diaktifkan bila sumber memo adalah memo</w:t>
            </w:r>
          </w:p>
        </w:tc>
      </w:tr>
      <w:tr w:rsidR="009E4C49" w:rsidRPr="009E4C49" w:rsidTr="00756A18">
        <w:trPr>
          <w:trHeight w:val="781"/>
        </w:trPr>
        <w:tc>
          <w:tcPr>
            <w:tcW w:w="4320" w:type="dxa"/>
            <w:gridSpan w:val="2"/>
            <w:tcBorders>
              <w:top w:val="single" w:sz="8" w:space="0" w:color="000000"/>
              <w:left w:val="single" w:sz="8" w:space="0" w:color="auto"/>
              <w:bottom w:val="single" w:sz="8" w:space="0" w:color="auto"/>
              <w:right w:val="single" w:sz="8" w:space="0" w:color="000000"/>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 xml:space="preserve">Klik tombol Simpan </w:t>
            </w:r>
          </w:p>
        </w:tc>
        <w:tc>
          <w:tcPr>
            <w:tcW w:w="4320" w:type="dxa"/>
            <w:tcBorders>
              <w:top w:val="nil"/>
              <w:left w:val="nil"/>
              <w:bottom w:val="single" w:sz="8" w:space="0" w:color="auto"/>
              <w:right w:val="single" w:sz="8" w:space="0" w:color="auto"/>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Akan muncul notifikasi berhasil menyimpan dan windows akan tertutup secara otomatis bila data berhasil disimpan.</w:t>
            </w:r>
          </w:p>
        </w:tc>
      </w:tr>
      <w:tr w:rsidR="009E4C49" w:rsidRPr="009E4C49" w:rsidTr="00756A18">
        <w:trPr>
          <w:trHeight w:val="529"/>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Klik tombol Batal</w:t>
            </w:r>
          </w:p>
        </w:tc>
        <w:tc>
          <w:tcPr>
            <w:tcW w:w="4320" w:type="dxa"/>
            <w:tcBorders>
              <w:top w:val="nil"/>
              <w:left w:val="nil"/>
              <w:bottom w:val="single" w:sz="8" w:space="0" w:color="auto"/>
              <w:right w:val="single" w:sz="8" w:space="0" w:color="auto"/>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Windows akan tertutup dan tidak ada proses penyimpanan</w:t>
            </w:r>
          </w:p>
        </w:tc>
      </w:tr>
    </w:tbl>
    <w:p w:rsidR="009E4C49" w:rsidRDefault="009E4C49" w:rsidP="00434462">
      <w:pPr>
        <w:pStyle w:val="BodyText"/>
        <w:ind w:left="0"/>
      </w:pPr>
    </w:p>
    <w:p w:rsidR="009E4C49" w:rsidRDefault="009E4C49" w:rsidP="00434462">
      <w:pPr>
        <w:pStyle w:val="BodyText"/>
        <w:ind w:left="0"/>
      </w:pPr>
    </w:p>
    <w:tbl>
      <w:tblPr>
        <w:tblW w:w="8640" w:type="dxa"/>
        <w:tblInd w:w="710" w:type="dxa"/>
        <w:tblLook w:val="04A0" w:firstRow="1" w:lastRow="0" w:firstColumn="1" w:lastColumn="0" w:noHBand="0" w:noVBand="1"/>
      </w:tblPr>
      <w:tblGrid>
        <w:gridCol w:w="1890"/>
        <w:gridCol w:w="2430"/>
        <w:gridCol w:w="4320"/>
      </w:tblGrid>
      <w:tr w:rsidR="009E4C49" w:rsidRPr="009E4C49" w:rsidTr="009E4C49">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9E4C49" w:rsidRPr="009E4C49" w:rsidRDefault="009E4C49" w:rsidP="009E4C49">
            <w:pPr>
              <w:spacing w:before="0" w:after="0"/>
              <w:ind w:left="0"/>
              <w:rPr>
                <w:rFonts w:ascii="Trebuchet MS" w:hAnsi="Trebuchet MS"/>
                <w:color w:val="000000"/>
                <w:sz w:val="20"/>
                <w:szCs w:val="20"/>
              </w:rPr>
            </w:pPr>
            <w:r w:rsidRPr="009E4C49">
              <w:rPr>
                <w:rFonts w:ascii="Trebuchet MS" w:hAnsi="Trebuchet MS"/>
                <w:color w:val="000000"/>
                <w:sz w:val="20"/>
                <w:szCs w:val="20"/>
              </w:rPr>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9E4C49" w:rsidRPr="009E4C49" w:rsidRDefault="009E4C49" w:rsidP="009E4C49">
            <w:pPr>
              <w:spacing w:before="0" w:after="0"/>
              <w:ind w:left="0"/>
              <w:rPr>
                <w:rFonts w:ascii="Trebuchet MS" w:hAnsi="Trebuchet MS"/>
                <w:color w:val="000000"/>
                <w:sz w:val="20"/>
                <w:szCs w:val="20"/>
              </w:rPr>
            </w:pPr>
            <w:r w:rsidRPr="009E4C49">
              <w:rPr>
                <w:rFonts w:ascii="Trebuchet MS" w:hAnsi="Trebuchet MS"/>
                <w:color w:val="000000"/>
                <w:sz w:val="20"/>
                <w:szCs w:val="20"/>
              </w:rPr>
              <w:t>Detail Tiering Memo</w:t>
            </w:r>
          </w:p>
        </w:tc>
      </w:tr>
      <w:tr w:rsidR="009E4C49" w:rsidRPr="009E4C49" w:rsidTr="009E4C49">
        <w:trPr>
          <w:trHeight w:val="315"/>
        </w:trPr>
        <w:tc>
          <w:tcPr>
            <w:tcW w:w="1890" w:type="dxa"/>
            <w:tcBorders>
              <w:top w:val="nil"/>
              <w:left w:val="single" w:sz="8" w:space="0" w:color="auto"/>
              <w:bottom w:val="single" w:sz="8" w:space="0" w:color="auto"/>
              <w:right w:val="single" w:sz="8" w:space="0" w:color="auto"/>
            </w:tcBorders>
            <w:shd w:val="clear" w:color="000000" w:fill="F2F2F2"/>
            <w:hideMark/>
          </w:tcPr>
          <w:p w:rsidR="009E4C49" w:rsidRPr="009E4C49" w:rsidRDefault="009E4C49" w:rsidP="009E4C49">
            <w:pPr>
              <w:spacing w:before="0" w:after="0"/>
              <w:ind w:left="0"/>
              <w:rPr>
                <w:rFonts w:ascii="Trebuchet MS" w:hAnsi="Trebuchet MS"/>
                <w:color w:val="000000"/>
                <w:sz w:val="20"/>
                <w:szCs w:val="20"/>
              </w:rPr>
            </w:pPr>
            <w:r w:rsidRPr="009E4C49">
              <w:rPr>
                <w:rFonts w:ascii="Trebuchet MS" w:hAnsi="Trebuchet MS"/>
                <w:color w:val="000000"/>
                <w:sz w:val="20"/>
                <w:szCs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9E4C49" w:rsidRPr="009E4C49" w:rsidRDefault="009E4C49" w:rsidP="009E4C49">
            <w:pPr>
              <w:spacing w:before="0" w:after="0"/>
              <w:ind w:left="0"/>
              <w:rPr>
                <w:rFonts w:ascii="Trebuchet MS" w:hAnsi="Trebuchet MS"/>
                <w:color w:val="000000"/>
                <w:sz w:val="20"/>
                <w:szCs w:val="20"/>
              </w:rPr>
            </w:pPr>
            <w:r w:rsidRPr="009E4C49">
              <w:rPr>
                <w:rFonts w:ascii="Trebuchet MS" w:hAnsi="Trebuchet MS"/>
                <w:color w:val="000000"/>
                <w:sz w:val="20"/>
                <w:szCs w:val="20"/>
              </w:rPr>
              <w:t>User membuka daftar BOQ dan klik tombol Tiering Harga untuk memunculkan popup windows Detail Tiering Memo</w:t>
            </w:r>
          </w:p>
        </w:tc>
      </w:tr>
      <w:tr w:rsidR="009E4C49" w:rsidRPr="009E4C49" w:rsidTr="009E4C49">
        <w:trPr>
          <w:trHeight w:val="315"/>
        </w:trPr>
        <w:tc>
          <w:tcPr>
            <w:tcW w:w="1890" w:type="dxa"/>
            <w:tcBorders>
              <w:top w:val="nil"/>
              <w:left w:val="single" w:sz="8" w:space="0" w:color="auto"/>
              <w:bottom w:val="single" w:sz="8" w:space="0" w:color="auto"/>
              <w:right w:val="single" w:sz="8" w:space="0" w:color="auto"/>
            </w:tcBorders>
            <w:shd w:val="clear" w:color="000000" w:fill="F2F2F2"/>
            <w:hideMark/>
          </w:tcPr>
          <w:p w:rsidR="009E4C49" w:rsidRPr="009E4C49" w:rsidRDefault="009E4C49" w:rsidP="009E4C49">
            <w:pPr>
              <w:spacing w:before="0" w:after="0"/>
              <w:ind w:left="0"/>
              <w:rPr>
                <w:rFonts w:ascii="Trebuchet MS" w:hAnsi="Trebuchet MS"/>
                <w:color w:val="000000"/>
                <w:sz w:val="20"/>
                <w:szCs w:val="20"/>
              </w:rPr>
            </w:pPr>
            <w:r w:rsidRPr="009E4C49">
              <w:rPr>
                <w:rFonts w:ascii="Trebuchet MS" w:hAnsi="Trebuchet MS"/>
                <w:color w:val="000000"/>
                <w:sz w:val="20"/>
                <w:szCs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9E4C49" w:rsidRPr="009E4C49" w:rsidRDefault="009E4C49" w:rsidP="009E4C49">
            <w:pPr>
              <w:spacing w:before="0" w:after="0"/>
              <w:ind w:left="0"/>
              <w:rPr>
                <w:rFonts w:ascii="Trebuchet MS" w:hAnsi="Trebuchet MS"/>
                <w:color w:val="000000"/>
                <w:sz w:val="20"/>
                <w:szCs w:val="20"/>
              </w:rPr>
            </w:pPr>
            <w:r w:rsidRPr="009E4C49">
              <w:rPr>
                <w:rFonts w:ascii="Trebuchet MS" w:hAnsi="Trebuchet MS"/>
                <w:color w:val="000000"/>
                <w:sz w:val="20"/>
                <w:szCs w:val="20"/>
              </w:rPr>
              <w:t>Form akan otomatis kembali ke form sebelumnya setelah aplikasi berhasil menyimpan perubahan</w:t>
            </w:r>
          </w:p>
        </w:tc>
      </w:tr>
      <w:tr w:rsidR="009E4C49" w:rsidRPr="009E4C49" w:rsidTr="009E4C49">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hideMark/>
          </w:tcPr>
          <w:p w:rsidR="009E4C49" w:rsidRPr="009E4C49" w:rsidRDefault="009E4C49" w:rsidP="009E4C49">
            <w:pPr>
              <w:spacing w:before="0" w:after="0"/>
              <w:ind w:left="0"/>
              <w:jc w:val="center"/>
              <w:rPr>
                <w:rFonts w:ascii="Trebuchet MS" w:hAnsi="Trebuchet MS"/>
                <w:color w:val="000000"/>
                <w:sz w:val="20"/>
                <w:szCs w:val="20"/>
              </w:rPr>
            </w:pPr>
            <w:r w:rsidRPr="009E4C49">
              <w:rPr>
                <w:rFonts w:ascii="Trebuchet MS" w:hAnsi="Trebuchet MS"/>
                <w:color w:val="000000"/>
                <w:sz w:val="20"/>
                <w:szCs w:val="20"/>
              </w:rPr>
              <w:t>Aksi User</w:t>
            </w:r>
          </w:p>
        </w:tc>
        <w:tc>
          <w:tcPr>
            <w:tcW w:w="4320" w:type="dxa"/>
            <w:tcBorders>
              <w:top w:val="nil"/>
              <w:left w:val="nil"/>
              <w:bottom w:val="single" w:sz="8" w:space="0" w:color="auto"/>
              <w:right w:val="single" w:sz="8" w:space="0" w:color="auto"/>
            </w:tcBorders>
            <w:shd w:val="clear" w:color="000000" w:fill="F2F2F2"/>
            <w:hideMark/>
          </w:tcPr>
          <w:p w:rsidR="009E4C49" w:rsidRPr="009E4C49" w:rsidRDefault="009E4C49" w:rsidP="009E4C49">
            <w:pPr>
              <w:spacing w:before="0" w:after="0"/>
              <w:ind w:left="0"/>
              <w:jc w:val="center"/>
              <w:rPr>
                <w:rFonts w:ascii="Trebuchet MS" w:hAnsi="Trebuchet MS"/>
                <w:color w:val="000000"/>
                <w:sz w:val="20"/>
                <w:szCs w:val="20"/>
              </w:rPr>
            </w:pPr>
            <w:r w:rsidRPr="009E4C49">
              <w:rPr>
                <w:rFonts w:ascii="Trebuchet MS" w:hAnsi="Trebuchet MS"/>
                <w:color w:val="000000"/>
                <w:sz w:val="20"/>
                <w:szCs w:val="20"/>
              </w:rPr>
              <w:t>Reaksi Sistem</w:t>
            </w:r>
          </w:p>
        </w:tc>
      </w:tr>
      <w:tr w:rsidR="009E4C49" w:rsidRPr="009E4C49" w:rsidTr="00756A18">
        <w:trPr>
          <w:trHeight w:val="799"/>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Klik tombol Edit dalam grid</w:t>
            </w:r>
          </w:p>
        </w:tc>
        <w:tc>
          <w:tcPr>
            <w:tcW w:w="4320" w:type="dxa"/>
            <w:tcBorders>
              <w:top w:val="nil"/>
              <w:left w:val="nil"/>
              <w:bottom w:val="single" w:sz="8" w:space="0" w:color="auto"/>
              <w:right w:val="single" w:sz="8" w:space="0" w:color="auto"/>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Akan muncul popup windows Price Mapping Detail (seperti gambar  3-53) untuk mengedit Tiering produk</w:t>
            </w:r>
          </w:p>
        </w:tc>
      </w:tr>
      <w:tr w:rsidR="009E4C49" w:rsidRPr="009E4C49" w:rsidTr="00756A18">
        <w:trPr>
          <w:trHeight w:val="529"/>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Klik tombol Hapus dalam grid</w:t>
            </w:r>
          </w:p>
        </w:tc>
        <w:tc>
          <w:tcPr>
            <w:tcW w:w="4320" w:type="dxa"/>
            <w:tcBorders>
              <w:top w:val="nil"/>
              <w:left w:val="nil"/>
              <w:bottom w:val="single" w:sz="8" w:space="0" w:color="auto"/>
              <w:right w:val="single" w:sz="8" w:space="0" w:color="auto"/>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Akan menampilkan box confirm (Y/N) untuk menghapus record yang ada di tabel</w:t>
            </w:r>
          </w:p>
        </w:tc>
      </w:tr>
      <w:tr w:rsidR="009E4C49" w:rsidRPr="009E4C49" w:rsidTr="00756A18">
        <w:trPr>
          <w:trHeight w:val="70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Klik tombol Tambah Tiering</w:t>
            </w:r>
          </w:p>
        </w:tc>
        <w:tc>
          <w:tcPr>
            <w:tcW w:w="4320" w:type="dxa"/>
            <w:tcBorders>
              <w:top w:val="nil"/>
              <w:left w:val="nil"/>
              <w:bottom w:val="single" w:sz="8" w:space="0" w:color="auto"/>
              <w:right w:val="single" w:sz="8" w:space="0" w:color="auto"/>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Akan muncul popup windows Price Mapping Detail (seperti gambar  3-53) untuk menambah Tiering produk baru</w:t>
            </w:r>
          </w:p>
        </w:tc>
      </w:tr>
      <w:tr w:rsidR="009E4C49" w:rsidRPr="009E4C49" w:rsidTr="00756A18">
        <w:trPr>
          <w:trHeight w:val="871"/>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Klik tombol Simpan</w:t>
            </w:r>
          </w:p>
        </w:tc>
        <w:tc>
          <w:tcPr>
            <w:tcW w:w="4320" w:type="dxa"/>
            <w:tcBorders>
              <w:top w:val="nil"/>
              <w:left w:val="nil"/>
              <w:bottom w:val="single" w:sz="8" w:space="0" w:color="auto"/>
              <w:right w:val="single" w:sz="8" w:space="0" w:color="auto"/>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Akan muncul notifikasi berhasil menyimpan dan windows akan tertutup secara otomatis bila data berhasil disimpan.</w:t>
            </w:r>
          </w:p>
        </w:tc>
      </w:tr>
      <w:tr w:rsidR="009E4C49" w:rsidRPr="009E4C49" w:rsidTr="00756A18">
        <w:trPr>
          <w:trHeight w:val="52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Klik tombol Batal</w:t>
            </w:r>
          </w:p>
        </w:tc>
        <w:tc>
          <w:tcPr>
            <w:tcW w:w="4320" w:type="dxa"/>
            <w:tcBorders>
              <w:top w:val="nil"/>
              <w:left w:val="nil"/>
              <w:bottom w:val="single" w:sz="8" w:space="0" w:color="auto"/>
              <w:right w:val="single" w:sz="8" w:space="0" w:color="auto"/>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Windows akan tertutup dan tidak ada proses penyimpanan</w:t>
            </w:r>
          </w:p>
        </w:tc>
      </w:tr>
    </w:tbl>
    <w:p w:rsidR="009E4C49" w:rsidRDefault="009E4C49" w:rsidP="00434462">
      <w:pPr>
        <w:pStyle w:val="BodyText"/>
        <w:ind w:left="0"/>
      </w:pPr>
    </w:p>
    <w:p w:rsidR="009E4C49" w:rsidRDefault="009E4C49" w:rsidP="00434462">
      <w:pPr>
        <w:pStyle w:val="BodyText"/>
        <w:ind w:left="0"/>
      </w:pPr>
    </w:p>
    <w:tbl>
      <w:tblPr>
        <w:tblW w:w="8640" w:type="dxa"/>
        <w:tblInd w:w="710" w:type="dxa"/>
        <w:tblLook w:val="04A0" w:firstRow="1" w:lastRow="0" w:firstColumn="1" w:lastColumn="0" w:noHBand="0" w:noVBand="1"/>
      </w:tblPr>
      <w:tblGrid>
        <w:gridCol w:w="1890"/>
        <w:gridCol w:w="2430"/>
        <w:gridCol w:w="4320"/>
      </w:tblGrid>
      <w:tr w:rsidR="009E4C49" w:rsidRPr="009E4C49" w:rsidTr="009E4C49">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9E4C49" w:rsidRPr="009E4C49" w:rsidRDefault="009E4C49" w:rsidP="009E4C49">
            <w:pPr>
              <w:spacing w:before="0" w:after="0"/>
              <w:ind w:left="0"/>
              <w:rPr>
                <w:rFonts w:ascii="Trebuchet MS" w:hAnsi="Trebuchet MS"/>
                <w:color w:val="000000"/>
                <w:sz w:val="20"/>
                <w:szCs w:val="20"/>
              </w:rPr>
            </w:pPr>
            <w:r w:rsidRPr="009E4C49">
              <w:rPr>
                <w:rFonts w:ascii="Trebuchet MS" w:hAnsi="Trebuchet MS"/>
                <w:color w:val="000000"/>
                <w:sz w:val="20"/>
                <w:szCs w:val="20"/>
              </w:rPr>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9E4C49" w:rsidRPr="009E4C49" w:rsidRDefault="009E4C49" w:rsidP="009E4C49">
            <w:pPr>
              <w:spacing w:before="0" w:after="0"/>
              <w:ind w:left="0"/>
              <w:rPr>
                <w:rFonts w:ascii="Trebuchet MS" w:hAnsi="Trebuchet MS"/>
                <w:color w:val="000000"/>
                <w:sz w:val="20"/>
                <w:szCs w:val="20"/>
              </w:rPr>
            </w:pPr>
            <w:r w:rsidRPr="009E4C49">
              <w:rPr>
                <w:rFonts w:ascii="Trebuchet MS" w:hAnsi="Trebuchet MS"/>
                <w:color w:val="000000"/>
                <w:sz w:val="20"/>
                <w:szCs w:val="20"/>
              </w:rPr>
              <w:t>Memo Jasa - Penilaian</w:t>
            </w:r>
          </w:p>
        </w:tc>
      </w:tr>
      <w:tr w:rsidR="009E4C49" w:rsidRPr="009E4C49" w:rsidTr="00756A18">
        <w:trPr>
          <w:trHeight w:val="394"/>
        </w:trPr>
        <w:tc>
          <w:tcPr>
            <w:tcW w:w="1890" w:type="dxa"/>
            <w:tcBorders>
              <w:top w:val="nil"/>
              <w:left w:val="single" w:sz="8" w:space="0" w:color="auto"/>
              <w:bottom w:val="single" w:sz="8" w:space="0" w:color="auto"/>
              <w:right w:val="single" w:sz="8" w:space="0" w:color="auto"/>
            </w:tcBorders>
            <w:shd w:val="clear" w:color="000000" w:fill="F2F2F2"/>
            <w:hideMark/>
          </w:tcPr>
          <w:p w:rsidR="009E4C49" w:rsidRPr="009E4C49" w:rsidRDefault="009E4C49" w:rsidP="009E4C49">
            <w:pPr>
              <w:spacing w:before="0" w:after="0"/>
              <w:ind w:left="0"/>
              <w:rPr>
                <w:rFonts w:ascii="Trebuchet MS" w:hAnsi="Trebuchet MS"/>
                <w:color w:val="000000"/>
                <w:sz w:val="20"/>
                <w:szCs w:val="20"/>
              </w:rPr>
            </w:pPr>
            <w:r w:rsidRPr="009E4C49">
              <w:rPr>
                <w:rFonts w:ascii="Trebuchet MS" w:hAnsi="Trebuchet MS"/>
                <w:color w:val="000000"/>
                <w:sz w:val="20"/>
                <w:szCs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9E4C49" w:rsidRPr="009E4C49" w:rsidRDefault="009E4C49" w:rsidP="009E4C49">
            <w:pPr>
              <w:spacing w:before="0" w:after="0"/>
              <w:ind w:left="0"/>
              <w:rPr>
                <w:rFonts w:ascii="Trebuchet MS" w:hAnsi="Trebuchet MS"/>
                <w:color w:val="000000"/>
                <w:sz w:val="20"/>
                <w:szCs w:val="20"/>
              </w:rPr>
            </w:pPr>
            <w:r w:rsidRPr="009E4C49">
              <w:rPr>
                <w:rFonts w:ascii="Trebuchet MS" w:hAnsi="Trebuchet MS"/>
                <w:color w:val="000000"/>
                <w:sz w:val="20"/>
                <w:szCs w:val="20"/>
              </w:rPr>
              <w:t>User berada pada menu Memo Produk dan klik tab Penilaian</w:t>
            </w:r>
          </w:p>
        </w:tc>
      </w:tr>
      <w:tr w:rsidR="009E4C49" w:rsidRPr="009E4C49" w:rsidTr="00756A18">
        <w:trPr>
          <w:trHeight w:val="313"/>
        </w:trPr>
        <w:tc>
          <w:tcPr>
            <w:tcW w:w="1890" w:type="dxa"/>
            <w:tcBorders>
              <w:top w:val="nil"/>
              <w:left w:val="single" w:sz="8" w:space="0" w:color="auto"/>
              <w:bottom w:val="single" w:sz="8" w:space="0" w:color="auto"/>
              <w:right w:val="single" w:sz="8" w:space="0" w:color="auto"/>
            </w:tcBorders>
            <w:shd w:val="clear" w:color="000000" w:fill="F2F2F2"/>
            <w:hideMark/>
          </w:tcPr>
          <w:p w:rsidR="009E4C49" w:rsidRPr="009E4C49" w:rsidRDefault="009E4C49" w:rsidP="009E4C49">
            <w:pPr>
              <w:spacing w:before="0" w:after="0"/>
              <w:ind w:left="0"/>
              <w:rPr>
                <w:rFonts w:ascii="Trebuchet MS" w:hAnsi="Trebuchet MS"/>
                <w:color w:val="000000"/>
                <w:sz w:val="20"/>
                <w:szCs w:val="20"/>
              </w:rPr>
            </w:pPr>
            <w:r w:rsidRPr="009E4C49">
              <w:rPr>
                <w:rFonts w:ascii="Trebuchet MS" w:hAnsi="Trebuchet MS"/>
                <w:color w:val="000000"/>
                <w:sz w:val="20"/>
                <w:szCs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9E4C49" w:rsidRPr="009E4C49" w:rsidRDefault="009E4C49" w:rsidP="009E4C49">
            <w:pPr>
              <w:spacing w:before="0" w:after="0"/>
              <w:ind w:left="0"/>
              <w:rPr>
                <w:rFonts w:ascii="Trebuchet MS" w:hAnsi="Trebuchet MS"/>
                <w:color w:val="000000"/>
                <w:sz w:val="20"/>
                <w:szCs w:val="20"/>
              </w:rPr>
            </w:pPr>
            <w:r w:rsidRPr="009E4C49">
              <w:rPr>
                <w:rFonts w:ascii="Trebuchet MS" w:hAnsi="Trebuchet MS"/>
                <w:color w:val="000000"/>
                <w:sz w:val="20"/>
                <w:szCs w:val="20"/>
              </w:rPr>
              <w:t>Aplikasi akan menampilkan perubahan daftar Vendor setelah user melakukan proses simpan data Vendor</w:t>
            </w:r>
          </w:p>
        </w:tc>
      </w:tr>
      <w:tr w:rsidR="009E4C49" w:rsidRPr="009E4C49" w:rsidTr="009E4C49">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hideMark/>
          </w:tcPr>
          <w:p w:rsidR="009E4C49" w:rsidRPr="009E4C49" w:rsidRDefault="009E4C49" w:rsidP="009E4C49">
            <w:pPr>
              <w:spacing w:before="0" w:after="0"/>
              <w:ind w:left="0"/>
              <w:jc w:val="center"/>
              <w:rPr>
                <w:rFonts w:ascii="Trebuchet MS" w:hAnsi="Trebuchet MS"/>
                <w:color w:val="000000"/>
                <w:sz w:val="20"/>
                <w:szCs w:val="20"/>
              </w:rPr>
            </w:pPr>
            <w:r w:rsidRPr="009E4C49">
              <w:rPr>
                <w:rFonts w:ascii="Trebuchet MS" w:hAnsi="Trebuchet MS"/>
                <w:color w:val="000000"/>
                <w:sz w:val="20"/>
                <w:szCs w:val="20"/>
              </w:rPr>
              <w:lastRenderedPageBreak/>
              <w:t>Aksi User</w:t>
            </w:r>
          </w:p>
        </w:tc>
        <w:tc>
          <w:tcPr>
            <w:tcW w:w="4320" w:type="dxa"/>
            <w:tcBorders>
              <w:top w:val="nil"/>
              <w:left w:val="nil"/>
              <w:bottom w:val="single" w:sz="8" w:space="0" w:color="auto"/>
              <w:right w:val="single" w:sz="8" w:space="0" w:color="auto"/>
            </w:tcBorders>
            <w:shd w:val="clear" w:color="000000" w:fill="F2F2F2"/>
            <w:hideMark/>
          </w:tcPr>
          <w:p w:rsidR="009E4C49" w:rsidRPr="009E4C49" w:rsidRDefault="009E4C49" w:rsidP="009E4C49">
            <w:pPr>
              <w:spacing w:before="0" w:after="0"/>
              <w:ind w:left="0"/>
              <w:jc w:val="center"/>
              <w:rPr>
                <w:rFonts w:ascii="Trebuchet MS" w:hAnsi="Trebuchet MS"/>
                <w:color w:val="000000"/>
                <w:sz w:val="20"/>
                <w:szCs w:val="20"/>
              </w:rPr>
            </w:pPr>
            <w:r w:rsidRPr="009E4C49">
              <w:rPr>
                <w:rFonts w:ascii="Trebuchet MS" w:hAnsi="Trebuchet MS"/>
                <w:color w:val="000000"/>
                <w:sz w:val="20"/>
                <w:szCs w:val="20"/>
              </w:rPr>
              <w:t>Reaksi Sistem</w:t>
            </w:r>
          </w:p>
        </w:tc>
      </w:tr>
      <w:tr w:rsidR="009E4C49" w:rsidRPr="009E4C49" w:rsidTr="00756A18">
        <w:trPr>
          <w:trHeight w:val="97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Klik tombol Detail Penilaian pada grid Vendor</w:t>
            </w:r>
          </w:p>
        </w:tc>
        <w:tc>
          <w:tcPr>
            <w:tcW w:w="4320" w:type="dxa"/>
            <w:tcBorders>
              <w:top w:val="nil"/>
              <w:left w:val="nil"/>
              <w:bottom w:val="single" w:sz="8" w:space="0" w:color="auto"/>
              <w:right w:val="single" w:sz="8" w:space="0" w:color="auto"/>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Muncul popup windows Detail Penilaian (Gambar 3-55) untuk melakukan perubahan Penilaian Vendor dan memasukkan harga final dari vendor</w:t>
            </w:r>
          </w:p>
        </w:tc>
      </w:tr>
      <w:tr w:rsidR="009E4C49" w:rsidRPr="009E4C49" w:rsidTr="00756A18">
        <w:trPr>
          <w:trHeight w:val="601"/>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Klik tombol Hapus Vendor pada grid Vendor</w:t>
            </w:r>
          </w:p>
        </w:tc>
        <w:tc>
          <w:tcPr>
            <w:tcW w:w="4320" w:type="dxa"/>
            <w:tcBorders>
              <w:top w:val="nil"/>
              <w:left w:val="nil"/>
              <w:bottom w:val="single" w:sz="8" w:space="0" w:color="auto"/>
              <w:right w:val="single" w:sz="8" w:space="0" w:color="auto"/>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Akan menampilkan box confirm (Y/N) untuk menghapus record yang ada di tabel</w:t>
            </w:r>
          </w:p>
        </w:tc>
      </w:tr>
      <w:tr w:rsidR="009E4C49" w:rsidRPr="009E4C49" w:rsidTr="00756A18">
        <w:trPr>
          <w:trHeight w:val="529"/>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Klik tombol Tambah Vendor</w:t>
            </w:r>
          </w:p>
        </w:tc>
        <w:tc>
          <w:tcPr>
            <w:tcW w:w="4320" w:type="dxa"/>
            <w:tcBorders>
              <w:top w:val="nil"/>
              <w:left w:val="nil"/>
              <w:bottom w:val="single" w:sz="8" w:space="0" w:color="auto"/>
              <w:right w:val="single" w:sz="8" w:space="0" w:color="auto"/>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Muncul popup windows Lookup Vendor untuk seleksi vendor</w:t>
            </w:r>
          </w:p>
        </w:tc>
      </w:tr>
    </w:tbl>
    <w:p w:rsidR="009E4C49" w:rsidRDefault="009E4C49" w:rsidP="00434462">
      <w:pPr>
        <w:pStyle w:val="BodyText"/>
        <w:ind w:left="0"/>
      </w:pPr>
    </w:p>
    <w:tbl>
      <w:tblPr>
        <w:tblW w:w="8640" w:type="dxa"/>
        <w:tblInd w:w="710" w:type="dxa"/>
        <w:tblLook w:val="04A0" w:firstRow="1" w:lastRow="0" w:firstColumn="1" w:lastColumn="0" w:noHBand="0" w:noVBand="1"/>
      </w:tblPr>
      <w:tblGrid>
        <w:gridCol w:w="1980"/>
        <w:gridCol w:w="2340"/>
        <w:gridCol w:w="4320"/>
      </w:tblGrid>
      <w:tr w:rsidR="009E4C49" w:rsidRPr="009E4C49" w:rsidTr="009E4C49">
        <w:trPr>
          <w:trHeight w:val="315"/>
        </w:trPr>
        <w:tc>
          <w:tcPr>
            <w:tcW w:w="1980" w:type="dxa"/>
            <w:tcBorders>
              <w:top w:val="single" w:sz="8" w:space="0" w:color="auto"/>
              <w:left w:val="single" w:sz="8" w:space="0" w:color="auto"/>
              <w:bottom w:val="single" w:sz="8" w:space="0" w:color="auto"/>
              <w:right w:val="single" w:sz="8" w:space="0" w:color="auto"/>
            </w:tcBorders>
            <w:shd w:val="clear" w:color="000000" w:fill="F2F2F2"/>
            <w:hideMark/>
          </w:tcPr>
          <w:p w:rsidR="009E4C49" w:rsidRPr="009E4C49" w:rsidRDefault="009E4C49" w:rsidP="009E4C49">
            <w:pPr>
              <w:spacing w:before="0" w:after="0"/>
              <w:ind w:left="0"/>
              <w:rPr>
                <w:rFonts w:ascii="Trebuchet MS" w:hAnsi="Trebuchet MS"/>
                <w:color w:val="000000"/>
                <w:sz w:val="20"/>
                <w:szCs w:val="20"/>
              </w:rPr>
            </w:pPr>
            <w:r w:rsidRPr="009E4C49">
              <w:rPr>
                <w:rFonts w:ascii="Trebuchet MS" w:hAnsi="Trebuchet MS"/>
                <w:color w:val="000000"/>
                <w:sz w:val="20"/>
                <w:szCs w:val="20"/>
              </w:rPr>
              <w:t>Penjelasan Fitur</w:t>
            </w:r>
          </w:p>
        </w:tc>
        <w:tc>
          <w:tcPr>
            <w:tcW w:w="6660" w:type="dxa"/>
            <w:gridSpan w:val="2"/>
            <w:tcBorders>
              <w:top w:val="single" w:sz="8" w:space="0" w:color="auto"/>
              <w:left w:val="nil"/>
              <w:bottom w:val="single" w:sz="8" w:space="0" w:color="auto"/>
              <w:right w:val="single" w:sz="8" w:space="0" w:color="000000"/>
            </w:tcBorders>
            <w:shd w:val="clear" w:color="auto" w:fill="auto"/>
            <w:hideMark/>
          </w:tcPr>
          <w:p w:rsidR="009E4C49" w:rsidRPr="009E4C49" w:rsidRDefault="009E4C49" w:rsidP="009E4C49">
            <w:pPr>
              <w:spacing w:before="0" w:after="0"/>
              <w:ind w:left="0"/>
              <w:rPr>
                <w:rFonts w:ascii="Trebuchet MS" w:hAnsi="Trebuchet MS"/>
                <w:color w:val="000000"/>
                <w:sz w:val="20"/>
                <w:szCs w:val="20"/>
              </w:rPr>
            </w:pPr>
            <w:r w:rsidRPr="009E4C49">
              <w:rPr>
                <w:rFonts w:ascii="Trebuchet MS" w:hAnsi="Trebuchet MS"/>
                <w:color w:val="000000"/>
                <w:sz w:val="20"/>
                <w:szCs w:val="20"/>
              </w:rPr>
              <w:t>Detail Penilaian</w:t>
            </w:r>
          </w:p>
        </w:tc>
      </w:tr>
      <w:tr w:rsidR="009E4C49" w:rsidRPr="009E4C49" w:rsidTr="009E4C49">
        <w:trPr>
          <w:trHeight w:val="315"/>
        </w:trPr>
        <w:tc>
          <w:tcPr>
            <w:tcW w:w="1980" w:type="dxa"/>
            <w:tcBorders>
              <w:top w:val="nil"/>
              <w:left w:val="single" w:sz="8" w:space="0" w:color="auto"/>
              <w:bottom w:val="single" w:sz="8" w:space="0" w:color="auto"/>
              <w:right w:val="single" w:sz="8" w:space="0" w:color="auto"/>
            </w:tcBorders>
            <w:shd w:val="clear" w:color="000000" w:fill="F2F2F2"/>
            <w:hideMark/>
          </w:tcPr>
          <w:p w:rsidR="009E4C49" w:rsidRPr="009E4C49" w:rsidRDefault="009E4C49" w:rsidP="009E4C49">
            <w:pPr>
              <w:spacing w:before="0" w:after="0"/>
              <w:ind w:left="0"/>
              <w:rPr>
                <w:rFonts w:ascii="Trebuchet MS" w:hAnsi="Trebuchet MS"/>
                <w:color w:val="000000"/>
                <w:sz w:val="20"/>
                <w:szCs w:val="20"/>
              </w:rPr>
            </w:pPr>
            <w:r w:rsidRPr="009E4C49">
              <w:rPr>
                <w:rFonts w:ascii="Trebuchet MS" w:hAnsi="Trebuchet MS"/>
                <w:color w:val="000000"/>
                <w:sz w:val="20"/>
                <w:szCs w:val="20"/>
              </w:rPr>
              <w:t>Kondisi Awal</w:t>
            </w:r>
          </w:p>
        </w:tc>
        <w:tc>
          <w:tcPr>
            <w:tcW w:w="6660" w:type="dxa"/>
            <w:gridSpan w:val="2"/>
            <w:tcBorders>
              <w:top w:val="single" w:sz="8" w:space="0" w:color="auto"/>
              <w:left w:val="nil"/>
              <w:bottom w:val="single" w:sz="8" w:space="0" w:color="auto"/>
              <w:right w:val="single" w:sz="8" w:space="0" w:color="000000"/>
            </w:tcBorders>
            <w:shd w:val="clear" w:color="auto" w:fill="auto"/>
            <w:hideMark/>
          </w:tcPr>
          <w:p w:rsidR="009E4C49" w:rsidRPr="009E4C49" w:rsidRDefault="009E4C49" w:rsidP="009E4C49">
            <w:pPr>
              <w:spacing w:before="0" w:after="0"/>
              <w:ind w:left="0"/>
              <w:rPr>
                <w:rFonts w:ascii="Trebuchet MS" w:hAnsi="Trebuchet MS"/>
                <w:color w:val="000000"/>
                <w:sz w:val="20"/>
                <w:szCs w:val="20"/>
              </w:rPr>
            </w:pPr>
            <w:r w:rsidRPr="009E4C49">
              <w:rPr>
                <w:rFonts w:ascii="Trebuchet MS" w:hAnsi="Trebuchet MS"/>
                <w:color w:val="000000"/>
                <w:sz w:val="20"/>
                <w:szCs w:val="20"/>
              </w:rPr>
              <w:t>User berada pada memo jasa dan pada tab Penilaian. Kemudian user klik tombol Detail Penilaian dalam grid Daftar Vendor untuk memunculkan jendela Detail Penilaian</w:t>
            </w:r>
          </w:p>
        </w:tc>
      </w:tr>
      <w:tr w:rsidR="009E4C49" w:rsidRPr="009E4C49" w:rsidTr="009E4C49">
        <w:trPr>
          <w:trHeight w:val="315"/>
        </w:trPr>
        <w:tc>
          <w:tcPr>
            <w:tcW w:w="1980" w:type="dxa"/>
            <w:tcBorders>
              <w:top w:val="nil"/>
              <w:left w:val="single" w:sz="8" w:space="0" w:color="auto"/>
              <w:bottom w:val="single" w:sz="8" w:space="0" w:color="auto"/>
              <w:right w:val="single" w:sz="8" w:space="0" w:color="auto"/>
            </w:tcBorders>
            <w:shd w:val="clear" w:color="000000" w:fill="F2F2F2"/>
            <w:hideMark/>
          </w:tcPr>
          <w:p w:rsidR="009E4C49" w:rsidRPr="009E4C49" w:rsidRDefault="009E4C49" w:rsidP="009E4C49">
            <w:pPr>
              <w:spacing w:before="0" w:after="0"/>
              <w:ind w:left="0"/>
              <w:rPr>
                <w:rFonts w:ascii="Trebuchet MS" w:hAnsi="Trebuchet MS"/>
                <w:color w:val="000000"/>
                <w:sz w:val="20"/>
                <w:szCs w:val="20"/>
              </w:rPr>
            </w:pPr>
            <w:r w:rsidRPr="009E4C49">
              <w:rPr>
                <w:rFonts w:ascii="Trebuchet MS" w:hAnsi="Trebuchet MS"/>
                <w:color w:val="000000"/>
                <w:sz w:val="20"/>
                <w:szCs w:val="20"/>
              </w:rPr>
              <w:t>Kondisi Akhir</w:t>
            </w:r>
          </w:p>
        </w:tc>
        <w:tc>
          <w:tcPr>
            <w:tcW w:w="6660" w:type="dxa"/>
            <w:gridSpan w:val="2"/>
            <w:tcBorders>
              <w:top w:val="single" w:sz="8" w:space="0" w:color="auto"/>
              <w:left w:val="nil"/>
              <w:bottom w:val="single" w:sz="8" w:space="0" w:color="auto"/>
              <w:right w:val="single" w:sz="8" w:space="0" w:color="000000"/>
            </w:tcBorders>
            <w:shd w:val="clear" w:color="auto" w:fill="auto"/>
            <w:hideMark/>
          </w:tcPr>
          <w:p w:rsidR="009E4C49" w:rsidRPr="009E4C49" w:rsidRDefault="009E4C49" w:rsidP="009E4C49">
            <w:pPr>
              <w:spacing w:before="0" w:after="0"/>
              <w:ind w:left="0"/>
              <w:rPr>
                <w:rFonts w:ascii="Trebuchet MS" w:hAnsi="Trebuchet MS"/>
                <w:color w:val="000000"/>
                <w:sz w:val="20"/>
                <w:szCs w:val="20"/>
              </w:rPr>
            </w:pPr>
            <w:r w:rsidRPr="009E4C49">
              <w:rPr>
                <w:rFonts w:ascii="Trebuchet MS" w:hAnsi="Trebuchet MS"/>
                <w:color w:val="000000"/>
                <w:sz w:val="20"/>
                <w:szCs w:val="20"/>
              </w:rPr>
              <w:t>Form akan otomatis kembali ke form sebelumnya setelah aplikasi berhasil menyimpan perubahan</w:t>
            </w:r>
          </w:p>
        </w:tc>
      </w:tr>
      <w:tr w:rsidR="009E4C49" w:rsidRPr="009E4C49" w:rsidTr="009E4C49">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hideMark/>
          </w:tcPr>
          <w:p w:rsidR="009E4C49" w:rsidRPr="009E4C49" w:rsidRDefault="009E4C49" w:rsidP="009E4C49">
            <w:pPr>
              <w:spacing w:before="0" w:after="0"/>
              <w:ind w:left="0"/>
              <w:jc w:val="center"/>
              <w:rPr>
                <w:rFonts w:ascii="Trebuchet MS" w:hAnsi="Trebuchet MS"/>
                <w:color w:val="000000"/>
                <w:sz w:val="20"/>
                <w:szCs w:val="20"/>
              </w:rPr>
            </w:pPr>
            <w:r w:rsidRPr="009E4C49">
              <w:rPr>
                <w:rFonts w:ascii="Trebuchet MS" w:hAnsi="Trebuchet MS"/>
                <w:color w:val="000000"/>
                <w:sz w:val="20"/>
                <w:szCs w:val="20"/>
              </w:rPr>
              <w:t>Aksi User</w:t>
            </w:r>
          </w:p>
        </w:tc>
        <w:tc>
          <w:tcPr>
            <w:tcW w:w="4320" w:type="dxa"/>
            <w:tcBorders>
              <w:top w:val="nil"/>
              <w:left w:val="nil"/>
              <w:bottom w:val="single" w:sz="8" w:space="0" w:color="auto"/>
              <w:right w:val="single" w:sz="8" w:space="0" w:color="auto"/>
            </w:tcBorders>
            <w:shd w:val="clear" w:color="000000" w:fill="F2F2F2"/>
            <w:hideMark/>
          </w:tcPr>
          <w:p w:rsidR="009E4C49" w:rsidRPr="009E4C49" w:rsidRDefault="009E4C49" w:rsidP="009E4C49">
            <w:pPr>
              <w:spacing w:before="0" w:after="0"/>
              <w:ind w:left="0"/>
              <w:jc w:val="center"/>
              <w:rPr>
                <w:rFonts w:ascii="Trebuchet MS" w:hAnsi="Trebuchet MS"/>
                <w:color w:val="000000"/>
                <w:sz w:val="20"/>
                <w:szCs w:val="20"/>
              </w:rPr>
            </w:pPr>
            <w:r w:rsidRPr="009E4C49">
              <w:rPr>
                <w:rFonts w:ascii="Trebuchet MS" w:hAnsi="Trebuchet MS"/>
                <w:color w:val="000000"/>
                <w:sz w:val="20"/>
                <w:szCs w:val="20"/>
              </w:rPr>
              <w:t>Reaksi Sistem</w:t>
            </w:r>
          </w:p>
        </w:tc>
      </w:tr>
      <w:tr w:rsidR="009E4C49" w:rsidRPr="009E4C49" w:rsidTr="00756A18">
        <w:trPr>
          <w:trHeight w:val="745"/>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Klik tombol Lihat Detail dalam grid</w:t>
            </w:r>
          </w:p>
        </w:tc>
        <w:tc>
          <w:tcPr>
            <w:tcW w:w="4320" w:type="dxa"/>
            <w:tcBorders>
              <w:top w:val="nil"/>
              <w:left w:val="nil"/>
              <w:bottom w:val="single" w:sz="8" w:space="0" w:color="auto"/>
              <w:right w:val="single" w:sz="8" w:space="0" w:color="auto"/>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Akan muncul popup windows (seperti gambar  3-57) untuk mengedit perubahan detail produk memo yang dipilih</w:t>
            </w:r>
          </w:p>
        </w:tc>
      </w:tr>
      <w:tr w:rsidR="009E4C49" w:rsidRPr="009E4C49" w:rsidTr="00756A18">
        <w:trPr>
          <w:trHeight w:val="511"/>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Klik tombol Hapus Produk dalam grid</w:t>
            </w:r>
          </w:p>
        </w:tc>
        <w:tc>
          <w:tcPr>
            <w:tcW w:w="4320" w:type="dxa"/>
            <w:tcBorders>
              <w:top w:val="nil"/>
              <w:left w:val="nil"/>
              <w:bottom w:val="single" w:sz="8" w:space="0" w:color="auto"/>
              <w:right w:val="single" w:sz="8" w:space="0" w:color="auto"/>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Akan menampilkan box confirm (Y/N) untuk menghapus record yang ada di tabel</w:t>
            </w:r>
          </w:p>
        </w:tc>
      </w:tr>
      <w:tr w:rsidR="009E4C49" w:rsidRPr="009E4C49" w:rsidTr="00756A18">
        <w:trPr>
          <w:trHeight w:val="709"/>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Klik tombol Tambah Pilih Produk</w:t>
            </w:r>
          </w:p>
        </w:tc>
        <w:tc>
          <w:tcPr>
            <w:tcW w:w="4320" w:type="dxa"/>
            <w:tcBorders>
              <w:top w:val="nil"/>
              <w:left w:val="nil"/>
              <w:bottom w:val="single" w:sz="8" w:space="0" w:color="auto"/>
              <w:right w:val="single" w:sz="8" w:space="0" w:color="auto"/>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Akan muncul popup windows (seperti gambar  3-56) untuk memilih produk yang akan dibuatkan tiering</w:t>
            </w:r>
          </w:p>
        </w:tc>
      </w:tr>
      <w:tr w:rsidR="009E4C49" w:rsidRPr="009E4C49" w:rsidTr="00756A18">
        <w:trPr>
          <w:trHeight w:val="70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Klik tombol Simpan pada form Detail Penilaian</w:t>
            </w:r>
          </w:p>
        </w:tc>
        <w:tc>
          <w:tcPr>
            <w:tcW w:w="4320" w:type="dxa"/>
            <w:tcBorders>
              <w:top w:val="nil"/>
              <w:left w:val="nil"/>
              <w:bottom w:val="single" w:sz="8" w:space="0" w:color="auto"/>
              <w:right w:val="single" w:sz="8" w:space="0" w:color="auto"/>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Akan muncul notifikasi berhasil menyimpan dan windows akan tertutup secara otomatis bila data berhasil disimpan.</w:t>
            </w:r>
          </w:p>
        </w:tc>
      </w:tr>
      <w:tr w:rsidR="009E4C49" w:rsidRPr="009E4C49" w:rsidTr="00756A18">
        <w:trPr>
          <w:trHeight w:val="52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Klik tombol Batal</w:t>
            </w:r>
          </w:p>
        </w:tc>
        <w:tc>
          <w:tcPr>
            <w:tcW w:w="4320" w:type="dxa"/>
            <w:tcBorders>
              <w:top w:val="nil"/>
              <w:left w:val="nil"/>
              <w:bottom w:val="single" w:sz="8" w:space="0" w:color="auto"/>
              <w:right w:val="single" w:sz="8" w:space="0" w:color="auto"/>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Windows akan tertutup dan tidak ada proses penyimpanan</w:t>
            </w:r>
          </w:p>
        </w:tc>
      </w:tr>
    </w:tbl>
    <w:p w:rsidR="00756A18" w:rsidRDefault="00756A18" w:rsidP="00434462">
      <w:pPr>
        <w:pStyle w:val="BodyText"/>
        <w:ind w:left="0"/>
      </w:pPr>
    </w:p>
    <w:tbl>
      <w:tblPr>
        <w:tblW w:w="8640" w:type="dxa"/>
        <w:tblInd w:w="710" w:type="dxa"/>
        <w:tblLook w:val="04A0" w:firstRow="1" w:lastRow="0" w:firstColumn="1" w:lastColumn="0" w:noHBand="0" w:noVBand="1"/>
      </w:tblPr>
      <w:tblGrid>
        <w:gridCol w:w="1890"/>
        <w:gridCol w:w="2430"/>
        <w:gridCol w:w="4320"/>
      </w:tblGrid>
      <w:tr w:rsidR="009E4C49" w:rsidRPr="009E4C49" w:rsidTr="009E4C49">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9E4C49" w:rsidRPr="009E4C49" w:rsidRDefault="009E4C49" w:rsidP="009E4C49">
            <w:pPr>
              <w:spacing w:before="0" w:after="0"/>
              <w:ind w:left="0"/>
              <w:rPr>
                <w:rFonts w:ascii="Trebuchet MS" w:hAnsi="Trebuchet MS"/>
                <w:color w:val="000000"/>
                <w:sz w:val="20"/>
                <w:szCs w:val="20"/>
              </w:rPr>
            </w:pPr>
            <w:r w:rsidRPr="009E4C49">
              <w:rPr>
                <w:rFonts w:ascii="Trebuchet MS" w:hAnsi="Trebuchet MS"/>
                <w:color w:val="000000"/>
                <w:sz w:val="20"/>
                <w:szCs w:val="20"/>
              </w:rPr>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9E4C49" w:rsidRPr="009E4C49" w:rsidRDefault="009E4C49" w:rsidP="009E4C49">
            <w:pPr>
              <w:spacing w:before="0" w:after="0"/>
              <w:ind w:left="0"/>
              <w:rPr>
                <w:rFonts w:ascii="Trebuchet MS" w:hAnsi="Trebuchet MS"/>
                <w:color w:val="000000"/>
                <w:sz w:val="20"/>
                <w:szCs w:val="20"/>
              </w:rPr>
            </w:pPr>
            <w:r w:rsidRPr="009E4C49">
              <w:rPr>
                <w:rFonts w:ascii="Trebuchet MS" w:hAnsi="Trebuchet MS"/>
                <w:color w:val="000000"/>
                <w:sz w:val="20"/>
                <w:szCs w:val="20"/>
              </w:rPr>
              <w:t>Detail Produk Memo</w:t>
            </w:r>
          </w:p>
        </w:tc>
      </w:tr>
      <w:tr w:rsidR="009E4C49" w:rsidRPr="009E4C49" w:rsidTr="009E4C49">
        <w:trPr>
          <w:trHeight w:val="315"/>
        </w:trPr>
        <w:tc>
          <w:tcPr>
            <w:tcW w:w="1890" w:type="dxa"/>
            <w:tcBorders>
              <w:top w:val="nil"/>
              <w:left w:val="single" w:sz="8" w:space="0" w:color="auto"/>
              <w:bottom w:val="single" w:sz="8" w:space="0" w:color="auto"/>
              <w:right w:val="single" w:sz="8" w:space="0" w:color="auto"/>
            </w:tcBorders>
            <w:shd w:val="clear" w:color="000000" w:fill="F2F2F2"/>
            <w:hideMark/>
          </w:tcPr>
          <w:p w:rsidR="009E4C49" w:rsidRPr="009E4C49" w:rsidRDefault="009E4C49" w:rsidP="009E4C49">
            <w:pPr>
              <w:spacing w:before="0" w:after="0"/>
              <w:ind w:left="0"/>
              <w:rPr>
                <w:rFonts w:ascii="Trebuchet MS" w:hAnsi="Trebuchet MS"/>
                <w:color w:val="000000"/>
                <w:sz w:val="20"/>
                <w:szCs w:val="20"/>
              </w:rPr>
            </w:pPr>
            <w:r w:rsidRPr="009E4C49">
              <w:rPr>
                <w:rFonts w:ascii="Trebuchet MS" w:hAnsi="Trebuchet MS"/>
                <w:color w:val="000000"/>
                <w:sz w:val="20"/>
                <w:szCs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9E4C49" w:rsidRPr="009E4C49" w:rsidRDefault="009E4C49" w:rsidP="009E4C49">
            <w:pPr>
              <w:spacing w:before="0" w:after="0"/>
              <w:ind w:left="0"/>
              <w:rPr>
                <w:rFonts w:ascii="Trebuchet MS" w:hAnsi="Trebuchet MS"/>
                <w:color w:val="000000"/>
                <w:sz w:val="20"/>
                <w:szCs w:val="20"/>
              </w:rPr>
            </w:pPr>
            <w:r w:rsidRPr="009E4C49">
              <w:rPr>
                <w:rFonts w:ascii="Trebuchet MS" w:hAnsi="Trebuchet MS"/>
                <w:color w:val="000000"/>
                <w:sz w:val="20"/>
                <w:szCs w:val="20"/>
              </w:rPr>
              <w:t>User membuka Detail Penilaian dan klik tombol Lihat Detail untuk memunculkan popup windows Detail Produk Memo</w:t>
            </w:r>
          </w:p>
        </w:tc>
      </w:tr>
      <w:tr w:rsidR="009E4C49" w:rsidRPr="009E4C49" w:rsidTr="009E4C49">
        <w:trPr>
          <w:trHeight w:val="315"/>
        </w:trPr>
        <w:tc>
          <w:tcPr>
            <w:tcW w:w="1890" w:type="dxa"/>
            <w:tcBorders>
              <w:top w:val="nil"/>
              <w:left w:val="single" w:sz="8" w:space="0" w:color="auto"/>
              <w:bottom w:val="single" w:sz="8" w:space="0" w:color="auto"/>
              <w:right w:val="single" w:sz="8" w:space="0" w:color="auto"/>
            </w:tcBorders>
            <w:shd w:val="clear" w:color="000000" w:fill="F2F2F2"/>
            <w:hideMark/>
          </w:tcPr>
          <w:p w:rsidR="009E4C49" w:rsidRPr="009E4C49" w:rsidRDefault="009E4C49" w:rsidP="009E4C49">
            <w:pPr>
              <w:spacing w:before="0" w:after="0"/>
              <w:ind w:left="0"/>
              <w:rPr>
                <w:rFonts w:ascii="Trebuchet MS" w:hAnsi="Trebuchet MS"/>
                <w:color w:val="000000"/>
                <w:sz w:val="20"/>
                <w:szCs w:val="20"/>
              </w:rPr>
            </w:pPr>
            <w:r w:rsidRPr="009E4C49">
              <w:rPr>
                <w:rFonts w:ascii="Trebuchet MS" w:hAnsi="Trebuchet MS"/>
                <w:color w:val="000000"/>
                <w:sz w:val="20"/>
                <w:szCs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9E4C49" w:rsidRPr="009E4C49" w:rsidRDefault="009E4C49" w:rsidP="009E4C49">
            <w:pPr>
              <w:spacing w:before="0" w:after="0"/>
              <w:ind w:left="0"/>
              <w:rPr>
                <w:rFonts w:ascii="Trebuchet MS" w:hAnsi="Trebuchet MS"/>
                <w:color w:val="000000"/>
                <w:sz w:val="20"/>
                <w:szCs w:val="20"/>
              </w:rPr>
            </w:pPr>
            <w:r w:rsidRPr="009E4C49">
              <w:rPr>
                <w:rFonts w:ascii="Trebuchet MS" w:hAnsi="Trebuchet MS"/>
                <w:color w:val="000000"/>
                <w:sz w:val="20"/>
                <w:szCs w:val="20"/>
              </w:rPr>
              <w:t>Form akan otomatis kembali ke form sebelumnya setelah aplikasi berhasil menyimpan perubahan</w:t>
            </w:r>
          </w:p>
        </w:tc>
      </w:tr>
      <w:tr w:rsidR="009E4C49" w:rsidRPr="009E4C49" w:rsidTr="009E4C49">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hideMark/>
          </w:tcPr>
          <w:p w:rsidR="009E4C49" w:rsidRPr="009E4C49" w:rsidRDefault="009E4C49" w:rsidP="009E4C49">
            <w:pPr>
              <w:spacing w:before="0" w:after="0"/>
              <w:ind w:left="0"/>
              <w:jc w:val="center"/>
              <w:rPr>
                <w:rFonts w:ascii="Trebuchet MS" w:hAnsi="Trebuchet MS"/>
                <w:color w:val="000000"/>
                <w:sz w:val="20"/>
                <w:szCs w:val="20"/>
              </w:rPr>
            </w:pPr>
            <w:r w:rsidRPr="009E4C49">
              <w:rPr>
                <w:rFonts w:ascii="Trebuchet MS" w:hAnsi="Trebuchet MS"/>
                <w:color w:val="000000"/>
                <w:sz w:val="20"/>
                <w:szCs w:val="20"/>
              </w:rPr>
              <w:t>Aksi User</w:t>
            </w:r>
          </w:p>
        </w:tc>
        <w:tc>
          <w:tcPr>
            <w:tcW w:w="4320" w:type="dxa"/>
            <w:tcBorders>
              <w:top w:val="nil"/>
              <w:left w:val="nil"/>
              <w:bottom w:val="single" w:sz="8" w:space="0" w:color="auto"/>
              <w:right w:val="single" w:sz="8" w:space="0" w:color="auto"/>
            </w:tcBorders>
            <w:shd w:val="clear" w:color="000000" w:fill="F2F2F2"/>
            <w:hideMark/>
          </w:tcPr>
          <w:p w:rsidR="009E4C49" w:rsidRPr="009E4C49" w:rsidRDefault="009E4C49" w:rsidP="009E4C49">
            <w:pPr>
              <w:spacing w:before="0" w:after="0"/>
              <w:ind w:left="0"/>
              <w:jc w:val="center"/>
              <w:rPr>
                <w:rFonts w:ascii="Trebuchet MS" w:hAnsi="Trebuchet MS"/>
                <w:color w:val="000000"/>
                <w:sz w:val="20"/>
                <w:szCs w:val="20"/>
              </w:rPr>
            </w:pPr>
            <w:r w:rsidRPr="009E4C49">
              <w:rPr>
                <w:rFonts w:ascii="Trebuchet MS" w:hAnsi="Trebuchet MS"/>
                <w:color w:val="000000"/>
                <w:sz w:val="20"/>
                <w:szCs w:val="20"/>
              </w:rPr>
              <w:t>Reaksi Sistem</w:t>
            </w:r>
          </w:p>
        </w:tc>
      </w:tr>
      <w:tr w:rsidR="009E4C49" w:rsidRPr="009E4C49" w:rsidTr="00756A18">
        <w:trPr>
          <w:trHeight w:val="529"/>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 xml:space="preserve">Klik tab Tiering Harga </w:t>
            </w:r>
          </w:p>
        </w:tc>
        <w:tc>
          <w:tcPr>
            <w:tcW w:w="4320" w:type="dxa"/>
            <w:tcBorders>
              <w:top w:val="nil"/>
              <w:left w:val="nil"/>
              <w:bottom w:val="single" w:sz="8" w:space="0" w:color="auto"/>
              <w:right w:val="single" w:sz="8" w:space="0" w:color="auto"/>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Tab akan beralih ke tab Tiering Harga seperti gambar 3-53.</w:t>
            </w:r>
          </w:p>
        </w:tc>
      </w:tr>
      <w:tr w:rsidR="009E4C49" w:rsidRPr="009E4C49" w:rsidTr="00756A18">
        <w:trPr>
          <w:trHeight w:val="439"/>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Klik tab Syarat &amp; Ketentuan</w:t>
            </w:r>
          </w:p>
        </w:tc>
        <w:tc>
          <w:tcPr>
            <w:tcW w:w="4320" w:type="dxa"/>
            <w:tcBorders>
              <w:top w:val="nil"/>
              <w:left w:val="nil"/>
              <w:bottom w:val="single" w:sz="8" w:space="0" w:color="auto"/>
              <w:right w:val="single" w:sz="8" w:space="0" w:color="auto"/>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Tab akan beralih ke tab Syarat &amp; Ketentuan seperti gambar 3-55.</w:t>
            </w:r>
          </w:p>
        </w:tc>
      </w:tr>
      <w:tr w:rsidR="009E4C49" w:rsidRPr="009E4C49" w:rsidTr="00756A18">
        <w:trPr>
          <w:trHeight w:val="403"/>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Klik tab Aturan Pembayaran</w:t>
            </w:r>
          </w:p>
        </w:tc>
        <w:tc>
          <w:tcPr>
            <w:tcW w:w="4320" w:type="dxa"/>
            <w:tcBorders>
              <w:top w:val="nil"/>
              <w:left w:val="nil"/>
              <w:bottom w:val="single" w:sz="8" w:space="0" w:color="auto"/>
              <w:right w:val="single" w:sz="8" w:space="0" w:color="auto"/>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Tab akan beralih ke tab Aturan Pembayaran seperti gambar 3-56.</w:t>
            </w:r>
          </w:p>
        </w:tc>
      </w:tr>
      <w:tr w:rsidR="009E4C49" w:rsidRPr="009E4C49" w:rsidTr="00756A18">
        <w:trPr>
          <w:trHeight w:val="403"/>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Klik tab Kutipan Penilaian</w:t>
            </w:r>
          </w:p>
        </w:tc>
        <w:tc>
          <w:tcPr>
            <w:tcW w:w="4320" w:type="dxa"/>
            <w:tcBorders>
              <w:top w:val="nil"/>
              <w:left w:val="nil"/>
              <w:bottom w:val="single" w:sz="8" w:space="0" w:color="auto"/>
              <w:right w:val="single" w:sz="8" w:space="0" w:color="auto"/>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Tab akan beralih ke tab Kutipan Penilaian seperti gambar 3-57.</w:t>
            </w:r>
          </w:p>
        </w:tc>
      </w:tr>
      <w:tr w:rsidR="009E4C49" w:rsidRPr="009E4C49" w:rsidTr="00756A18">
        <w:trPr>
          <w:trHeight w:val="673"/>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Klik tombol Simpan</w:t>
            </w:r>
          </w:p>
        </w:tc>
        <w:tc>
          <w:tcPr>
            <w:tcW w:w="4320" w:type="dxa"/>
            <w:tcBorders>
              <w:top w:val="nil"/>
              <w:left w:val="nil"/>
              <w:bottom w:val="single" w:sz="8" w:space="0" w:color="auto"/>
              <w:right w:val="single" w:sz="8" w:space="0" w:color="auto"/>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Akan muncul notifikasi berhasil menyimpan dan windows akan tertutup secara otomatis bila data berhasil disimpan.</w:t>
            </w:r>
          </w:p>
        </w:tc>
      </w:tr>
      <w:tr w:rsidR="009E4C49" w:rsidRPr="009E4C49" w:rsidTr="00756A18">
        <w:trPr>
          <w:trHeight w:val="592"/>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Klik tombol Batal</w:t>
            </w:r>
          </w:p>
        </w:tc>
        <w:tc>
          <w:tcPr>
            <w:tcW w:w="4320" w:type="dxa"/>
            <w:tcBorders>
              <w:top w:val="nil"/>
              <w:left w:val="nil"/>
              <w:bottom w:val="single" w:sz="8" w:space="0" w:color="auto"/>
              <w:right w:val="single" w:sz="8" w:space="0" w:color="auto"/>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Windows akan tertutup dan tidak ada proses penyimpanan</w:t>
            </w:r>
          </w:p>
        </w:tc>
      </w:tr>
    </w:tbl>
    <w:p w:rsidR="009E4C49" w:rsidRDefault="009E4C49" w:rsidP="00434462">
      <w:pPr>
        <w:pStyle w:val="BodyText"/>
        <w:ind w:left="0"/>
      </w:pPr>
    </w:p>
    <w:p w:rsidR="009E4C49" w:rsidRDefault="009E4C49" w:rsidP="00434462">
      <w:pPr>
        <w:pStyle w:val="BodyText"/>
        <w:ind w:left="0"/>
      </w:pPr>
    </w:p>
    <w:tbl>
      <w:tblPr>
        <w:tblW w:w="8640" w:type="dxa"/>
        <w:tblInd w:w="710" w:type="dxa"/>
        <w:tblLook w:val="04A0" w:firstRow="1" w:lastRow="0" w:firstColumn="1" w:lastColumn="0" w:noHBand="0" w:noVBand="1"/>
      </w:tblPr>
      <w:tblGrid>
        <w:gridCol w:w="1890"/>
        <w:gridCol w:w="2430"/>
        <w:gridCol w:w="4320"/>
      </w:tblGrid>
      <w:tr w:rsidR="009E4C49" w:rsidRPr="009E4C49" w:rsidTr="009E4C49">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9E4C49" w:rsidRPr="009E4C49" w:rsidRDefault="009E4C49" w:rsidP="009E4C49">
            <w:pPr>
              <w:spacing w:before="0" w:after="0"/>
              <w:ind w:left="0"/>
              <w:rPr>
                <w:rFonts w:ascii="Trebuchet MS" w:hAnsi="Trebuchet MS"/>
                <w:color w:val="000000"/>
                <w:sz w:val="20"/>
                <w:szCs w:val="20"/>
              </w:rPr>
            </w:pPr>
            <w:r w:rsidRPr="009E4C49">
              <w:rPr>
                <w:rFonts w:ascii="Trebuchet MS" w:hAnsi="Trebuchet MS"/>
                <w:color w:val="000000"/>
                <w:sz w:val="20"/>
                <w:szCs w:val="20"/>
              </w:rPr>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9E4C49" w:rsidRPr="009E4C49" w:rsidRDefault="009E4C49" w:rsidP="009E4C49">
            <w:pPr>
              <w:spacing w:before="0" w:after="0"/>
              <w:ind w:left="0"/>
              <w:rPr>
                <w:rFonts w:ascii="Trebuchet MS" w:hAnsi="Trebuchet MS"/>
                <w:color w:val="000000"/>
                <w:sz w:val="20"/>
                <w:szCs w:val="20"/>
              </w:rPr>
            </w:pPr>
            <w:r w:rsidRPr="009E4C49">
              <w:rPr>
                <w:rFonts w:ascii="Trebuchet MS" w:hAnsi="Trebuchet MS"/>
                <w:color w:val="000000"/>
                <w:sz w:val="20"/>
                <w:szCs w:val="20"/>
              </w:rPr>
              <w:t>Detail Produk Memo - Tiering Harga</w:t>
            </w:r>
          </w:p>
        </w:tc>
      </w:tr>
      <w:tr w:rsidR="009E4C49" w:rsidRPr="009E4C49" w:rsidTr="009E4C49">
        <w:trPr>
          <w:trHeight w:val="315"/>
        </w:trPr>
        <w:tc>
          <w:tcPr>
            <w:tcW w:w="1890" w:type="dxa"/>
            <w:tcBorders>
              <w:top w:val="nil"/>
              <w:left w:val="single" w:sz="8" w:space="0" w:color="auto"/>
              <w:bottom w:val="single" w:sz="8" w:space="0" w:color="auto"/>
              <w:right w:val="single" w:sz="8" w:space="0" w:color="auto"/>
            </w:tcBorders>
            <w:shd w:val="clear" w:color="000000" w:fill="F2F2F2"/>
            <w:hideMark/>
          </w:tcPr>
          <w:p w:rsidR="009E4C49" w:rsidRPr="009E4C49" w:rsidRDefault="009E4C49" w:rsidP="009E4C49">
            <w:pPr>
              <w:spacing w:before="0" w:after="0"/>
              <w:ind w:left="0"/>
              <w:rPr>
                <w:rFonts w:ascii="Trebuchet MS" w:hAnsi="Trebuchet MS"/>
                <w:color w:val="000000"/>
                <w:sz w:val="20"/>
                <w:szCs w:val="20"/>
              </w:rPr>
            </w:pPr>
            <w:r w:rsidRPr="009E4C49">
              <w:rPr>
                <w:rFonts w:ascii="Trebuchet MS" w:hAnsi="Trebuchet MS"/>
                <w:color w:val="000000"/>
                <w:sz w:val="20"/>
                <w:szCs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9E4C49" w:rsidRPr="009E4C49" w:rsidRDefault="009E4C49" w:rsidP="009E4C49">
            <w:pPr>
              <w:spacing w:before="0" w:after="0"/>
              <w:ind w:left="0"/>
              <w:rPr>
                <w:rFonts w:ascii="Trebuchet MS" w:hAnsi="Trebuchet MS"/>
                <w:color w:val="000000"/>
                <w:sz w:val="20"/>
                <w:szCs w:val="20"/>
              </w:rPr>
            </w:pPr>
            <w:r w:rsidRPr="009E4C49">
              <w:rPr>
                <w:rFonts w:ascii="Trebuchet MS" w:hAnsi="Trebuchet MS"/>
                <w:color w:val="000000"/>
                <w:sz w:val="20"/>
                <w:szCs w:val="20"/>
              </w:rPr>
              <w:t>User membuka Detail Produk Memo dan klik Tab Tiering Harga</w:t>
            </w:r>
          </w:p>
        </w:tc>
      </w:tr>
      <w:tr w:rsidR="009E4C49" w:rsidRPr="009E4C49" w:rsidTr="009E4C49">
        <w:trPr>
          <w:trHeight w:val="315"/>
        </w:trPr>
        <w:tc>
          <w:tcPr>
            <w:tcW w:w="1890" w:type="dxa"/>
            <w:tcBorders>
              <w:top w:val="nil"/>
              <w:left w:val="single" w:sz="8" w:space="0" w:color="auto"/>
              <w:bottom w:val="single" w:sz="8" w:space="0" w:color="auto"/>
              <w:right w:val="single" w:sz="8" w:space="0" w:color="auto"/>
            </w:tcBorders>
            <w:shd w:val="clear" w:color="000000" w:fill="F2F2F2"/>
            <w:hideMark/>
          </w:tcPr>
          <w:p w:rsidR="009E4C49" w:rsidRPr="009E4C49" w:rsidRDefault="009E4C49" w:rsidP="009E4C49">
            <w:pPr>
              <w:spacing w:before="0" w:after="0"/>
              <w:ind w:left="0"/>
              <w:rPr>
                <w:rFonts w:ascii="Trebuchet MS" w:hAnsi="Trebuchet MS"/>
                <w:color w:val="000000"/>
                <w:sz w:val="20"/>
                <w:szCs w:val="20"/>
              </w:rPr>
            </w:pPr>
            <w:r w:rsidRPr="009E4C49">
              <w:rPr>
                <w:rFonts w:ascii="Trebuchet MS" w:hAnsi="Trebuchet MS"/>
                <w:color w:val="000000"/>
                <w:sz w:val="20"/>
                <w:szCs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9E4C49" w:rsidRPr="009E4C49" w:rsidRDefault="009E4C49" w:rsidP="009E4C49">
            <w:pPr>
              <w:spacing w:before="0" w:after="0"/>
              <w:ind w:left="0"/>
              <w:rPr>
                <w:rFonts w:ascii="Trebuchet MS" w:hAnsi="Trebuchet MS"/>
                <w:color w:val="000000"/>
                <w:sz w:val="20"/>
                <w:szCs w:val="20"/>
              </w:rPr>
            </w:pPr>
            <w:r w:rsidRPr="009E4C49">
              <w:rPr>
                <w:rFonts w:ascii="Trebuchet MS" w:hAnsi="Trebuchet MS"/>
                <w:color w:val="000000"/>
                <w:sz w:val="20"/>
                <w:szCs w:val="20"/>
              </w:rPr>
              <w:t>Aplikasi akan menampilkan BOQ yang termasuk dalam produk jasa terpilih</w:t>
            </w:r>
          </w:p>
        </w:tc>
      </w:tr>
      <w:tr w:rsidR="009E4C49" w:rsidRPr="009E4C49" w:rsidTr="009E4C49">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hideMark/>
          </w:tcPr>
          <w:p w:rsidR="009E4C49" w:rsidRPr="009E4C49" w:rsidRDefault="009E4C49" w:rsidP="009E4C49">
            <w:pPr>
              <w:spacing w:before="0" w:after="0"/>
              <w:ind w:left="0"/>
              <w:jc w:val="center"/>
              <w:rPr>
                <w:rFonts w:ascii="Trebuchet MS" w:hAnsi="Trebuchet MS"/>
                <w:color w:val="000000"/>
                <w:sz w:val="20"/>
                <w:szCs w:val="20"/>
              </w:rPr>
            </w:pPr>
            <w:r w:rsidRPr="009E4C49">
              <w:rPr>
                <w:rFonts w:ascii="Trebuchet MS" w:hAnsi="Trebuchet MS"/>
                <w:color w:val="000000"/>
                <w:sz w:val="20"/>
                <w:szCs w:val="20"/>
              </w:rPr>
              <w:t>Aksi User</w:t>
            </w:r>
          </w:p>
        </w:tc>
        <w:tc>
          <w:tcPr>
            <w:tcW w:w="4320" w:type="dxa"/>
            <w:tcBorders>
              <w:top w:val="nil"/>
              <w:left w:val="nil"/>
              <w:bottom w:val="single" w:sz="8" w:space="0" w:color="auto"/>
              <w:right w:val="single" w:sz="8" w:space="0" w:color="auto"/>
            </w:tcBorders>
            <w:shd w:val="clear" w:color="000000" w:fill="F2F2F2"/>
            <w:hideMark/>
          </w:tcPr>
          <w:p w:rsidR="009E4C49" w:rsidRPr="009E4C49" w:rsidRDefault="009E4C49" w:rsidP="009E4C49">
            <w:pPr>
              <w:spacing w:before="0" w:after="0"/>
              <w:ind w:left="0"/>
              <w:jc w:val="center"/>
              <w:rPr>
                <w:rFonts w:ascii="Trebuchet MS" w:hAnsi="Trebuchet MS"/>
                <w:color w:val="000000"/>
                <w:sz w:val="20"/>
                <w:szCs w:val="20"/>
              </w:rPr>
            </w:pPr>
            <w:r w:rsidRPr="009E4C49">
              <w:rPr>
                <w:rFonts w:ascii="Trebuchet MS" w:hAnsi="Trebuchet MS"/>
                <w:color w:val="000000"/>
                <w:sz w:val="20"/>
                <w:szCs w:val="20"/>
              </w:rPr>
              <w:t>Reaksi Sistem</w:t>
            </w:r>
          </w:p>
        </w:tc>
      </w:tr>
      <w:tr w:rsidR="009E4C49" w:rsidRPr="009E4C49" w:rsidTr="00756A18">
        <w:trPr>
          <w:trHeight w:val="727"/>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Klik tombol edit dalam grid</w:t>
            </w:r>
          </w:p>
        </w:tc>
        <w:tc>
          <w:tcPr>
            <w:tcW w:w="4320" w:type="dxa"/>
            <w:tcBorders>
              <w:top w:val="nil"/>
              <w:left w:val="nil"/>
              <w:bottom w:val="single" w:sz="8" w:space="0" w:color="auto"/>
              <w:right w:val="single" w:sz="8" w:space="0" w:color="auto"/>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Muncul Windows popup Daftar Tiering Harga(gambar 3-58) untuk mengubah tiering harga produk</w:t>
            </w:r>
          </w:p>
        </w:tc>
      </w:tr>
    </w:tbl>
    <w:p w:rsidR="009E4C49" w:rsidRDefault="009E4C49" w:rsidP="00434462">
      <w:pPr>
        <w:pStyle w:val="BodyText"/>
        <w:ind w:left="0"/>
      </w:pPr>
    </w:p>
    <w:p w:rsidR="009E4C49" w:rsidRDefault="009E4C49" w:rsidP="00434462">
      <w:pPr>
        <w:pStyle w:val="BodyText"/>
        <w:ind w:left="0"/>
      </w:pPr>
    </w:p>
    <w:tbl>
      <w:tblPr>
        <w:tblW w:w="8640" w:type="dxa"/>
        <w:tblInd w:w="710" w:type="dxa"/>
        <w:tblLook w:val="04A0" w:firstRow="1" w:lastRow="0" w:firstColumn="1" w:lastColumn="0" w:noHBand="0" w:noVBand="1"/>
      </w:tblPr>
      <w:tblGrid>
        <w:gridCol w:w="1890"/>
        <w:gridCol w:w="2430"/>
        <w:gridCol w:w="4320"/>
      </w:tblGrid>
      <w:tr w:rsidR="009E4C49" w:rsidRPr="009E4C49" w:rsidTr="009E4C49">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9E4C49" w:rsidRPr="009E4C49" w:rsidRDefault="009E4C49" w:rsidP="009E4C49">
            <w:pPr>
              <w:spacing w:before="0" w:after="0"/>
              <w:ind w:left="0"/>
              <w:rPr>
                <w:rFonts w:ascii="Trebuchet MS" w:hAnsi="Trebuchet MS"/>
                <w:color w:val="000000"/>
                <w:sz w:val="20"/>
                <w:szCs w:val="20"/>
              </w:rPr>
            </w:pPr>
            <w:r w:rsidRPr="009E4C49">
              <w:rPr>
                <w:rFonts w:ascii="Trebuchet MS" w:hAnsi="Trebuchet MS"/>
                <w:color w:val="000000"/>
                <w:sz w:val="20"/>
                <w:szCs w:val="20"/>
              </w:rPr>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9E4C49" w:rsidRPr="009E4C49" w:rsidRDefault="009E4C49" w:rsidP="009E4C49">
            <w:pPr>
              <w:spacing w:before="0" w:after="0"/>
              <w:ind w:left="0"/>
              <w:rPr>
                <w:rFonts w:ascii="Trebuchet MS" w:hAnsi="Trebuchet MS"/>
                <w:color w:val="000000"/>
                <w:sz w:val="20"/>
                <w:szCs w:val="20"/>
              </w:rPr>
            </w:pPr>
            <w:r w:rsidRPr="009E4C49">
              <w:rPr>
                <w:rFonts w:ascii="Trebuchet MS" w:hAnsi="Trebuchet MS"/>
                <w:color w:val="000000"/>
                <w:sz w:val="20"/>
                <w:szCs w:val="20"/>
              </w:rPr>
              <w:t>Daftar Tiering Harga</w:t>
            </w:r>
          </w:p>
        </w:tc>
      </w:tr>
      <w:tr w:rsidR="009E4C49" w:rsidRPr="009E4C49" w:rsidTr="009E4C49">
        <w:trPr>
          <w:trHeight w:val="315"/>
        </w:trPr>
        <w:tc>
          <w:tcPr>
            <w:tcW w:w="1890" w:type="dxa"/>
            <w:tcBorders>
              <w:top w:val="nil"/>
              <w:left w:val="single" w:sz="8" w:space="0" w:color="auto"/>
              <w:bottom w:val="single" w:sz="8" w:space="0" w:color="auto"/>
              <w:right w:val="single" w:sz="8" w:space="0" w:color="auto"/>
            </w:tcBorders>
            <w:shd w:val="clear" w:color="000000" w:fill="F2F2F2"/>
            <w:hideMark/>
          </w:tcPr>
          <w:p w:rsidR="009E4C49" w:rsidRPr="009E4C49" w:rsidRDefault="009E4C49" w:rsidP="009E4C49">
            <w:pPr>
              <w:spacing w:before="0" w:after="0"/>
              <w:ind w:left="0"/>
              <w:rPr>
                <w:rFonts w:ascii="Trebuchet MS" w:hAnsi="Trebuchet MS"/>
                <w:color w:val="000000"/>
                <w:sz w:val="20"/>
                <w:szCs w:val="20"/>
              </w:rPr>
            </w:pPr>
            <w:r w:rsidRPr="009E4C49">
              <w:rPr>
                <w:rFonts w:ascii="Trebuchet MS" w:hAnsi="Trebuchet MS"/>
                <w:color w:val="000000"/>
                <w:sz w:val="20"/>
                <w:szCs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9E4C49" w:rsidRPr="009E4C49" w:rsidRDefault="009E4C49" w:rsidP="009E4C49">
            <w:pPr>
              <w:spacing w:before="0" w:after="0"/>
              <w:ind w:left="0"/>
              <w:rPr>
                <w:rFonts w:ascii="Trebuchet MS" w:hAnsi="Trebuchet MS"/>
                <w:color w:val="000000"/>
                <w:sz w:val="20"/>
                <w:szCs w:val="20"/>
              </w:rPr>
            </w:pPr>
            <w:r w:rsidRPr="009E4C49">
              <w:rPr>
                <w:rFonts w:ascii="Trebuchet MS" w:hAnsi="Trebuchet MS"/>
                <w:color w:val="000000"/>
                <w:sz w:val="20"/>
                <w:szCs w:val="20"/>
              </w:rPr>
              <w:t>User membuka Detail Produk Memo dan berada pada tab Tiering harga. Kemudian user klik tombol Edit dalam grid untuk mengubah tiering harga</w:t>
            </w:r>
          </w:p>
        </w:tc>
      </w:tr>
      <w:tr w:rsidR="009E4C49" w:rsidRPr="009E4C49" w:rsidTr="009E4C49">
        <w:trPr>
          <w:trHeight w:val="315"/>
        </w:trPr>
        <w:tc>
          <w:tcPr>
            <w:tcW w:w="1890" w:type="dxa"/>
            <w:tcBorders>
              <w:top w:val="nil"/>
              <w:left w:val="single" w:sz="8" w:space="0" w:color="auto"/>
              <w:bottom w:val="single" w:sz="8" w:space="0" w:color="auto"/>
              <w:right w:val="single" w:sz="8" w:space="0" w:color="auto"/>
            </w:tcBorders>
            <w:shd w:val="clear" w:color="000000" w:fill="F2F2F2"/>
            <w:hideMark/>
          </w:tcPr>
          <w:p w:rsidR="009E4C49" w:rsidRPr="009E4C49" w:rsidRDefault="009E4C49" w:rsidP="009E4C49">
            <w:pPr>
              <w:spacing w:before="0" w:after="0"/>
              <w:ind w:left="0"/>
              <w:rPr>
                <w:rFonts w:ascii="Trebuchet MS" w:hAnsi="Trebuchet MS"/>
                <w:color w:val="000000"/>
                <w:sz w:val="20"/>
                <w:szCs w:val="20"/>
              </w:rPr>
            </w:pPr>
            <w:r w:rsidRPr="009E4C49">
              <w:rPr>
                <w:rFonts w:ascii="Trebuchet MS" w:hAnsi="Trebuchet MS"/>
                <w:color w:val="000000"/>
                <w:sz w:val="20"/>
                <w:szCs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9E4C49" w:rsidRPr="009E4C49" w:rsidRDefault="009E4C49" w:rsidP="009E4C49">
            <w:pPr>
              <w:spacing w:before="0" w:after="0"/>
              <w:ind w:left="0"/>
              <w:rPr>
                <w:rFonts w:ascii="Trebuchet MS" w:hAnsi="Trebuchet MS"/>
                <w:color w:val="000000"/>
                <w:sz w:val="20"/>
                <w:szCs w:val="20"/>
              </w:rPr>
            </w:pPr>
            <w:r w:rsidRPr="009E4C49">
              <w:rPr>
                <w:rFonts w:ascii="Trebuchet MS" w:hAnsi="Trebuchet MS"/>
                <w:color w:val="000000"/>
                <w:sz w:val="20"/>
                <w:szCs w:val="20"/>
              </w:rPr>
              <w:t>Form akan otomatis kembali ke form sebelumnya setelah aplikasi berhasil menyimpan perubahan</w:t>
            </w:r>
          </w:p>
        </w:tc>
      </w:tr>
      <w:tr w:rsidR="009E4C49" w:rsidRPr="009E4C49" w:rsidTr="009E4C49">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hideMark/>
          </w:tcPr>
          <w:p w:rsidR="009E4C49" w:rsidRPr="009E4C49" w:rsidRDefault="009E4C49" w:rsidP="009E4C49">
            <w:pPr>
              <w:spacing w:before="0" w:after="0"/>
              <w:ind w:left="0"/>
              <w:jc w:val="center"/>
              <w:rPr>
                <w:rFonts w:ascii="Trebuchet MS" w:hAnsi="Trebuchet MS"/>
                <w:color w:val="000000"/>
                <w:sz w:val="20"/>
                <w:szCs w:val="20"/>
              </w:rPr>
            </w:pPr>
            <w:r w:rsidRPr="009E4C49">
              <w:rPr>
                <w:rFonts w:ascii="Trebuchet MS" w:hAnsi="Trebuchet MS"/>
                <w:color w:val="000000"/>
                <w:sz w:val="20"/>
                <w:szCs w:val="20"/>
              </w:rPr>
              <w:t>Aksi User</w:t>
            </w:r>
          </w:p>
        </w:tc>
        <w:tc>
          <w:tcPr>
            <w:tcW w:w="4320" w:type="dxa"/>
            <w:tcBorders>
              <w:top w:val="nil"/>
              <w:left w:val="nil"/>
              <w:bottom w:val="single" w:sz="8" w:space="0" w:color="auto"/>
              <w:right w:val="single" w:sz="8" w:space="0" w:color="auto"/>
            </w:tcBorders>
            <w:shd w:val="clear" w:color="000000" w:fill="F2F2F2"/>
            <w:hideMark/>
          </w:tcPr>
          <w:p w:rsidR="009E4C49" w:rsidRPr="009E4C49" w:rsidRDefault="009E4C49" w:rsidP="009E4C49">
            <w:pPr>
              <w:spacing w:before="0" w:after="0"/>
              <w:ind w:left="0"/>
              <w:jc w:val="center"/>
              <w:rPr>
                <w:rFonts w:ascii="Trebuchet MS" w:hAnsi="Trebuchet MS"/>
                <w:color w:val="000000"/>
                <w:sz w:val="20"/>
                <w:szCs w:val="20"/>
              </w:rPr>
            </w:pPr>
            <w:r w:rsidRPr="009E4C49">
              <w:rPr>
                <w:rFonts w:ascii="Trebuchet MS" w:hAnsi="Trebuchet MS"/>
                <w:color w:val="000000"/>
                <w:sz w:val="20"/>
                <w:szCs w:val="20"/>
              </w:rPr>
              <w:t>Reaksi Sistem</w:t>
            </w:r>
          </w:p>
        </w:tc>
      </w:tr>
      <w:tr w:rsidR="009E4C49" w:rsidRPr="009E4C49" w:rsidTr="00756A18">
        <w:trPr>
          <w:trHeight w:val="799"/>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Klik tombol Edit Tiering Harga dalam grid</w:t>
            </w:r>
          </w:p>
        </w:tc>
        <w:tc>
          <w:tcPr>
            <w:tcW w:w="4320" w:type="dxa"/>
            <w:tcBorders>
              <w:top w:val="nil"/>
              <w:left w:val="nil"/>
              <w:bottom w:val="single" w:sz="8" w:space="0" w:color="auto"/>
              <w:right w:val="single" w:sz="8" w:space="0" w:color="auto"/>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Muncul windows popup Tiering Detail (Gambar 3-60) untuk mengubah tiering harga.</w:t>
            </w:r>
          </w:p>
        </w:tc>
      </w:tr>
      <w:tr w:rsidR="009E4C49" w:rsidRPr="009E4C49" w:rsidTr="00756A18">
        <w:trPr>
          <w:trHeight w:val="529"/>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Klik tombol Hapus Tiering Harga dalam grid</w:t>
            </w:r>
          </w:p>
        </w:tc>
        <w:tc>
          <w:tcPr>
            <w:tcW w:w="4320" w:type="dxa"/>
            <w:tcBorders>
              <w:top w:val="nil"/>
              <w:left w:val="nil"/>
              <w:bottom w:val="single" w:sz="8" w:space="0" w:color="auto"/>
              <w:right w:val="single" w:sz="8" w:space="0" w:color="auto"/>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Akan menampilkan box confirm (Y/N) untuk menghapus record yang ada di tabel.</w:t>
            </w:r>
          </w:p>
        </w:tc>
      </w:tr>
      <w:tr w:rsidR="009E4C49" w:rsidRPr="009E4C49" w:rsidTr="00756A18">
        <w:trPr>
          <w:trHeight w:val="70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Klik tombol Tambah Tiering</w:t>
            </w:r>
          </w:p>
        </w:tc>
        <w:tc>
          <w:tcPr>
            <w:tcW w:w="4320" w:type="dxa"/>
            <w:tcBorders>
              <w:top w:val="nil"/>
              <w:left w:val="nil"/>
              <w:bottom w:val="single" w:sz="8" w:space="0" w:color="auto"/>
              <w:right w:val="single" w:sz="8" w:space="0" w:color="auto"/>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Muncul windows popup Lookup Tiering(gambar 3-59) untuk memilih tiering harga</w:t>
            </w:r>
          </w:p>
        </w:tc>
      </w:tr>
      <w:tr w:rsidR="009E4C49" w:rsidRPr="009E4C49" w:rsidTr="00756A18">
        <w:trPr>
          <w:trHeight w:val="511"/>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Klik tombol Download Template</w:t>
            </w:r>
          </w:p>
        </w:tc>
        <w:tc>
          <w:tcPr>
            <w:tcW w:w="4320" w:type="dxa"/>
            <w:tcBorders>
              <w:top w:val="nil"/>
              <w:left w:val="nil"/>
              <w:bottom w:val="single" w:sz="8" w:space="0" w:color="auto"/>
              <w:right w:val="single" w:sz="8" w:space="0" w:color="auto"/>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Muncul popup windows untuk download template file</w:t>
            </w:r>
          </w:p>
        </w:tc>
      </w:tr>
      <w:tr w:rsidR="009E4C49" w:rsidRPr="009E4C49" w:rsidTr="00756A18">
        <w:trPr>
          <w:trHeight w:val="529"/>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Klik tombol Upload Tiering</w:t>
            </w:r>
          </w:p>
        </w:tc>
        <w:tc>
          <w:tcPr>
            <w:tcW w:w="4320" w:type="dxa"/>
            <w:tcBorders>
              <w:top w:val="nil"/>
              <w:left w:val="nil"/>
              <w:bottom w:val="single" w:sz="8" w:space="0" w:color="auto"/>
              <w:right w:val="single" w:sz="8" w:space="0" w:color="auto"/>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Muncul popup windows untuk memilih file yang akan di-upload oleh user</w:t>
            </w:r>
          </w:p>
        </w:tc>
      </w:tr>
      <w:tr w:rsidR="009E4C49" w:rsidRPr="009E4C49" w:rsidTr="00756A18">
        <w:trPr>
          <w:trHeight w:val="601"/>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Klik tombol Simpan</w:t>
            </w:r>
          </w:p>
        </w:tc>
        <w:tc>
          <w:tcPr>
            <w:tcW w:w="4320" w:type="dxa"/>
            <w:tcBorders>
              <w:top w:val="nil"/>
              <w:left w:val="nil"/>
              <w:bottom w:val="single" w:sz="8" w:space="0" w:color="auto"/>
              <w:right w:val="single" w:sz="8" w:space="0" w:color="auto"/>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Akan muncul notifikasi berhasil menyimpan dan windows akan tertutup secara otomatis bila data berhasil disimpan.</w:t>
            </w:r>
          </w:p>
        </w:tc>
      </w:tr>
      <w:tr w:rsidR="009E4C49" w:rsidRPr="009E4C49" w:rsidTr="00756A18">
        <w:trPr>
          <w:trHeight w:val="52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Klik tombol Batal</w:t>
            </w:r>
          </w:p>
        </w:tc>
        <w:tc>
          <w:tcPr>
            <w:tcW w:w="4320" w:type="dxa"/>
            <w:tcBorders>
              <w:top w:val="nil"/>
              <w:left w:val="nil"/>
              <w:bottom w:val="single" w:sz="8" w:space="0" w:color="auto"/>
              <w:right w:val="single" w:sz="8" w:space="0" w:color="auto"/>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Windows akan tertutup dan tidak ada proses penyimpanan</w:t>
            </w:r>
          </w:p>
        </w:tc>
      </w:tr>
    </w:tbl>
    <w:p w:rsidR="009E4C49" w:rsidRDefault="009E4C49" w:rsidP="00434462">
      <w:pPr>
        <w:pStyle w:val="BodyText"/>
        <w:ind w:left="0"/>
      </w:pPr>
    </w:p>
    <w:p w:rsidR="009E4C49" w:rsidRDefault="009E4C49" w:rsidP="00434462">
      <w:pPr>
        <w:pStyle w:val="BodyText"/>
        <w:ind w:left="0"/>
      </w:pPr>
    </w:p>
    <w:tbl>
      <w:tblPr>
        <w:tblW w:w="8640" w:type="dxa"/>
        <w:tblInd w:w="710" w:type="dxa"/>
        <w:tblLook w:val="04A0" w:firstRow="1" w:lastRow="0" w:firstColumn="1" w:lastColumn="0" w:noHBand="0" w:noVBand="1"/>
      </w:tblPr>
      <w:tblGrid>
        <w:gridCol w:w="1890"/>
        <w:gridCol w:w="2430"/>
        <w:gridCol w:w="4320"/>
      </w:tblGrid>
      <w:tr w:rsidR="009E4C49" w:rsidRPr="009E4C49" w:rsidTr="009E4C49">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9E4C49" w:rsidRPr="009E4C49" w:rsidRDefault="009E4C49" w:rsidP="009E4C49">
            <w:pPr>
              <w:spacing w:before="0" w:after="0"/>
              <w:ind w:left="0"/>
              <w:rPr>
                <w:rFonts w:ascii="Trebuchet MS" w:hAnsi="Trebuchet MS"/>
                <w:color w:val="000000"/>
                <w:sz w:val="20"/>
                <w:szCs w:val="20"/>
              </w:rPr>
            </w:pPr>
            <w:r w:rsidRPr="009E4C49">
              <w:rPr>
                <w:rFonts w:ascii="Trebuchet MS" w:hAnsi="Trebuchet MS"/>
                <w:color w:val="000000"/>
                <w:sz w:val="20"/>
                <w:szCs w:val="20"/>
              </w:rPr>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9E4C49" w:rsidRPr="009E4C49" w:rsidRDefault="009E4C49" w:rsidP="009E4C49">
            <w:pPr>
              <w:spacing w:before="0" w:after="0"/>
              <w:ind w:left="0"/>
              <w:rPr>
                <w:rFonts w:ascii="Trebuchet MS" w:hAnsi="Trebuchet MS"/>
                <w:color w:val="000000"/>
                <w:sz w:val="20"/>
                <w:szCs w:val="20"/>
              </w:rPr>
            </w:pPr>
            <w:r w:rsidRPr="009E4C49">
              <w:rPr>
                <w:rFonts w:ascii="Trebuchet MS" w:hAnsi="Trebuchet MS"/>
                <w:color w:val="000000"/>
                <w:sz w:val="20"/>
                <w:szCs w:val="20"/>
              </w:rPr>
              <w:t>Detail Jasa</w:t>
            </w:r>
          </w:p>
        </w:tc>
      </w:tr>
      <w:tr w:rsidR="009E4C49" w:rsidRPr="009E4C49" w:rsidTr="009E4C49">
        <w:trPr>
          <w:trHeight w:val="315"/>
        </w:trPr>
        <w:tc>
          <w:tcPr>
            <w:tcW w:w="1890" w:type="dxa"/>
            <w:tcBorders>
              <w:top w:val="nil"/>
              <w:left w:val="single" w:sz="8" w:space="0" w:color="auto"/>
              <w:bottom w:val="single" w:sz="8" w:space="0" w:color="auto"/>
              <w:right w:val="single" w:sz="8" w:space="0" w:color="auto"/>
            </w:tcBorders>
            <w:shd w:val="clear" w:color="000000" w:fill="F2F2F2"/>
            <w:hideMark/>
          </w:tcPr>
          <w:p w:rsidR="009E4C49" w:rsidRPr="009E4C49" w:rsidRDefault="009E4C49" w:rsidP="009E4C49">
            <w:pPr>
              <w:spacing w:before="0" w:after="0"/>
              <w:ind w:left="0"/>
              <w:rPr>
                <w:rFonts w:ascii="Trebuchet MS" w:hAnsi="Trebuchet MS"/>
                <w:color w:val="000000"/>
                <w:sz w:val="20"/>
                <w:szCs w:val="20"/>
              </w:rPr>
            </w:pPr>
            <w:r w:rsidRPr="009E4C49">
              <w:rPr>
                <w:rFonts w:ascii="Trebuchet MS" w:hAnsi="Trebuchet MS"/>
                <w:color w:val="000000"/>
                <w:sz w:val="20"/>
                <w:szCs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9E4C49" w:rsidRPr="009E4C49" w:rsidRDefault="009E4C49" w:rsidP="009E4C49">
            <w:pPr>
              <w:spacing w:before="0" w:after="0"/>
              <w:ind w:left="0"/>
              <w:rPr>
                <w:rFonts w:ascii="Trebuchet MS" w:hAnsi="Trebuchet MS"/>
                <w:color w:val="000000"/>
                <w:sz w:val="20"/>
                <w:szCs w:val="20"/>
              </w:rPr>
            </w:pPr>
            <w:r w:rsidRPr="009E4C49">
              <w:rPr>
                <w:rFonts w:ascii="Trebuchet MS" w:hAnsi="Trebuchet MS"/>
                <w:color w:val="000000"/>
                <w:sz w:val="20"/>
                <w:szCs w:val="20"/>
              </w:rPr>
              <w:t>User membuka daftar BOQ dan klik tombol Detail jasa untuk memunculkan popup windows Detail Jasa</w:t>
            </w:r>
          </w:p>
        </w:tc>
      </w:tr>
      <w:tr w:rsidR="009E4C49" w:rsidRPr="009E4C49" w:rsidTr="009E4C49">
        <w:trPr>
          <w:trHeight w:val="315"/>
        </w:trPr>
        <w:tc>
          <w:tcPr>
            <w:tcW w:w="1890" w:type="dxa"/>
            <w:tcBorders>
              <w:top w:val="nil"/>
              <w:left w:val="single" w:sz="8" w:space="0" w:color="auto"/>
              <w:bottom w:val="single" w:sz="8" w:space="0" w:color="auto"/>
              <w:right w:val="single" w:sz="8" w:space="0" w:color="auto"/>
            </w:tcBorders>
            <w:shd w:val="clear" w:color="000000" w:fill="F2F2F2"/>
            <w:hideMark/>
          </w:tcPr>
          <w:p w:rsidR="009E4C49" w:rsidRPr="009E4C49" w:rsidRDefault="009E4C49" w:rsidP="009E4C49">
            <w:pPr>
              <w:spacing w:before="0" w:after="0"/>
              <w:ind w:left="0"/>
              <w:rPr>
                <w:rFonts w:ascii="Trebuchet MS" w:hAnsi="Trebuchet MS"/>
                <w:color w:val="000000"/>
                <w:sz w:val="20"/>
                <w:szCs w:val="20"/>
              </w:rPr>
            </w:pPr>
            <w:r w:rsidRPr="009E4C49">
              <w:rPr>
                <w:rFonts w:ascii="Trebuchet MS" w:hAnsi="Trebuchet MS"/>
                <w:color w:val="000000"/>
                <w:sz w:val="20"/>
                <w:szCs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9E4C49" w:rsidRPr="009E4C49" w:rsidRDefault="009E4C49" w:rsidP="009E4C49">
            <w:pPr>
              <w:spacing w:before="0" w:after="0"/>
              <w:ind w:left="0"/>
              <w:rPr>
                <w:rFonts w:ascii="Trebuchet MS" w:hAnsi="Trebuchet MS"/>
                <w:color w:val="000000"/>
                <w:sz w:val="20"/>
                <w:szCs w:val="20"/>
              </w:rPr>
            </w:pPr>
            <w:r w:rsidRPr="009E4C49">
              <w:rPr>
                <w:rFonts w:ascii="Trebuchet MS" w:hAnsi="Trebuchet MS"/>
                <w:color w:val="000000"/>
                <w:sz w:val="20"/>
                <w:szCs w:val="20"/>
              </w:rPr>
              <w:t>Form akan otomatis kembali ke form sebelumnya setelah aplikasi berhasil menyimpan perubahan</w:t>
            </w:r>
          </w:p>
        </w:tc>
      </w:tr>
      <w:tr w:rsidR="009E4C49" w:rsidRPr="009E4C49" w:rsidTr="009E4C49">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hideMark/>
          </w:tcPr>
          <w:p w:rsidR="009E4C49" w:rsidRPr="009E4C49" w:rsidRDefault="009E4C49" w:rsidP="009E4C49">
            <w:pPr>
              <w:spacing w:before="0" w:after="0"/>
              <w:ind w:left="0"/>
              <w:jc w:val="center"/>
              <w:rPr>
                <w:rFonts w:ascii="Trebuchet MS" w:hAnsi="Trebuchet MS"/>
                <w:color w:val="000000"/>
                <w:sz w:val="20"/>
                <w:szCs w:val="20"/>
              </w:rPr>
            </w:pPr>
            <w:r w:rsidRPr="009E4C49">
              <w:rPr>
                <w:rFonts w:ascii="Trebuchet MS" w:hAnsi="Trebuchet MS"/>
                <w:color w:val="000000"/>
                <w:sz w:val="20"/>
                <w:szCs w:val="20"/>
              </w:rPr>
              <w:t>Aksi User</w:t>
            </w:r>
          </w:p>
        </w:tc>
        <w:tc>
          <w:tcPr>
            <w:tcW w:w="4320" w:type="dxa"/>
            <w:tcBorders>
              <w:top w:val="nil"/>
              <w:left w:val="nil"/>
              <w:bottom w:val="single" w:sz="8" w:space="0" w:color="auto"/>
              <w:right w:val="single" w:sz="8" w:space="0" w:color="auto"/>
            </w:tcBorders>
            <w:shd w:val="clear" w:color="000000" w:fill="F2F2F2"/>
            <w:hideMark/>
          </w:tcPr>
          <w:p w:rsidR="009E4C49" w:rsidRPr="009E4C49" w:rsidRDefault="009E4C49" w:rsidP="009E4C49">
            <w:pPr>
              <w:spacing w:before="0" w:after="0"/>
              <w:ind w:left="0"/>
              <w:jc w:val="center"/>
              <w:rPr>
                <w:rFonts w:ascii="Trebuchet MS" w:hAnsi="Trebuchet MS"/>
                <w:color w:val="000000"/>
                <w:sz w:val="20"/>
                <w:szCs w:val="20"/>
              </w:rPr>
            </w:pPr>
            <w:r w:rsidRPr="009E4C49">
              <w:rPr>
                <w:rFonts w:ascii="Trebuchet MS" w:hAnsi="Trebuchet MS"/>
                <w:color w:val="000000"/>
                <w:sz w:val="20"/>
                <w:szCs w:val="20"/>
              </w:rPr>
              <w:t>Reaksi Sistem</w:t>
            </w:r>
          </w:p>
        </w:tc>
      </w:tr>
      <w:tr w:rsidR="009E4C49" w:rsidRPr="009E4C49" w:rsidTr="00756A18">
        <w:trPr>
          <w:trHeight w:val="493"/>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Klik tombol Upload Image</w:t>
            </w:r>
          </w:p>
        </w:tc>
        <w:tc>
          <w:tcPr>
            <w:tcW w:w="4320" w:type="dxa"/>
            <w:tcBorders>
              <w:top w:val="nil"/>
              <w:left w:val="nil"/>
              <w:bottom w:val="single" w:sz="8" w:space="0" w:color="auto"/>
              <w:right w:val="single" w:sz="8" w:space="0" w:color="auto"/>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Muncul popup windows untuk memilih file yang akan di-upload oleh user</w:t>
            </w:r>
          </w:p>
        </w:tc>
      </w:tr>
      <w:tr w:rsidR="009E4C49" w:rsidRPr="009E4C49" w:rsidTr="00756A18">
        <w:trPr>
          <w:trHeight w:val="673"/>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Klik Combobox Kategori Produk</w:t>
            </w:r>
          </w:p>
        </w:tc>
        <w:tc>
          <w:tcPr>
            <w:tcW w:w="4320" w:type="dxa"/>
            <w:tcBorders>
              <w:top w:val="nil"/>
              <w:left w:val="nil"/>
              <w:bottom w:val="single" w:sz="8" w:space="0" w:color="auto"/>
              <w:right w:val="single" w:sz="8" w:space="0" w:color="auto"/>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Aplikasi akan memunculkan item-item kategori yang diambil dari tabel Master Kategori</w:t>
            </w:r>
          </w:p>
        </w:tc>
      </w:tr>
      <w:tr w:rsidR="009E4C49" w:rsidRPr="009E4C49" w:rsidTr="00756A18">
        <w:trPr>
          <w:trHeight w:val="682"/>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Klik Combobox GL</w:t>
            </w:r>
          </w:p>
        </w:tc>
        <w:tc>
          <w:tcPr>
            <w:tcW w:w="4320" w:type="dxa"/>
            <w:tcBorders>
              <w:top w:val="nil"/>
              <w:left w:val="nil"/>
              <w:bottom w:val="single" w:sz="8" w:space="0" w:color="auto"/>
              <w:right w:val="single" w:sz="8" w:space="0" w:color="auto"/>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Aplikasi akan memunculkan item-item GL yang diambil dari tabel Master GeneralLedger</w:t>
            </w:r>
          </w:p>
        </w:tc>
      </w:tr>
      <w:tr w:rsidR="009E4C49" w:rsidRPr="009E4C49" w:rsidTr="00756A18">
        <w:trPr>
          <w:trHeight w:val="673"/>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lastRenderedPageBreak/>
              <w:t>Klik Combobox GL</w:t>
            </w:r>
          </w:p>
        </w:tc>
        <w:tc>
          <w:tcPr>
            <w:tcW w:w="4320" w:type="dxa"/>
            <w:tcBorders>
              <w:top w:val="nil"/>
              <w:left w:val="nil"/>
              <w:bottom w:val="single" w:sz="8" w:space="0" w:color="auto"/>
              <w:right w:val="single" w:sz="8" w:space="0" w:color="auto"/>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Aplikasi akan memunculkan item-item Satuan yang diambil dari tabel Aplikasi Parameter dengan kode UOM</w:t>
            </w:r>
          </w:p>
        </w:tc>
      </w:tr>
      <w:tr w:rsidR="009E4C49" w:rsidRPr="009E4C49" w:rsidTr="00756A18">
        <w:trPr>
          <w:trHeight w:val="502"/>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Tambah Sub Produk</w:t>
            </w:r>
          </w:p>
        </w:tc>
        <w:tc>
          <w:tcPr>
            <w:tcW w:w="4320" w:type="dxa"/>
            <w:tcBorders>
              <w:top w:val="nil"/>
              <w:left w:val="nil"/>
              <w:bottom w:val="single" w:sz="8" w:space="0" w:color="auto"/>
              <w:right w:val="single" w:sz="8" w:space="0" w:color="auto"/>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Muncul popup windows detail Sub Produk untuk menambahkan item dari SubProduk</w:t>
            </w:r>
          </w:p>
        </w:tc>
      </w:tr>
      <w:tr w:rsidR="009E4C49" w:rsidRPr="009E4C49" w:rsidTr="00756A18">
        <w:trPr>
          <w:trHeight w:val="43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Klik tombol Edit Sub Produk dari daftar Sub Produk</w:t>
            </w:r>
          </w:p>
        </w:tc>
        <w:tc>
          <w:tcPr>
            <w:tcW w:w="4320" w:type="dxa"/>
            <w:tcBorders>
              <w:top w:val="nil"/>
              <w:left w:val="nil"/>
              <w:bottom w:val="single" w:sz="8" w:space="0" w:color="auto"/>
              <w:right w:val="single" w:sz="8" w:space="0" w:color="auto"/>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Muncul popup windows detail Sub Produk untuk mengubah item dari SubProduk</w:t>
            </w:r>
          </w:p>
        </w:tc>
      </w:tr>
      <w:tr w:rsidR="009E4C49" w:rsidRPr="009E4C49" w:rsidTr="00756A18">
        <w:trPr>
          <w:trHeight w:val="493"/>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Klik tombol Hapus Sub Produk dari daftar Sub Produk</w:t>
            </w:r>
          </w:p>
        </w:tc>
        <w:tc>
          <w:tcPr>
            <w:tcW w:w="4320" w:type="dxa"/>
            <w:tcBorders>
              <w:top w:val="nil"/>
              <w:left w:val="nil"/>
              <w:bottom w:val="single" w:sz="8" w:space="0" w:color="auto"/>
              <w:right w:val="single" w:sz="8" w:space="0" w:color="auto"/>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Akan menampilkan box confirm (Y/N) untuk menghapus record yang ada di tabel</w:t>
            </w:r>
          </w:p>
        </w:tc>
      </w:tr>
      <w:tr w:rsidR="009E4C49" w:rsidRPr="009E4C49" w:rsidTr="00756A18">
        <w:trPr>
          <w:trHeight w:val="691"/>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Klik tombol Simpan</w:t>
            </w:r>
          </w:p>
        </w:tc>
        <w:tc>
          <w:tcPr>
            <w:tcW w:w="4320" w:type="dxa"/>
            <w:tcBorders>
              <w:top w:val="nil"/>
              <w:left w:val="nil"/>
              <w:bottom w:val="single" w:sz="8" w:space="0" w:color="auto"/>
              <w:right w:val="single" w:sz="8" w:space="0" w:color="auto"/>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Akan muncul notifikasi berhasil menyimpan dan windows akan tertutup secara otomatis bila data berhasil disimpan.</w:t>
            </w:r>
          </w:p>
        </w:tc>
      </w:tr>
      <w:tr w:rsidR="009E4C49" w:rsidRPr="009E4C49" w:rsidTr="00756A18">
        <w:trPr>
          <w:trHeight w:val="52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Klik tombol Tutup</w:t>
            </w:r>
          </w:p>
        </w:tc>
        <w:tc>
          <w:tcPr>
            <w:tcW w:w="4320" w:type="dxa"/>
            <w:tcBorders>
              <w:top w:val="nil"/>
              <w:left w:val="nil"/>
              <w:bottom w:val="single" w:sz="8" w:space="0" w:color="auto"/>
              <w:right w:val="single" w:sz="8" w:space="0" w:color="auto"/>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Windows akan tertutup dan tidak ada proses penyimpanan</w:t>
            </w:r>
          </w:p>
        </w:tc>
      </w:tr>
    </w:tbl>
    <w:p w:rsidR="009E4C49" w:rsidRDefault="009E4C49" w:rsidP="00434462">
      <w:pPr>
        <w:pStyle w:val="BodyText"/>
        <w:ind w:left="0"/>
      </w:pPr>
    </w:p>
    <w:p w:rsidR="009E4C49" w:rsidRDefault="009E4C49" w:rsidP="00434462">
      <w:pPr>
        <w:pStyle w:val="BodyText"/>
        <w:ind w:left="0"/>
      </w:pPr>
    </w:p>
    <w:tbl>
      <w:tblPr>
        <w:tblW w:w="8640" w:type="dxa"/>
        <w:tblInd w:w="710" w:type="dxa"/>
        <w:tblLook w:val="04A0" w:firstRow="1" w:lastRow="0" w:firstColumn="1" w:lastColumn="0" w:noHBand="0" w:noVBand="1"/>
      </w:tblPr>
      <w:tblGrid>
        <w:gridCol w:w="1890"/>
        <w:gridCol w:w="2430"/>
        <w:gridCol w:w="4320"/>
      </w:tblGrid>
      <w:tr w:rsidR="009E4C49" w:rsidRPr="009E4C49" w:rsidTr="009E4C49">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9E4C49" w:rsidRPr="009E4C49" w:rsidRDefault="009E4C49" w:rsidP="009E4C49">
            <w:pPr>
              <w:spacing w:before="0" w:after="0"/>
              <w:ind w:left="0"/>
              <w:rPr>
                <w:rFonts w:ascii="Trebuchet MS" w:hAnsi="Trebuchet MS"/>
                <w:color w:val="000000"/>
                <w:sz w:val="20"/>
                <w:szCs w:val="20"/>
              </w:rPr>
            </w:pPr>
            <w:r w:rsidRPr="009E4C49">
              <w:rPr>
                <w:rFonts w:ascii="Trebuchet MS" w:hAnsi="Trebuchet MS"/>
                <w:color w:val="000000"/>
                <w:sz w:val="20"/>
                <w:szCs w:val="20"/>
              </w:rPr>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9E4C49" w:rsidRPr="009E4C49" w:rsidRDefault="009E4C49" w:rsidP="009E4C49">
            <w:pPr>
              <w:spacing w:before="0" w:after="0"/>
              <w:ind w:left="0"/>
              <w:rPr>
                <w:rFonts w:ascii="Trebuchet MS" w:hAnsi="Trebuchet MS"/>
                <w:color w:val="000000"/>
                <w:sz w:val="20"/>
                <w:szCs w:val="20"/>
              </w:rPr>
            </w:pPr>
            <w:r w:rsidRPr="009E4C49">
              <w:rPr>
                <w:rFonts w:ascii="Trebuchet MS" w:hAnsi="Trebuchet MS"/>
                <w:color w:val="000000"/>
                <w:sz w:val="20"/>
                <w:szCs w:val="20"/>
              </w:rPr>
              <w:t>Memo Jasa - Pemilihan Vendor</w:t>
            </w:r>
          </w:p>
        </w:tc>
      </w:tr>
      <w:tr w:rsidR="009E4C49" w:rsidRPr="009E4C49" w:rsidTr="009E4C49">
        <w:trPr>
          <w:trHeight w:val="315"/>
        </w:trPr>
        <w:tc>
          <w:tcPr>
            <w:tcW w:w="1890" w:type="dxa"/>
            <w:tcBorders>
              <w:top w:val="nil"/>
              <w:left w:val="single" w:sz="8" w:space="0" w:color="auto"/>
              <w:bottom w:val="single" w:sz="8" w:space="0" w:color="auto"/>
              <w:right w:val="single" w:sz="8" w:space="0" w:color="auto"/>
            </w:tcBorders>
            <w:shd w:val="clear" w:color="000000" w:fill="F2F2F2"/>
            <w:hideMark/>
          </w:tcPr>
          <w:p w:rsidR="009E4C49" w:rsidRPr="009E4C49" w:rsidRDefault="009E4C49" w:rsidP="009E4C49">
            <w:pPr>
              <w:spacing w:before="0" w:after="0"/>
              <w:ind w:left="0"/>
              <w:rPr>
                <w:rFonts w:ascii="Trebuchet MS" w:hAnsi="Trebuchet MS"/>
                <w:color w:val="000000"/>
                <w:sz w:val="20"/>
                <w:szCs w:val="20"/>
              </w:rPr>
            </w:pPr>
            <w:r w:rsidRPr="009E4C49">
              <w:rPr>
                <w:rFonts w:ascii="Trebuchet MS" w:hAnsi="Trebuchet MS"/>
                <w:color w:val="000000"/>
                <w:sz w:val="20"/>
                <w:szCs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9E4C49" w:rsidRPr="009E4C49" w:rsidRDefault="009E4C49" w:rsidP="009E4C49">
            <w:pPr>
              <w:spacing w:before="0" w:after="0"/>
              <w:ind w:left="0"/>
              <w:rPr>
                <w:rFonts w:ascii="Trebuchet MS" w:hAnsi="Trebuchet MS"/>
                <w:color w:val="000000"/>
                <w:sz w:val="20"/>
                <w:szCs w:val="20"/>
              </w:rPr>
            </w:pPr>
            <w:r w:rsidRPr="009E4C49">
              <w:rPr>
                <w:rFonts w:ascii="Trebuchet MS" w:hAnsi="Trebuchet MS"/>
                <w:color w:val="000000"/>
                <w:sz w:val="20"/>
                <w:szCs w:val="20"/>
              </w:rPr>
              <w:t>User berada pada menu Memo Jasa dan klik tab Pemilihan Vendor</w:t>
            </w:r>
          </w:p>
        </w:tc>
      </w:tr>
      <w:tr w:rsidR="009E4C49" w:rsidRPr="009E4C49" w:rsidTr="009E4C49">
        <w:trPr>
          <w:trHeight w:val="315"/>
        </w:trPr>
        <w:tc>
          <w:tcPr>
            <w:tcW w:w="1890" w:type="dxa"/>
            <w:tcBorders>
              <w:top w:val="nil"/>
              <w:left w:val="single" w:sz="8" w:space="0" w:color="auto"/>
              <w:bottom w:val="single" w:sz="8" w:space="0" w:color="auto"/>
              <w:right w:val="single" w:sz="8" w:space="0" w:color="auto"/>
            </w:tcBorders>
            <w:shd w:val="clear" w:color="000000" w:fill="F2F2F2"/>
            <w:hideMark/>
          </w:tcPr>
          <w:p w:rsidR="009E4C49" w:rsidRPr="009E4C49" w:rsidRDefault="009E4C49" w:rsidP="009E4C49">
            <w:pPr>
              <w:spacing w:before="0" w:after="0"/>
              <w:ind w:left="0"/>
              <w:rPr>
                <w:rFonts w:ascii="Trebuchet MS" w:hAnsi="Trebuchet MS"/>
                <w:color w:val="000000"/>
                <w:sz w:val="20"/>
                <w:szCs w:val="20"/>
              </w:rPr>
            </w:pPr>
            <w:r w:rsidRPr="009E4C49">
              <w:rPr>
                <w:rFonts w:ascii="Trebuchet MS" w:hAnsi="Trebuchet MS"/>
                <w:color w:val="000000"/>
                <w:sz w:val="20"/>
                <w:szCs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9E4C49" w:rsidRPr="009E4C49" w:rsidRDefault="009E4C49" w:rsidP="009E4C49">
            <w:pPr>
              <w:spacing w:before="0" w:after="0"/>
              <w:ind w:left="0"/>
              <w:rPr>
                <w:rFonts w:ascii="Trebuchet MS" w:hAnsi="Trebuchet MS"/>
                <w:color w:val="000000"/>
                <w:sz w:val="20"/>
                <w:szCs w:val="20"/>
              </w:rPr>
            </w:pPr>
            <w:r w:rsidRPr="009E4C49">
              <w:rPr>
                <w:rFonts w:ascii="Trebuchet MS" w:hAnsi="Trebuchet MS"/>
                <w:color w:val="000000"/>
                <w:sz w:val="20"/>
                <w:szCs w:val="20"/>
              </w:rPr>
              <w:t>Aplikasi akan menampilkan daftar pemenang tender yang telah dipilih user</w:t>
            </w:r>
          </w:p>
        </w:tc>
      </w:tr>
      <w:tr w:rsidR="009E4C49" w:rsidRPr="009E4C49" w:rsidTr="009E4C49">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hideMark/>
          </w:tcPr>
          <w:p w:rsidR="009E4C49" w:rsidRPr="009E4C49" w:rsidRDefault="009E4C49" w:rsidP="009E4C49">
            <w:pPr>
              <w:spacing w:before="0" w:after="0"/>
              <w:ind w:left="0"/>
              <w:jc w:val="center"/>
              <w:rPr>
                <w:rFonts w:ascii="Trebuchet MS" w:hAnsi="Trebuchet MS"/>
                <w:color w:val="000000"/>
                <w:sz w:val="20"/>
                <w:szCs w:val="20"/>
              </w:rPr>
            </w:pPr>
            <w:r w:rsidRPr="009E4C49">
              <w:rPr>
                <w:rFonts w:ascii="Trebuchet MS" w:hAnsi="Trebuchet MS"/>
                <w:color w:val="000000"/>
                <w:sz w:val="20"/>
                <w:szCs w:val="20"/>
              </w:rPr>
              <w:t>Aksi User</w:t>
            </w:r>
          </w:p>
        </w:tc>
        <w:tc>
          <w:tcPr>
            <w:tcW w:w="4320" w:type="dxa"/>
            <w:tcBorders>
              <w:top w:val="nil"/>
              <w:left w:val="nil"/>
              <w:bottom w:val="single" w:sz="8" w:space="0" w:color="auto"/>
              <w:right w:val="single" w:sz="8" w:space="0" w:color="auto"/>
            </w:tcBorders>
            <w:shd w:val="clear" w:color="000000" w:fill="F2F2F2"/>
            <w:hideMark/>
          </w:tcPr>
          <w:p w:rsidR="009E4C49" w:rsidRPr="009E4C49" w:rsidRDefault="009E4C49" w:rsidP="009E4C49">
            <w:pPr>
              <w:spacing w:before="0" w:after="0"/>
              <w:ind w:left="0"/>
              <w:jc w:val="center"/>
              <w:rPr>
                <w:rFonts w:ascii="Trebuchet MS" w:hAnsi="Trebuchet MS"/>
                <w:color w:val="000000"/>
                <w:sz w:val="20"/>
                <w:szCs w:val="20"/>
              </w:rPr>
            </w:pPr>
            <w:r w:rsidRPr="009E4C49">
              <w:rPr>
                <w:rFonts w:ascii="Trebuchet MS" w:hAnsi="Trebuchet MS"/>
                <w:color w:val="000000"/>
                <w:sz w:val="20"/>
                <w:szCs w:val="20"/>
              </w:rPr>
              <w:t>Reaksi Sistem</w:t>
            </w:r>
          </w:p>
        </w:tc>
      </w:tr>
      <w:tr w:rsidR="009E4C49" w:rsidRPr="009E4C49" w:rsidTr="00756A18">
        <w:trPr>
          <w:trHeight w:val="511"/>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Pilih ComboBox Vendor Pemenang</w:t>
            </w:r>
          </w:p>
        </w:tc>
        <w:tc>
          <w:tcPr>
            <w:tcW w:w="4320" w:type="dxa"/>
            <w:tcBorders>
              <w:top w:val="nil"/>
              <w:left w:val="nil"/>
              <w:bottom w:val="single" w:sz="8" w:space="0" w:color="auto"/>
              <w:right w:val="single" w:sz="8" w:space="0" w:color="auto"/>
            </w:tcBorders>
            <w:shd w:val="clear" w:color="auto" w:fill="auto"/>
            <w:hideMark/>
          </w:tcPr>
          <w:p w:rsidR="009E4C49" w:rsidRPr="009E4C49" w:rsidRDefault="009E4C49" w:rsidP="009E4C49">
            <w:pPr>
              <w:spacing w:before="0" w:after="0"/>
              <w:ind w:left="0"/>
              <w:jc w:val="left"/>
              <w:rPr>
                <w:rFonts w:ascii="Trebuchet MS" w:hAnsi="Trebuchet MS"/>
                <w:color w:val="000000"/>
                <w:sz w:val="20"/>
                <w:szCs w:val="20"/>
              </w:rPr>
            </w:pPr>
            <w:r w:rsidRPr="009E4C49">
              <w:rPr>
                <w:rFonts w:ascii="Trebuchet MS" w:hAnsi="Trebuchet MS"/>
                <w:color w:val="000000"/>
                <w:sz w:val="20"/>
                <w:szCs w:val="20"/>
              </w:rPr>
              <w:t>Pada kolom penilaian akan otomatis muncul hasil penilaian dari vendor yang dipilih</w:t>
            </w:r>
          </w:p>
        </w:tc>
      </w:tr>
    </w:tbl>
    <w:p w:rsidR="009E4C49" w:rsidRDefault="009E4C49" w:rsidP="00434462">
      <w:pPr>
        <w:pStyle w:val="BodyText"/>
        <w:ind w:left="0"/>
      </w:pPr>
    </w:p>
    <w:p w:rsidR="006B080B" w:rsidRDefault="006B080B" w:rsidP="00434462">
      <w:pPr>
        <w:pStyle w:val="BodyText"/>
        <w:ind w:left="0"/>
      </w:pPr>
    </w:p>
    <w:p w:rsidR="006B080B" w:rsidRDefault="006B080B" w:rsidP="00434462">
      <w:pPr>
        <w:pStyle w:val="BodyText"/>
        <w:ind w:left="0"/>
      </w:pPr>
    </w:p>
    <w:p w:rsidR="006B080B" w:rsidRDefault="006B080B" w:rsidP="00434462">
      <w:pPr>
        <w:pStyle w:val="BodyText"/>
        <w:ind w:left="0"/>
      </w:pPr>
    </w:p>
    <w:p w:rsidR="006B080B" w:rsidRDefault="006B080B" w:rsidP="006B080B">
      <w:pPr>
        <w:pStyle w:val="BodyText"/>
        <w:tabs>
          <w:tab w:val="left" w:pos="1863"/>
        </w:tabs>
        <w:ind w:left="0"/>
      </w:pPr>
      <w:r>
        <w:tab/>
      </w:r>
    </w:p>
    <w:p w:rsidR="006B080B" w:rsidRDefault="006B080B" w:rsidP="006B080B">
      <w:pPr>
        <w:pStyle w:val="BodyText"/>
        <w:tabs>
          <w:tab w:val="left" w:pos="1863"/>
        </w:tabs>
        <w:ind w:left="0"/>
      </w:pPr>
    </w:p>
    <w:p w:rsidR="006B080B" w:rsidRDefault="006B080B" w:rsidP="006B080B">
      <w:pPr>
        <w:pStyle w:val="BodyText"/>
        <w:tabs>
          <w:tab w:val="left" w:pos="1863"/>
        </w:tabs>
        <w:ind w:left="0"/>
      </w:pPr>
    </w:p>
    <w:p w:rsidR="00974DC7" w:rsidRDefault="00974DC7" w:rsidP="006B080B">
      <w:pPr>
        <w:pStyle w:val="BodyText"/>
        <w:tabs>
          <w:tab w:val="left" w:pos="1863"/>
        </w:tabs>
        <w:ind w:left="0"/>
      </w:pPr>
    </w:p>
    <w:p w:rsidR="00974DC7" w:rsidRDefault="00974DC7" w:rsidP="006B080B">
      <w:pPr>
        <w:pStyle w:val="BodyText"/>
        <w:tabs>
          <w:tab w:val="left" w:pos="1863"/>
        </w:tabs>
        <w:ind w:left="0"/>
      </w:pPr>
    </w:p>
    <w:p w:rsidR="00974DC7" w:rsidRDefault="00974DC7" w:rsidP="006B080B">
      <w:pPr>
        <w:pStyle w:val="BodyText"/>
        <w:tabs>
          <w:tab w:val="left" w:pos="1863"/>
        </w:tabs>
        <w:ind w:left="0"/>
      </w:pPr>
    </w:p>
    <w:p w:rsidR="00974DC7" w:rsidRDefault="00974DC7" w:rsidP="006B080B">
      <w:pPr>
        <w:pStyle w:val="BodyText"/>
        <w:tabs>
          <w:tab w:val="left" w:pos="1863"/>
        </w:tabs>
        <w:ind w:left="0"/>
      </w:pPr>
    </w:p>
    <w:p w:rsidR="00974DC7" w:rsidRDefault="00974DC7" w:rsidP="006B080B">
      <w:pPr>
        <w:pStyle w:val="BodyText"/>
        <w:tabs>
          <w:tab w:val="left" w:pos="1863"/>
        </w:tabs>
        <w:ind w:left="0"/>
      </w:pPr>
    </w:p>
    <w:p w:rsidR="00E97767" w:rsidRDefault="00E97767" w:rsidP="00E97767">
      <w:pPr>
        <w:pStyle w:val="BodyText"/>
      </w:pPr>
      <w:bookmarkStart w:id="728" w:name="_Toc437774424"/>
    </w:p>
    <w:p w:rsidR="00B811EB" w:rsidRDefault="00B811EB" w:rsidP="00E97767">
      <w:pPr>
        <w:pStyle w:val="BodyText"/>
      </w:pPr>
    </w:p>
    <w:p w:rsidR="00B811EB" w:rsidRDefault="00B811EB" w:rsidP="00E97767">
      <w:pPr>
        <w:pStyle w:val="BodyText"/>
      </w:pPr>
    </w:p>
    <w:p w:rsidR="00B811EB" w:rsidRDefault="00B811EB" w:rsidP="00E97767">
      <w:pPr>
        <w:pStyle w:val="BodyText"/>
      </w:pPr>
    </w:p>
    <w:p w:rsidR="00B811EB" w:rsidRDefault="00B811EB" w:rsidP="00E97767">
      <w:pPr>
        <w:pStyle w:val="BodyText"/>
      </w:pPr>
    </w:p>
    <w:p w:rsidR="00756A18" w:rsidRDefault="00756A18" w:rsidP="00E97767">
      <w:pPr>
        <w:pStyle w:val="BodyText"/>
      </w:pPr>
    </w:p>
    <w:p w:rsidR="00756A18" w:rsidRDefault="00756A18" w:rsidP="00E97767">
      <w:pPr>
        <w:pStyle w:val="BodyText"/>
      </w:pPr>
    </w:p>
    <w:p w:rsidR="00756A18" w:rsidRDefault="00756A18" w:rsidP="00E97767">
      <w:pPr>
        <w:pStyle w:val="BodyText"/>
      </w:pPr>
    </w:p>
    <w:p w:rsidR="005404DF" w:rsidRDefault="005404DF" w:rsidP="005404DF">
      <w:pPr>
        <w:pStyle w:val="Heading3"/>
      </w:pPr>
      <w:bookmarkStart w:id="729" w:name="_Toc440541251"/>
      <w:r>
        <w:lastRenderedPageBreak/>
        <w:t>Katalog Produk</w:t>
      </w:r>
      <w:bookmarkEnd w:id="728"/>
      <w:bookmarkEnd w:id="729"/>
    </w:p>
    <w:p w:rsidR="00AE42E8" w:rsidRDefault="00AE42E8" w:rsidP="00AE42E8">
      <w:pPr>
        <w:pStyle w:val="BodyText"/>
      </w:pPr>
    </w:p>
    <w:p w:rsidR="00B811EB" w:rsidRDefault="00445D34" w:rsidP="00B811EB">
      <w:pPr>
        <w:pStyle w:val="BodyText"/>
        <w:keepNext/>
        <w:ind w:left="720"/>
        <w:jc w:val="center"/>
      </w:pPr>
      <w:r>
        <w:rPr>
          <w:noProof/>
        </w:rPr>
        <w:drawing>
          <wp:inline distT="0" distB="0" distL="0" distR="0" wp14:anchorId="40875B58" wp14:editId="23C8265F">
            <wp:extent cx="5220269" cy="324593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2665" cy="3253644"/>
                    </a:xfrm>
                    <a:prstGeom prst="rect">
                      <a:avLst/>
                    </a:prstGeom>
                  </pic:spPr>
                </pic:pic>
              </a:graphicData>
            </a:graphic>
          </wp:inline>
        </w:drawing>
      </w:r>
    </w:p>
    <w:p w:rsidR="00B811EB" w:rsidRDefault="00B811EB" w:rsidP="00B811EB">
      <w:pPr>
        <w:pStyle w:val="Caption"/>
        <w:jc w:val="center"/>
      </w:pPr>
      <w:bookmarkStart w:id="730" w:name="_Toc440027128"/>
      <w:r>
        <w:t xml:space="preserve">Gambar </w:t>
      </w:r>
      <w:ins w:id="731" w:author="User1" w:date="2016-01-14T13:23:00Z">
        <w:r w:rsidR="0077448C">
          <w:fldChar w:fldCharType="begin"/>
        </w:r>
        <w:r w:rsidR="0077448C">
          <w:instrText xml:space="preserve"> STYLEREF 1 \s </w:instrText>
        </w:r>
      </w:ins>
      <w:r w:rsidR="0077448C">
        <w:fldChar w:fldCharType="separate"/>
      </w:r>
      <w:r w:rsidR="0077448C">
        <w:rPr>
          <w:noProof/>
        </w:rPr>
        <w:t>3</w:t>
      </w:r>
      <w:ins w:id="732"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733" w:author="User1" w:date="2016-01-14T13:23:00Z">
        <w:r w:rsidR="0077448C">
          <w:rPr>
            <w:noProof/>
          </w:rPr>
          <w:t>66</w:t>
        </w:r>
        <w:r w:rsidR="0077448C">
          <w:fldChar w:fldCharType="end"/>
        </w:r>
      </w:ins>
      <w:del w:id="734"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66</w:delText>
        </w:r>
        <w:r w:rsidR="00E95F7C" w:rsidDel="00E95F7C">
          <w:rPr>
            <w:noProof/>
          </w:rPr>
          <w:fldChar w:fldCharType="end"/>
        </w:r>
      </w:del>
      <w:r>
        <w:t xml:space="preserve"> </w:t>
      </w:r>
      <w:r w:rsidRPr="005201FF">
        <w:t>Katalog Produk</w:t>
      </w:r>
      <w:bookmarkEnd w:id="730"/>
    </w:p>
    <w:p w:rsidR="00B811EB" w:rsidRDefault="00CA3918" w:rsidP="00B811EB">
      <w:pPr>
        <w:pStyle w:val="BodyText"/>
        <w:keepNext/>
        <w:ind w:left="720"/>
        <w:jc w:val="center"/>
      </w:pPr>
      <w:r>
        <w:rPr>
          <w:noProof/>
        </w:rPr>
        <w:drawing>
          <wp:inline distT="0" distB="0" distL="0" distR="0" wp14:anchorId="5074D776" wp14:editId="2D7AB89D">
            <wp:extent cx="3850643" cy="428822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414" r="51901" b="7522"/>
                    <a:stretch/>
                  </pic:blipFill>
                  <pic:spPr bwMode="auto">
                    <a:xfrm>
                      <a:off x="0" y="0"/>
                      <a:ext cx="3860796" cy="4299528"/>
                    </a:xfrm>
                    <a:prstGeom prst="rect">
                      <a:avLst/>
                    </a:prstGeom>
                    <a:ln>
                      <a:noFill/>
                    </a:ln>
                    <a:extLst>
                      <a:ext uri="{53640926-AAD7-44D8-BBD7-CCE9431645EC}">
                        <a14:shadowObscured xmlns:a14="http://schemas.microsoft.com/office/drawing/2010/main"/>
                      </a:ext>
                    </a:extLst>
                  </pic:spPr>
                </pic:pic>
              </a:graphicData>
            </a:graphic>
          </wp:inline>
        </w:drawing>
      </w:r>
    </w:p>
    <w:p w:rsidR="00C57B78" w:rsidRPr="00C57B78" w:rsidRDefault="00B811EB" w:rsidP="00B811EB">
      <w:pPr>
        <w:pStyle w:val="Caption"/>
        <w:jc w:val="center"/>
      </w:pPr>
      <w:bookmarkStart w:id="735" w:name="_Toc440027129"/>
      <w:r>
        <w:t xml:space="preserve">Gambar </w:t>
      </w:r>
      <w:ins w:id="736" w:author="User1" w:date="2016-01-14T13:23:00Z">
        <w:r w:rsidR="0077448C">
          <w:fldChar w:fldCharType="begin"/>
        </w:r>
        <w:r w:rsidR="0077448C">
          <w:instrText xml:space="preserve"> STYLEREF 1 \s </w:instrText>
        </w:r>
      </w:ins>
      <w:r w:rsidR="0077448C">
        <w:fldChar w:fldCharType="separate"/>
      </w:r>
      <w:r w:rsidR="0077448C">
        <w:rPr>
          <w:noProof/>
        </w:rPr>
        <w:t>3</w:t>
      </w:r>
      <w:ins w:id="737"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738" w:author="User1" w:date="2016-01-14T13:23:00Z">
        <w:r w:rsidR="0077448C">
          <w:rPr>
            <w:noProof/>
          </w:rPr>
          <w:t>67</w:t>
        </w:r>
        <w:r w:rsidR="0077448C">
          <w:fldChar w:fldCharType="end"/>
        </w:r>
      </w:ins>
      <w:del w:id="739"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67</w:delText>
        </w:r>
        <w:r w:rsidR="00E95F7C" w:rsidDel="00E95F7C">
          <w:rPr>
            <w:noProof/>
          </w:rPr>
          <w:fldChar w:fldCharType="end"/>
        </w:r>
      </w:del>
      <w:r>
        <w:t xml:space="preserve"> </w:t>
      </w:r>
      <w:r w:rsidRPr="00CA478A">
        <w:t>Detail Produk</w:t>
      </w:r>
      <w:bookmarkEnd w:id="735"/>
    </w:p>
    <w:tbl>
      <w:tblPr>
        <w:tblW w:w="8640" w:type="dxa"/>
        <w:tblInd w:w="710" w:type="dxa"/>
        <w:tblLook w:val="04A0" w:firstRow="1" w:lastRow="0" w:firstColumn="1" w:lastColumn="0" w:noHBand="0" w:noVBand="1"/>
      </w:tblPr>
      <w:tblGrid>
        <w:gridCol w:w="1890"/>
        <w:gridCol w:w="2430"/>
        <w:gridCol w:w="4320"/>
      </w:tblGrid>
      <w:tr w:rsidR="00C57B78" w:rsidRPr="00C57B78" w:rsidTr="00F373A5">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C57B78" w:rsidRPr="00C57B78" w:rsidRDefault="00C57B78" w:rsidP="00C57B78">
            <w:pPr>
              <w:spacing w:before="0" w:after="0"/>
              <w:ind w:left="0"/>
              <w:rPr>
                <w:rFonts w:ascii="Trebuchet MS" w:hAnsi="Trebuchet MS"/>
                <w:sz w:val="20"/>
                <w:szCs w:val="20"/>
              </w:rPr>
            </w:pPr>
            <w:r w:rsidRPr="00C57B78">
              <w:rPr>
                <w:rFonts w:ascii="Trebuchet MS" w:hAnsi="Trebuchet MS"/>
                <w:sz w:val="20"/>
                <w:szCs w:val="20"/>
              </w:rPr>
              <w:lastRenderedPageBreak/>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C57B78" w:rsidRPr="00C57B78" w:rsidRDefault="00C57B78" w:rsidP="00C57B78">
            <w:pPr>
              <w:spacing w:before="0" w:after="0"/>
              <w:ind w:left="0"/>
              <w:rPr>
                <w:rFonts w:ascii="Trebuchet MS" w:hAnsi="Trebuchet MS"/>
                <w:sz w:val="20"/>
                <w:szCs w:val="20"/>
              </w:rPr>
            </w:pPr>
            <w:r w:rsidRPr="00C57B78">
              <w:rPr>
                <w:rFonts w:ascii="Trebuchet MS" w:hAnsi="Trebuchet MS"/>
                <w:sz w:val="20"/>
                <w:szCs w:val="20"/>
              </w:rPr>
              <w:t xml:space="preserve">Katalog Produk </w:t>
            </w:r>
          </w:p>
        </w:tc>
      </w:tr>
      <w:tr w:rsidR="00C57B78" w:rsidRPr="00C57B78" w:rsidTr="00F373A5">
        <w:trPr>
          <w:trHeight w:val="315"/>
        </w:trPr>
        <w:tc>
          <w:tcPr>
            <w:tcW w:w="1890" w:type="dxa"/>
            <w:tcBorders>
              <w:top w:val="nil"/>
              <w:left w:val="single" w:sz="8" w:space="0" w:color="auto"/>
              <w:bottom w:val="single" w:sz="8" w:space="0" w:color="auto"/>
              <w:right w:val="single" w:sz="8" w:space="0" w:color="auto"/>
            </w:tcBorders>
            <w:shd w:val="clear" w:color="000000" w:fill="F2F2F2"/>
            <w:hideMark/>
          </w:tcPr>
          <w:p w:rsidR="00C57B78" w:rsidRPr="00C57B78" w:rsidRDefault="00C57B78" w:rsidP="00C57B78">
            <w:pPr>
              <w:spacing w:before="0" w:after="0"/>
              <w:ind w:left="0"/>
              <w:rPr>
                <w:rFonts w:ascii="Trebuchet MS" w:hAnsi="Trebuchet MS"/>
                <w:sz w:val="20"/>
                <w:szCs w:val="20"/>
              </w:rPr>
            </w:pPr>
            <w:r w:rsidRPr="00C57B78">
              <w:rPr>
                <w:rFonts w:ascii="Trebuchet MS" w:hAnsi="Trebuchet MS"/>
                <w:sz w:val="20"/>
                <w:szCs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C57B78" w:rsidRPr="00C57B78" w:rsidRDefault="00C57B78" w:rsidP="00C57B78">
            <w:pPr>
              <w:spacing w:before="0" w:after="0"/>
              <w:ind w:left="0"/>
              <w:rPr>
                <w:rFonts w:ascii="Trebuchet MS" w:hAnsi="Trebuchet MS"/>
                <w:sz w:val="20"/>
                <w:szCs w:val="20"/>
              </w:rPr>
            </w:pPr>
            <w:r w:rsidRPr="00C57B78">
              <w:rPr>
                <w:rFonts w:ascii="Trebuchet MS" w:hAnsi="Trebuchet MS"/>
                <w:sz w:val="20"/>
                <w:szCs w:val="20"/>
              </w:rPr>
              <w:t>User telah login dan berada di menu Katalog Produk</w:t>
            </w:r>
          </w:p>
        </w:tc>
      </w:tr>
      <w:tr w:rsidR="00C57B78" w:rsidRPr="00C57B78" w:rsidTr="00F373A5">
        <w:trPr>
          <w:trHeight w:val="600"/>
        </w:trPr>
        <w:tc>
          <w:tcPr>
            <w:tcW w:w="1890" w:type="dxa"/>
            <w:tcBorders>
              <w:top w:val="nil"/>
              <w:left w:val="single" w:sz="8" w:space="0" w:color="auto"/>
              <w:bottom w:val="single" w:sz="8" w:space="0" w:color="auto"/>
              <w:right w:val="single" w:sz="8" w:space="0" w:color="auto"/>
            </w:tcBorders>
            <w:shd w:val="clear" w:color="000000" w:fill="F2F2F2"/>
            <w:hideMark/>
          </w:tcPr>
          <w:p w:rsidR="00C57B78" w:rsidRPr="00C57B78" w:rsidRDefault="00C57B78" w:rsidP="00C57B78">
            <w:pPr>
              <w:spacing w:before="0" w:after="0"/>
              <w:ind w:left="0"/>
              <w:rPr>
                <w:rFonts w:ascii="Trebuchet MS" w:hAnsi="Trebuchet MS"/>
                <w:sz w:val="20"/>
                <w:szCs w:val="20"/>
              </w:rPr>
            </w:pPr>
            <w:r w:rsidRPr="00C57B78">
              <w:rPr>
                <w:rFonts w:ascii="Trebuchet MS" w:hAnsi="Trebuchet MS"/>
                <w:sz w:val="20"/>
                <w:szCs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C57B78" w:rsidRPr="00C57B78" w:rsidRDefault="00C57B78" w:rsidP="00C57B78">
            <w:pPr>
              <w:spacing w:before="0" w:after="0"/>
              <w:ind w:left="0"/>
              <w:rPr>
                <w:rFonts w:ascii="Trebuchet MS" w:hAnsi="Trebuchet MS"/>
                <w:sz w:val="20"/>
                <w:szCs w:val="20"/>
              </w:rPr>
            </w:pPr>
            <w:r w:rsidRPr="00C57B78">
              <w:rPr>
                <w:rFonts w:ascii="Trebuchet MS" w:hAnsi="Trebuchet MS"/>
                <w:sz w:val="20"/>
                <w:szCs w:val="20"/>
              </w:rPr>
              <w:t>Aplikasi akan menampilkan daftar Produk yang berhasil dibuatkan Katalog</w:t>
            </w:r>
          </w:p>
        </w:tc>
      </w:tr>
      <w:tr w:rsidR="00C57B78" w:rsidRPr="00C57B78" w:rsidTr="00F373A5">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vAlign w:val="center"/>
            <w:hideMark/>
          </w:tcPr>
          <w:p w:rsidR="00C57B78" w:rsidRPr="00C57B78" w:rsidRDefault="00C57B78" w:rsidP="00C57B78">
            <w:pPr>
              <w:spacing w:before="0" w:after="0"/>
              <w:ind w:left="0"/>
              <w:jc w:val="center"/>
              <w:rPr>
                <w:rFonts w:ascii="Trebuchet MS" w:hAnsi="Trebuchet MS"/>
                <w:sz w:val="20"/>
                <w:szCs w:val="20"/>
              </w:rPr>
            </w:pPr>
            <w:r w:rsidRPr="00C57B78">
              <w:rPr>
                <w:rFonts w:ascii="Trebuchet MS" w:hAnsi="Trebuchet MS"/>
                <w:sz w:val="20"/>
                <w:szCs w:val="20"/>
              </w:rPr>
              <w:t>Aksi User</w:t>
            </w:r>
          </w:p>
        </w:tc>
        <w:tc>
          <w:tcPr>
            <w:tcW w:w="4320" w:type="dxa"/>
            <w:tcBorders>
              <w:top w:val="nil"/>
              <w:left w:val="nil"/>
              <w:bottom w:val="single" w:sz="8" w:space="0" w:color="auto"/>
              <w:right w:val="single" w:sz="8" w:space="0" w:color="auto"/>
            </w:tcBorders>
            <w:shd w:val="clear" w:color="000000" w:fill="F2F2F2"/>
            <w:vAlign w:val="center"/>
            <w:hideMark/>
          </w:tcPr>
          <w:p w:rsidR="00C57B78" w:rsidRPr="00C57B78" w:rsidRDefault="00C57B78" w:rsidP="00C57B78">
            <w:pPr>
              <w:spacing w:before="0" w:after="0"/>
              <w:ind w:left="0"/>
              <w:jc w:val="center"/>
              <w:rPr>
                <w:rFonts w:ascii="Trebuchet MS" w:hAnsi="Trebuchet MS"/>
                <w:sz w:val="20"/>
                <w:szCs w:val="20"/>
              </w:rPr>
            </w:pPr>
            <w:r w:rsidRPr="00C57B78">
              <w:rPr>
                <w:rFonts w:ascii="Trebuchet MS" w:hAnsi="Trebuchet MS"/>
                <w:sz w:val="20"/>
                <w:szCs w:val="20"/>
              </w:rPr>
              <w:t>Reaksi Sistem</w:t>
            </w:r>
          </w:p>
        </w:tc>
      </w:tr>
      <w:tr w:rsidR="00C57B78" w:rsidRPr="00C57B78" w:rsidTr="00756A18">
        <w:trPr>
          <w:trHeight w:val="915"/>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C57B78" w:rsidRPr="00C57B78" w:rsidRDefault="00C57B78" w:rsidP="00C57B78">
            <w:pPr>
              <w:spacing w:before="0" w:after="0"/>
              <w:ind w:left="0"/>
              <w:jc w:val="left"/>
              <w:rPr>
                <w:rFonts w:ascii="Trebuchet MS" w:hAnsi="Trebuchet MS"/>
                <w:sz w:val="20"/>
                <w:szCs w:val="20"/>
              </w:rPr>
            </w:pPr>
            <w:r w:rsidRPr="00C57B78">
              <w:rPr>
                <w:rFonts w:ascii="Trebuchet MS" w:hAnsi="Trebuchet MS"/>
                <w:sz w:val="20"/>
                <w:szCs w:val="20"/>
              </w:rPr>
              <w:t>Klik tombol Detail Produk</w:t>
            </w:r>
          </w:p>
        </w:tc>
        <w:tc>
          <w:tcPr>
            <w:tcW w:w="4320" w:type="dxa"/>
            <w:tcBorders>
              <w:top w:val="nil"/>
              <w:left w:val="nil"/>
              <w:bottom w:val="single" w:sz="8" w:space="0" w:color="auto"/>
              <w:right w:val="single" w:sz="8" w:space="0" w:color="auto"/>
            </w:tcBorders>
            <w:shd w:val="clear" w:color="auto" w:fill="auto"/>
            <w:hideMark/>
          </w:tcPr>
          <w:p w:rsidR="00C57B78" w:rsidRPr="00C57B78" w:rsidRDefault="00C57B78" w:rsidP="00C57B78">
            <w:pPr>
              <w:spacing w:before="0" w:after="0"/>
              <w:ind w:left="0"/>
              <w:jc w:val="left"/>
              <w:rPr>
                <w:rFonts w:ascii="Trebuchet MS" w:hAnsi="Trebuchet MS"/>
                <w:sz w:val="20"/>
                <w:szCs w:val="20"/>
              </w:rPr>
            </w:pPr>
            <w:r w:rsidRPr="00C57B78">
              <w:rPr>
                <w:rFonts w:ascii="Trebuchet MS" w:hAnsi="Trebuchet MS"/>
                <w:sz w:val="20"/>
                <w:szCs w:val="20"/>
              </w:rPr>
              <w:t>Akan muncul windows popup untuk menampilkan de</w:t>
            </w:r>
            <w:r w:rsidR="000E5B80">
              <w:rPr>
                <w:rFonts w:ascii="Trebuchet MS" w:hAnsi="Trebuchet MS"/>
                <w:sz w:val="20"/>
                <w:szCs w:val="20"/>
              </w:rPr>
              <w:t>tail produk (seperti gambar 3-62</w:t>
            </w:r>
            <w:r w:rsidRPr="00C57B78">
              <w:rPr>
                <w:rFonts w:ascii="Trebuchet MS" w:hAnsi="Trebuchet MS"/>
                <w:sz w:val="20"/>
                <w:szCs w:val="20"/>
              </w:rPr>
              <w:t>)</w:t>
            </w:r>
          </w:p>
        </w:tc>
      </w:tr>
      <w:tr w:rsidR="00C57B78" w:rsidRPr="00C57B78" w:rsidTr="00756A18">
        <w:trPr>
          <w:trHeight w:val="315"/>
        </w:trPr>
        <w:tc>
          <w:tcPr>
            <w:tcW w:w="4320" w:type="dxa"/>
            <w:gridSpan w:val="2"/>
            <w:tcBorders>
              <w:top w:val="single" w:sz="8" w:space="0" w:color="auto"/>
              <w:left w:val="single" w:sz="8" w:space="0" w:color="auto"/>
              <w:bottom w:val="single" w:sz="8" w:space="0" w:color="auto"/>
              <w:right w:val="nil"/>
            </w:tcBorders>
            <w:shd w:val="clear" w:color="auto" w:fill="auto"/>
            <w:noWrap/>
            <w:hideMark/>
          </w:tcPr>
          <w:p w:rsidR="00C57B78" w:rsidRPr="00C57B78" w:rsidRDefault="00C57B78" w:rsidP="00C57B78">
            <w:pPr>
              <w:spacing w:before="0" w:after="0"/>
              <w:ind w:left="0"/>
              <w:jc w:val="left"/>
              <w:rPr>
                <w:rFonts w:ascii="Calibri" w:hAnsi="Calibri"/>
                <w:sz w:val="22"/>
                <w:szCs w:val="22"/>
              </w:rPr>
            </w:pPr>
            <w:r w:rsidRPr="00C57B78">
              <w:rPr>
                <w:rFonts w:ascii="Calibri" w:hAnsi="Calibri"/>
                <w:sz w:val="22"/>
                <w:szCs w:val="22"/>
              </w:rPr>
              <w:t>Klik tombol Download File</w:t>
            </w:r>
          </w:p>
        </w:tc>
        <w:tc>
          <w:tcPr>
            <w:tcW w:w="4320" w:type="dxa"/>
            <w:tcBorders>
              <w:top w:val="single" w:sz="8" w:space="0" w:color="auto"/>
              <w:left w:val="single" w:sz="8" w:space="0" w:color="auto"/>
              <w:bottom w:val="single" w:sz="4" w:space="0" w:color="auto"/>
              <w:right w:val="single" w:sz="8" w:space="0" w:color="auto"/>
            </w:tcBorders>
            <w:shd w:val="clear" w:color="auto" w:fill="auto"/>
            <w:hideMark/>
          </w:tcPr>
          <w:p w:rsidR="00C57B78" w:rsidRPr="00C57B78" w:rsidRDefault="00C57B78" w:rsidP="00C57B78">
            <w:pPr>
              <w:spacing w:before="0" w:after="0"/>
              <w:ind w:left="0"/>
              <w:jc w:val="left"/>
              <w:rPr>
                <w:rFonts w:ascii="Calibri" w:hAnsi="Calibri"/>
                <w:sz w:val="22"/>
                <w:szCs w:val="22"/>
              </w:rPr>
            </w:pPr>
            <w:r w:rsidRPr="00C57B78">
              <w:rPr>
                <w:rFonts w:ascii="Calibri" w:hAnsi="Calibri"/>
                <w:sz w:val="22"/>
                <w:szCs w:val="22"/>
              </w:rPr>
              <w:t>Akan muncul popup download file</w:t>
            </w:r>
          </w:p>
        </w:tc>
      </w:tr>
      <w:tr w:rsidR="00756A18" w:rsidRPr="00C57B78" w:rsidTr="00756A18">
        <w:trPr>
          <w:trHeight w:val="315"/>
        </w:trPr>
        <w:tc>
          <w:tcPr>
            <w:tcW w:w="4320" w:type="dxa"/>
            <w:gridSpan w:val="2"/>
            <w:tcBorders>
              <w:top w:val="single" w:sz="8" w:space="0" w:color="auto"/>
              <w:left w:val="single" w:sz="8" w:space="0" w:color="auto"/>
              <w:bottom w:val="single" w:sz="8" w:space="0" w:color="auto"/>
              <w:right w:val="nil"/>
            </w:tcBorders>
            <w:shd w:val="clear" w:color="auto" w:fill="auto"/>
            <w:noWrap/>
          </w:tcPr>
          <w:p w:rsidR="00756A18" w:rsidRPr="00C57B78" w:rsidRDefault="00756A18" w:rsidP="00C57B78">
            <w:pPr>
              <w:spacing w:before="0" w:after="0"/>
              <w:ind w:left="0"/>
              <w:jc w:val="left"/>
              <w:rPr>
                <w:rFonts w:ascii="Calibri" w:hAnsi="Calibri"/>
                <w:sz w:val="22"/>
                <w:szCs w:val="22"/>
              </w:rPr>
            </w:pPr>
            <w:r>
              <w:rPr>
                <w:rFonts w:ascii="Calibri" w:hAnsi="Calibri"/>
                <w:sz w:val="22"/>
                <w:szCs w:val="22"/>
              </w:rPr>
              <w:t>Klik tombol Download Katalog Jatuh Tempo</w:t>
            </w:r>
          </w:p>
        </w:tc>
        <w:tc>
          <w:tcPr>
            <w:tcW w:w="4320" w:type="dxa"/>
            <w:tcBorders>
              <w:top w:val="single" w:sz="4" w:space="0" w:color="auto"/>
              <w:left w:val="single" w:sz="8" w:space="0" w:color="auto"/>
              <w:bottom w:val="single" w:sz="8" w:space="0" w:color="auto"/>
              <w:right w:val="single" w:sz="8" w:space="0" w:color="auto"/>
            </w:tcBorders>
            <w:shd w:val="clear" w:color="auto" w:fill="auto"/>
          </w:tcPr>
          <w:p w:rsidR="00756A18" w:rsidRPr="00C57B78" w:rsidRDefault="00756A18" w:rsidP="00C57B78">
            <w:pPr>
              <w:spacing w:before="0" w:after="0"/>
              <w:ind w:left="0"/>
              <w:jc w:val="left"/>
              <w:rPr>
                <w:rFonts w:ascii="Calibri" w:hAnsi="Calibri"/>
                <w:sz w:val="22"/>
                <w:szCs w:val="22"/>
              </w:rPr>
            </w:pPr>
            <w:r w:rsidRPr="00C57B78">
              <w:rPr>
                <w:rFonts w:ascii="Calibri" w:hAnsi="Calibri"/>
                <w:sz w:val="22"/>
                <w:szCs w:val="22"/>
              </w:rPr>
              <w:t>Akan muncul popup download file</w:t>
            </w:r>
          </w:p>
        </w:tc>
      </w:tr>
    </w:tbl>
    <w:p w:rsidR="005658A5" w:rsidRDefault="005658A5" w:rsidP="00AE42E8">
      <w:pPr>
        <w:pStyle w:val="BodyText"/>
        <w:ind w:left="720"/>
      </w:pPr>
    </w:p>
    <w:p w:rsidR="00B811EB" w:rsidRDefault="00B811EB" w:rsidP="00AE42E8">
      <w:pPr>
        <w:pStyle w:val="BodyText"/>
        <w:ind w:left="720"/>
      </w:pPr>
    </w:p>
    <w:p w:rsidR="005404DF" w:rsidRDefault="005404DF" w:rsidP="005404DF">
      <w:pPr>
        <w:pStyle w:val="Heading3"/>
      </w:pPr>
      <w:bookmarkStart w:id="740" w:name="_Toc437774425"/>
      <w:bookmarkStart w:id="741" w:name="_Toc440541252"/>
      <w:r>
        <w:t>Katalog Jasa</w:t>
      </w:r>
      <w:bookmarkEnd w:id="740"/>
      <w:bookmarkEnd w:id="741"/>
    </w:p>
    <w:p w:rsidR="00B811EB" w:rsidRDefault="00445D34" w:rsidP="00B811EB">
      <w:pPr>
        <w:pStyle w:val="BodyText"/>
        <w:keepNext/>
        <w:jc w:val="center"/>
      </w:pPr>
      <w:r>
        <w:rPr>
          <w:noProof/>
        </w:rPr>
        <w:drawing>
          <wp:inline distT="0" distB="0" distL="0" distR="0" wp14:anchorId="58092458" wp14:editId="71C41E7B">
            <wp:extent cx="3436536" cy="2155177"/>
            <wp:effectExtent l="19050" t="19050" r="12065" b="171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60507" cy="2170210"/>
                    </a:xfrm>
                    <a:prstGeom prst="rect">
                      <a:avLst/>
                    </a:prstGeom>
                    <a:ln>
                      <a:solidFill>
                        <a:schemeClr val="accent1"/>
                      </a:solidFill>
                    </a:ln>
                  </pic:spPr>
                </pic:pic>
              </a:graphicData>
            </a:graphic>
          </wp:inline>
        </w:drawing>
      </w:r>
    </w:p>
    <w:p w:rsidR="000E5B80" w:rsidRDefault="00B811EB" w:rsidP="00B811EB">
      <w:pPr>
        <w:pStyle w:val="Caption"/>
        <w:jc w:val="center"/>
      </w:pPr>
      <w:bookmarkStart w:id="742" w:name="_Toc440027130"/>
      <w:r>
        <w:t xml:space="preserve">Gambar </w:t>
      </w:r>
      <w:ins w:id="743" w:author="User1" w:date="2016-01-14T13:23:00Z">
        <w:r w:rsidR="0077448C">
          <w:fldChar w:fldCharType="begin"/>
        </w:r>
        <w:r w:rsidR="0077448C">
          <w:instrText xml:space="preserve"> STYLEREF 1 \s </w:instrText>
        </w:r>
      </w:ins>
      <w:r w:rsidR="0077448C">
        <w:fldChar w:fldCharType="separate"/>
      </w:r>
      <w:r w:rsidR="0077448C">
        <w:rPr>
          <w:noProof/>
        </w:rPr>
        <w:t>3</w:t>
      </w:r>
      <w:ins w:id="744"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745" w:author="User1" w:date="2016-01-14T13:23:00Z">
        <w:r w:rsidR="0077448C">
          <w:rPr>
            <w:noProof/>
          </w:rPr>
          <w:t>68</w:t>
        </w:r>
        <w:r w:rsidR="0077448C">
          <w:fldChar w:fldCharType="end"/>
        </w:r>
      </w:ins>
      <w:del w:id="746"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68</w:delText>
        </w:r>
        <w:r w:rsidR="00E95F7C" w:rsidDel="00E95F7C">
          <w:rPr>
            <w:noProof/>
          </w:rPr>
          <w:fldChar w:fldCharType="end"/>
        </w:r>
      </w:del>
      <w:r>
        <w:t xml:space="preserve"> Katalog Jasa</w:t>
      </w:r>
      <w:bookmarkStart w:id="747" w:name="_Toc439927100"/>
      <w:bookmarkEnd w:id="742"/>
      <w:r w:rsidR="000E5B80">
        <w:t xml:space="preserve"> </w:t>
      </w:r>
      <w:bookmarkEnd w:id="747"/>
    </w:p>
    <w:p w:rsidR="00B811EB" w:rsidRDefault="000E5B80" w:rsidP="00B811EB">
      <w:pPr>
        <w:keepNext/>
        <w:jc w:val="center"/>
      </w:pPr>
      <w:r>
        <w:rPr>
          <w:noProof/>
        </w:rPr>
        <w:drawing>
          <wp:inline distT="0" distB="0" distL="0" distR="0" wp14:anchorId="0BD23EB6" wp14:editId="1BBC807F">
            <wp:extent cx="2984360" cy="3216476"/>
            <wp:effectExtent l="0" t="0" r="6985"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94833" cy="3227763"/>
                    </a:xfrm>
                    <a:prstGeom prst="rect">
                      <a:avLst/>
                    </a:prstGeom>
                  </pic:spPr>
                </pic:pic>
              </a:graphicData>
            </a:graphic>
          </wp:inline>
        </w:drawing>
      </w:r>
    </w:p>
    <w:p w:rsidR="000E5B80" w:rsidRDefault="00B811EB" w:rsidP="00B811EB">
      <w:pPr>
        <w:pStyle w:val="Caption"/>
        <w:jc w:val="center"/>
      </w:pPr>
      <w:bookmarkStart w:id="748" w:name="_Toc440027131"/>
      <w:r>
        <w:t xml:space="preserve">Gambar </w:t>
      </w:r>
      <w:ins w:id="749" w:author="User1" w:date="2016-01-14T13:23:00Z">
        <w:r w:rsidR="0077448C">
          <w:fldChar w:fldCharType="begin"/>
        </w:r>
        <w:r w:rsidR="0077448C">
          <w:instrText xml:space="preserve"> STYLEREF 1 \s </w:instrText>
        </w:r>
      </w:ins>
      <w:r w:rsidR="0077448C">
        <w:fldChar w:fldCharType="separate"/>
      </w:r>
      <w:r w:rsidR="0077448C">
        <w:rPr>
          <w:noProof/>
        </w:rPr>
        <w:t>3</w:t>
      </w:r>
      <w:ins w:id="750"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751" w:author="User1" w:date="2016-01-14T13:23:00Z">
        <w:r w:rsidR="0077448C">
          <w:rPr>
            <w:noProof/>
          </w:rPr>
          <w:t>69</w:t>
        </w:r>
        <w:r w:rsidR="0077448C">
          <w:fldChar w:fldCharType="end"/>
        </w:r>
      </w:ins>
      <w:del w:id="752"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69</w:delText>
        </w:r>
        <w:r w:rsidR="00E95F7C" w:rsidDel="00E95F7C">
          <w:rPr>
            <w:noProof/>
          </w:rPr>
          <w:fldChar w:fldCharType="end"/>
        </w:r>
      </w:del>
      <w:r>
        <w:t xml:space="preserve"> Detail Jasa</w:t>
      </w:r>
      <w:bookmarkEnd w:id="748"/>
    </w:p>
    <w:tbl>
      <w:tblPr>
        <w:tblW w:w="8640" w:type="dxa"/>
        <w:tblInd w:w="710" w:type="dxa"/>
        <w:tblLook w:val="04A0" w:firstRow="1" w:lastRow="0" w:firstColumn="1" w:lastColumn="0" w:noHBand="0" w:noVBand="1"/>
      </w:tblPr>
      <w:tblGrid>
        <w:gridCol w:w="1890"/>
        <w:gridCol w:w="2430"/>
        <w:gridCol w:w="4320"/>
      </w:tblGrid>
      <w:tr w:rsidR="000E5B80" w:rsidRPr="00C57B78" w:rsidTr="002C68D1">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0E5B80" w:rsidRPr="00C57B78" w:rsidRDefault="000E5B80" w:rsidP="002C68D1">
            <w:pPr>
              <w:spacing w:before="0" w:after="0"/>
              <w:ind w:left="0"/>
              <w:rPr>
                <w:rFonts w:ascii="Trebuchet MS" w:hAnsi="Trebuchet MS"/>
                <w:sz w:val="20"/>
                <w:szCs w:val="20"/>
              </w:rPr>
            </w:pPr>
            <w:r w:rsidRPr="00C57B78">
              <w:rPr>
                <w:rFonts w:ascii="Trebuchet MS" w:hAnsi="Trebuchet MS"/>
                <w:sz w:val="20"/>
                <w:szCs w:val="20"/>
              </w:rPr>
              <w:lastRenderedPageBreak/>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0E5B80" w:rsidRPr="00C57B78" w:rsidRDefault="000E5B80" w:rsidP="000E5B80">
            <w:pPr>
              <w:spacing w:before="0" w:after="0"/>
              <w:ind w:left="0"/>
              <w:rPr>
                <w:rFonts w:ascii="Trebuchet MS" w:hAnsi="Trebuchet MS"/>
                <w:sz w:val="20"/>
                <w:szCs w:val="20"/>
              </w:rPr>
            </w:pPr>
            <w:r w:rsidRPr="00C57B78">
              <w:rPr>
                <w:rFonts w:ascii="Trebuchet MS" w:hAnsi="Trebuchet MS"/>
                <w:sz w:val="20"/>
                <w:szCs w:val="20"/>
              </w:rPr>
              <w:t xml:space="preserve">Katalog </w:t>
            </w:r>
            <w:r>
              <w:rPr>
                <w:rFonts w:ascii="Trebuchet MS" w:hAnsi="Trebuchet MS"/>
                <w:sz w:val="20"/>
                <w:szCs w:val="20"/>
              </w:rPr>
              <w:t>Jasa</w:t>
            </w:r>
            <w:r w:rsidRPr="00C57B78">
              <w:rPr>
                <w:rFonts w:ascii="Trebuchet MS" w:hAnsi="Trebuchet MS"/>
                <w:sz w:val="20"/>
                <w:szCs w:val="20"/>
              </w:rPr>
              <w:t xml:space="preserve"> </w:t>
            </w:r>
          </w:p>
        </w:tc>
      </w:tr>
      <w:tr w:rsidR="000E5B80" w:rsidRPr="00C57B78" w:rsidTr="002C68D1">
        <w:trPr>
          <w:trHeight w:val="315"/>
        </w:trPr>
        <w:tc>
          <w:tcPr>
            <w:tcW w:w="1890" w:type="dxa"/>
            <w:tcBorders>
              <w:top w:val="nil"/>
              <w:left w:val="single" w:sz="8" w:space="0" w:color="auto"/>
              <w:bottom w:val="single" w:sz="8" w:space="0" w:color="auto"/>
              <w:right w:val="single" w:sz="8" w:space="0" w:color="auto"/>
            </w:tcBorders>
            <w:shd w:val="clear" w:color="000000" w:fill="F2F2F2"/>
            <w:hideMark/>
          </w:tcPr>
          <w:p w:rsidR="000E5B80" w:rsidRPr="00C57B78" w:rsidRDefault="000E5B80" w:rsidP="002C68D1">
            <w:pPr>
              <w:spacing w:before="0" w:after="0"/>
              <w:ind w:left="0"/>
              <w:rPr>
                <w:rFonts w:ascii="Trebuchet MS" w:hAnsi="Trebuchet MS"/>
                <w:sz w:val="20"/>
                <w:szCs w:val="20"/>
              </w:rPr>
            </w:pPr>
            <w:r w:rsidRPr="00C57B78">
              <w:rPr>
                <w:rFonts w:ascii="Trebuchet MS" w:hAnsi="Trebuchet MS"/>
                <w:sz w:val="20"/>
                <w:szCs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0E5B80" w:rsidRPr="00C57B78" w:rsidRDefault="000E5B80" w:rsidP="000E5B80">
            <w:pPr>
              <w:spacing w:before="0" w:after="0"/>
              <w:ind w:left="0"/>
              <w:rPr>
                <w:rFonts w:ascii="Trebuchet MS" w:hAnsi="Trebuchet MS"/>
                <w:sz w:val="20"/>
                <w:szCs w:val="20"/>
              </w:rPr>
            </w:pPr>
            <w:r w:rsidRPr="00C57B78">
              <w:rPr>
                <w:rFonts w:ascii="Trebuchet MS" w:hAnsi="Trebuchet MS"/>
                <w:sz w:val="20"/>
                <w:szCs w:val="20"/>
              </w:rPr>
              <w:t xml:space="preserve">User telah login dan berada di menu Katalog </w:t>
            </w:r>
            <w:r>
              <w:rPr>
                <w:rFonts w:ascii="Trebuchet MS" w:hAnsi="Trebuchet MS"/>
                <w:sz w:val="20"/>
                <w:szCs w:val="20"/>
              </w:rPr>
              <w:t>Jasa</w:t>
            </w:r>
          </w:p>
        </w:tc>
      </w:tr>
      <w:tr w:rsidR="000E5B80" w:rsidRPr="00C57B78" w:rsidTr="002C68D1">
        <w:trPr>
          <w:trHeight w:val="600"/>
        </w:trPr>
        <w:tc>
          <w:tcPr>
            <w:tcW w:w="1890" w:type="dxa"/>
            <w:tcBorders>
              <w:top w:val="nil"/>
              <w:left w:val="single" w:sz="8" w:space="0" w:color="auto"/>
              <w:bottom w:val="single" w:sz="8" w:space="0" w:color="auto"/>
              <w:right w:val="single" w:sz="8" w:space="0" w:color="auto"/>
            </w:tcBorders>
            <w:shd w:val="clear" w:color="000000" w:fill="F2F2F2"/>
            <w:hideMark/>
          </w:tcPr>
          <w:p w:rsidR="000E5B80" w:rsidRPr="00C57B78" w:rsidRDefault="000E5B80" w:rsidP="002C68D1">
            <w:pPr>
              <w:spacing w:before="0" w:after="0"/>
              <w:ind w:left="0"/>
              <w:rPr>
                <w:rFonts w:ascii="Trebuchet MS" w:hAnsi="Trebuchet MS"/>
                <w:sz w:val="20"/>
                <w:szCs w:val="20"/>
              </w:rPr>
            </w:pPr>
            <w:r w:rsidRPr="00C57B78">
              <w:rPr>
                <w:rFonts w:ascii="Trebuchet MS" w:hAnsi="Trebuchet MS"/>
                <w:sz w:val="20"/>
                <w:szCs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0E5B80" w:rsidRPr="00C57B78" w:rsidRDefault="000E5B80" w:rsidP="000E5B80">
            <w:pPr>
              <w:spacing w:before="0" w:after="0"/>
              <w:ind w:left="0"/>
              <w:rPr>
                <w:rFonts w:ascii="Trebuchet MS" w:hAnsi="Trebuchet MS"/>
                <w:sz w:val="20"/>
                <w:szCs w:val="20"/>
              </w:rPr>
            </w:pPr>
            <w:r w:rsidRPr="00C57B78">
              <w:rPr>
                <w:rFonts w:ascii="Trebuchet MS" w:hAnsi="Trebuchet MS"/>
                <w:sz w:val="20"/>
                <w:szCs w:val="20"/>
              </w:rPr>
              <w:t xml:space="preserve">Aplikasi akan menampilkan daftar </w:t>
            </w:r>
            <w:r>
              <w:rPr>
                <w:rFonts w:ascii="Trebuchet MS" w:hAnsi="Trebuchet MS"/>
                <w:sz w:val="20"/>
                <w:szCs w:val="20"/>
              </w:rPr>
              <w:t>Jasa</w:t>
            </w:r>
            <w:r w:rsidRPr="00C57B78">
              <w:rPr>
                <w:rFonts w:ascii="Trebuchet MS" w:hAnsi="Trebuchet MS"/>
                <w:sz w:val="20"/>
                <w:szCs w:val="20"/>
              </w:rPr>
              <w:t xml:space="preserve"> yang berhasil dibuatkan Katalog</w:t>
            </w:r>
          </w:p>
        </w:tc>
      </w:tr>
      <w:tr w:rsidR="000E5B80" w:rsidRPr="00C57B78" w:rsidTr="002C68D1">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vAlign w:val="center"/>
            <w:hideMark/>
          </w:tcPr>
          <w:p w:rsidR="000E5B80" w:rsidRPr="00C57B78" w:rsidRDefault="000E5B80" w:rsidP="002C68D1">
            <w:pPr>
              <w:spacing w:before="0" w:after="0"/>
              <w:ind w:left="0"/>
              <w:jc w:val="center"/>
              <w:rPr>
                <w:rFonts w:ascii="Trebuchet MS" w:hAnsi="Trebuchet MS"/>
                <w:sz w:val="20"/>
                <w:szCs w:val="20"/>
              </w:rPr>
            </w:pPr>
            <w:r w:rsidRPr="00C57B78">
              <w:rPr>
                <w:rFonts w:ascii="Trebuchet MS" w:hAnsi="Trebuchet MS"/>
                <w:sz w:val="20"/>
                <w:szCs w:val="20"/>
              </w:rPr>
              <w:t>Aksi User</w:t>
            </w:r>
          </w:p>
        </w:tc>
        <w:tc>
          <w:tcPr>
            <w:tcW w:w="4320" w:type="dxa"/>
            <w:tcBorders>
              <w:top w:val="nil"/>
              <w:left w:val="nil"/>
              <w:bottom w:val="single" w:sz="8" w:space="0" w:color="auto"/>
              <w:right w:val="single" w:sz="8" w:space="0" w:color="auto"/>
            </w:tcBorders>
            <w:shd w:val="clear" w:color="000000" w:fill="F2F2F2"/>
            <w:vAlign w:val="center"/>
            <w:hideMark/>
          </w:tcPr>
          <w:p w:rsidR="000E5B80" w:rsidRPr="00C57B78" w:rsidRDefault="000E5B80" w:rsidP="002C68D1">
            <w:pPr>
              <w:spacing w:before="0" w:after="0"/>
              <w:ind w:left="0"/>
              <w:jc w:val="center"/>
              <w:rPr>
                <w:rFonts w:ascii="Trebuchet MS" w:hAnsi="Trebuchet MS"/>
                <w:sz w:val="20"/>
                <w:szCs w:val="20"/>
              </w:rPr>
            </w:pPr>
            <w:r w:rsidRPr="00C57B78">
              <w:rPr>
                <w:rFonts w:ascii="Trebuchet MS" w:hAnsi="Trebuchet MS"/>
                <w:sz w:val="20"/>
                <w:szCs w:val="20"/>
              </w:rPr>
              <w:t>Reaksi Sistem</w:t>
            </w:r>
          </w:p>
        </w:tc>
      </w:tr>
      <w:tr w:rsidR="000E5B80" w:rsidRPr="00C57B78" w:rsidTr="00756A18">
        <w:trPr>
          <w:trHeight w:val="915"/>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0E5B80" w:rsidRPr="00C57B78" w:rsidRDefault="000E5B80" w:rsidP="000E5B80">
            <w:pPr>
              <w:spacing w:before="0" w:after="0"/>
              <w:ind w:left="0"/>
              <w:jc w:val="left"/>
              <w:rPr>
                <w:rFonts w:ascii="Trebuchet MS" w:hAnsi="Trebuchet MS"/>
                <w:sz w:val="20"/>
                <w:szCs w:val="20"/>
              </w:rPr>
            </w:pPr>
            <w:r w:rsidRPr="00C57B78">
              <w:rPr>
                <w:rFonts w:ascii="Trebuchet MS" w:hAnsi="Trebuchet MS"/>
                <w:sz w:val="20"/>
                <w:szCs w:val="20"/>
              </w:rPr>
              <w:t xml:space="preserve">Klik tombol Detail </w:t>
            </w:r>
            <w:r>
              <w:rPr>
                <w:rFonts w:ascii="Trebuchet MS" w:hAnsi="Trebuchet MS"/>
                <w:sz w:val="20"/>
                <w:szCs w:val="20"/>
              </w:rPr>
              <w:t>Jasa</w:t>
            </w:r>
          </w:p>
        </w:tc>
        <w:tc>
          <w:tcPr>
            <w:tcW w:w="4320" w:type="dxa"/>
            <w:tcBorders>
              <w:top w:val="nil"/>
              <w:left w:val="nil"/>
              <w:bottom w:val="single" w:sz="8" w:space="0" w:color="auto"/>
              <w:right w:val="single" w:sz="8" w:space="0" w:color="auto"/>
            </w:tcBorders>
            <w:shd w:val="clear" w:color="auto" w:fill="auto"/>
            <w:hideMark/>
          </w:tcPr>
          <w:p w:rsidR="000E5B80" w:rsidRPr="00C57B78" w:rsidRDefault="000E5B80" w:rsidP="000E5B80">
            <w:pPr>
              <w:spacing w:before="0" w:after="0"/>
              <w:ind w:left="0"/>
              <w:jc w:val="left"/>
              <w:rPr>
                <w:rFonts w:ascii="Trebuchet MS" w:hAnsi="Trebuchet MS"/>
                <w:sz w:val="20"/>
                <w:szCs w:val="20"/>
              </w:rPr>
            </w:pPr>
            <w:r w:rsidRPr="00C57B78">
              <w:rPr>
                <w:rFonts w:ascii="Trebuchet MS" w:hAnsi="Trebuchet MS"/>
                <w:sz w:val="20"/>
                <w:szCs w:val="20"/>
              </w:rPr>
              <w:t>Akan muncul windows popup untuk menampilkan de</w:t>
            </w:r>
            <w:r>
              <w:rPr>
                <w:rFonts w:ascii="Trebuchet MS" w:hAnsi="Trebuchet MS"/>
                <w:sz w:val="20"/>
                <w:szCs w:val="20"/>
              </w:rPr>
              <w:t>tail jasa (seperti gambar 3-64</w:t>
            </w:r>
            <w:r w:rsidRPr="00C57B78">
              <w:rPr>
                <w:rFonts w:ascii="Trebuchet MS" w:hAnsi="Trebuchet MS"/>
                <w:sz w:val="20"/>
                <w:szCs w:val="20"/>
              </w:rPr>
              <w:t>)</w:t>
            </w:r>
          </w:p>
        </w:tc>
      </w:tr>
      <w:tr w:rsidR="000E5B80" w:rsidRPr="00C57B78" w:rsidTr="00756A18">
        <w:trPr>
          <w:trHeight w:val="315"/>
        </w:trPr>
        <w:tc>
          <w:tcPr>
            <w:tcW w:w="4320" w:type="dxa"/>
            <w:gridSpan w:val="2"/>
            <w:tcBorders>
              <w:top w:val="single" w:sz="8" w:space="0" w:color="auto"/>
              <w:left w:val="single" w:sz="8" w:space="0" w:color="auto"/>
              <w:bottom w:val="single" w:sz="8" w:space="0" w:color="auto"/>
              <w:right w:val="nil"/>
            </w:tcBorders>
            <w:shd w:val="clear" w:color="auto" w:fill="auto"/>
            <w:noWrap/>
            <w:hideMark/>
          </w:tcPr>
          <w:p w:rsidR="000E5B80" w:rsidRPr="00C57B78" w:rsidRDefault="000E5B80" w:rsidP="002C68D1">
            <w:pPr>
              <w:spacing w:before="0" w:after="0"/>
              <w:ind w:left="0"/>
              <w:jc w:val="left"/>
              <w:rPr>
                <w:rFonts w:ascii="Calibri" w:hAnsi="Calibri"/>
                <w:sz w:val="22"/>
                <w:szCs w:val="22"/>
              </w:rPr>
            </w:pPr>
            <w:r w:rsidRPr="00C57B78">
              <w:rPr>
                <w:rFonts w:ascii="Calibri" w:hAnsi="Calibri"/>
                <w:sz w:val="22"/>
                <w:szCs w:val="22"/>
              </w:rPr>
              <w:t>Klik tombol Download File</w:t>
            </w:r>
          </w:p>
        </w:tc>
        <w:tc>
          <w:tcPr>
            <w:tcW w:w="4320" w:type="dxa"/>
            <w:tcBorders>
              <w:top w:val="single" w:sz="8" w:space="0" w:color="auto"/>
              <w:left w:val="single" w:sz="8" w:space="0" w:color="auto"/>
              <w:bottom w:val="single" w:sz="4" w:space="0" w:color="auto"/>
              <w:right w:val="single" w:sz="8" w:space="0" w:color="auto"/>
            </w:tcBorders>
            <w:shd w:val="clear" w:color="auto" w:fill="auto"/>
            <w:hideMark/>
          </w:tcPr>
          <w:p w:rsidR="000E5B80" w:rsidRPr="00C57B78" w:rsidRDefault="000E5B80" w:rsidP="002C68D1">
            <w:pPr>
              <w:spacing w:before="0" w:after="0"/>
              <w:ind w:left="0"/>
              <w:jc w:val="left"/>
              <w:rPr>
                <w:rFonts w:ascii="Calibri" w:hAnsi="Calibri"/>
                <w:sz w:val="22"/>
                <w:szCs w:val="22"/>
              </w:rPr>
            </w:pPr>
            <w:r w:rsidRPr="00C57B78">
              <w:rPr>
                <w:rFonts w:ascii="Calibri" w:hAnsi="Calibri"/>
                <w:sz w:val="22"/>
                <w:szCs w:val="22"/>
              </w:rPr>
              <w:t>Akan muncul popup download file</w:t>
            </w:r>
          </w:p>
        </w:tc>
      </w:tr>
      <w:tr w:rsidR="00756A18" w:rsidRPr="00C57B78" w:rsidTr="00756A18">
        <w:trPr>
          <w:trHeight w:val="315"/>
        </w:trPr>
        <w:tc>
          <w:tcPr>
            <w:tcW w:w="4320" w:type="dxa"/>
            <w:gridSpan w:val="2"/>
            <w:tcBorders>
              <w:top w:val="single" w:sz="8" w:space="0" w:color="auto"/>
              <w:left w:val="single" w:sz="8" w:space="0" w:color="auto"/>
              <w:bottom w:val="single" w:sz="8" w:space="0" w:color="auto"/>
              <w:right w:val="nil"/>
            </w:tcBorders>
            <w:shd w:val="clear" w:color="auto" w:fill="auto"/>
            <w:noWrap/>
          </w:tcPr>
          <w:p w:rsidR="00756A18" w:rsidRPr="00C57B78" w:rsidRDefault="00756A18" w:rsidP="00756A18">
            <w:pPr>
              <w:spacing w:before="0" w:after="0"/>
              <w:ind w:left="0"/>
              <w:jc w:val="left"/>
              <w:rPr>
                <w:rFonts w:ascii="Calibri" w:hAnsi="Calibri"/>
                <w:sz w:val="22"/>
                <w:szCs w:val="22"/>
              </w:rPr>
            </w:pPr>
            <w:r w:rsidRPr="00C57B78">
              <w:rPr>
                <w:rFonts w:ascii="Calibri" w:hAnsi="Calibri"/>
                <w:sz w:val="22"/>
                <w:szCs w:val="22"/>
              </w:rPr>
              <w:t xml:space="preserve">Klik tombol Download </w:t>
            </w:r>
            <w:r>
              <w:rPr>
                <w:rFonts w:ascii="Calibri" w:hAnsi="Calibri"/>
                <w:sz w:val="22"/>
                <w:szCs w:val="22"/>
              </w:rPr>
              <w:t>Katalog Jatuh Tempo</w:t>
            </w:r>
          </w:p>
        </w:tc>
        <w:tc>
          <w:tcPr>
            <w:tcW w:w="4320" w:type="dxa"/>
            <w:tcBorders>
              <w:top w:val="single" w:sz="4" w:space="0" w:color="auto"/>
              <w:left w:val="single" w:sz="8" w:space="0" w:color="auto"/>
              <w:bottom w:val="single" w:sz="8" w:space="0" w:color="auto"/>
              <w:right w:val="single" w:sz="8" w:space="0" w:color="auto"/>
            </w:tcBorders>
            <w:shd w:val="clear" w:color="auto" w:fill="auto"/>
          </w:tcPr>
          <w:p w:rsidR="00756A18" w:rsidRPr="00C57B78" w:rsidRDefault="00756A18" w:rsidP="002C68D1">
            <w:pPr>
              <w:spacing w:before="0" w:after="0"/>
              <w:ind w:left="0"/>
              <w:jc w:val="left"/>
              <w:rPr>
                <w:rFonts w:ascii="Calibri" w:hAnsi="Calibri"/>
                <w:sz w:val="22"/>
                <w:szCs w:val="22"/>
              </w:rPr>
            </w:pPr>
            <w:r w:rsidRPr="00C57B78">
              <w:rPr>
                <w:rFonts w:ascii="Calibri" w:hAnsi="Calibri"/>
                <w:sz w:val="22"/>
                <w:szCs w:val="22"/>
              </w:rPr>
              <w:t>Akan muncul popup download file</w:t>
            </w:r>
          </w:p>
        </w:tc>
      </w:tr>
    </w:tbl>
    <w:p w:rsidR="000E5B80" w:rsidRPr="000E5B80" w:rsidRDefault="000E5B80" w:rsidP="000E5B80"/>
    <w:p w:rsidR="005404DF" w:rsidRDefault="00AE42E8" w:rsidP="005404DF">
      <w:pPr>
        <w:pStyle w:val="Heading3"/>
      </w:pPr>
      <w:bookmarkStart w:id="753" w:name="_Toc437774426"/>
      <w:bookmarkStart w:id="754" w:name="_Toc440541253"/>
      <w:r>
        <w:t>Purchase Request Produk</w:t>
      </w:r>
      <w:bookmarkEnd w:id="753"/>
      <w:bookmarkEnd w:id="754"/>
    </w:p>
    <w:p w:rsidR="00E4652F" w:rsidRDefault="00E4652F" w:rsidP="00E4652F">
      <w:pPr>
        <w:pStyle w:val="BodyText"/>
      </w:pPr>
    </w:p>
    <w:p w:rsidR="00B811EB" w:rsidRDefault="001C1C84" w:rsidP="00B811EB">
      <w:pPr>
        <w:pStyle w:val="BodyText"/>
        <w:keepNext/>
        <w:ind w:left="810"/>
        <w:jc w:val="center"/>
      </w:pPr>
      <w:r>
        <w:rPr>
          <w:noProof/>
        </w:rPr>
        <w:drawing>
          <wp:inline distT="0" distB="0" distL="0" distR="0" wp14:anchorId="299A3A57" wp14:editId="1CBCE9E8">
            <wp:extent cx="3916017" cy="3252292"/>
            <wp:effectExtent l="0" t="0" r="889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7683" t="1887" r="17588" b="2488"/>
                    <a:stretch/>
                  </pic:blipFill>
                  <pic:spPr bwMode="auto">
                    <a:xfrm>
                      <a:off x="0" y="0"/>
                      <a:ext cx="3936437" cy="3269251"/>
                    </a:xfrm>
                    <a:prstGeom prst="rect">
                      <a:avLst/>
                    </a:prstGeom>
                    <a:ln>
                      <a:noFill/>
                    </a:ln>
                    <a:extLst>
                      <a:ext uri="{53640926-AAD7-44D8-BBD7-CCE9431645EC}">
                        <a14:shadowObscured xmlns:a14="http://schemas.microsoft.com/office/drawing/2010/main"/>
                      </a:ext>
                    </a:extLst>
                  </pic:spPr>
                </pic:pic>
              </a:graphicData>
            </a:graphic>
          </wp:inline>
        </w:drawing>
      </w:r>
    </w:p>
    <w:p w:rsidR="00F175BE" w:rsidRDefault="00B811EB" w:rsidP="00B811EB">
      <w:pPr>
        <w:pStyle w:val="Caption"/>
        <w:jc w:val="center"/>
      </w:pPr>
      <w:bookmarkStart w:id="755" w:name="_Toc440027132"/>
      <w:r>
        <w:t xml:space="preserve">Gambar </w:t>
      </w:r>
      <w:ins w:id="756" w:author="User1" w:date="2016-01-14T13:23:00Z">
        <w:r w:rsidR="0077448C">
          <w:fldChar w:fldCharType="begin"/>
        </w:r>
        <w:r w:rsidR="0077448C">
          <w:instrText xml:space="preserve"> STYLEREF 1 \s </w:instrText>
        </w:r>
      </w:ins>
      <w:r w:rsidR="0077448C">
        <w:fldChar w:fldCharType="separate"/>
      </w:r>
      <w:r w:rsidR="0077448C">
        <w:rPr>
          <w:noProof/>
        </w:rPr>
        <w:t>3</w:t>
      </w:r>
      <w:ins w:id="757"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758" w:author="User1" w:date="2016-01-14T13:23:00Z">
        <w:r w:rsidR="0077448C">
          <w:rPr>
            <w:noProof/>
          </w:rPr>
          <w:t>70</w:t>
        </w:r>
        <w:r w:rsidR="0077448C">
          <w:fldChar w:fldCharType="end"/>
        </w:r>
      </w:ins>
      <w:del w:id="759"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70</w:delText>
        </w:r>
        <w:r w:rsidR="00E95F7C" w:rsidDel="00E95F7C">
          <w:rPr>
            <w:noProof/>
          </w:rPr>
          <w:fldChar w:fldCharType="end"/>
        </w:r>
      </w:del>
      <w:r>
        <w:t xml:space="preserve"> </w:t>
      </w:r>
      <w:r w:rsidRPr="00D71CA5">
        <w:t>Purchase Request Produk</w:t>
      </w:r>
      <w:bookmarkEnd w:id="755"/>
    </w:p>
    <w:p w:rsidR="00B811EB" w:rsidRDefault="00E4652F" w:rsidP="00B811EB">
      <w:pPr>
        <w:keepNext/>
        <w:jc w:val="center"/>
      </w:pPr>
      <w:r>
        <w:rPr>
          <w:noProof/>
        </w:rPr>
        <w:lastRenderedPageBreak/>
        <w:drawing>
          <wp:inline distT="0" distB="0" distL="0" distR="0" wp14:anchorId="16663C01" wp14:editId="6B18BA38">
            <wp:extent cx="4214191" cy="222235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72643" cy="2253180"/>
                    </a:xfrm>
                    <a:prstGeom prst="rect">
                      <a:avLst/>
                    </a:prstGeom>
                  </pic:spPr>
                </pic:pic>
              </a:graphicData>
            </a:graphic>
          </wp:inline>
        </w:drawing>
      </w:r>
    </w:p>
    <w:p w:rsidR="00B811EB" w:rsidRPr="005658A5" w:rsidRDefault="00B811EB" w:rsidP="00B811EB">
      <w:pPr>
        <w:pStyle w:val="Caption"/>
        <w:jc w:val="center"/>
      </w:pPr>
      <w:bookmarkStart w:id="760" w:name="_Toc440027133"/>
      <w:r>
        <w:t xml:space="preserve">Gambar </w:t>
      </w:r>
      <w:ins w:id="761" w:author="User1" w:date="2016-01-14T13:23:00Z">
        <w:r w:rsidR="0077448C">
          <w:fldChar w:fldCharType="begin"/>
        </w:r>
        <w:r w:rsidR="0077448C">
          <w:instrText xml:space="preserve"> STYLEREF 1 \s </w:instrText>
        </w:r>
      </w:ins>
      <w:r w:rsidR="0077448C">
        <w:fldChar w:fldCharType="separate"/>
      </w:r>
      <w:r w:rsidR="0077448C">
        <w:rPr>
          <w:noProof/>
        </w:rPr>
        <w:t>3</w:t>
      </w:r>
      <w:ins w:id="762"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763" w:author="User1" w:date="2016-01-14T13:23:00Z">
        <w:r w:rsidR="0077448C">
          <w:rPr>
            <w:noProof/>
          </w:rPr>
          <w:t>71</w:t>
        </w:r>
        <w:r w:rsidR="0077448C">
          <w:fldChar w:fldCharType="end"/>
        </w:r>
      </w:ins>
      <w:del w:id="764"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71</w:delText>
        </w:r>
        <w:r w:rsidR="00E95F7C" w:rsidDel="00E95F7C">
          <w:rPr>
            <w:noProof/>
          </w:rPr>
          <w:fldChar w:fldCharType="end"/>
        </w:r>
      </w:del>
      <w:r>
        <w:t xml:space="preserve"> </w:t>
      </w:r>
      <w:r w:rsidRPr="00D11DC7">
        <w:t>View Daftar Matrix Approval PR</w:t>
      </w:r>
      <w:bookmarkEnd w:id="760"/>
    </w:p>
    <w:p w:rsidR="00B811EB" w:rsidRDefault="00E13401" w:rsidP="00B811EB">
      <w:pPr>
        <w:keepNext/>
        <w:jc w:val="center"/>
      </w:pPr>
      <w:r>
        <w:rPr>
          <w:noProof/>
        </w:rPr>
        <w:drawing>
          <wp:inline distT="0" distB="0" distL="0" distR="0" wp14:anchorId="2EACD79A" wp14:editId="37D80018">
            <wp:extent cx="5068956" cy="2849663"/>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72646" cy="2851737"/>
                    </a:xfrm>
                    <a:prstGeom prst="rect">
                      <a:avLst/>
                    </a:prstGeom>
                  </pic:spPr>
                </pic:pic>
              </a:graphicData>
            </a:graphic>
          </wp:inline>
        </w:drawing>
      </w:r>
    </w:p>
    <w:p w:rsidR="00E4652F" w:rsidRDefault="00B811EB" w:rsidP="00B811EB">
      <w:pPr>
        <w:pStyle w:val="Caption"/>
        <w:jc w:val="center"/>
      </w:pPr>
      <w:bookmarkStart w:id="765" w:name="_Toc440027134"/>
      <w:r>
        <w:t xml:space="preserve">Gambar </w:t>
      </w:r>
      <w:ins w:id="766" w:author="User1" w:date="2016-01-14T13:23:00Z">
        <w:r w:rsidR="0077448C">
          <w:fldChar w:fldCharType="begin"/>
        </w:r>
        <w:r w:rsidR="0077448C">
          <w:instrText xml:space="preserve"> STYLEREF 1 \s </w:instrText>
        </w:r>
      </w:ins>
      <w:r w:rsidR="0077448C">
        <w:fldChar w:fldCharType="separate"/>
      </w:r>
      <w:r w:rsidR="0077448C">
        <w:rPr>
          <w:noProof/>
        </w:rPr>
        <w:t>3</w:t>
      </w:r>
      <w:ins w:id="767"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768" w:author="User1" w:date="2016-01-14T13:23:00Z">
        <w:r w:rsidR="0077448C">
          <w:rPr>
            <w:noProof/>
          </w:rPr>
          <w:t>72</w:t>
        </w:r>
        <w:r w:rsidR="0077448C">
          <w:fldChar w:fldCharType="end"/>
        </w:r>
      </w:ins>
      <w:del w:id="769"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72</w:delText>
        </w:r>
        <w:r w:rsidR="00E95F7C" w:rsidDel="00E95F7C">
          <w:rPr>
            <w:noProof/>
          </w:rPr>
          <w:fldChar w:fldCharType="end"/>
        </w:r>
      </w:del>
      <w:r>
        <w:t xml:space="preserve"> </w:t>
      </w:r>
      <w:r w:rsidRPr="002C5FF8">
        <w:t>Detail Permintaan Pembelian</w:t>
      </w:r>
      <w:r>
        <w:t xml:space="preserve"> – 1</w:t>
      </w:r>
      <w:bookmarkStart w:id="770" w:name="_Toc439927104"/>
      <w:bookmarkEnd w:id="765"/>
      <w:r w:rsidR="00F175BE">
        <w:t xml:space="preserve"> </w:t>
      </w:r>
      <w:bookmarkEnd w:id="770"/>
    </w:p>
    <w:p w:rsidR="00E13401" w:rsidRDefault="00E13401" w:rsidP="00B811EB">
      <w:pPr>
        <w:ind w:left="0"/>
      </w:pPr>
    </w:p>
    <w:p w:rsidR="00B811EB" w:rsidRDefault="00E13401" w:rsidP="00B811EB">
      <w:pPr>
        <w:keepNext/>
        <w:jc w:val="center"/>
      </w:pPr>
      <w:r>
        <w:rPr>
          <w:noProof/>
        </w:rPr>
        <w:drawing>
          <wp:inline distT="0" distB="0" distL="0" distR="0" wp14:anchorId="748867B1" wp14:editId="2FFEDC60">
            <wp:extent cx="4722725" cy="2655019"/>
            <wp:effectExtent l="0" t="0" r="190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31017" cy="2659681"/>
                    </a:xfrm>
                    <a:prstGeom prst="rect">
                      <a:avLst/>
                    </a:prstGeom>
                  </pic:spPr>
                </pic:pic>
              </a:graphicData>
            </a:graphic>
          </wp:inline>
        </w:drawing>
      </w:r>
    </w:p>
    <w:p w:rsidR="00B811EB" w:rsidRDefault="00B811EB" w:rsidP="00B811EB">
      <w:pPr>
        <w:pStyle w:val="Caption"/>
        <w:jc w:val="center"/>
      </w:pPr>
      <w:bookmarkStart w:id="771" w:name="_Toc440027135"/>
      <w:r>
        <w:t xml:space="preserve">Gambar </w:t>
      </w:r>
      <w:ins w:id="772" w:author="User1" w:date="2016-01-14T13:23:00Z">
        <w:r w:rsidR="0077448C">
          <w:fldChar w:fldCharType="begin"/>
        </w:r>
        <w:r w:rsidR="0077448C">
          <w:instrText xml:space="preserve"> STYLEREF 1 \s </w:instrText>
        </w:r>
      </w:ins>
      <w:r w:rsidR="0077448C">
        <w:fldChar w:fldCharType="separate"/>
      </w:r>
      <w:r w:rsidR="0077448C">
        <w:rPr>
          <w:noProof/>
        </w:rPr>
        <w:t>3</w:t>
      </w:r>
      <w:ins w:id="773"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774" w:author="User1" w:date="2016-01-14T13:23:00Z">
        <w:r w:rsidR="0077448C">
          <w:rPr>
            <w:noProof/>
          </w:rPr>
          <w:t>73</w:t>
        </w:r>
        <w:r w:rsidR="0077448C">
          <w:fldChar w:fldCharType="end"/>
        </w:r>
      </w:ins>
      <w:del w:id="775"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73</w:delText>
        </w:r>
        <w:r w:rsidR="00E95F7C" w:rsidDel="00E95F7C">
          <w:rPr>
            <w:noProof/>
          </w:rPr>
          <w:fldChar w:fldCharType="end"/>
        </w:r>
      </w:del>
      <w:r w:rsidRPr="00B811EB">
        <w:t xml:space="preserve"> </w:t>
      </w:r>
      <w:r>
        <w:t>Detail Permintaan Pembelian – 2</w:t>
      </w:r>
      <w:bookmarkEnd w:id="771"/>
    </w:p>
    <w:p w:rsidR="00B771B5" w:rsidRDefault="0080741C" w:rsidP="00B771B5">
      <w:pPr>
        <w:keepNext/>
        <w:jc w:val="center"/>
      </w:pPr>
      <w:r>
        <w:rPr>
          <w:noProof/>
        </w:rPr>
        <w:lastRenderedPageBreak/>
        <w:drawing>
          <wp:inline distT="0" distB="0" distL="0" distR="0" wp14:anchorId="5F591814" wp14:editId="77FDA2DC">
            <wp:extent cx="4783540" cy="2925471"/>
            <wp:effectExtent l="19050" t="19050" r="17145" b="273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93924" cy="2931822"/>
                    </a:xfrm>
                    <a:prstGeom prst="rect">
                      <a:avLst/>
                    </a:prstGeom>
                    <a:ln>
                      <a:solidFill>
                        <a:schemeClr val="tx1"/>
                      </a:solidFill>
                    </a:ln>
                  </pic:spPr>
                </pic:pic>
              </a:graphicData>
            </a:graphic>
          </wp:inline>
        </w:drawing>
      </w:r>
    </w:p>
    <w:p w:rsidR="00B811EB" w:rsidRDefault="00B771B5" w:rsidP="00B771B5">
      <w:pPr>
        <w:pStyle w:val="Caption"/>
        <w:jc w:val="center"/>
      </w:pPr>
      <w:bookmarkStart w:id="776" w:name="_Toc440027136"/>
      <w:r>
        <w:t xml:space="preserve">Gambar </w:t>
      </w:r>
      <w:ins w:id="777" w:author="User1" w:date="2016-01-14T13:23:00Z">
        <w:r w:rsidR="0077448C">
          <w:fldChar w:fldCharType="begin"/>
        </w:r>
        <w:r w:rsidR="0077448C">
          <w:instrText xml:space="preserve"> STYLEREF 1 \s </w:instrText>
        </w:r>
      </w:ins>
      <w:r w:rsidR="0077448C">
        <w:fldChar w:fldCharType="separate"/>
      </w:r>
      <w:r w:rsidR="0077448C">
        <w:rPr>
          <w:noProof/>
        </w:rPr>
        <w:t>3</w:t>
      </w:r>
      <w:ins w:id="778"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779" w:author="User1" w:date="2016-01-14T13:23:00Z">
        <w:r w:rsidR="0077448C">
          <w:rPr>
            <w:noProof/>
          </w:rPr>
          <w:t>74</w:t>
        </w:r>
        <w:r w:rsidR="0077448C">
          <w:fldChar w:fldCharType="end"/>
        </w:r>
      </w:ins>
      <w:del w:id="780"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74</w:delText>
        </w:r>
        <w:r w:rsidR="00E95F7C" w:rsidDel="00E95F7C">
          <w:rPr>
            <w:noProof/>
          </w:rPr>
          <w:fldChar w:fldCharType="end"/>
        </w:r>
      </w:del>
      <w:r>
        <w:t xml:space="preserve"> </w:t>
      </w:r>
      <w:r w:rsidRPr="00ED3322">
        <w:t>Detail Grup Produk</w:t>
      </w:r>
      <w:bookmarkEnd w:id="776"/>
    </w:p>
    <w:p w:rsidR="00E4652F" w:rsidRDefault="00E4652F" w:rsidP="00387994">
      <w:pPr>
        <w:ind w:left="0"/>
      </w:pPr>
    </w:p>
    <w:tbl>
      <w:tblPr>
        <w:tblW w:w="8640" w:type="dxa"/>
        <w:tblInd w:w="710" w:type="dxa"/>
        <w:tblLook w:val="04A0" w:firstRow="1" w:lastRow="0" w:firstColumn="1" w:lastColumn="0" w:noHBand="0" w:noVBand="1"/>
      </w:tblPr>
      <w:tblGrid>
        <w:gridCol w:w="1890"/>
        <w:gridCol w:w="2430"/>
        <w:gridCol w:w="4320"/>
      </w:tblGrid>
      <w:tr w:rsidR="00756A18" w:rsidRPr="00756A18" w:rsidTr="00756A18">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756A18" w:rsidRPr="00756A18" w:rsidRDefault="00756A18" w:rsidP="00756A18">
            <w:pPr>
              <w:spacing w:before="0" w:after="0"/>
              <w:ind w:left="0"/>
              <w:rPr>
                <w:rFonts w:ascii="Trebuchet MS" w:hAnsi="Trebuchet MS"/>
                <w:color w:val="000000"/>
                <w:sz w:val="20"/>
                <w:szCs w:val="20"/>
              </w:rPr>
            </w:pPr>
            <w:r w:rsidRPr="00756A18">
              <w:rPr>
                <w:rFonts w:ascii="Trebuchet MS" w:hAnsi="Trebuchet MS"/>
                <w:color w:val="000000"/>
                <w:sz w:val="20"/>
                <w:szCs w:val="20"/>
              </w:rPr>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756A18" w:rsidRPr="00756A18" w:rsidRDefault="00756A18" w:rsidP="00756A18">
            <w:pPr>
              <w:spacing w:before="0" w:after="0"/>
              <w:ind w:left="0"/>
              <w:rPr>
                <w:rFonts w:ascii="Trebuchet MS" w:hAnsi="Trebuchet MS"/>
                <w:color w:val="000000"/>
                <w:sz w:val="20"/>
                <w:szCs w:val="20"/>
              </w:rPr>
            </w:pPr>
            <w:r w:rsidRPr="00756A18">
              <w:rPr>
                <w:rFonts w:ascii="Trebuchet MS" w:hAnsi="Trebuchet MS"/>
                <w:color w:val="000000"/>
                <w:sz w:val="20"/>
                <w:szCs w:val="20"/>
              </w:rPr>
              <w:t xml:space="preserve">Purchase Request Produk </w:t>
            </w:r>
          </w:p>
        </w:tc>
      </w:tr>
      <w:tr w:rsidR="00756A18" w:rsidRPr="00756A18" w:rsidTr="00756A18">
        <w:trPr>
          <w:trHeight w:val="315"/>
        </w:trPr>
        <w:tc>
          <w:tcPr>
            <w:tcW w:w="1890" w:type="dxa"/>
            <w:tcBorders>
              <w:top w:val="nil"/>
              <w:left w:val="single" w:sz="8" w:space="0" w:color="auto"/>
              <w:bottom w:val="single" w:sz="8" w:space="0" w:color="auto"/>
              <w:right w:val="single" w:sz="8" w:space="0" w:color="auto"/>
            </w:tcBorders>
            <w:shd w:val="clear" w:color="000000" w:fill="F2F2F2"/>
            <w:hideMark/>
          </w:tcPr>
          <w:p w:rsidR="00756A18" w:rsidRPr="00756A18" w:rsidRDefault="00756A18" w:rsidP="00756A18">
            <w:pPr>
              <w:spacing w:before="0" w:after="0"/>
              <w:ind w:left="0"/>
              <w:rPr>
                <w:rFonts w:ascii="Trebuchet MS" w:hAnsi="Trebuchet MS"/>
                <w:color w:val="000000"/>
                <w:sz w:val="20"/>
                <w:szCs w:val="20"/>
              </w:rPr>
            </w:pPr>
            <w:r w:rsidRPr="00756A18">
              <w:rPr>
                <w:rFonts w:ascii="Trebuchet MS" w:hAnsi="Trebuchet MS"/>
                <w:color w:val="000000"/>
                <w:sz w:val="20"/>
                <w:szCs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756A18" w:rsidRPr="00756A18" w:rsidRDefault="00756A18" w:rsidP="00756A18">
            <w:pPr>
              <w:spacing w:before="0" w:after="0"/>
              <w:ind w:left="0"/>
              <w:rPr>
                <w:rFonts w:ascii="Trebuchet MS" w:hAnsi="Trebuchet MS"/>
                <w:color w:val="000000"/>
                <w:sz w:val="20"/>
                <w:szCs w:val="20"/>
              </w:rPr>
            </w:pPr>
            <w:r w:rsidRPr="00756A18">
              <w:rPr>
                <w:rFonts w:ascii="Trebuchet MS" w:hAnsi="Trebuchet MS"/>
                <w:color w:val="000000"/>
                <w:sz w:val="20"/>
                <w:szCs w:val="20"/>
              </w:rPr>
              <w:t>User telah login dan berada di menu Purchase Request Produk</w:t>
            </w:r>
          </w:p>
        </w:tc>
      </w:tr>
      <w:tr w:rsidR="00756A18" w:rsidRPr="00756A18" w:rsidTr="00756A18">
        <w:trPr>
          <w:trHeight w:val="315"/>
        </w:trPr>
        <w:tc>
          <w:tcPr>
            <w:tcW w:w="1890" w:type="dxa"/>
            <w:tcBorders>
              <w:top w:val="nil"/>
              <w:left w:val="single" w:sz="8" w:space="0" w:color="auto"/>
              <w:bottom w:val="single" w:sz="8" w:space="0" w:color="auto"/>
              <w:right w:val="single" w:sz="8" w:space="0" w:color="auto"/>
            </w:tcBorders>
            <w:shd w:val="clear" w:color="000000" w:fill="F2F2F2"/>
            <w:hideMark/>
          </w:tcPr>
          <w:p w:rsidR="00756A18" w:rsidRPr="00756A18" w:rsidRDefault="00756A18" w:rsidP="00756A18">
            <w:pPr>
              <w:spacing w:before="0" w:after="0"/>
              <w:ind w:left="0"/>
              <w:rPr>
                <w:rFonts w:ascii="Trebuchet MS" w:hAnsi="Trebuchet MS"/>
                <w:color w:val="000000"/>
                <w:sz w:val="20"/>
                <w:szCs w:val="20"/>
              </w:rPr>
            </w:pPr>
            <w:r w:rsidRPr="00756A18">
              <w:rPr>
                <w:rFonts w:ascii="Trebuchet MS" w:hAnsi="Trebuchet MS"/>
                <w:color w:val="000000"/>
                <w:sz w:val="20"/>
                <w:szCs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756A18" w:rsidRPr="00756A18" w:rsidRDefault="00756A18" w:rsidP="00756A18">
            <w:pPr>
              <w:spacing w:before="0" w:after="0"/>
              <w:ind w:left="0"/>
              <w:rPr>
                <w:rFonts w:ascii="Trebuchet MS" w:hAnsi="Trebuchet MS"/>
                <w:color w:val="000000"/>
                <w:sz w:val="20"/>
                <w:szCs w:val="20"/>
              </w:rPr>
            </w:pPr>
            <w:r w:rsidRPr="00756A18">
              <w:rPr>
                <w:rFonts w:ascii="Trebuchet MS" w:hAnsi="Trebuchet MS"/>
                <w:color w:val="000000"/>
                <w:sz w:val="20"/>
                <w:szCs w:val="20"/>
              </w:rPr>
              <w:t>Aplikasi akan menampilkan daftar PR yang berhasil ditambahkan atau direvisi oleh user</w:t>
            </w:r>
          </w:p>
        </w:tc>
      </w:tr>
      <w:tr w:rsidR="00756A18" w:rsidRPr="00756A18" w:rsidTr="00756A18">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hideMark/>
          </w:tcPr>
          <w:p w:rsidR="00756A18" w:rsidRPr="00756A18" w:rsidRDefault="00756A18" w:rsidP="00756A18">
            <w:pPr>
              <w:spacing w:before="0" w:after="0"/>
              <w:ind w:left="0"/>
              <w:jc w:val="center"/>
              <w:rPr>
                <w:rFonts w:ascii="Trebuchet MS" w:hAnsi="Trebuchet MS"/>
                <w:color w:val="000000"/>
                <w:sz w:val="20"/>
                <w:szCs w:val="20"/>
              </w:rPr>
            </w:pPr>
            <w:r w:rsidRPr="00756A18">
              <w:rPr>
                <w:rFonts w:ascii="Trebuchet MS" w:hAnsi="Trebuchet MS"/>
                <w:color w:val="000000"/>
                <w:sz w:val="20"/>
                <w:szCs w:val="20"/>
              </w:rPr>
              <w:t>Aksi User</w:t>
            </w:r>
          </w:p>
        </w:tc>
        <w:tc>
          <w:tcPr>
            <w:tcW w:w="4320" w:type="dxa"/>
            <w:tcBorders>
              <w:top w:val="nil"/>
              <w:left w:val="nil"/>
              <w:bottom w:val="single" w:sz="8" w:space="0" w:color="auto"/>
              <w:right w:val="single" w:sz="8" w:space="0" w:color="auto"/>
            </w:tcBorders>
            <w:shd w:val="clear" w:color="000000" w:fill="F2F2F2"/>
            <w:hideMark/>
          </w:tcPr>
          <w:p w:rsidR="00756A18" w:rsidRPr="00756A18" w:rsidRDefault="00756A18" w:rsidP="00756A18">
            <w:pPr>
              <w:spacing w:before="0" w:after="0"/>
              <w:ind w:left="0"/>
              <w:jc w:val="center"/>
              <w:rPr>
                <w:rFonts w:ascii="Trebuchet MS" w:hAnsi="Trebuchet MS"/>
                <w:color w:val="000000"/>
                <w:sz w:val="20"/>
                <w:szCs w:val="20"/>
              </w:rPr>
            </w:pPr>
            <w:r w:rsidRPr="00756A18">
              <w:rPr>
                <w:rFonts w:ascii="Trebuchet MS" w:hAnsi="Trebuchet MS"/>
                <w:color w:val="000000"/>
                <w:sz w:val="20"/>
                <w:szCs w:val="20"/>
              </w:rPr>
              <w:t>Reaksi Sistem</w:t>
            </w:r>
          </w:p>
        </w:tc>
      </w:tr>
      <w:tr w:rsidR="00756A18" w:rsidRPr="00756A18" w:rsidTr="00756A18">
        <w:trPr>
          <w:trHeight w:val="727"/>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756A18" w:rsidRPr="00756A18" w:rsidRDefault="00756A18" w:rsidP="00756A18">
            <w:pPr>
              <w:spacing w:before="0" w:after="0"/>
              <w:ind w:left="0"/>
              <w:jc w:val="left"/>
              <w:rPr>
                <w:rFonts w:ascii="Trebuchet MS" w:hAnsi="Trebuchet MS"/>
                <w:color w:val="000000"/>
                <w:sz w:val="20"/>
                <w:szCs w:val="20"/>
              </w:rPr>
            </w:pPr>
            <w:r w:rsidRPr="00756A18">
              <w:rPr>
                <w:rFonts w:ascii="Trebuchet MS" w:hAnsi="Trebuchet MS"/>
                <w:color w:val="000000"/>
                <w:sz w:val="20"/>
                <w:szCs w:val="20"/>
              </w:rPr>
              <w:t>Klik tombol View Daftar Matrix Approval</w:t>
            </w:r>
          </w:p>
        </w:tc>
        <w:tc>
          <w:tcPr>
            <w:tcW w:w="4320" w:type="dxa"/>
            <w:tcBorders>
              <w:top w:val="nil"/>
              <w:left w:val="nil"/>
              <w:bottom w:val="single" w:sz="8" w:space="0" w:color="auto"/>
              <w:right w:val="single" w:sz="8" w:space="0" w:color="auto"/>
            </w:tcBorders>
            <w:shd w:val="clear" w:color="auto" w:fill="auto"/>
            <w:hideMark/>
          </w:tcPr>
          <w:p w:rsidR="00756A18" w:rsidRPr="00756A18" w:rsidRDefault="00756A18" w:rsidP="00756A18">
            <w:pPr>
              <w:spacing w:before="0" w:after="0"/>
              <w:ind w:left="0"/>
              <w:jc w:val="left"/>
              <w:rPr>
                <w:rFonts w:ascii="Trebuchet MS" w:hAnsi="Trebuchet MS"/>
                <w:color w:val="000000"/>
                <w:sz w:val="20"/>
                <w:szCs w:val="20"/>
              </w:rPr>
            </w:pPr>
            <w:r w:rsidRPr="00756A18">
              <w:rPr>
                <w:rFonts w:ascii="Trebuchet MS" w:hAnsi="Trebuchet MS"/>
                <w:color w:val="000000"/>
                <w:sz w:val="20"/>
                <w:szCs w:val="20"/>
              </w:rPr>
              <w:t>Akan muncul windows popup untuk menampilkan Informasi Matrix Approval PR (seperti gambar 3-71)</w:t>
            </w:r>
          </w:p>
        </w:tc>
      </w:tr>
      <w:tr w:rsidR="00756A18" w:rsidRPr="00756A18" w:rsidTr="00756A18">
        <w:trPr>
          <w:trHeight w:val="88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756A18" w:rsidRPr="00756A18" w:rsidRDefault="00756A18" w:rsidP="00756A18">
            <w:pPr>
              <w:spacing w:before="0" w:after="0"/>
              <w:ind w:left="0"/>
              <w:jc w:val="left"/>
              <w:rPr>
                <w:rFonts w:ascii="Calibri" w:hAnsi="Calibri"/>
                <w:color w:val="000000"/>
                <w:sz w:val="22"/>
                <w:szCs w:val="22"/>
              </w:rPr>
            </w:pPr>
            <w:r w:rsidRPr="00756A18">
              <w:rPr>
                <w:rFonts w:ascii="Calibri" w:hAnsi="Calibri"/>
                <w:color w:val="000000"/>
                <w:sz w:val="22"/>
                <w:szCs w:val="22"/>
              </w:rPr>
              <w:t>Klik tombol Edit PR dalam grid Permintaan Produk</w:t>
            </w:r>
          </w:p>
        </w:tc>
        <w:tc>
          <w:tcPr>
            <w:tcW w:w="4320" w:type="dxa"/>
            <w:tcBorders>
              <w:top w:val="nil"/>
              <w:left w:val="nil"/>
              <w:bottom w:val="single" w:sz="8" w:space="0" w:color="auto"/>
              <w:right w:val="single" w:sz="8" w:space="0" w:color="auto"/>
            </w:tcBorders>
            <w:shd w:val="clear" w:color="auto" w:fill="auto"/>
            <w:hideMark/>
          </w:tcPr>
          <w:p w:rsidR="00756A18" w:rsidRPr="00756A18" w:rsidRDefault="00756A18" w:rsidP="00756A18">
            <w:pPr>
              <w:spacing w:before="0" w:after="0"/>
              <w:ind w:left="0"/>
              <w:jc w:val="left"/>
              <w:rPr>
                <w:rFonts w:ascii="Calibri" w:hAnsi="Calibri"/>
                <w:color w:val="000000"/>
                <w:sz w:val="22"/>
                <w:szCs w:val="22"/>
              </w:rPr>
            </w:pPr>
            <w:r w:rsidRPr="00756A18">
              <w:rPr>
                <w:rFonts w:ascii="Calibri" w:hAnsi="Calibri"/>
                <w:color w:val="000000"/>
                <w:sz w:val="22"/>
                <w:szCs w:val="22"/>
              </w:rPr>
              <w:t>Akan muncul popup detail PR untuk mengubah detail PR(Seperti gambar 3-72 dan gambar 3-73)</w:t>
            </w:r>
          </w:p>
        </w:tc>
      </w:tr>
      <w:tr w:rsidR="00756A18" w:rsidRPr="00756A18" w:rsidTr="00756A18">
        <w:trPr>
          <w:trHeight w:val="43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756A18" w:rsidRPr="00756A18" w:rsidRDefault="00756A18" w:rsidP="00756A18">
            <w:pPr>
              <w:spacing w:before="0" w:after="0"/>
              <w:ind w:left="0"/>
              <w:jc w:val="left"/>
              <w:rPr>
                <w:rFonts w:ascii="Calibri" w:hAnsi="Calibri"/>
                <w:color w:val="000000"/>
                <w:sz w:val="22"/>
                <w:szCs w:val="22"/>
              </w:rPr>
            </w:pPr>
            <w:r w:rsidRPr="00756A18">
              <w:rPr>
                <w:rFonts w:ascii="Calibri" w:hAnsi="Calibri"/>
                <w:color w:val="000000"/>
                <w:sz w:val="22"/>
                <w:szCs w:val="22"/>
              </w:rPr>
              <w:t>Klik tombol Hapus PR dalam grid Permintaan Produk</w:t>
            </w:r>
          </w:p>
        </w:tc>
        <w:tc>
          <w:tcPr>
            <w:tcW w:w="4320" w:type="dxa"/>
            <w:tcBorders>
              <w:top w:val="nil"/>
              <w:left w:val="nil"/>
              <w:bottom w:val="single" w:sz="8" w:space="0" w:color="auto"/>
              <w:right w:val="single" w:sz="8" w:space="0" w:color="auto"/>
            </w:tcBorders>
            <w:shd w:val="clear" w:color="auto" w:fill="auto"/>
            <w:hideMark/>
          </w:tcPr>
          <w:p w:rsidR="00756A18" w:rsidRPr="00756A18" w:rsidRDefault="00756A18" w:rsidP="00756A18">
            <w:pPr>
              <w:spacing w:before="0" w:after="0"/>
              <w:ind w:left="0"/>
              <w:jc w:val="left"/>
              <w:rPr>
                <w:rFonts w:ascii="Trebuchet MS" w:hAnsi="Trebuchet MS"/>
                <w:color w:val="000000"/>
                <w:sz w:val="20"/>
                <w:szCs w:val="20"/>
              </w:rPr>
            </w:pPr>
            <w:r w:rsidRPr="00756A18">
              <w:rPr>
                <w:rFonts w:ascii="Trebuchet MS" w:hAnsi="Trebuchet MS"/>
                <w:color w:val="000000"/>
                <w:sz w:val="20"/>
                <w:szCs w:val="20"/>
              </w:rPr>
              <w:t>Akan menampilkan box confirm (Y/N) untuk menghapus record yang ada di tabel</w:t>
            </w:r>
          </w:p>
        </w:tc>
      </w:tr>
      <w:tr w:rsidR="00756A18" w:rsidRPr="00756A18" w:rsidTr="00756A18">
        <w:trPr>
          <w:trHeight w:val="772"/>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756A18" w:rsidRPr="00756A18" w:rsidRDefault="00756A18" w:rsidP="00756A18">
            <w:pPr>
              <w:spacing w:before="0" w:after="0"/>
              <w:ind w:left="0"/>
              <w:jc w:val="left"/>
              <w:rPr>
                <w:rFonts w:ascii="Calibri" w:hAnsi="Calibri"/>
                <w:color w:val="000000"/>
                <w:sz w:val="22"/>
                <w:szCs w:val="22"/>
              </w:rPr>
            </w:pPr>
            <w:r w:rsidRPr="00756A18">
              <w:rPr>
                <w:rFonts w:ascii="Calibri" w:hAnsi="Calibri"/>
                <w:color w:val="000000"/>
                <w:sz w:val="22"/>
                <w:szCs w:val="22"/>
              </w:rPr>
              <w:t xml:space="preserve">Klik tombol Tambah Produk PR </w:t>
            </w:r>
          </w:p>
        </w:tc>
        <w:tc>
          <w:tcPr>
            <w:tcW w:w="4320" w:type="dxa"/>
            <w:tcBorders>
              <w:top w:val="nil"/>
              <w:left w:val="nil"/>
              <w:bottom w:val="single" w:sz="8" w:space="0" w:color="auto"/>
              <w:right w:val="single" w:sz="8" w:space="0" w:color="auto"/>
            </w:tcBorders>
            <w:shd w:val="clear" w:color="auto" w:fill="auto"/>
            <w:hideMark/>
          </w:tcPr>
          <w:p w:rsidR="00756A18" w:rsidRPr="00756A18" w:rsidRDefault="00756A18" w:rsidP="00756A18">
            <w:pPr>
              <w:spacing w:before="0" w:after="0"/>
              <w:ind w:left="0"/>
              <w:jc w:val="left"/>
              <w:rPr>
                <w:rFonts w:ascii="Calibri" w:hAnsi="Calibri"/>
                <w:color w:val="000000"/>
                <w:sz w:val="22"/>
                <w:szCs w:val="22"/>
              </w:rPr>
            </w:pPr>
            <w:r w:rsidRPr="00756A18">
              <w:rPr>
                <w:rFonts w:ascii="Calibri" w:hAnsi="Calibri"/>
                <w:color w:val="000000"/>
                <w:sz w:val="22"/>
                <w:szCs w:val="22"/>
              </w:rPr>
              <w:t>Akan muncul popup detail PR untuk menambahkan produ</w:t>
            </w:r>
            <w:r w:rsidR="000F3FE4">
              <w:rPr>
                <w:rFonts w:ascii="Calibri" w:hAnsi="Calibri"/>
                <w:color w:val="000000"/>
                <w:sz w:val="22"/>
                <w:szCs w:val="22"/>
              </w:rPr>
              <w:t>k permintaan(Seperti gambar 3-73 dan gambar 3 - 73</w:t>
            </w:r>
            <w:r w:rsidRPr="00756A18">
              <w:rPr>
                <w:rFonts w:ascii="Calibri" w:hAnsi="Calibri"/>
                <w:color w:val="000000"/>
                <w:sz w:val="22"/>
                <w:szCs w:val="22"/>
              </w:rPr>
              <w:t>)</w:t>
            </w:r>
          </w:p>
        </w:tc>
      </w:tr>
      <w:tr w:rsidR="00756A18" w:rsidRPr="00756A18" w:rsidTr="000F3FE4">
        <w:trPr>
          <w:trHeight w:val="475"/>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756A18" w:rsidRPr="00756A18" w:rsidRDefault="00756A18" w:rsidP="00756A18">
            <w:pPr>
              <w:spacing w:before="0" w:after="0"/>
              <w:ind w:left="0"/>
              <w:jc w:val="left"/>
              <w:rPr>
                <w:rFonts w:ascii="Calibri" w:hAnsi="Calibri"/>
                <w:color w:val="000000"/>
                <w:sz w:val="22"/>
                <w:szCs w:val="22"/>
              </w:rPr>
            </w:pPr>
            <w:r w:rsidRPr="00756A18">
              <w:rPr>
                <w:rFonts w:ascii="Calibri" w:hAnsi="Calibri"/>
                <w:color w:val="000000"/>
                <w:sz w:val="22"/>
                <w:szCs w:val="22"/>
              </w:rPr>
              <w:t>Klik tombol RFQ</w:t>
            </w:r>
          </w:p>
        </w:tc>
        <w:tc>
          <w:tcPr>
            <w:tcW w:w="4320" w:type="dxa"/>
            <w:tcBorders>
              <w:top w:val="nil"/>
              <w:left w:val="nil"/>
              <w:bottom w:val="single" w:sz="8" w:space="0" w:color="auto"/>
              <w:right w:val="single" w:sz="8" w:space="0" w:color="auto"/>
            </w:tcBorders>
            <w:shd w:val="clear" w:color="auto" w:fill="auto"/>
            <w:hideMark/>
          </w:tcPr>
          <w:p w:rsidR="00756A18" w:rsidRPr="00756A18" w:rsidRDefault="00756A18" w:rsidP="00756A18">
            <w:pPr>
              <w:spacing w:before="0" w:after="0"/>
              <w:ind w:left="0"/>
              <w:jc w:val="left"/>
              <w:rPr>
                <w:rFonts w:ascii="Calibri" w:hAnsi="Calibri"/>
                <w:color w:val="000000"/>
                <w:sz w:val="22"/>
                <w:szCs w:val="22"/>
              </w:rPr>
            </w:pPr>
            <w:r w:rsidRPr="00756A18">
              <w:rPr>
                <w:rFonts w:ascii="Calibri" w:hAnsi="Calibri"/>
                <w:color w:val="000000"/>
                <w:sz w:val="22"/>
                <w:szCs w:val="22"/>
              </w:rPr>
              <w:t>Akan muncul popup Lookup RFQ untuk memilih RFQ yang incidental</w:t>
            </w:r>
          </w:p>
        </w:tc>
      </w:tr>
      <w:tr w:rsidR="00756A18" w:rsidRPr="00756A18" w:rsidTr="000F3FE4">
        <w:trPr>
          <w:trHeight w:val="1033"/>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756A18" w:rsidRPr="00756A18" w:rsidRDefault="00756A18" w:rsidP="00756A18">
            <w:pPr>
              <w:spacing w:before="0" w:after="0"/>
              <w:ind w:left="0"/>
              <w:jc w:val="left"/>
              <w:rPr>
                <w:rFonts w:ascii="Calibri" w:hAnsi="Calibri"/>
                <w:color w:val="000000"/>
                <w:sz w:val="22"/>
                <w:szCs w:val="22"/>
              </w:rPr>
            </w:pPr>
            <w:r w:rsidRPr="00756A18">
              <w:rPr>
                <w:rFonts w:ascii="Calibri" w:hAnsi="Calibri"/>
                <w:color w:val="000000"/>
                <w:sz w:val="22"/>
                <w:szCs w:val="22"/>
              </w:rPr>
              <w:t>Klik tombol Submit</w:t>
            </w:r>
          </w:p>
        </w:tc>
        <w:tc>
          <w:tcPr>
            <w:tcW w:w="4320" w:type="dxa"/>
            <w:tcBorders>
              <w:top w:val="nil"/>
              <w:left w:val="nil"/>
              <w:bottom w:val="single" w:sz="8" w:space="0" w:color="auto"/>
              <w:right w:val="single" w:sz="8" w:space="0" w:color="auto"/>
            </w:tcBorders>
            <w:shd w:val="clear" w:color="auto" w:fill="auto"/>
            <w:hideMark/>
          </w:tcPr>
          <w:p w:rsidR="00756A18" w:rsidRPr="00756A18" w:rsidRDefault="00756A18" w:rsidP="00756A18">
            <w:pPr>
              <w:spacing w:before="0" w:after="0"/>
              <w:ind w:left="0"/>
              <w:jc w:val="left"/>
              <w:rPr>
                <w:rFonts w:ascii="Calibri" w:hAnsi="Calibri"/>
                <w:color w:val="000000"/>
                <w:sz w:val="22"/>
                <w:szCs w:val="22"/>
              </w:rPr>
            </w:pPr>
            <w:r w:rsidRPr="00756A18">
              <w:rPr>
                <w:rFonts w:ascii="Calibri" w:hAnsi="Calibri"/>
                <w:color w:val="000000"/>
                <w:sz w:val="22"/>
                <w:szCs w:val="22"/>
              </w:rPr>
              <w:t>Sistem akan mengecek validasi dan mulai membuat workflow approval PR. Kemudian muncul pesan bila data berhasil/gagal dikirim. Bila proses berhasil aplikasi akan mengarah otomatis ke halaman daftar PR</w:t>
            </w:r>
          </w:p>
        </w:tc>
      </w:tr>
      <w:tr w:rsidR="00756A18" w:rsidRPr="00756A18" w:rsidTr="000F3FE4">
        <w:trPr>
          <w:trHeight w:val="1123"/>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756A18" w:rsidRPr="00756A18" w:rsidRDefault="00756A18" w:rsidP="00756A18">
            <w:pPr>
              <w:spacing w:before="0" w:after="0"/>
              <w:ind w:left="0"/>
              <w:jc w:val="left"/>
              <w:rPr>
                <w:rFonts w:ascii="Calibri" w:hAnsi="Calibri"/>
                <w:color w:val="000000"/>
                <w:sz w:val="22"/>
                <w:szCs w:val="22"/>
              </w:rPr>
            </w:pPr>
            <w:r w:rsidRPr="00756A18">
              <w:rPr>
                <w:rFonts w:ascii="Calibri" w:hAnsi="Calibri"/>
                <w:color w:val="000000"/>
                <w:sz w:val="22"/>
                <w:szCs w:val="22"/>
              </w:rPr>
              <w:t>Klik tombol Batal</w:t>
            </w:r>
          </w:p>
        </w:tc>
        <w:tc>
          <w:tcPr>
            <w:tcW w:w="4320" w:type="dxa"/>
            <w:tcBorders>
              <w:top w:val="nil"/>
              <w:left w:val="nil"/>
              <w:bottom w:val="single" w:sz="8" w:space="0" w:color="auto"/>
              <w:right w:val="single" w:sz="8" w:space="0" w:color="auto"/>
            </w:tcBorders>
            <w:shd w:val="clear" w:color="auto" w:fill="auto"/>
            <w:hideMark/>
          </w:tcPr>
          <w:p w:rsidR="00756A18" w:rsidRPr="00756A18" w:rsidRDefault="00756A18" w:rsidP="00756A18">
            <w:pPr>
              <w:spacing w:before="0" w:after="0"/>
              <w:ind w:left="0"/>
              <w:jc w:val="left"/>
              <w:rPr>
                <w:rFonts w:ascii="Calibri" w:hAnsi="Calibri"/>
                <w:color w:val="000000"/>
                <w:sz w:val="22"/>
                <w:szCs w:val="22"/>
              </w:rPr>
            </w:pPr>
            <w:r w:rsidRPr="00756A18">
              <w:rPr>
                <w:rFonts w:ascii="Calibri" w:hAnsi="Calibri"/>
                <w:color w:val="000000"/>
                <w:sz w:val="22"/>
                <w:szCs w:val="22"/>
              </w:rPr>
              <w:t>Akan menampilkan box confirm (Y/N) untuk membatalkan record yang telah diinput. Bila user klik Yes, maka aplikasi akan menghapus record draft yang diinput user</w:t>
            </w:r>
          </w:p>
        </w:tc>
      </w:tr>
    </w:tbl>
    <w:p w:rsidR="00756A18" w:rsidRDefault="00756A18" w:rsidP="00387994">
      <w:pPr>
        <w:ind w:left="0"/>
      </w:pPr>
    </w:p>
    <w:tbl>
      <w:tblPr>
        <w:tblW w:w="8640" w:type="dxa"/>
        <w:tblInd w:w="710" w:type="dxa"/>
        <w:tblLook w:val="04A0" w:firstRow="1" w:lastRow="0" w:firstColumn="1" w:lastColumn="0" w:noHBand="0" w:noVBand="1"/>
      </w:tblPr>
      <w:tblGrid>
        <w:gridCol w:w="1890"/>
        <w:gridCol w:w="2430"/>
        <w:gridCol w:w="4320"/>
      </w:tblGrid>
      <w:tr w:rsidR="00756A18" w:rsidRPr="00756A18" w:rsidTr="000F3FE4">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756A18" w:rsidRPr="00756A18" w:rsidRDefault="00756A18" w:rsidP="00756A18">
            <w:pPr>
              <w:spacing w:before="0" w:after="0"/>
              <w:ind w:left="0"/>
              <w:rPr>
                <w:rFonts w:ascii="Trebuchet MS" w:hAnsi="Trebuchet MS"/>
                <w:color w:val="000000"/>
                <w:sz w:val="20"/>
                <w:szCs w:val="20"/>
              </w:rPr>
            </w:pPr>
            <w:r w:rsidRPr="00756A18">
              <w:rPr>
                <w:rFonts w:ascii="Trebuchet MS" w:hAnsi="Trebuchet MS"/>
                <w:color w:val="000000"/>
                <w:sz w:val="20"/>
                <w:szCs w:val="20"/>
              </w:rPr>
              <w:lastRenderedPageBreak/>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756A18" w:rsidRPr="00756A18" w:rsidRDefault="00756A18" w:rsidP="00756A18">
            <w:pPr>
              <w:spacing w:before="0" w:after="0"/>
              <w:ind w:left="0"/>
              <w:rPr>
                <w:rFonts w:ascii="Trebuchet MS" w:hAnsi="Trebuchet MS"/>
                <w:color w:val="000000"/>
                <w:sz w:val="20"/>
                <w:szCs w:val="20"/>
              </w:rPr>
            </w:pPr>
            <w:r w:rsidRPr="00756A18">
              <w:rPr>
                <w:rFonts w:ascii="Trebuchet MS" w:hAnsi="Trebuchet MS"/>
                <w:color w:val="000000"/>
                <w:sz w:val="20"/>
                <w:szCs w:val="20"/>
              </w:rPr>
              <w:t>Detail Permintaan Pembelian</w:t>
            </w:r>
          </w:p>
        </w:tc>
      </w:tr>
      <w:tr w:rsidR="00756A18" w:rsidRPr="00756A18" w:rsidTr="000F3FE4">
        <w:trPr>
          <w:trHeight w:val="315"/>
        </w:trPr>
        <w:tc>
          <w:tcPr>
            <w:tcW w:w="1890" w:type="dxa"/>
            <w:tcBorders>
              <w:top w:val="nil"/>
              <w:left w:val="single" w:sz="8" w:space="0" w:color="auto"/>
              <w:bottom w:val="single" w:sz="8" w:space="0" w:color="auto"/>
              <w:right w:val="single" w:sz="8" w:space="0" w:color="auto"/>
            </w:tcBorders>
            <w:shd w:val="clear" w:color="000000" w:fill="F2F2F2"/>
            <w:hideMark/>
          </w:tcPr>
          <w:p w:rsidR="00756A18" w:rsidRPr="00756A18" w:rsidRDefault="00756A18" w:rsidP="00756A18">
            <w:pPr>
              <w:spacing w:before="0" w:after="0"/>
              <w:ind w:left="0"/>
              <w:rPr>
                <w:rFonts w:ascii="Trebuchet MS" w:hAnsi="Trebuchet MS"/>
                <w:color w:val="000000"/>
                <w:sz w:val="20"/>
                <w:szCs w:val="20"/>
              </w:rPr>
            </w:pPr>
            <w:r w:rsidRPr="00756A18">
              <w:rPr>
                <w:rFonts w:ascii="Trebuchet MS" w:hAnsi="Trebuchet MS"/>
                <w:color w:val="000000"/>
                <w:sz w:val="20"/>
                <w:szCs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756A18" w:rsidRPr="00756A18" w:rsidRDefault="00756A18" w:rsidP="00756A18">
            <w:pPr>
              <w:spacing w:before="0" w:after="0"/>
              <w:ind w:left="0"/>
              <w:rPr>
                <w:rFonts w:ascii="Trebuchet MS" w:hAnsi="Trebuchet MS"/>
                <w:color w:val="000000"/>
                <w:sz w:val="20"/>
                <w:szCs w:val="20"/>
              </w:rPr>
            </w:pPr>
            <w:r w:rsidRPr="00756A18">
              <w:rPr>
                <w:rFonts w:ascii="Trebuchet MS" w:hAnsi="Trebuchet MS"/>
                <w:color w:val="000000"/>
                <w:sz w:val="20"/>
                <w:szCs w:val="20"/>
              </w:rPr>
              <w:t>User klik tombol edit/tambah pada menu PR</w:t>
            </w:r>
          </w:p>
        </w:tc>
      </w:tr>
      <w:tr w:rsidR="00756A18" w:rsidRPr="00756A18" w:rsidTr="000F3FE4">
        <w:trPr>
          <w:trHeight w:val="315"/>
        </w:trPr>
        <w:tc>
          <w:tcPr>
            <w:tcW w:w="1890" w:type="dxa"/>
            <w:tcBorders>
              <w:top w:val="nil"/>
              <w:left w:val="single" w:sz="8" w:space="0" w:color="auto"/>
              <w:bottom w:val="single" w:sz="8" w:space="0" w:color="auto"/>
              <w:right w:val="single" w:sz="8" w:space="0" w:color="auto"/>
            </w:tcBorders>
            <w:shd w:val="clear" w:color="000000" w:fill="F2F2F2"/>
            <w:hideMark/>
          </w:tcPr>
          <w:p w:rsidR="00756A18" w:rsidRPr="00756A18" w:rsidRDefault="00756A18" w:rsidP="00756A18">
            <w:pPr>
              <w:spacing w:before="0" w:after="0"/>
              <w:ind w:left="0"/>
              <w:rPr>
                <w:rFonts w:ascii="Trebuchet MS" w:hAnsi="Trebuchet MS"/>
                <w:color w:val="000000"/>
                <w:sz w:val="20"/>
                <w:szCs w:val="20"/>
              </w:rPr>
            </w:pPr>
            <w:r w:rsidRPr="00756A18">
              <w:rPr>
                <w:rFonts w:ascii="Trebuchet MS" w:hAnsi="Trebuchet MS"/>
                <w:color w:val="000000"/>
                <w:sz w:val="20"/>
                <w:szCs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756A18" w:rsidRPr="00756A18" w:rsidRDefault="00756A18" w:rsidP="00756A18">
            <w:pPr>
              <w:spacing w:before="0" w:after="0"/>
              <w:ind w:left="0"/>
              <w:rPr>
                <w:rFonts w:ascii="Trebuchet MS" w:hAnsi="Trebuchet MS"/>
                <w:color w:val="000000"/>
                <w:sz w:val="20"/>
                <w:szCs w:val="20"/>
              </w:rPr>
            </w:pPr>
            <w:r w:rsidRPr="00756A18">
              <w:rPr>
                <w:rFonts w:ascii="Trebuchet MS" w:hAnsi="Trebuchet MS"/>
                <w:color w:val="000000"/>
                <w:sz w:val="20"/>
                <w:szCs w:val="20"/>
              </w:rPr>
              <w:t>Daftar Produk akan menampilkan data perubahan yang berhasil disimpan</w:t>
            </w:r>
          </w:p>
        </w:tc>
      </w:tr>
      <w:tr w:rsidR="00756A18" w:rsidRPr="00756A18" w:rsidTr="000F3FE4">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hideMark/>
          </w:tcPr>
          <w:p w:rsidR="00756A18" w:rsidRPr="00756A18" w:rsidRDefault="00756A18" w:rsidP="00756A18">
            <w:pPr>
              <w:spacing w:before="0" w:after="0"/>
              <w:ind w:left="0"/>
              <w:jc w:val="center"/>
              <w:rPr>
                <w:rFonts w:ascii="Trebuchet MS" w:hAnsi="Trebuchet MS"/>
                <w:color w:val="000000"/>
                <w:sz w:val="20"/>
                <w:szCs w:val="20"/>
              </w:rPr>
            </w:pPr>
            <w:r w:rsidRPr="00756A18">
              <w:rPr>
                <w:rFonts w:ascii="Trebuchet MS" w:hAnsi="Trebuchet MS"/>
                <w:color w:val="000000"/>
                <w:sz w:val="20"/>
                <w:szCs w:val="20"/>
              </w:rPr>
              <w:t>Aksi User</w:t>
            </w:r>
          </w:p>
        </w:tc>
        <w:tc>
          <w:tcPr>
            <w:tcW w:w="4320" w:type="dxa"/>
            <w:tcBorders>
              <w:top w:val="nil"/>
              <w:left w:val="nil"/>
              <w:bottom w:val="single" w:sz="8" w:space="0" w:color="auto"/>
              <w:right w:val="single" w:sz="8" w:space="0" w:color="auto"/>
            </w:tcBorders>
            <w:shd w:val="clear" w:color="000000" w:fill="F2F2F2"/>
            <w:hideMark/>
          </w:tcPr>
          <w:p w:rsidR="00756A18" w:rsidRPr="00756A18" w:rsidRDefault="00756A18" w:rsidP="00756A18">
            <w:pPr>
              <w:spacing w:before="0" w:after="0"/>
              <w:ind w:left="0"/>
              <w:jc w:val="center"/>
              <w:rPr>
                <w:rFonts w:ascii="Trebuchet MS" w:hAnsi="Trebuchet MS"/>
                <w:color w:val="000000"/>
                <w:sz w:val="20"/>
                <w:szCs w:val="20"/>
              </w:rPr>
            </w:pPr>
            <w:r w:rsidRPr="00756A18">
              <w:rPr>
                <w:rFonts w:ascii="Trebuchet MS" w:hAnsi="Trebuchet MS"/>
                <w:color w:val="000000"/>
                <w:sz w:val="20"/>
                <w:szCs w:val="20"/>
              </w:rPr>
              <w:t>Reaksi Sistem</w:t>
            </w:r>
          </w:p>
        </w:tc>
      </w:tr>
      <w:tr w:rsidR="00756A18" w:rsidRPr="00756A18" w:rsidTr="000F3FE4">
        <w:trPr>
          <w:trHeight w:val="763"/>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756A18" w:rsidRPr="00756A18" w:rsidRDefault="00756A18" w:rsidP="00756A18">
            <w:pPr>
              <w:spacing w:before="0" w:after="0"/>
              <w:ind w:left="0"/>
              <w:jc w:val="left"/>
              <w:rPr>
                <w:rFonts w:ascii="Trebuchet MS" w:hAnsi="Trebuchet MS"/>
                <w:color w:val="000000"/>
                <w:sz w:val="20"/>
                <w:szCs w:val="20"/>
              </w:rPr>
            </w:pPr>
            <w:r w:rsidRPr="00756A18">
              <w:rPr>
                <w:rFonts w:ascii="Trebuchet MS" w:hAnsi="Trebuchet MS"/>
                <w:color w:val="000000"/>
                <w:sz w:val="20"/>
                <w:szCs w:val="20"/>
              </w:rPr>
              <w:t>Klik tombol Edit Grup Produk pada grid Grup Produk</w:t>
            </w:r>
          </w:p>
        </w:tc>
        <w:tc>
          <w:tcPr>
            <w:tcW w:w="4320" w:type="dxa"/>
            <w:tcBorders>
              <w:top w:val="nil"/>
              <w:left w:val="nil"/>
              <w:bottom w:val="single" w:sz="8" w:space="0" w:color="auto"/>
              <w:right w:val="single" w:sz="8" w:space="0" w:color="auto"/>
            </w:tcBorders>
            <w:shd w:val="clear" w:color="auto" w:fill="auto"/>
            <w:hideMark/>
          </w:tcPr>
          <w:p w:rsidR="00756A18" w:rsidRPr="00756A18" w:rsidRDefault="00756A18" w:rsidP="00756A18">
            <w:pPr>
              <w:spacing w:before="0" w:after="0"/>
              <w:ind w:left="0"/>
              <w:jc w:val="left"/>
              <w:rPr>
                <w:rFonts w:ascii="Trebuchet MS" w:hAnsi="Trebuchet MS"/>
                <w:color w:val="000000"/>
                <w:sz w:val="20"/>
                <w:szCs w:val="20"/>
              </w:rPr>
            </w:pPr>
            <w:r w:rsidRPr="00756A18">
              <w:rPr>
                <w:rFonts w:ascii="Trebuchet MS" w:hAnsi="Trebuchet MS"/>
                <w:color w:val="000000"/>
                <w:sz w:val="20"/>
                <w:szCs w:val="20"/>
              </w:rPr>
              <w:t>Muncul popup windows Detail Grup Produk (gambar 3-74) untuk mengubah detail grup produk</w:t>
            </w:r>
          </w:p>
        </w:tc>
      </w:tr>
      <w:tr w:rsidR="00756A18" w:rsidRPr="00756A18" w:rsidTr="000F3FE4">
        <w:trPr>
          <w:trHeight w:val="529"/>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756A18" w:rsidRPr="00756A18" w:rsidRDefault="00756A18" w:rsidP="00756A18">
            <w:pPr>
              <w:spacing w:before="0" w:after="0"/>
              <w:ind w:left="0"/>
              <w:jc w:val="left"/>
              <w:rPr>
                <w:rFonts w:ascii="Trebuchet MS" w:hAnsi="Trebuchet MS"/>
                <w:color w:val="000000"/>
                <w:sz w:val="20"/>
                <w:szCs w:val="20"/>
              </w:rPr>
            </w:pPr>
            <w:r w:rsidRPr="00756A18">
              <w:rPr>
                <w:rFonts w:ascii="Trebuchet MS" w:hAnsi="Trebuchet MS"/>
                <w:color w:val="000000"/>
                <w:sz w:val="20"/>
                <w:szCs w:val="20"/>
              </w:rPr>
              <w:t>Klik tombol Hapus Grup Produk pada grid Grup Produk</w:t>
            </w:r>
          </w:p>
        </w:tc>
        <w:tc>
          <w:tcPr>
            <w:tcW w:w="4320" w:type="dxa"/>
            <w:tcBorders>
              <w:top w:val="nil"/>
              <w:left w:val="nil"/>
              <w:bottom w:val="single" w:sz="8" w:space="0" w:color="auto"/>
              <w:right w:val="single" w:sz="8" w:space="0" w:color="auto"/>
            </w:tcBorders>
            <w:shd w:val="clear" w:color="auto" w:fill="auto"/>
            <w:hideMark/>
          </w:tcPr>
          <w:p w:rsidR="00756A18" w:rsidRPr="00756A18" w:rsidRDefault="00756A18" w:rsidP="00756A18">
            <w:pPr>
              <w:spacing w:before="0" w:after="0"/>
              <w:ind w:left="0"/>
              <w:jc w:val="left"/>
              <w:rPr>
                <w:rFonts w:ascii="Trebuchet MS" w:hAnsi="Trebuchet MS"/>
                <w:color w:val="000000"/>
                <w:sz w:val="20"/>
                <w:szCs w:val="20"/>
              </w:rPr>
            </w:pPr>
            <w:r w:rsidRPr="00756A18">
              <w:rPr>
                <w:rFonts w:ascii="Trebuchet MS" w:hAnsi="Trebuchet MS"/>
                <w:color w:val="000000"/>
                <w:sz w:val="20"/>
                <w:szCs w:val="20"/>
              </w:rPr>
              <w:t>Akan menampilkan box confirm (Y/N) untuk menghapus record yang ada di tabel</w:t>
            </w:r>
          </w:p>
        </w:tc>
      </w:tr>
      <w:tr w:rsidR="00756A18" w:rsidRPr="00756A18" w:rsidTr="000F3FE4">
        <w:trPr>
          <w:trHeight w:val="43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756A18" w:rsidRPr="00756A18" w:rsidRDefault="00756A18" w:rsidP="00756A18">
            <w:pPr>
              <w:spacing w:before="0" w:after="0"/>
              <w:ind w:left="0"/>
              <w:jc w:val="left"/>
              <w:rPr>
                <w:rFonts w:ascii="Trebuchet MS" w:hAnsi="Trebuchet MS"/>
                <w:color w:val="000000"/>
                <w:sz w:val="20"/>
                <w:szCs w:val="20"/>
              </w:rPr>
            </w:pPr>
            <w:r w:rsidRPr="00756A18">
              <w:rPr>
                <w:rFonts w:ascii="Trebuchet MS" w:hAnsi="Trebuchet MS"/>
                <w:color w:val="000000"/>
                <w:sz w:val="20"/>
                <w:szCs w:val="20"/>
              </w:rPr>
              <w:t>Klik tombol Tambah User</w:t>
            </w:r>
          </w:p>
        </w:tc>
        <w:tc>
          <w:tcPr>
            <w:tcW w:w="4320" w:type="dxa"/>
            <w:tcBorders>
              <w:top w:val="nil"/>
              <w:left w:val="nil"/>
              <w:bottom w:val="single" w:sz="8" w:space="0" w:color="auto"/>
              <w:right w:val="single" w:sz="8" w:space="0" w:color="auto"/>
            </w:tcBorders>
            <w:shd w:val="clear" w:color="auto" w:fill="auto"/>
            <w:hideMark/>
          </w:tcPr>
          <w:p w:rsidR="00756A18" w:rsidRPr="00756A18" w:rsidRDefault="00756A18" w:rsidP="00756A18">
            <w:pPr>
              <w:spacing w:before="0" w:after="0"/>
              <w:ind w:left="0"/>
              <w:jc w:val="left"/>
              <w:rPr>
                <w:rFonts w:ascii="Trebuchet MS" w:hAnsi="Trebuchet MS"/>
                <w:color w:val="000000"/>
                <w:sz w:val="20"/>
                <w:szCs w:val="20"/>
              </w:rPr>
            </w:pPr>
            <w:r w:rsidRPr="00756A18">
              <w:rPr>
                <w:rFonts w:ascii="Trebuchet MS" w:hAnsi="Trebuchet MS"/>
                <w:color w:val="000000"/>
                <w:sz w:val="20"/>
                <w:szCs w:val="20"/>
              </w:rPr>
              <w:t>Muncul popup windows Lookup user untuk memilih user grup produk</w:t>
            </w:r>
          </w:p>
        </w:tc>
      </w:tr>
      <w:tr w:rsidR="00756A18" w:rsidRPr="00756A18" w:rsidTr="000F3FE4">
        <w:trPr>
          <w:trHeight w:val="403"/>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756A18" w:rsidRPr="00756A18" w:rsidRDefault="00756A18" w:rsidP="00756A18">
            <w:pPr>
              <w:spacing w:before="0" w:after="0"/>
              <w:ind w:left="0"/>
              <w:jc w:val="left"/>
              <w:rPr>
                <w:rFonts w:ascii="Trebuchet MS" w:hAnsi="Trebuchet MS"/>
                <w:color w:val="000000"/>
                <w:sz w:val="20"/>
                <w:szCs w:val="20"/>
              </w:rPr>
            </w:pPr>
            <w:r w:rsidRPr="00756A18">
              <w:rPr>
                <w:rFonts w:ascii="Trebuchet MS" w:hAnsi="Trebuchet MS"/>
                <w:color w:val="000000"/>
                <w:sz w:val="20"/>
                <w:szCs w:val="20"/>
              </w:rPr>
              <w:t>Klik tombol Download Template</w:t>
            </w:r>
          </w:p>
        </w:tc>
        <w:tc>
          <w:tcPr>
            <w:tcW w:w="4320" w:type="dxa"/>
            <w:tcBorders>
              <w:top w:val="nil"/>
              <w:left w:val="nil"/>
              <w:bottom w:val="single" w:sz="8" w:space="0" w:color="auto"/>
              <w:right w:val="single" w:sz="8" w:space="0" w:color="auto"/>
            </w:tcBorders>
            <w:shd w:val="clear" w:color="auto" w:fill="auto"/>
            <w:hideMark/>
          </w:tcPr>
          <w:p w:rsidR="00756A18" w:rsidRPr="00756A18" w:rsidRDefault="00756A18" w:rsidP="00756A18">
            <w:pPr>
              <w:spacing w:before="0" w:after="0"/>
              <w:ind w:left="0"/>
              <w:jc w:val="left"/>
              <w:rPr>
                <w:rFonts w:ascii="Trebuchet MS" w:hAnsi="Trebuchet MS"/>
                <w:color w:val="000000"/>
                <w:sz w:val="20"/>
                <w:szCs w:val="20"/>
              </w:rPr>
            </w:pPr>
            <w:r w:rsidRPr="00756A18">
              <w:rPr>
                <w:rFonts w:ascii="Trebuchet MS" w:hAnsi="Trebuchet MS"/>
                <w:color w:val="000000"/>
                <w:sz w:val="20"/>
                <w:szCs w:val="20"/>
              </w:rPr>
              <w:t>Muncul popup download Template Grup Produk</w:t>
            </w:r>
          </w:p>
        </w:tc>
      </w:tr>
      <w:tr w:rsidR="00756A18" w:rsidRPr="00756A18" w:rsidTr="000F3FE4">
        <w:trPr>
          <w:trHeight w:val="997"/>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756A18" w:rsidRPr="00756A18" w:rsidRDefault="00756A18" w:rsidP="00756A18">
            <w:pPr>
              <w:spacing w:before="0" w:after="0"/>
              <w:ind w:left="0"/>
              <w:jc w:val="left"/>
              <w:rPr>
                <w:rFonts w:ascii="Trebuchet MS" w:hAnsi="Trebuchet MS"/>
                <w:color w:val="000000"/>
                <w:sz w:val="20"/>
                <w:szCs w:val="20"/>
              </w:rPr>
            </w:pPr>
            <w:r w:rsidRPr="00756A18">
              <w:rPr>
                <w:rFonts w:ascii="Trebuchet MS" w:hAnsi="Trebuchet MS"/>
                <w:color w:val="000000"/>
                <w:sz w:val="20"/>
                <w:szCs w:val="20"/>
              </w:rPr>
              <w:t>Klik tombol Upload Grup Produk</w:t>
            </w:r>
          </w:p>
        </w:tc>
        <w:tc>
          <w:tcPr>
            <w:tcW w:w="4320" w:type="dxa"/>
            <w:tcBorders>
              <w:top w:val="nil"/>
              <w:left w:val="nil"/>
              <w:bottom w:val="single" w:sz="8" w:space="0" w:color="auto"/>
              <w:right w:val="single" w:sz="8" w:space="0" w:color="auto"/>
            </w:tcBorders>
            <w:shd w:val="clear" w:color="auto" w:fill="auto"/>
            <w:hideMark/>
          </w:tcPr>
          <w:p w:rsidR="00756A18" w:rsidRPr="00756A18" w:rsidRDefault="00756A18" w:rsidP="00756A18">
            <w:pPr>
              <w:spacing w:before="0" w:after="0"/>
              <w:ind w:left="0"/>
              <w:jc w:val="left"/>
              <w:rPr>
                <w:rFonts w:ascii="Trebuchet MS" w:hAnsi="Trebuchet MS"/>
                <w:color w:val="000000"/>
                <w:sz w:val="20"/>
                <w:szCs w:val="20"/>
              </w:rPr>
            </w:pPr>
            <w:r w:rsidRPr="00756A18">
              <w:rPr>
                <w:rFonts w:ascii="Trebuchet MS" w:hAnsi="Trebuchet MS"/>
                <w:color w:val="000000"/>
                <w:sz w:val="20"/>
                <w:szCs w:val="20"/>
              </w:rPr>
              <w:t>Muncul popup windows upload Grup Produk. Bila upload file berhasil, maka daftar grup produk akan menampilkan informasi grup produk yang baru saja di-upload</w:t>
            </w:r>
          </w:p>
        </w:tc>
      </w:tr>
      <w:tr w:rsidR="00756A18" w:rsidRPr="00756A18" w:rsidTr="000F3FE4">
        <w:trPr>
          <w:trHeight w:val="43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756A18" w:rsidRPr="00756A18" w:rsidRDefault="00756A18" w:rsidP="00756A18">
            <w:pPr>
              <w:spacing w:before="0" w:after="0"/>
              <w:ind w:left="0"/>
              <w:jc w:val="left"/>
              <w:rPr>
                <w:rFonts w:ascii="Trebuchet MS" w:hAnsi="Trebuchet MS"/>
                <w:color w:val="000000"/>
                <w:sz w:val="20"/>
                <w:szCs w:val="20"/>
              </w:rPr>
            </w:pPr>
            <w:r w:rsidRPr="00756A18">
              <w:rPr>
                <w:rFonts w:ascii="Trebuchet MS" w:hAnsi="Trebuchet MS"/>
                <w:color w:val="000000"/>
                <w:sz w:val="20"/>
                <w:szCs w:val="20"/>
              </w:rPr>
              <w:t xml:space="preserve">Klik tombol Simpan </w:t>
            </w:r>
          </w:p>
        </w:tc>
        <w:tc>
          <w:tcPr>
            <w:tcW w:w="4320" w:type="dxa"/>
            <w:tcBorders>
              <w:top w:val="nil"/>
              <w:left w:val="nil"/>
              <w:bottom w:val="single" w:sz="8" w:space="0" w:color="auto"/>
              <w:right w:val="single" w:sz="8" w:space="0" w:color="auto"/>
            </w:tcBorders>
            <w:shd w:val="clear" w:color="auto" w:fill="auto"/>
            <w:hideMark/>
          </w:tcPr>
          <w:p w:rsidR="00756A18" w:rsidRPr="00756A18" w:rsidRDefault="00756A18" w:rsidP="00756A18">
            <w:pPr>
              <w:spacing w:before="0" w:after="0"/>
              <w:ind w:left="0"/>
              <w:jc w:val="left"/>
              <w:rPr>
                <w:rFonts w:ascii="Trebuchet MS" w:hAnsi="Trebuchet MS"/>
                <w:color w:val="000000"/>
                <w:sz w:val="20"/>
                <w:szCs w:val="20"/>
              </w:rPr>
            </w:pPr>
            <w:r w:rsidRPr="00756A18">
              <w:rPr>
                <w:rFonts w:ascii="Trebuchet MS" w:hAnsi="Trebuchet MS"/>
                <w:color w:val="000000"/>
                <w:sz w:val="20"/>
                <w:szCs w:val="20"/>
              </w:rPr>
              <w:t>Akan muncul notifikasi berhasil menyimpan dan windows akan tertutup secara otomatis.</w:t>
            </w:r>
          </w:p>
        </w:tc>
      </w:tr>
      <w:tr w:rsidR="00756A18" w:rsidRPr="00756A18" w:rsidTr="000F3FE4">
        <w:trPr>
          <w:trHeight w:val="475"/>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756A18" w:rsidRPr="00756A18" w:rsidRDefault="00756A18" w:rsidP="00756A18">
            <w:pPr>
              <w:spacing w:before="0" w:after="0"/>
              <w:ind w:left="0"/>
              <w:jc w:val="left"/>
              <w:rPr>
                <w:rFonts w:ascii="Trebuchet MS" w:hAnsi="Trebuchet MS"/>
                <w:color w:val="000000"/>
                <w:sz w:val="20"/>
                <w:szCs w:val="20"/>
              </w:rPr>
            </w:pPr>
            <w:r w:rsidRPr="00756A18">
              <w:rPr>
                <w:rFonts w:ascii="Trebuchet MS" w:hAnsi="Trebuchet MS"/>
                <w:color w:val="000000"/>
                <w:sz w:val="20"/>
                <w:szCs w:val="20"/>
              </w:rPr>
              <w:t>Klik tombol Batal</w:t>
            </w:r>
          </w:p>
        </w:tc>
        <w:tc>
          <w:tcPr>
            <w:tcW w:w="4320" w:type="dxa"/>
            <w:tcBorders>
              <w:top w:val="nil"/>
              <w:left w:val="nil"/>
              <w:bottom w:val="single" w:sz="8" w:space="0" w:color="auto"/>
              <w:right w:val="single" w:sz="8" w:space="0" w:color="auto"/>
            </w:tcBorders>
            <w:shd w:val="clear" w:color="auto" w:fill="auto"/>
            <w:hideMark/>
          </w:tcPr>
          <w:p w:rsidR="00756A18" w:rsidRPr="00756A18" w:rsidRDefault="00756A18" w:rsidP="00756A18">
            <w:pPr>
              <w:spacing w:before="0" w:after="0"/>
              <w:ind w:left="0"/>
              <w:jc w:val="left"/>
              <w:rPr>
                <w:rFonts w:ascii="Trebuchet MS" w:hAnsi="Trebuchet MS"/>
                <w:color w:val="000000"/>
                <w:sz w:val="20"/>
                <w:szCs w:val="20"/>
              </w:rPr>
            </w:pPr>
            <w:r w:rsidRPr="00756A18">
              <w:rPr>
                <w:rFonts w:ascii="Trebuchet MS" w:hAnsi="Trebuchet MS"/>
                <w:color w:val="000000"/>
                <w:sz w:val="20"/>
                <w:szCs w:val="20"/>
              </w:rPr>
              <w:t>Windows akan tertutup dan tidak ada proses penyimpanan</w:t>
            </w:r>
          </w:p>
        </w:tc>
      </w:tr>
    </w:tbl>
    <w:p w:rsidR="004730D9" w:rsidRDefault="004730D9" w:rsidP="00E4652F">
      <w:pPr>
        <w:jc w:val="center"/>
      </w:pPr>
    </w:p>
    <w:tbl>
      <w:tblPr>
        <w:tblW w:w="8640" w:type="dxa"/>
        <w:tblInd w:w="710" w:type="dxa"/>
        <w:tblLook w:val="04A0" w:firstRow="1" w:lastRow="0" w:firstColumn="1" w:lastColumn="0" w:noHBand="0" w:noVBand="1"/>
      </w:tblPr>
      <w:tblGrid>
        <w:gridCol w:w="1980"/>
        <w:gridCol w:w="2340"/>
        <w:gridCol w:w="4320"/>
      </w:tblGrid>
      <w:tr w:rsidR="00756A18" w:rsidRPr="00756A18" w:rsidTr="000F3FE4">
        <w:trPr>
          <w:trHeight w:val="315"/>
        </w:trPr>
        <w:tc>
          <w:tcPr>
            <w:tcW w:w="1980" w:type="dxa"/>
            <w:tcBorders>
              <w:top w:val="single" w:sz="8" w:space="0" w:color="auto"/>
              <w:left w:val="single" w:sz="8" w:space="0" w:color="auto"/>
              <w:bottom w:val="single" w:sz="8" w:space="0" w:color="auto"/>
              <w:right w:val="single" w:sz="8" w:space="0" w:color="auto"/>
            </w:tcBorders>
            <w:shd w:val="clear" w:color="000000" w:fill="F2F2F2"/>
            <w:hideMark/>
          </w:tcPr>
          <w:p w:rsidR="00756A18" w:rsidRPr="00756A18" w:rsidRDefault="00756A18" w:rsidP="00756A18">
            <w:pPr>
              <w:spacing w:before="0" w:after="0"/>
              <w:ind w:left="0"/>
              <w:rPr>
                <w:rFonts w:ascii="Trebuchet MS" w:hAnsi="Trebuchet MS"/>
                <w:color w:val="000000"/>
                <w:sz w:val="20"/>
                <w:szCs w:val="20"/>
              </w:rPr>
            </w:pPr>
            <w:r w:rsidRPr="00756A18">
              <w:rPr>
                <w:rFonts w:ascii="Trebuchet MS" w:hAnsi="Trebuchet MS"/>
                <w:color w:val="000000"/>
                <w:sz w:val="20"/>
                <w:szCs w:val="20"/>
              </w:rPr>
              <w:t>Penjelasan Fitur</w:t>
            </w:r>
          </w:p>
        </w:tc>
        <w:tc>
          <w:tcPr>
            <w:tcW w:w="6660" w:type="dxa"/>
            <w:gridSpan w:val="2"/>
            <w:tcBorders>
              <w:top w:val="single" w:sz="8" w:space="0" w:color="auto"/>
              <w:left w:val="nil"/>
              <w:bottom w:val="single" w:sz="8" w:space="0" w:color="auto"/>
              <w:right w:val="single" w:sz="8" w:space="0" w:color="000000"/>
            </w:tcBorders>
            <w:shd w:val="clear" w:color="auto" w:fill="auto"/>
            <w:hideMark/>
          </w:tcPr>
          <w:p w:rsidR="00756A18" w:rsidRPr="00756A18" w:rsidRDefault="00756A18" w:rsidP="00756A18">
            <w:pPr>
              <w:spacing w:before="0" w:after="0"/>
              <w:ind w:left="0"/>
              <w:rPr>
                <w:rFonts w:ascii="Trebuchet MS" w:hAnsi="Trebuchet MS"/>
                <w:color w:val="000000"/>
                <w:sz w:val="20"/>
                <w:szCs w:val="20"/>
              </w:rPr>
            </w:pPr>
            <w:r w:rsidRPr="00756A18">
              <w:rPr>
                <w:rFonts w:ascii="Trebuchet MS" w:hAnsi="Trebuchet MS"/>
                <w:color w:val="000000"/>
                <w:sz w:val="20"/>
                <w:szCs w:val="20"/>
              </w:rPr>
              <w:t>Detail Grup Produk</w:t>
            </w:r>
          </w:p>
        </w:tc>
      </w:tr>
      <w:tr w:rsidR="00756A18" w:rsidRPr="00756A18" w:rsidTr="000F3FE4">
        <w:trPr>
          <w:trHeight w:val="315"/>
        </w:trPr>
        <w:tc>
          <w:tcPr>
            <w:tcW w:w="1980" w:type="dxa"/>
            <w:tcBorders>
              <w:top w:val="nil"/>
              <w:left w:val="single" w:sz="8" w:space="0" w:color="auto"/>
              <w:bottom w:val="single" w:sz="8" w:space="0" w:color="auto"/>
              <w:right w:val="single" w:sz="8" w:space="0" w:color="auto"/>
            </w:tcBorders>
            <w:shd w:val="clear" w:color="000000" w:fill="F2F2F2"/>
            <w:hideMark/>
          </w:tcPr>
          <w:p w:rsidR="00756A18" w:rsidRPr="00756A18" w:rsidRDefault="00756A18" w:rsidP="00756A18">
            <w:pPr>
              <w:spacing w:before="0" w:after="0"/>
              <w:ind w:left="0"/>
              <w:rPr>
                <w:rFonts w:ascii="Trebuchet MS" w:hAnsi="Trebuchet MS"/>
                <w:color w:val="000000"/>
                <w:sz w:val="20"/>
                <w:szCs w:val="20"/>
              </w:rPr>
            </w:pPr>
            <w:r w:rsidRPr="00756A18">
              <w:rPr>
                <w:rFonts w:ascii="Trebuchet MS" w:hAnsi="Trebuchet MS"/>
                <w:color w:val="000000"/>
                <w:sz w:val="20"/>
                <w:szCs w:val="20"/>
              </w:rPr>
              <w:t>Kondisi Awal</w:t>
            </w:r>
          </w:p>
        </w:tc>
        <w:tc>
          <w:tcPr>
            <w:tcW w:w="6660" w:type="dxa"/>
            <w:gridSpan w:val="2"/>
            <w:tcBorders>
              <w:top w:val="single" w:sz="8" w:space="0" w:color="auto"/>
              <w:left w:val="nil"/>
              <w:bottom w:val="single" w:sz="8" w:space="0" w:color="auto"/>
              <w:right w:val="single" w:sz="8" w:space="0" w:color="000000"/>
            </w:tcBorders>
            <w:shd w:val="clear" w:color="auto" w:fill="auto"/>
            <w:hideMark/>
          </w:tcPr>
          <w:p w:rsidR="00756A18" w:rsidRPr="00756A18" w:rsidRDefault="00756A18" w:rsidP="00756A18">
            <w:pPr>
              <w:spacing w:before="0" w:after="0"/>
              <w:ind w:left="0"/>
              <w:rPr>
                <w:rFonts w:ascii="Trebuchet MS" w:hAnsi="Trebuchet MS"/>
                <w:color w:val="000000"/>
                <w:sz w:val="20"/>
                <w:szCs w:val="20"/>
              </w:rPr>
            </w:pPr>
            <w:r w:rsidRPr="00756A18">
              <w:rPr>
                <w:rFonts w:ascii="Trebuchet MS" w:hAnsi="Trebuchet MS"/>
                <w:color w:val="000000"/>
                <w:sz w:val="20"/>
                <w:szCs w:val="20"/>
              </w:rPr>
              <w:t>User klik tombol edit grup produk PR pada form detail PR</w:t>
            </w:r>
          </w:p>
        </w:tc>
      </w:tr>
      <w:tr w:rsidR="00756A18" w:rsidRPr="00756A18" w:rsidTr="000F3FE4">
        <w:trPr>
          <w:trHeight w:val="315"/>
        </w:trPr>
        <w:tc>
          <w:tcPr>
            <w:tcW w:w="1980" w:type="dxa"/>
            <w:tcBorders>
              <w:top w:val="nil"/>
              <w:left w:val="single" w:sz="8" w:space="0" w:color="auto"/>
              <w:bottom w:val="single" w:sz="8" w:space="0" w:color="auto"/>
              <w:right w:val="single" w:sz="8" w:space="0" w:color="auto"/>
            </w:tcBorders>
            <w:shd w:val="clear" w:color="000000" w:fill="F2F2F2"/>
            <w:hideMark/>
          </w:tcPr>
          <w:p w:rsidR="00756A18" w:rsidRPr="00756A18" w:rsidRDefault="00756A18" w:rsidP="00756A18">
            <w:pPr>
              <w:spacing w:before="0" w:after="0"/>
              <w:ind w:left="0"/>
              <w:rPr>
                <w:rFonts w:ascii="Trebuchet MS" w:hAnsi="Trebuchet MS"/>
                <w:color w:val="000000"/>
                <w:sz w:val="20"/>
                <w:szCs w:val="20"/>
              </w:rPr>
            </w:pPr>
            <w:r w:rsidRPr="00756A18">
              <w:rPr>
                <w:rFonts w:ascii="Trebuchet MS" w:hAnsi="Trebuchet MS"/>
                <w:color w:val="000000"/>
                <w:sz w:val="20"/>
                <w:szCs w:val="20"/>
              </w:rPr>
              <w:t>Kondisi Akhir</w:t>
            </w:r>
          </w:p>
        </w:tc>
        <w:tc>
          <w:tcPr>
            <w:tcW w:w="6660" w:type="dxa"/>
            <w:gridSpan w:val="2"/>
            <w:tcBorders>
              <w:top w:val="single" w:sz="8" w:space="0" w:color="auto"/>
              <w:left w:val="nil"/>
              <w:bottom w:val="single" w:sz="8" w:space="0" w:color="auto"/>
              <w:right w:val="single" w:sz="8" w:space="0" w:color="000000"/>
            </w:tcBorders>
            <w:shd w:val="clear" w:color="auto" w:fill="auto"/>
            <w:hideMark/>
          </w:tcPr>
          <w:p w:rsidR="00756A18" w:rsidRPr="00756A18" w:rsidRDefault="00756A18" w:rsidP="00756A18">
            <w:pPr>
              <w:spacing w:before="0" w:after="0"/>
              <w:ind w:left="0"/>
              <w:rPr>
                <w:rFonts w:ascii="Trebuchet MS" w:hAnsi="Trebuchet MS"/>
                <w:color w:val="000000"/>
                <w:sz w:val="20"/>
                <w:szCs w:val="20"/>
              </w:rPr>
            </w:pPr>
            <w:r w:rsidRPr="00756A18">
              <w:rPr>
                <w:rFonts w:ascii="Trebuchet MS" w:hAnsi="Trebuchet MS"/>
                <w:color w:val="000000"/>
                <w:sz w:val="20"/>
                <w:szCs w:val="20"/>
              </w:rPr>
              <w:t>Aplikasi akan menampilkan perubahan daftar Grup Produk setelah user melakukan proses simpan data Grup Produk</w:t>
            </w:r>
          </w:p>
        </w:tc>
      </w:tr>
      <w:tr w:rsidR="00756A18" w:rsidRPr="00756A18" w:rsidTr="000F3FE4">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hideMark/>
          </w:tcPr>
          <w:p w:rsidR="00756A18" w:rsidRPr="00756A18" w:rsidRDefault="00756A18" w:rsidP="00756A18">
            <w:pPr>
              <w:spacing w:before="0" w:after="0"/>
              <w:ind w:left="0"/>
              <w:jc w:val="center"/>
              <w:rPr>
                <w:rFonts w:ascii="Trebuchet MS" w:hAnsi="Trebuchet MS"/>
                <w:color w:val="000000"/>
                <w:sz w:val="20"/>
                <w:szCs w:val="20"/>
              </w:rPr>
            </w:pPr>
            <w:r w:rsidRPr="00756A18">
              <w:rPr>
                <w:rFonts w:ascii="Trebuchet MS" w:hAnsi="Trebuchet MS"/>
                <w:color w:val="000000"/>
                <w:sz w:val="20"/>
                <w:szCs w:val="20"/>
              </w:rPr>
              <w:t>Aksi User</w:t>
            </w:r>
          </w:p>
        </w:tc>
        <w:tc>
          <w:tcPr>
            <w:tcW w:w="4320" w:type="dxa"/>
            <w:tcBorders>
              <w:top w:val="nil"/>
              <w:left w:val="nil"/>
              <w:bottom w:val="single" w:sz="8" w:space="0" w:color="auto"/>
              <w:right w:val="single" w:sz="8" w:space="0" w:color="auto"/>
            </w:tcBorders>
            <w:shd w:val="clear" w:color="000000" w:fill="F2F2F2"/>
            <w:hideMark/>
          </w:tcPr>
          <w:p w:rsidR="00756A18" w:rsidRPr="00756A18" w:rsidRDefault="00756A18" w:rsidP="00756A18">
            <w:pPr>
              <w:spacing w:before="0" w:after="0"/>
              <w:ind w:left="0"/>
              <w:jc w:val="center"/>
              <w:rPr>
                <w:rFonts w:ascii="Trebuchet MS" w:hAnsi="Trebuchet MS"/>
                <w:color w:val="000000"/>
                <w:sz w:val="20"/>
                <w:szCs w:val="20"/>
              </w:rPr>
            </w:pPr>
            <w:r w:rsidRPr="00756A18">
              <w:rPr>
                <w:rFonts w:ascii="Trebuchet MS" w:hAnsi="Trebuchet MS"/>
                <w:color w:val="000000"/>
                <w:sz w:val="20"/>
                <w:szCs w:val="20"/>
              </w:rPr>
              <w:t>Reaksi Sistem</w:t>
            </w:r>
          </w:p>
        </w:tc>
      </w:tr>
      <w:tr w:rsidR="00756A18" w:rsidRPr="00756A18" w:rsidTr="000F3FE4">
        <w:trPr>
          <w:trHeight w:val="52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756A18" w:rsidRPr="00756A18" w:rsidRDefault="00756A18" w:rsidP="00756A18">
            <w:pPr>
              <w:spacing w:before="0" w:after="0"/>
              <w:ind w:left="0"/>
              <w:jc w:val="left"/>
              <w:rPr>
                <w:rFonts w:ascii="Trebuchet MS" w:hAnsi="Trebuchet MS"/>
                <w:color w:val="000000"/>
                <w:sz w:val="20"/>
                <w:szCs w:val="20"/>
              </w:rPr>
            </w:pPr>
            <w:r w:rsidRPr="00756A18">
              <w:rPr>
                <w:rFonts w:ascii="Trebuchet MS" w:hAnsi="Trebuchet MS"/>
                <w:color w:val="000000"/>
                <w:sz w:val="20"/>
                <w:szCs w:val="20"/>
              </w:rPr>
              <w:t>Klik Cost Center Pembebanan</w:t>
            </w:r>
          </w:p>
        </w:tc>
        <w:tc>
          <w:tcPr>
            <w:tcW w:w="4320" w:type="dxa"/>
            <w:tcBorders>
              <w:top w:val="nil"/>
              <w:left w:val="nil"/>
              <w:bottom w:val="single" w:sz="8" w:space="0" w:color="auto"/>
              <w:right w:val="single" w:sz="8" w:space="0" w:color="auto"/>
            </w:tcBorders>
            <w:shd w:val="clear" w:color="auto" w:fill="auto"/>
            <w:hideMark/>
          </w:tcPr>
          <w:p w:rsidR="00756A18" w:rsidRPr="00756A18" w:rsidRDefault="00756A18" w:rsidP="00756A18">
            <w:pPr>
              <w:spacing w:before="0" w:after="0"/>
              <w:ind w:left="0"/>
              <w:jc w:val="left"/>
              <w:rPr>
                <w:rFonts w:ascii="Trebuchet MS" w:hAnsi="Trebuchet MS"/>
                <w:color w:val="000000"/>
                <w:sz w:val="20"/>
                <w:szCs w:val="20"/>
              </w:rPr>
            </w:pPr>
            <w:r w:rsidRPr="00756A18">
              <w:rPr>
                <w:rFonts w:ascii="Trebuchet MS" w:hAnsi="Trebuchet MS"/>
                <w:color w:val="000000"/>
                <w:sz w:val="20"/>
                <w:szCs w:val="20"/>
              </w:rPr>
              <w:t xml:space="preserve">Muncul popup lookup Cost Center untuk memilih cost center </w:t>
            </w:r>
          </w:p>
        </w:tc>
      </w:tr>
      <w:tr w:rsidR="00756A18" w:rsidRPr="00756A18" w:rsidTr="000F3FE4">
        <w:trPr>
          <w:trHeight w:val="574"/>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756A18" w:rsidRPr="00756A18" w:rsidRDefault="00756A18" w:rsidP="00756A18">
            <w:pPr>
              <w:spacing w:before="0" w:after="0"/>
              <w:ind w:left="0"/>
              <w:jc w:val="left"/>
              <w:rPr>
                <w:rFonts w:ascii="Trebuchet MS" w:hAnsi="Trebuchet MS"/>
                <w:color w:val="000000"/>
                <w:sz w:val="20"/>
                <w:szCs w:val="20"/>
              </w:rPr>
            </w:pPr>
            <w:r w:rsidRPr="00756A18">
              <w:rPr>
                <w:rFonts w:ascii="Trebuchet MS" w:hAnsi="Trebuchet MS"/>
                <w:color w:val="000000"/>
                <w:sz w:val="20"/>
                <w:szCs w:val="20"/>
              </w:rPr>
              <w:t xml:space="preserve">Klik tombol Simpan </w:t>
            </w:r>
          </w:p>
        </w:tc>
        <w:tc>
          <w:tcPr>
            <w:tcW w:w="4320" w:type="dxa"/>
            <w:tcBorders>
              <w:top w:val="nil"/>
              <w:left w:val="nil"/>
              <w:bottom w:val="single" w:sz="8" w:space="0" w:color="auto"/>
              <w:right w:val="single" w:sz="8" w:space="0" w:color="auto"/>
            </w:tcBorders>
            <w:shd w:val="clear" w:color="auto" w:fill="auto"/>
            <w:hideMark/>
          </w:tcPr>
          <w:p w:rsidR="00756A18" w:rsidRPr="00756A18" w:rsidRDefault="00756A18" w:rsidP="00756A18">
            <w:pPr>
              <w:spacing w:before="0" w:after="0"/>
              <w:ind w:left="0"/>
              <w:jc w:val="left"/>
              <w:rPr>
                <w:rFonts w:ascii="Trebuchet MS" w:hAnsi="Trebuchet MS"/>
                <w:color w:val="000000"/>
                <w:sz w:val="20"/>
                <w:szCs w:val="20"/>
              </w:rPr>
            </w:pPr>
            <w:r w:rsidRPr="00756A18">
              <w:rPr>
                <w:rFonts w:ascii="Trebuchet MS" w:hAnsi="Trebuchet MS"/>
                <w:color w:val="000000"/>
                <w:sz w:val="20"/>
                <w:szCs w:val="20"/>
              </w:rPr>
              <w:t>Akan muncul notifikasi berhasil menyimpan dan windows akan tertutup secara otomatis.</w:t>
            </w:r>
          </w:p>
        </w:tc>
      </w:tr>
      <w:tr w:rsidR="00756A18" w:rsidRPr="00756A18" w:rsidTr="000F3FE4">
        <w:trPr>
          <w:trHeight w:val="457"/>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756A18" w:rsidRPr="00756A18" w:rsidRDefault="00756A18" w:rsidP="00756A18">
            <w:pPr>
              <w:spacing w:before="0" w:after="0"/>
              <w:ind w:left="0"/>
              <w:jc w:val="left"/>
              <w:rPr>
                <w:rFonts w:ascii="Trebuchet MS" w:hAnsi="Trebuchet MS"/>
                <w:color w:val="000000"/>
                <w:sz w:val="20"/>
                <w:szCs w:val="20"/>
              </w:rPr>
            </w:pPr>
            <w:r w:rsidRPr="00756A18">
              <w:rPr>
                <w:rFonts w:ascii="Trebuchet MS" w:hAnsi="Trebuchet MS"/>
                <w:color w:val="000000"/>
                <w:sz w:val="20"/>
                <w:szCs w:val="20"/>
              </w:rPr>
              <w:t>Klik tombol Batal</w:t>
            </w:r>
          </w:p>
        </w:tc>
        <w:tc>
          <w:tcPr>
            <w:tcW w:w="4320" w:type="dxa"/>
            <w:tcBorders>
              <w:top w:val="nil"/>
              <w:left w:val="nil"/>
              <w:bottom w:val="single" w:sz="8" w:space="0" w:color="auto"/>
              <w:right w:val="single" w:sz="8" w:space="0" w:color="auto"/>
            </w:tcBorders>
            <w:shd w:val="clear" w:color="auto" w:fill="auto"/>
            <w:hideMark/>
          </w:tcPr>
          <w:p w:rsidR="00756A18" w:rsidRPr="00756A18" w:rsidRDefault="00756A18" w:rsidP="00756A18">
            <w:pPr>
              <w:spacing w:before="0" w:after="0"/>
              <w:ind w:left="0"/>
              <w:jc w:val="left"/>
              <w:rPr>
                <w:rFonts w:ascii="Trebuchet MS" w:hAnsi="Trebuchet MS"/>
                <w:color w:val="000000"/>
                <w:sz w:val="20"/>
                <w:szCs w:val="20"/>
              </w:rPr>
            </w:pPr>
            <w:r w:rsidRPr="00756A18">
              <w:rPr>
                <w:rFonts w:ascii="Trebuchet MS" w:hAnsi="Trebuchet MS"/>
                <w:color w:val="000000"/>
                <w:sz w:val="20"/>
                <w:szCs w:val="20"/>
              </w:rPr>
              <w:t>Windows akan tertutup dan tidak ada proses penyimpanan</w:t>
            </w:r>
          </w:p>
        </w:tc>
      </w:tr>
    </w:tbl>
    <w:p w:rsidR="00756A18" w:rsidRDefault="00756A18" w:rsidP="00E4652F">
      <w:pPr>
        <w:jc w:val="center"/>
      </w:pPr>
    </w:p>
    <w:p w:rsidR="00E4652F" w:rsidRDefault="00AE42E8" w:rsidP="00E4652F">
      <w:pPr>
        <w:pStyle w:val="Heading3"/>
      </w:pPr>
      <w:bookmarkStart w:id="781" w:name="_Toc437774427"/>
      <w:bookmarkStart w:id="782" w:name="_Toc440541254"/>
      <w:r>
        <w:lastRenderedPageBreak/>
        <w:t>Purchase Request Jasa</w:t>
      </w:r>
      <w:bookmarkEnd w:id="781"/>
      <w:bookmarkEnd w:id="782"/>
    </w:p>
    <w:p w:rsidR="00B771B5" w:rsidRDefault="002C68D1" w:rsidP="00B771B5">
      <w:pPr>
        <w:pStyle w:val="BodyText"/>
        <w:keepNext/>
        <w:jc w:val="center"/>
      </w:pPr>
      <w:r>
        <w:rPr>
          <w:noProof/>
        </w:rPr>
        <w:drawing>
          <wp:inline distT="0" distB="0" distL="0" distR="0" wp14:anchorId="585DCBD4" wp14:editId="2161723D">
            <wp:extent cx="4422913" cy="360495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43788" cy="3621972"/>
                    </a:xfrm>
                    <a:prstGeom prst="rect">
                      <a:avLst/>
                    </a:prstGeom>
                  </pic:spPr>
                </pic:pic>
              </a:graphicData>
            </a:graphic>
          </wp:inline>
        </w:drawing>
      </w:r>
    </w:p>
    <w:p w:rsidR="00325236" w:rsidRDefault="00B771B5" w:rsidP="00B771B5">
      <w:pPr>
        <w:pStyle w:val="Caption"/>
        <w:jc w:val="center"/>
      </w:pPr>
      <w:bookmarkStart w:id="783" w:name="_Toc440027137"/>
      <w:r>
        <w:t xml:space="preserve">Gambar </w:t>
      </w:r>
      <w:ins w:id="784" w:author="User1" w:date="2016-01-14T13:23:00Z">
        <w:r w:rsidR="0077448C">
          <w:fldChar w:fldCharType="begin"/>
        </w:r>
        <w:r w:rsidR="0077448C">
          <w:instrText xml:space="preserve"> STYLEREF 1 \s </w:instrText>
        </w:r>
      </w:ins>
      <w:r w:rsidR="0077448C">
        <w:fldChar w:fldCharType="separate"/>
      </w:r>
      <w:r w:rsidR="0077448C">
        <w:rPr>
          <w:noProof/>
        </w:rPr>
        <w:t>3</w:t>
      </w:r>
      <w:ins w:id="785"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786" w:author="User1" w:date="2016-01-14T13:23:00Z">
        <w:r w:rsidR="0077448C">
          <w:rPr>
            <w:noProof/>
          </w:rPr>
          <w:t>75</w:t>
        </w:r>
        <w:r w:rsidR="0077448C">
          <w:fldChar w:fldCharType="end"/>
        </w:r>
      </w:ins>
      <w:del w:id="787"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75</w:delText>
        </w:r>
        <w:r w:rsidR="00E95F7C" w:rsidDel="00E95F7C">
          <w:rPr>
            <w:noProof/>
          </w:rPr>
          <w:fldChar w:fldCharType="end"/>
        </w:r>
      </w:del>
      <w:r>
        <w:t xml:space="preserve"> Purchase Request Jasa</w:t>
      </w:r>
      <w:bookmarkEnd w:id="783"/>
    </w:p>
    <w:p w:rsidR="00325236" w:rsidRDefault="00325236" w:rsidP="002C68D1">
      <w:pPr>
        <w:pStyle w:val="BodyText"/>
      </w:pPr>
    </w:p>
    <w:p w:rsidR="00B771B5" w:rsidRDefault="00E13401" w:rsidP="00B771B5">
      <w:pPr>
        <w:pStyle w:val="BodyText"/>
        <w:keepNext/>
        <w:jc w:val="center"/>
      </w:pPr>
      <w:r>
        <w:rPr>
          <w:noProof/>
        </w:rPr>
        <w:drawing>
          <wp:inline distT="0" distB="0" distL="0" distR="0" wp14:anchorId="3268490E" wp14:editId="65C76F15">
            <wp:extent cx="4662435" cy="3195376"/>
            <wp:effectExtent l="0" t="0" r="508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0650" t="2105" r="10902" b="2260"/>
                    <a:stretch/>
                  </pic:blipFill>
                  <pic:spPr bwMode="auto">
                    <a:xfrm>
                      <a:off x="0" y="0"/>
                      <a:ext cx="4662643" cy="3195519"/>
                    </a:xfrm>
                    <a:prstGeom prst="rect">
                      <a:avLst/>
                    </a:prstGeom>
                    <a:ln>
                      <a:noFill/>
                    </a:ln>
                    <a:extLst>
                      <a:ext uri="{53640926-AAD7-44D8-BBD7-CCE9431645EC}">
                        <a14:shadowObscured xmlns:a14="http://schemas.microsoft.com/office/drawing/2010/main"/>
                      </a:ext>
                    </a:extLst>
                  </pic:spPr>
                </pic:pic>
              </a:graphicData>
            </a:graphic>
          </wp:inline>
        </w:drawing>
      </w:r>
    </w:p>
    <w:p w:rsidR="00B771B5" w:rsidRDefault="00B771B5" w:rsidP="00B771B5">
      <w:pPr>
        <w:pStyle w:val="Caption"/>
        <w:jc w:val="center"/>
      </w:pPr>
      <w:bookmarkStart w:id="788" w:name="_Toc440027138"/>
      <w:r>
        <w:t xml:space="preserve">Gambar </w:t>
      </w:r>
      <w:ins w:id="789" w:author="User1" w:date="2016-01-14T13:23:00Z">
        <w:r w:rsidR="0077448C">
          <w:fldChar w:fldCharType="begin"/>
        </w:r>
        <w:r w:rsidR="0077448C">
          <w:instrText xml:space="preserve"> STYLEREF 1 \s </w:instrText>
        </w:r>
      </w:ins>
      <w:r w:rsidR="0077448C">
        <w:fldChar w:fldCharType="separate"/>
      </w:r>
      <w:r w:rsidR="0077448C">
        <w:rPr>
          <w:noProof/>
        </w:rPr>
        <w:t>3</w:t>
      </w:r>
      <w:ins w:id="790"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791" w:author="User1" w:date="2016-01-14T13:23:00Z">
        <w:r w:rsidR="0077448C">
          <w:rPr>
            <w:noProof/>
          </w:rPr>
          <w:t>76</w:t>
        </w:r>
        <w:r w:rsidR="0077448C">
          <w:fldChar w:fldCharType="end"/>
        </w:r>
      </w:ins>
      <w:del w:id="792"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76</w:delText>
        </w:r>
        <w:r w:rsidR="00E95F7C" w:rsidDel="00E95F7C">
          <w:rPr>
            <w:noProof/>
          </w:rPr>
          <w:fldChar w:fldCharType="end"/>
        </w:r>
      </w:del>
      <w:r>
        <w:t xml:space="preserve"> Detail PR Jasa</w:t>
      </w:r>
      <w:bookmarkEnd w:id="788"/>
    </w:p>
    <w:p w:rsidR="00B771B5" w:rsidRDefault="00325236" w:rsidP="00B771B5">
      <w:pPr>
        <w:keepNext/>
        <w:jc w:val="center"/>
      </w:pPr>
      <w:r>
        <w:rPr>
          <w:noProof/>
        </w:rPr>
        <w:lastRenderedPageBreak/>
        <w:drawing>
          <wp:inline distT="0" distB="0" distL="0" distR="0" wp14:anchorId="2EFD6008" wp14:editId="4959DFDB">
            <wp:extent cx="4502426" cy="324055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13566" cy="3248570"/>
                    </a:xfrm>
                    <a:prstGeom prst="rect">
                      <a:avLst/>
                    </a:prstGeom>
                  </pic:spPr>
                </pic:pic>
              </a:graphicData>
            </a:graphic>
          </wp:inline>
        </w:drawing>
      </w:r>
    </w:p>
    <w:p w:rsidR="00B771B5" w:rsidRPr="00325236" w:rsidRDefault="00B771B5" w:rsidP="00B771B5">
      <w:pPr>
        <w:pStyle w:val="Caption"/>
        <w:jc w:val="center"/>
      </w:pPr>
      <w:bookmarkStart w:id="793" w:name="_Toc440027139"/>
      <w:r>
        <w:t xml:space="preserve">Gambar </w:t>
      </w:r>
      <w:ins w:id="794" w:author="User1" w:date="2016-01-14T13:23:00Z">
        <w:r w:rsidR="0077448C">
          <w:fldChar w:fldCharType="begin"/>
        </w:r>
        <w:r w:rsidR="0077448C">
          <w:instrText xml:space="preserve"> STYLEREF 1 \s </w:instrText>
        </w:r>
      </w:ins>
      <w:r w:rsidR="0077448C">
        <w:fldChar w:fldCharType="separate"/>
      </w:r>
      <w:r w:rsidR="0077448C">
        <w:rPr>
          <w:noProof/>
        </w:rPr>
        <w:t>3</w:t>
      </w:r>
      <w:ins w:id="795"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796" w:author="User1" w:date="2016-01-14T13:23:00Z">
        <w:r w:rsidR="0077448C">
          <w:rPr>
            <w:noProof/>
          </w:rPr>
          <w:t>77</w:t>
        </w:r>
        <w:r w:rsidR="0077448C">
          <w:fldChar w:fldCharType="end"/>
        </w:r>
      </w:ins>
      <w:del w:id="797"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77</w:delText>
        </w:r>
        <w:r w:rsidR="00E95F7C" w:rsidDel="00E95F7C">
          <w:rPr>
            <w:noProof/>
          </w:rPr>
          <w:fldChar w:fldCharType="end"/>
        </w:r>
      </w:del>
      <w:r>
        <w:t xml:space="preserve"> Detail BOQ</w:t>
      </w:r>
      <w:bookmarkEnd w:id="793"/>
    </w:p>
    <w:p w:rsidR="00325236" w:rsidRDefault="00325236" w:rsidP="002C68D1">
      <w:pPr>
        <w:pStyle w:val="BodyText"/>
      </w:pPr>
    </w:p>
    <w:tbl>
      <w:tblPr>
        <w:tblW w:w="8640" w:type="dxa"/>
        <w:tblInd w:w="710" w:type="dxa"/>
        <w:tblLook w:val="04A0" w:firstRow="1" w:lastRow="0" w:firstColumn="1" w:lastColumn="0" w:noHBand="0" w:noVBand="1"/>
      </w:tblPr>
      <w:tblGrid>
        <w:gridCol w:w="1890"/>
        <w:gridCol w:w="2430"/>
        <w:gridCol w:w="4320"/>
      </w:tblGrid>
      <w:tr w:rsidR="00325236" w:rsidRPr="004730D9" w:rsidTr="00021224">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325236" w:rsidRPr="004730D9" w:rsidRDefault="00325236" w:rsidP="00021224">
            <w:pPr>
              <w:spacing w:before="0" w:after="0"/>
              <w:ind w:left="0"/>
              <w:rPr>
                <w:rFonts w:ascii="Trebuchet MS" w:hAnsi="Trebuchet MS"/>
                <w:sz w:val="20"/>
                <w:szCs w:val="20"/>
              </w:rPr>
            </w:pPr>
            <w:r w:rsidRPr="004730D9">
              <w:rPr>
                <w:rFonts w:ascii="Trebuchet MS" w:hAnsi="Trebuchet MS"/>
                <w:sz w:val="20"/>
                <w:szCs w:val="20"/>
              </w:rPr>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325236" w:rsidRPr="004730D9" w:rsidRDefault="00325236" w:rsidP="00325236">
            <w:pPr>
              <w:spacing w:before="0" w:after="0"/>
              <w:ind w:left="0"/>
              <w:rPr>
                <w:rFonts w:ascii="Trebuchet MS" w:hAnsi="Trebuchet MS"/>
                <w:sz w:val="20"/>
                <w:szCs w:val="20"/>
              </w:rPr>
            </w:pPr>
            <w:r w:rsidRPr="004730D9">
              <w:rPr>
                <w:rFonts w:ascii="Trebuchet MS" w:hAnsi="Trebuchet MS"/>
                <w:sz w:val="20"/>
                <w:szCs w:val="20"/>
              </w:rPr>
              <w:t xml:space="preserve">Purchase Request </w:t>
            </w:r>
            <w:r>
              <w:rPr>
                <w:rFonts w:ascii="Trebuchet MS" w:hAnsi="Trebuchet MS"/>
                <w:sz w:val="20"/>
                <w:szCs w:val="20"/>
              </w:rPr>
              <w:t>Jasa</w:t>
            </w:r>
            <w:r w:rsidRPr="004730D9">
              <w:rPr>
                <w:rFonts w:ascii="Trebuchet MS" w:hAnsi="Trebuchet MS"/>
                <w:sz w:val="20"/>
                <w:szCs w:val="20"/>
              </w:rPr>
              <w:t xml:space="preserve"> </w:t>
            </w:r>
          </w:p>
        </w:tc>
      </w:tr>
      <w:tr w:rsidR="00325236" w:rsidRPr="004730D9" w:rsidTr="00021224">
        <w:trPr>
          <w:trHeight w:val="315"/>
        </w:trPr>
        <w:tc>
          <w:tcPr>
            <w:tcW w:w="1890" w:type="dxa"/>
            <w:tcBorders>
              <w:top w:val="nil"/>
              <w:left w:val="single" w:sz="8" w:space="0" w:color="auto"/>
              <w:bottom w:val="single" w:sz="8" w:space="0" w:color="auto"/>
              <w:right w:val="single" w:sz="8" w:space="0" w:color="auto"/>
            </w:tcBorders>
            <w:shd w:val="clear" w:color="000000" w:fill="F2F2F2"/>
            <w:hideMark/>
          </w:tcPr>
          <w:p w:rsidR="00325236" w:rsidRPr="004730D9" w:rsidRDefault="00325236" w:rsidP="00021224">
            <w:pPr>
              <w:spacing w:before="0" w:after="0"/>
              <w:ind w:left="0"/>
              <w:rPr>
                <w:rFonts w:ascii="Trebuchet MS" w:hAnsi="Trebuchet MS"/>
                <w:sz w:val="20"/>
                <w:szCs w:val="20"/>
              </w:rPr>
            </w:pPr>
            <w:r w:rsidRPr="004730D9">
              <w:rPr>
                <w:rFonts w:ascii="Trebuchet MS" w:hAnsi="Trebuchet MS"/>
                <w:sz w:val="20"/>
                <w:szCs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325236" w:rsidRPr="004730D9" w:rsidRDefault="00325236" w:rsidP="00325236">
            <w:pPr>
              <w:spacing w:before="0" w:after="0"/>
              <w:ind w:left="0"/>
              <w:rPr>
                <w:rFonts w:ascii="Trebuchet MS" w:hAnsi="Trebuchet MS"/>
                <w:sz w:val="20"/>
                <w:szCs w:val="20"/>
              </w:rPr>
            </w:pPr>
            <w:r w:rsidRPr="004730D9">
              <w:rPr>
                <w:rFonts w:ascii="Trebuchet MS" w:hAnsi="Trebuchet MS"/>
                <w:sz w:val="20"/>
                <w:szCs w:val="20"/>
              </w:rPr>
              <w:t xml:space="preserve">User telah login dan berada di menu Purchase Request </w:t>
            </w:r>
            <w:r>
              <w:rPr>
                <w:rFonts w:ascii="Trebuchet MS" w:hAnsi="Trebuchet MS"/>
                <w:sz w:val="20"/>
                <w:szCs w:val="20"/>
              </w:rPr>
              <w:t>Jasa</w:t>
            </w:r>
          </w:p>
        </w:tc>
      </w:tr>
      <w:tr w:rsidR="00325236" w:rsidRPr="004730D9" w:rsidTr="00021224">
        <w:trPr>
          <w:trHeight w:val="600"/>
        </w:trPr>
        <w:tc>
          <w:tcPr>
            <w:tcW w:w="1890" w:type="dxa"/>
            <w:tcBorders>
              <w:top w:val="nil"/>
              <w:left w:val="single" w:sz="8" w:space="0" w:color="auto"/>
              <w:bottom w:val="single" w:sz="8" w:space="0" w:color="auto"/>
              <w:right w:val="single" w:sz="8" w:space="0" w:color="auto"/>
            </w:tcBorders>
            <w:shd w:val="clear" w:color="000000" w:fill="F2F2F2"/>
            <w:hideMark/>
          </w:tcPr>
          <w:p w:rsidR="00325236" w:rsidRPr="004730D9" w:rsidRDefault="00325236" w:rsidP="00021224">
            <w:pPr>
              <w:spacing w:before="0" w:after="0"/>
              <w:ind w:left="0"/>
              <w:rPr>
                <w:rFonts w:ascii="Trebuchet MS" w:hAnsi="Trebuchet MS"/>
                <w:sz w:val="20"/>
                <w:szCs w:val="20"/>
              </w:rPr>
            </w:pPr>
            <w:r w:rsidRPr="004730D9">
              <w:rPr>
                <w:rFonts w:ascii="Trebuchet MS" w:hAnsi="Trebuchet MS"/>
                <w:sz w:val="20"/>
                <w:szCs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325236" w:rsidRPr="004730D9" w:rsidRDefault="00325236" w:rsidP="00021224">
            <w:pPr>
              <w:spacing w:before="0" w:after="0"/>
              <w:ind w:left="0"/>
              <w:rPr>
                <w:rFonts w:ascii="Trebuchet MS" w:hAnsi="Trebuchet MS"/>
                <w:sz w:val="20"/>
                <w:szCs w:val="20"/>
              </w:rPr>
            </w:pPr>
            <w:r w:rsidRPr="004730D9">
              <w:rPr>
                <w:rFonts w:ascii="Trebuchet MS" w:hAnsi="Trebuchet MS"/>
                <w:sz w:val="20"/>
                <w:szCs w:val="20"/>
              </w:rPr>
              <w:t>Aplikasi akan menampilkan daftar PR yang berhasil ditambahkan atau direvisi oleh user</w:t>
            </w:r>
          </w:p>
        </w:tc>
      </w:tr>
      <w:tr w:rsidR="00325236" w:rsidRPr="004730D9" w:rsidTr="00021224">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vAlign w:val="center"/>
            <w:hideMark/>
          </w:tcPr>
          <w:p w:rsidR="00325236" w:rsidRPr="004730D9" w:rsidRDefault="00325236" w:rsidP="00021224">
            <w:pPr>
              <w:spacing w:before="0" w:after="0"/>
              <w:ind w:left="0"/>
              <w:jc w:val="center"/>
              <w:rPr>
                <w:rFonts w:ascii="Trebuchet MS" w:hAnsi="Trebuchet MS"/>
                <w:sz w:val="20"/>
                <w:szCs w:val="20"/>
              </w:rPr>
            </w:pPr>
            <w:r w:rsidRPr="004730D9">
              <w:rPr>
                <w:rFonts w:ascii="Trebuchet MS" w:hAnsi="Trebuchet MS"/>
                <w:sz w:val="20"/>
                <w:szCs w:val="20"/>
              </w:rPr>
              <w:t>Aksi User</w:t>
            </w:r>
          </w:p>
        </w:tc>
        <w:tc>
          <w:tcPr>
            <w:tcW w:w="4320" w:type="dxa"/>
            <w:tcBorders>
              <w:top w:val="nil"/>
              <w:left w:val="nil"/>
              <w:bottom w:val="single" w:sz="8" w:space="0" w:color="auto"/>
              <w:right w:val="single" w:sz="8" w:space="0" w:color="auto"/>
            </w:tcBorders>
            <w:shd w:val="clear" w:color="000000" w:fill="F2F2F2"/>
            <w:vAlign w:val="center"/>
            <w:hideMark/>
          </w:tcPr>
          <w:p w:rsidR="00325236" w:rsidRPr="004730D9" w:rsidRDefault="00325236" w:rsidP="00021224">
            <w:pPr>
              <w:spacing w:before="0" w:after="0"/>
              <w:ind w:left="0"/>
              <w:jc w:val="center"/>
              <w:rPr>
                <w:rFonts w:ascii="Trebuchet MS" w:hAnsi="Trebuchet MS"/>
                <w:sz w:val="20"/>
                <w:szCs w:val="20"/>
              </w:rPr>
            </w:pPr>
            <w:r w:rsidRPr="004730D9">
              <w:rPr>
                <w:rFonts w:ascii="Trebuchet MS" w:hAnsi="Trebuchet MS"/>
                <w:sz w:val="20"/>
                <w:szCs w:val="20"/>
              </w:rPr>
              <w:t>Reaksi Sistem</w:t>
            </w:r>
          </w:p>
        </w:tc>
      </w:tr>
      <w:tr w:rsidR="00325236" w:rsidRPr="004730D9" w:rsidTr="00325236">
        <w:trPr>
          <w:trHeight w:val="772"/>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325236" w:rsidRPr="004730D9" w:rsidRDefault="00325236" w:rsidP="00021224">
            <w:pPr>
              <w:spacing w:before="0" w:after="0"/>
              <w:ind w:left="0"/>
              <w:jc w:val="left"/>
              <w:rPr>
                <w:rFonts w:ascii="Trebuchet MS" w:hAnsi="Trebuchet MS"/>
                <w:sz w:val="20"/>
                <w:szCs w:val="20"/>
              </w:rPr>
            </w:pPr>
            <w:r w:rsidRPr="004730D9">
              <w:rPr>
                <w:rFonts w:ascii="Trebuchet MS" w:hAnsi="Trebuchet MS"/>
                <w:sz w:val="20"/>
                <w:szCs w:val="20"/>
              </w:rPr>
              <w:t>Klik tombol View Daftar Matrix Approval</w:t>
            </w:r>
          </w:p>
        </w:tc>
        <w:tc>
          <w:tcPr>
            <w:tcW w:w="4320" w:type="dxa"/>
            <w:tcBorders>
              <w:top w:val="nil"/>
              <w:left w:val="nil"/>
              <w:bottom w:val="single" w:sz="8" w:space="0" w:color="auto"/>
              <w:right w:val="single" w:sz="8" w:space="0" w:color="auto"/>
            </w:tcBorders>
            <w:shd w:val="clear" w:color="auto" w:fill="auto"/>
            <w:hideMark/>
          </w:tcPr>
          <w:p w:rsidR="00325236" w:rsidRPr="004730D9" w:rsidRDefault="00325236" w:rsidP="000F3FE4">
            <w:pPr>
              <w:spacing w:before="0" w:after="0"/>
              <w:ind w:left="0"/>
              <w:jc w:val="left"/>
              <w:rPr>
                <w:rFonts w:ascii="Trebuchet MS" w:hAnsi="Trebuchet MS"/>
                <w:sz w:val="20"/>
                <w:szCs w:val="20"/>
              </w:rPr>
            </w:pPr>
            <w:r w:rsidRPr="004730D9">
              <w:rPr>
                <w:rFonts w:ascii="Trebuchet MS" w:hAnsi="Trebuchet MS"/>
                <w:sz w:val="20"/>
                <w:szCs w:val="20"/>
              </w:rPr>
              <w:t xml:space="preserve">Akan muncul windows popup untuk menampilkan Informasi Matrix </w:t>
            </w:r>
            <w:r>
              <w:rPr>
                <w:rFonts w:ascii="Trebuchet MS" w:hAnsi="Trebuchet MS"/>
                <w:sz w:val="20"/>
                <w:szCs w:val="20"/>
              </w:rPr>
              <w:t>Approval PR (seperti gambar 3-</w:t>
            </w:r>
            <w:r w:rsidR="000F3FE4">
              <w:rPr>
                <w:rFonts w:ascii="Trebuchet MS" w:hAnsi="Trebuchet MS"/>
                <w:sz w:val="20"/>
                <w:szCs w:val="20"/>
              </w:rPr>
              <w:t>71</w:t>
            </w:r>
            <w:r w:rsidRPr="004730D9">
              <w:rPr>
                <w:rFonts w:ascii="Trebuchet MS" w:hAnsi="Trebuchet MS"/>
                <w:sz w:val="20"/>
                <w:szCs w:val="20"/>
              </w:rPr>
              <w:t>)</w:t>
            </w:r>
          </w:p>
        </w:tc>
      </w:tr>
      <w:tr w:rsidR="00325236" w:rsidRPr="004730D9" w:rsidTr="00325236">
        <w:trPr>
          <w:trHeight w:val="619"/>
        </w:trPr>
        <w:tc>
          <w:tcPr>
            <w:tcW w:w="4320" w:type="dxa"/>
            <w:gridSpan w:val="2"/>
            <w:tcBorders>
              <w:top w:val="single" w:sz="8" w:space="0" w:color="auto"/>
              <w:left w:val="single" w:sz="8" w:space="0" w:color="auto"/>
              <w:bottom w:val="single" w:sz="8" w:space="0" w:color="auto"/>
              <w:right w:val="nil"/>
            </w:tcBorders>
            <w:shd w:val="clear" w:color="auto" w:fill="auto"/>
            <w:hideMark/>
          </w:tcPr>
          <w:p w:rsidR="00325236" w:rsidRPr="004730D9" w:rsidRDefault="00325236" w:rsidP="00021224">
            <w:pPr>
              <w:spacing w:before="0" w:after="0"/>
              <w:ind w:left="0"/>
              <w:jc w:val="left"/>
              <w:rPr>
                <w:rFonts w:ascii="Calibri" w:hAnsi="Calibri"/>
                <w:sz w:val="22"/>
                <w:szCs w:val="22"/>
              </w:rPr>
            </w:pPr>
            <w:r w:rsidRPr="004730D9">
              <w:rPr>
                <w:rFonts w:ascii="Calibri" w:hAnsi="Calibri"/>
                <w:sz w:val="22"/>
                <w:szCs w:val="22"/>
              </w:rPr>
              <w:t>Klik tombol Edit PR dalam grid Permintaan Produk</w:t>
            </w:r>
          </w:p>
        </w:tc>
        <w:tc>
          <w:tcPr>
            <w:tcW w:w="4320" w:type="dxa"/>
            <w:tcBorders>
              <w:top w:val="nil"/>
              <w:left w:val="single" w:sz="8" w:space="0" w:color="auto"/>
              <w:bottom w:val="single" w:sz="8" w:space="0" w:color="auto"/>
              <w:right w:val="single" w:sz="8" w:space="0" w:color="auto"/>
            </w:tcBorders>
            <w:shd w:val="clear" w:color="auto" w:fill="auto"/>
            <w:hideMark/>
          </w:tcPr>
          <w:p w:rsidR="00325236" w:rsidRPr="004730D9" w:rsidRDefault="00325236" w:rsidP="000F3FE4">
            <w:pPr>
              <w:spacing w:before="0" w:after="0"/>
              <w:ind w:left="0"/>
              <w:jc w:val="left"/>
              <w:rPr>
                <w:rFonts w:ascii="Calibri" w:hAnsi="Calibri"/>
                <w:sz w:val="22"/>
                <w:szCs w:val="22"/>
              </w:rPr>
            </w:pPr>
            <w:r w:rsidRPr="004730D9">
              <w:rPr>
                <w:rFonts w:ascii="Calibri" w:hAnsi="Calibri"/>
                <w:sz w:val="22"/>
                <w:szCs w:val="22"/>
              </w:rPr>
              <w:t>Akan muncul popup detail PR untuk mengub</w:t>
            </w:r>
            <w:r>
              <w:rPr>
                <w:rFonts w:ascii="Calibri" w:hAnsi="Calibri"/>
                <w:sz w:val="22"/>
                <w:szCs w:val="22"/>
              </w:rPr>
              <w:t>ah detail PR(Seperti gambar 3-</w:t>
            </w:r>
            <w:r w:rsidR="000F3FE4">
              <w:rPr>
                <w:rFonts w:ascii="Calibri" w:hAnsi="Calibri"/>
                <w:sz w:val="22"/>
                <w:szCs w:val="22"/>
              </w:rPr>
              <w:t>76</w:t>
            </w:r>
            <w:r w:rsidRPr="004730D9">
              <w:rPr>
                <w:rFonts w:ascii="Calibri" w:hAnsi="Calibri"/>
                <w:sz w:val="22"/>
                <w:szCs w:val="22"/>
              </w:rPr>
              <w:t>)</w:t>
            </w:r>
          </w:p>
        </w:tc>
      </w:tr>
      <w:tr w:rsidR="00325236" w:rsidRPr="004730D9" w:rsidTr="00021224">
        <w:trPr>
          <w:trHeight w:val="915"/>
        </w:trPr>
        <w:tc>
          <w:tcPr>
            <w:tcW w:w="4320" w:type="dxa"/>
            <w:gridSpan w:val="2"/>
            <w:tcBorders>
              <w:top w:val="single" w:sz="8" w:space="0" w:color="auto"/>
              <w:left w:val="single" w:sz="8" w:space="0" w:color="auto"/>
              <w:bottom w:val="single" w:sz="8" w:space="0" w:color="auto"/>
              <w:right w:val="single" w:sz="4" w:space="0" w:color="auto"/>
            </w:tcBorders>
            <w:shd w:val="clear" w:color="auto" w:fill="auto"/>
            <w:hideMark/>
          </w:tcPr>
          <w:p w:rsidR="00325236" w:rsidRPr="004730D9" w:rsidRDefault="00325236" w:rsidP="00021224">
            <w:pPr>
              <w:spacing w:before="0" w:after="0"/>
              <w:ind w:left="0"/>
              <w:jc w:val="left"/>
              <w:rPr>
                <w:rFonts w:ascii="Calibri" w:hAnsi="Calibri"/>
                <w:sz w:val="22"/>
                <w:szCs w:val="22"/>
              </w:rPr>
            </w:pPr>
            <w:r w:rsidRPr="004730D9">
              <w:rPr>
                <w:rFonts w:ascii="Calibri" w:hAnsi="Calibri"/>
                <w:sz w:val="22"/>
                <w:szCs w:val="22"/>
              </w:rPr>
              <w:t>Klik tombol Hapus PR dalam grid Permintaan Produk</w:t>
            </w:r>
          </w:p>
        </w:tc>
        <w:tc>
          <w:tcPr>
            <w:tcW w:w="4320" w:type="dxa"/>
            <w:tcBorders>
              <w:top w:val="single" w:sz="8" w:space="0" w:color="auto"/>
              <w:left w:val="single" w:sz="4" w:space="0" w:color="auto"/>
              <w:bottom w:val="single" w:sz="8" w:space="0" w:color="auto"/>
              <w:right w:val="single" w:sz="8" w:space="0" w:color="auto"/>
            </w:tcBorders>
            <w:shd w:val="clear" w:color="auto" w:fill="auto"/>
            <w:vAlign w:val="center"/>
            <w:hideMark/>
          </w:tcPr>
          <w:p w:rsidR="00325236" w:rsidRPr="004730D9" w:rsidRDefault="00325236" w:rsidP="00021224">
            <w:pPr>
              <w:spacing w:before="0" w:after="0"/>
              <w:ind w:left="0"/>
              <w:jc w:val="left"/>
              <w:rPr>
                <w:rFonts w:ascii="Trebuchet MS" w:hAnsi="Trebuchet MS"/>
                <w:color w:val="000000"/>
                <w:sz w:val="20"/>
                <w:szCs w:val="20"/>
              </w:rPr>
            </w:pPr>
            <w:r w:rsidRPr="004730D9">
              <w:rPr>
                <w:rFonts w:ascii="Trebuchet MS" w:hAnsi="Trebuchet MS"/>
                <w:color w:val="000000"/>
                <w:sz w:val="20"/>
                <w:szCs w:val="20"/>
              </w:rPr>
              <w:t>Akan menampilkan box confirm (Y/N) untuk menghapus record yang ada di tabel</w:t>
            </w:r>
          </w:p>
        </w:tc>
      </w:tr>
      <w:tr w:rsidR="00325236" w:rsidRPr="004730D9" w:rsidTr="00021224">
        <w:trPr>
          <w:trHeight w:val="915"/>
        </w:trPr>
        <w:tc>
          <w:tcPr>
            <w:tcW w:w="4320" w:type="dxa"/>
            <w:gridSpan w:val="2"/>
            <w:tcBorders>
              <w:top w:val="single" w:sz="8" w:space="0" w:color="auto"/>
              <w:left w:val="single" w:sz="8" w:space="0" w:color="auto"/>
              <w:bottom w:val="single" w:sz="8" w:space="0" w:color="auto"/>
              <w:right w:val="nil"/>
            </w:tcBorders>
            <w:shd w:val="clear" w:color="auto" w:fill="auto"/>
            <w:hideMark/>
          </w:tcPr>
          <w:p w:rsidR="00325236" w:rsidRPr="004730D9" w:rsidRDefault="00325236" w:rsidP="00021224">
            <w:pPr>
              <w:spacing w:before="0" w:after="0"/>
              <w:ind w:left="0"/>
              <w:jc w:val="left"/>
              <w:rPr>
                <w:rFonts w:ascii="Calibri" w:hAnsi="Calibri"/>
                <w:sz w:val="22"/>
                <w:szCs w:val="22"/>
              </w:rPr>
            </w:pPr>
            <w:r w:rsidRPr="004730D9">
              <w:rPr>
                <w:rFonts w:ascii="Calibri" w:hAnsi="Calibri"/>
                <w:sz w:val="22"/>
                <w:szCs w:val="22"/>
              </w:rPr>
              <w:t xml:space="preserve">Klik tombol Tambah Produk PR </w:t>
            </w:r>
          </w:p>
        </w:tc>
        <w:tc>
          <w:tcPr>
            <w:tcW w:w="4320" w:type="dxa"/>
            <w:tcBorders>
              <w:top w:val="nil"/>
              <w:left w:val="single" w:sz="8" w:space="0" w:color="auto"/>
              <w:bottom w:val="single" w:sz="8" w:space="0" w:color="auto"/>
              <w:right w:val="single" w:sz="8" w:space="0" w:color="auto"/>
            </w:tcBorders>
            <w:shd w:val="clear" w:color="auto" w:fill="auto"/>
            <w:hideMark/>
          </w:tcPr>
          <w:p w:rsidR="00325236" w:rsidRPr="004730D9" w:rsidRDefault="00325236" w:rsidP="000F3FE4">
            <w:pPr>
              <w:spacing w:before="0" w:after="0"/>
              <w:ind w:left="0"/>
              <w:jc w:val="left"/>
              <w:rPr>
                <w:rFonts w:ascii="Calibri" w:hAnsi="Calibri"/>
                <w:sz w:val="22"/>
                <w:szCs w:val="22"/>
              </w:rPr>
            </w:pPr>
            <w:r w:rsidRPr="004730D9">
              <w:rPr>
                <w:rFonts w:ascii="Calibri" w:hAnsi="Calibri"/>
                <w:sz w:val="22"/>
                <w:szCs w:val="22"/>
              </w:rPr>
              <w:t>Akan muncul popup detail PR untuk menambahkan produ</w:t>
            </w:r>
            <w:r>
              <w:rPr>
                <w:rFonts w:ascii="Calibri" w:hAnsi="Calibri"/>
                <w:sz w:val="22"/>
                <w:szCs w:val="22"/>
              </w:rPr>
              <w:t>k permintaan(Seperti gambar 3-</w:t>
            </w:r>
            <w:r w:rsidR="000F3FE4">
              <w:rPr>
                <w:rFonts w:ascii="Calibri" w:hAnsi="Calibri"/>
                <w:sz w:val="22"/>
                <w:szCs w:val="22"/>
              </w:rPr>
              <w:t>76</w:t>
            </w:r>
            <w:r w:rsidRPr="004730D9">
              <w:rPr>
                <w:rFonts w:ascii="Calibri" w:hAnsi="Calibri"/>
                <w:sz w:val="22"/>
                <w:szCs w:val="22"/>
              </w:rPr>
              <w:t>)</w:t>
            </w:r>
          </w:p>
        </w:tc>
      </w:tr>
      <w:tr w:rsidR="00325236" w:rsidRPr="004730D9" w:rsidTr="00021224">
        <w:trPr>
          <w:trHeight w:val="615"/>
        </w:trPr>
        <w:tc>
          <w:tcPr>
            <w:tcW w:w="4320" w:type="dxa"/>
            <w:gridSpan w:val="2"/>
            <w:tcBorders>
              <w:top w:val="single" w:sz="8" w:space="0" w:color="auto"/>
              <w:left w:val="single" w:sz="8" w:space="0" w:color="auto"/>
              <w:bottom w:val="single" w:sz="8" w:space="0" w:color="auto"/>
              <w:right w:val="nil"/>
            </w:tcBorders>
            <w:shd w:val="clear" w:color="auto" w:fill="auto"/>
            <w:hideMark/>
          </w:tcPr>
          <w:p w:rsidR="00325236" w:rsidRPr="004730D9" w:rsidRDefault="00325236" w:rsidP="00021224">
            <w:pPr>
              <w:spacing w:before="0" w:after="0"/>
              <w:ind w:left="0"/>
              <w:jc w:val="left"/>
              <w:rPr>
                <w:rFonts w:ascii="Calibri" w:hAnsi="Calibri"/>
                <w:sz w:val="22"/>
                <w:szCs w:val="22"/>
              </w:rPr>
            </w:pPr>
            <w:r w:rsidRPr="004730D9">
              <w:rPr>
                <w:rFonts w:ascii="Calibri" w:hAnsi="Calibri"/>
                <w:sz w:val="22"/>
                <w:szCs w:val="22"/>
              </w:rPr>
              <w:t>Klik tombol RFQ</w:t>
            </w:r>
          </w:p>
        </w:tc>
        <w:tc>
          <w:tcPr>
            <w:tcW w:w="4320" w:type="dxa"/>
            <w:tcBorders>
              <w:top w:val="nil"/>
              <w:left w:val="single" w:sz="8" w:space="0" w:color="auto"/>
              <w:bottom w:val="single" w:sz="8" w:space="0" w:color="auto"/>
              <w:right w:val="single" w:sz="8" w:space="0" w:color="auto"/>
            </w:tcBorders>
            <w:shd w:val="clear" w:color="auto" w:fill="auto"/>
            <w:hideMark/>
          </w:tcPr>
          <w:p w:rsidR="00325236" w:rsidRPr="004730D9" w:rsidRDefault="00325236" w:rsidP="00021224">
            <w:pPr>
              <w:spacing w:before="0" w:after="0"/>
              <w:ind w:left="0"/>
              <w:jc w:val="left"/>
              <w:rPr>
                <w:rFonts w:ascii="Calibri" w:hAnsi="Calibri"/>
                <w:sz w:val="22"/>
                <w:szCs w:val="22"/>
              </w:rPr>
            </w:pPr>
            <w:r w:rsidRPr="004730D9">
              <w:rPr>
                <w:rFonts w:ascii="Calibri" w:hAnsi="Calibri"/>
                <w:sz w:val="22"/>
                <w:szCs w:val="22"/>
              </w:rPr>
              <w:t>Akan muncul popup Lookup RFQ untuk memilih RFQ yang incidental</w:t>
            </w:r>
          </w:p>
        </w:tc>
      </w:tr>
      <w:tr w:rsidR="00325236" w:rsidRPr="004730D9" w:rsidTr="00325236">
        <w:trPr>
          <w:trHeight w:val="1429"/>
        </w:trPr>
        <w:tc>
          <w:tcPr>
            <w:tcW w:w="4320" w:type="dxa"/>
            <w:gridSpan w:val="2"/>
            <w:tcBorders>
              <w:top w:val="single" w:sz="8" w:space="0" w:color="auto"/>
              <w:left w:val="single" w:sz="8" w:space="0" w:color="auto"/>
              <w:bottom w:val="single" w:sz="8" w:space="0" w:color="auto"/>
              <w:right w:val="nil"/>
            </w:tcBorders>
            <w:shd w:val="clear" w:color="auto" w:fill="auto"/>
            <w:hideMark/>
          </w:tcPr>
          <w:p w:rsidR="00325236" w:rsidRPr="004730D9" w:rsidRDefault="00325236" w:rsidP="00021224">
            <w:pPr>
              <w:spacing w:before="0" w:after="0"/>
              <w:ind w:left="0"/>
              <w:jc w:val="left"/>
              <w:rPr>
                <w:rFonts w:ascii="Calibri" w:hAnsi="Calibri"/>
                <w:sz w:val="22"/>
                <w:szCs w:val="22"/>
              </w:rPr>
            </w:pPr>
            <w:r w:rsidRPr="004730D9">
              <w:rPr>
                <w:rFonts w:ascii="Calibri" w:hAnsi="Calibri"/>
                <w:sz w:val="22"/>
                <w:szCs w:val="22"/>
              </w:rPr>
              <w:t>Klik tombol Submit</w:t>
            </w:r>
          </w:p>
        </w:tc>
        <w:tc>
          <w:tcPr>
            <w:tcW w:w="4320" w:type="dxa"/>
            <w:tcBorders>
              <w:top w:val="nil"/>
              <w:left w:val="single" w:sz="8" w:space="0" w:color="auto"/>
              <w:bottom w:val="single" w:sz="8" w:space="0" w:color="auto"/>
              <w:right w:val="single" w:sz="8" w:space="0" w:color="auto"/>
            </w:tcBorders>
            <w:shd w:val="clear" w:color="auto" w:fill="auto"/>
            <w:hideMark/>
          </w:tcPr>
          <w:p w:rsidR="00325236" w:rsidRPr="004730D9" w:rsidRDefault="00325236" w:rsidP="00021224">
            <w:pPr>
              <w:spacing w:before="0" w:after="0"/>
              <w:ind w:left="0"/>
              <w:jc w:val="left"/>
              <w:rPr>
                <w:rFonts w:ascii="Calibri" w:hAnsi="Calibri"/>
                <w:sz w:val="22"/>
                <w:szCs w:val="22"/>
              </w:rPr>
            </w:pPr>
            <w:r w:rsidRPr="004730D9">
              <w:rPr>
                <w:rFonts w:ascii="Calibri" w:hAnsi="Calibri"/>
                <w:sz w:val="22"/>
                <w:szCs w:val="22"/>
              </w:rPr>
              <w:t>Sistem akan mengecek validasi dan mulai membuat workflow approval PR. Kemudian muncul pesan bila data berhasil/gagal dikirim. Bila proses berhasil aplikasi akan mengarah otomatis ke halaman daftar PR</w:t>
            </w:r>
          </w:p>
        </w:tc>
      </w:tr>
      <w:tr w:rsidR="00325236" w:rsidRPr="004730D9" w:rsidTr="00021224">
        <w:trPr>
          <w:trHeight w:val="1132"/>
        </w:trPr>
        <w:tc>
          <w:tcPr>
            <w:tcW w:w="4320" w:type="dxa"/>
            <w:gridSpan w:val="2"/>
            <w:tcBorders>
              <w:top w:val="single" w:sz="8" w:space="0" w:color="auto"/>
              <w:left w:val="single" w:sz="8" w:space="0" w:color="auto"/>
              <w:bottom w:val="single" w:sz="8" w:space="0" w:color="auto"/>
              <w:right w:val="nil"/>
            </w:tcBorders>
            <w:shd w:val="clear" w:color="auto" w:fill="auto"/>
            <w:hideMark/>
          </w:tcPr>
          <w:p w:rsidR="00325236" w:rsidRPr="004730D9" w:rsidRDefault="00325236" w:rsidP="00021224">
            <w:pPr>
              <w:spacing w:before="0" w:after="0"/>
              <w:ind w:left="0"/>
              <w:jc w:val="left"/>
              <w:rPr>
                <w:rFonts w:ascii="Calibri" w:hAnsi="Calibri"/>
                <w:sz w:val="22"/>
                <w:szCs w:val="22"/>
              </w:rPr>
            </w:pPr>
            <w:r w:rsidRPr="004730D9">
              <w:rPr>
                <w:rFonts w:ascii="Calibri" w:hAnsi="Calibri"/>
                <w:sz w:val="22"/>
                <w:szCs w:val="22"/>
              </w:rPr>
              <w:lastRenderedPageBreak/>
              <w:t>Klik tombol Batal</w:t>
            </w:r>
          </w:p>
        </w:tc>
        <w:tc>
          <w:tcPr>
            <w:tcW w:w="4320" w:type="dxa"/>
            <w:tcBorders>
              <w:top w:val="nil"/>
              <w:left w:val="single" w:sz="8" w:space="0" w:color="auto"/>
              <w:bottom w:val="single" w:sz="8" w:space="0" w:color="auto"/>
              <w:right w:val="single" w:sz="8" w:space="0" w:color="auto"/>
            </w:tcBorders>
            <w:shd w:val="clear" w:color="auto" w:fill="auto"/>
            <w:hideMark/>
          </w:tcPr>
          <w:p w:rsidR="00325236" w:rsidRPr="004730D9" w:rsidRDefault="00325236" w:rsidP="00021224">
            <w:pPr>
              <w:spacing w:before="0" w:after="0"/>
              <w:ind w:left="0"/>
              <w:jc w:val="left"/>
              <w:rPr>
                <w:rFonts w:ascii="Calibri" w:hAnsi="Calibri"/>
                <w:sz w:val="22"/>
                <w:szCs w:val="22"/>
              </w:rPr>
            </w:pPr>
            <w:r w:rsidRPr="004730D9">
              <w:rPr>
                <w:rFonts w:ascii="Calibri" w:hAnsi="Calibri"/>
                <w:sz w:val="22"/>
                <w:szCs w:val="22"/>
              </w:rPr>
              <w:t>Akan menampilkan box confirm (Y/N) untuk membatalkan record yang telah diinput. Bila user klik Yes, maka aplikasi akan menghapus record draft yang diinput user</w:t>
            </w:r>
          </w:p>
        </w:tc>
      </w:tr>
    </w:tbl>
    <w:p w:rsidR="00325236" w:rsidRDefault="00325236" w:rsidP="002C68D1">
      <w:pPr>
        <w:pStyle w:val="BodyText"/>
      </w:pPr>
    </w:p>
    <w:p w:rsidR="00E97767" w:rsidRDefault="00E97767" w:rsidP="00E97767">
      <w:pPr>
        <w:pStyle w:val="BodyText"/>
        <w:tabs>
          <w:tab w:val="left" w:pos="1863"/>
        </w:tabs>
        <w:ind w:left="0"/>
      </w:pPr>
    </w:p>
    <w:tbl>
      <w:tblPr>
        <w:tblW w:w="8640" w:type="dxa"/>
        <w:tblInd w:w="710" w:type="dxa"/>
        <w:tblLook w:val="04A0" w:firstRow="1" w:lastRow="0" w:firstColumn="1" w:lastColumn="0" w:noHBand="0" w:noVBand="1"/>
      </w:tblPr>
      <w:tblGrid>
        <w:gridCol w:w="1890"/>
        <w:gridCol w:w="2430"/>
        <w:gridCol w:w="4320"/>
      </w:tblGrid>
      <w:tr w:rsidR="00E97767" w:rsidRPr="00E97767" w:rsidTr="00E97767">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E97767" w:rsidRPr="00E97767" w:rsidRDefault="00E97767" w:rsidP="00021224">
            <w:pPr>
              <w:spacing w:before="0" w:after="0"/>
              <w:ind w:left="0"/>
              <w:rPr>
                <w:rFonts w:ascii="Trebuchet MS" w:hAnsi="Trebuchet MS"/>
                <w:color w:val="000000"/>
                <w:sz w:val="20"/>
                <w:szCs w:val="20"/>
              </w:rPr>
            </w:pPr>
            <w:r w:rsidRPr="00E97767">
              <w:rPr>
                <w:rFonts w:ascii="Trebuchet MS" w:hAnsi="Trebuchet MS"/>
                <w:color w:val="000000"/>
                <w:sz w:val="20"/>
                <w:szCs w:val="20"/>
              </w:rPr>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E97767" w:rsidRPr="00E97767" w:rsidRDefault="00E97767" w:rsidP="00021224">
            <w:pPr>
              <w:spacing w:before="0" w:after="0"/>
              <w:ind w:left="0"/>
              <w:rPr>
                <w:rFonts w:ascii="Trebuchet MS" w:hAnsi="Trebuchet MS"/>
                <w:color w:val="000000"/>
                <w:sz w:val="20"/>
                <w:szCs w:val="20"/>
              </w:rPr>
            </w:pPr>
            <w:r w:rsidRPr="00E97767">
              <w:rPr>
                <w:rFonts w:ascii="Trebuchet MS" w:hAnsi="Trebuchet MS"/>
                <w:color w:val="000000"/>
                <w:sz w:val="20"/>
                <w:szCs w:val="20"/>
              </w:rPr>
              <w:t>Detail PR Jasa</w:t>
            </w:r>
          </w:p>
        </w:tc>
      </w:tr>
      <w:tr w:rsidR="00E97767" w:rsidRPr="00E97767" w:rsidTr="00182851">
        <w:trPr>
          <w:trHeight w:val="745"/>
        </w:trPr>
        <w:tc>
          <w:tcPr>
            <w:tcW w:w="1890" w:type="dxa"/>
            <w:tcBorders>
              <w:top w:val="nil"/>
              <w:left w:val="single" w:sz="8" w:space="0" w:color="auto"/>
              <w:bottom w:val="single" w:sz="8" w:space="0" w:color="auto"/>
              <w:right w:val="single" w:sz="8" w:space="0" w:color="auto"/>
            </w:tcBorders>
            <w:shd w:val="clear" w:color="000000" w:fill="F2F2F2"/>
            <w:hideMark/>
          </w:tcPr>
          <w:p w:rsidR="00E97767" w:rsidRPr="00E97767" w:rsidRDefault="00E97767" w:rsidP="00021224">
            <w:pPr>
              <w:spacing w:before="0" w:after="0"/>
              <w:ind w:left="0"/>
              <w:rPr>
                <w:rFonts w:ascii="Trebuchet MS" w:hAnsi="Trebuchet MS"/>
                <w:color w:val="000000"/>
                <w:sz w:val="20"/>
                <w:szCs w:val="20"/>
              </w:rPr>
            </w:pPr>
            <w:r w:rsidRPr="00E97767">
              <w:rPr>
                <w:rFonts w:ascii="Trebuchet MS" w:hAnsi="Trebuchet MS"/>
                <w:color w:val="000000"/>
                <w:sz w:val="20"/>
                <w:szCs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E97767" w:rsidRPr="00E97767" w:rsidRDefault="00E97767" w:rsidP="00021224">
            <w:pPr>
              <w:spacing w:before="0" w:after="0"/>
              <w:ind w:left="0"/>
              <w:rPr>
                <w:rFonts w:ascii="Trebuchet MS" w:hAnsi="Trebuchet MS"/>
                <w:color w:val="000000"/>
                <w:sz w:val="20"/>
                <w:szCs w:val="20"/>
              </w:rPr>
            </w:pPr>
            <w:r w:rsidRPr="00E97767">
              <w:rPr>
                <w:rFonts w:ascii="Trebuchet MS" w:hAnsi="Trebuchet MS"/>
                <w:color w:val="000000"/>
                <w:sz w:val="20"/>
                <w:szCs w:val="20"/>
              </w:rPr>
              <w:t>User telah login dan berada di menu Purchase Request Jasa. Kemudian user klik tombol edit atau tambah PR untuk memunculkan windows Detail PR Jasa</w:t>
            </w:r>
          </w:p>
        </w:tc>
      </w:tr>
      <w:tr w:rsidR="00E97767" w:rsidRPr="00E97767" w:rsidTr="00182851">
        <w:trPr>
          <w:trHeight w:val="511"/>
        </w:trPr>
        <w:tc>
          <w:tcPr>
            <w:tcW w:w="1890" w:type="dxa"/>
            <w:tcBorders>
              <w:top w:val="nil"/>
              <w:left w:val="single" w:sz="8" w:space="0" w:color="auto"/>
              <w:bottom w:val="single" w:sz="8" w:space="0" w:color="auto"/>
              <w:right w:val="single" w:sz="8" w:space="0" w:color="auto"/>
            </w:tcBorders>
            <w:shd w:val="clear" w:color="000000" w:fill="F2F2F2"/>
            <w:hideMark/>
          </w:tcPr>
          <w:p w:rsidR="00E97767" w:rsidRPr="00E97767" w:rsidRDefault="00E97767" w:rsidP="00021224">
            <w:pPr>
              <w:spacing w:before="0" w:after="0"/>
              <w:ind w:left="0"/>
              <w:rPr>
                <w:rFonts w:ascii="Trebuchet MS" w:hAnsi="Trebuchet MS"/>
                <w:color w:val="000000"/>
                <w:sz w:val="20"/>
                <w:szCs w:val="20"/>
              </w:rPr>
            </w:pPr>
            <w:r w:rsidRPr="00E97767">
              <w:rPr>
                <w:rFonts w:ascii="Trebuchet MS" w:hAnsi="Trebuchet MS"/>
                <w:color w:val="000000"/>
                <w:sz w:val="20"/>
                <w:szCs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E97767" w:rsidRPr="00E97767" w:rsidRDefault="00E97767" w:rsidP="00021224">
            <w:pPr>
              <w:spacing w:before="0" w:after="0"/>
              <w:ind w:left="0"/>
              <w:rPr>
                <w:rFonts w:ascii="Trebuchet MS" w:hAnsi="Trebuchet MS"/>
                <w:color w:val="000000"/>
                <w:sz w:val="20"/>
                <w:szCs w:val="20"/>
              </w:rPr>
            </w:pPr>
            <w:r w:rsidRPr="00E97767">
              <w:rPr>
                <w:rFonts w:ascii="Trebuchet MS" w:hAnsi="Trebuchet MS"/>
                <w:color w:val="000000"/>
                <w:sz w:val="20"/>
                <w:szCs w:val="20"/>
              </w:rPr>
              <w:t>Aplikasi akan menampilkan daftar PR yang berhasil ditambahkan atau direvisi oleh user</w:t>
            </w:r>
          </w:p>
        </w:tc>
      </w:tr>
      <w:tr w:rsidR="00E97767" w:rsidRPr="00E97767" w:rsidTr="00E97767">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hideMark/>
          </w:tcPr>
          <w:p w:rsidR="00E97767" w:rsidRPr="00E97767" w:rsidRDefault="00E97767" w:rsidP="00021224">
            <w:pPr>
              <w:spacing w:before="0" w:after="0"/>
              <w:ind w:left="0"/>
              <w:jc w:val="center"/>
              <w:rPr>
                <w:rFonts w:ascii="Trebuchet MS" w:hAnsi="Trebuchet MS"/>
                <w:color w:val="000000"/>
                <w:sz w:val="20"/>
                <w:szCs w:val="20"/>
              </w:rPr>
            </w:pPr>
            <w:r w:rsidRPr="00E97767">
              <w:rPr>
                <w:rFonts w:ascii="Trebuchet MS" w:hAnsi="Trebuchet MS"/>
                <w:color w:val="000000"/>
                <w:sz w:val="20"/>
                <w:szCs w:val="20"/>
              </w:rPr>
              <w:t>Aksi User</w:t>
            </w:r>
          </w:p>
        </w:tc>
        <w:tc>
          <w:tcPr>
            <w:tcW w:w="4320" w:type="dxa"/>
            <w:tcBorders>
              <w:top w:val="nil"/>
              <w:left w:val="nil"/>
              <w:bottom w:val="single" w:sz="8" w:space="0" w:color="auto"/>
              <w:right w:val="single" w:sz="8" w:space="0" w:color="auto"/>
            </w:tcBorders>
            <w:shd w:val="clear" w:color="000000" w:fill="F2F2F2"/>
            <w:hideMark/>
          </w:tcPr>
          <w:p w:rsidR="00E97767" w:rsidRPr="00E97767" w:rsidRDefault="00E97767" w:rsidP="00021224">
            <w:pPr>
              <w:spacing w:before="0" w:after="0"/>
              <w:ind w:left="0"/>
              <w:jc w:val="center"/>
              <w:rPr>
                <w:rFonts w:ascii="Trebuchet MS" w:hAnsi="Trebuchet MS"/>
                <w:color w:val="000000"/>
                <w:sz w:val="20"/>
                <w:szCs w:val="20"/>
              </w:rPr>
            </w:pPr>
            <w:r w:rsidRPr="00E97767">
              <w:rPr>
                <w:rFonts w:ascii="Trebuchet MS" w:hAnsi="Trebuchet MS"/>
                <w:color w:val="000000"/>
                <w:sz w:val="20"/>
                <w:szCs w:val="20"/>
              </w:rPr>
              <w:t>Reaksi Sistem</w:t>
            </w:r>
          </w:p>
        </w:tc>
      </w:tr>
      <w:tr w:rsidR="00E97767" w:rsidRPr="00E97767" w:rsidTr="000F3FE4">
        <w:trPr>
          <w:trHeight w:val="538"/>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E97767" w:rsidRPr="00E97767" w:rsidRDefault="00E97767" w:rsidP="00021224">
            <w:pPr>
              <w:spacing w:before="0" w:after="0"/>
              <w:ind w:left="0"/>
              <w:jc w:val="left"/>
              <w:rPr>
                <w:rFonts w:ascii="Trebuchet MS" w:hAnsi="Trebuchet MS"/>
                <w:color w:val="000000"/>
                <w:sz w:val="20"/>
                <w:szCs w:val="20"/>
              </w:rPr>
            </w:pPr>
            <w:r w:rsidRPr="00E97767">
              <w:rPr>
                <w:rFonts w:ascii="Trebuchet MS" w:hAnsi="Trebuchet MS"/>
                <w:color w:val="000000"/>
                <w:sz w:val="20"/>
                <w:szCs w:val="20"/>
              </w:rPr>
              <w:t>Klik tombol Edit BOQ dalam grid</w:t>
            </w:r>
          </w:p>
        </w:tc>
        <w:tc>
          <w:tcPr>
            <w:tcW w:w="4320" w:type="dxa"/>
            <w:tcBorders>
              <w:top w:val="nil"/>
              <w:left w:val="nil"/>
              <w:bottom w:val="single" w:sz="8" w:space="0" w:color="auto"/>
              <w:right w:val="single" w:sz="8" w:space="0" w:color="auto"/>
            </w:tcBorders>
            <w:shd w:val="clear" w:color="auto" w:fill="auto"/>
            <w:hideMark/>
          </w:tcPr>
          <w:p w:rsidR="00E97767" w:rsidRPr="00E97767" w:rsidRDefault="00E97767" w:rsidP="000F3FE4">
            <w:pPr>
              <w:spacing w:before="0" w:after="0"/>
              <w:ind w:left="0"/>
              <w:jc w:val="left"/>
              <w:rPr>
                <w:rFonts w:ascii="Trebuchet MS" w:hAnsi="Trebuchet MS"/>
                <w:color w:val="000000"/>
                <w:sz w:val="20"/>
                <w:szCs w:val="20"/>
              </w:rPr>
            </w:pPr>
            <w:r w:rsidRPr="00E97767">
              <w:rPr>
                <w:rFonts w:ascii="Trebuchet MS" w:hAnsi="Trebuchet MS"/>
                <w:color w:val="000000"/>
                <w:sz w:val="20"/>
                <w:szCs w:val="20"/>
              </w:rPr>
              <w:t>Akan muncul windows popup Detail BOQ (gambar 3-</w:t>
            </w:r>
            <w:r w:rsidR="000F3FE4">
              <w:rPr>
                <w:rFonts w:ascii="Trebuchet MS" w:hAnsi="Trebuchet MS"/>
                <w:color w:val="000000"/>
                <w:sz w:val="20"/>
                <w:szCs w:val="20"/>
              </w:rPr>
              <w:t>77</w:t>
            </w:r>
            <w:r w:rsidRPr="00E97767">
              <w:rPr>
                <w:rFonts w:ascii="Trebuchet MS" w:hAnsi="Trebuchet MS"/>
                <w:color w:val="000000"/>
                <w:sz w:val="20"/>
                <w:szCs w:val="20"/>
              </w:rPr>
              <w:t>) untuk mengubah nilai BOQ</w:t>
            </w:r>
          </w:p>
        </w:tc>
      </w:tr>
      <w:tr w:rsidR="00E97767" w:rsidRPr="00E97767" w:rsidTr="000F3FE4">
        <w:trPr>
          <w:trHeight w:val="52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E97767" w:rsidRPr="00E97767" w:rsidRDefault="00E97767" w:rsidP="00021224">
            <w:pPr>
              <w:spacing w:before="0" w:after="0"/>
              <w:ind w:left="0"/>
              <w:jc w:val="left"/>
              <w:rPr>
                <w:rFonts w:ascii="Trebuchet MS" w:hAnsi="Trebuchet MS"/>
                <w:color w:val="000000"/>
                <w:sz w:val="20"/>
                <w:szCs w:val="20"/>
              </w:rPr>
            </w:pPr>
            <w:r w:rsidRPr="00E97767">
              <w:rPr>
                <w:rFonts w:ascii="Trebuchet MS" w:hAnsi="Trebuchet MS"/>
                <w:color w:val="000000"/>
                <w:sz w:val="20"/>
                <w:szCs w:val="20"/>
              </w:rPr>
              <w:t>Klik tombol Hapus BOQ dalam grid</w:t>
            </w:r>
          </w:p>
        </w:tc>
        <w:tc>
          <w:tcPr>
            <w:tcW w:w="4320" w:type="dxa"/>
            <w:tcBorders>
              <w:top w:val="nil"/>
              <w:left w:val="nil"/>
              <w:bottom w:val="single" w:sz="8" w:space="0" w:color="auto"/>
              <w:right w:val="single" w:sz="8" w:space="0" w:color="auto"/>
            </w:tcBorders>
            <w:shd w:val="clear" w:color="auto" w:fill="auto"/>
            <w:hideMark/>
          </w:tcPr>
          <w:p w:rsidR="00E97767" w:rsidRPr="00E97767" w:rsidRDefault="00E97767" w:rsidP="00021224">
            <w:pPr>
              <w:spacing w:before="0" w:after="0"/>
              <w:ind w:left="0"/>
              <w:jc w:val="left"/>
              <w:rPr>
                <w:rFonts w:ascii="Calibri" w:hAnsi="Calibri"/>
                <w:color w:val="000000"/>
                <w:sz w:val="22"/>
                <w:szCs w:val="22"/>
              </w:rPr>
            </w:pPr>
            <w:r w:rsidRPr="00E97767">
              <w:rPr>
                <w:rFonts w:ascii="Calibri" w:hAnsi="Calibri"/>
                <w:color w:val="000000"/>
                <w:sz w:val="22"/>
                <w:szCs w:val="22"/>
              </w:rPr>
              <w:t>Akan menampilkan box confirm (Y/N) untuk menghapus record yang ada di tabel</w:t>
            </w:r>
          </w:p>
        </w:tc>
      </w:tr>
      <w:tr w:rsidR="00E97767" w:rsidRPr="00E97767" w:rsidTr="000F3FE4">
        <w:trPr>
          <w:trHeight w:val="871"/>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E97767" w:rsidRPr="00E97767" w:rsidRDefault="00E97767" w:rsidP="00021224">
            <w:pPr>
              <w:spacing w:before="0" w:after="0"/>
              <w:ind w:left="0"/>
              <w:jc w:val="left"/>
              <w:rPr>
                <w:rFonts w:ascii="Calibri" w:hAnsi="Calibri"/>
                <w:color w:val="000000"/>
                <w:sz w:val="22"/>
                <w:szCs w:val="22"/>
              </w:rPr>
            </w:pPr>
            <w:r w:rsidRPr="00E97767">
              <w:rPr>
                <w:rFonts w:ascii="Calibri" w:hAnsi="Calibri"/>
                <w:color w:val="000000"/>
                <w:sz w:val="22"/>
                <w:szCs w:val="22"/>
              </w:rPr>
              <w:t>Klik tombol Tambah BOQ</w:t>
            </w:r>
          </w:p>
        </w:tc>
        <w:tc>
          <w:tcPr>
            <w:tcW w:w="4320" w:type="dxa"/>
            <w:tcBorders>
              <w:top w:val="nil"/>
              <w:left w:val="nil"/>
              <w:bottom w:val="single" w:sz="8" w:space="0" w:color="auto"/>
              <w:right w:val="single" w:sz="8" w:space="0" w:color="auto"/>
            </w:tcBorders>
            <w:shd w:val="clear" w:color="auto" w:fill="auto"/>
            <w:hideMark/>
          </w:tcPr>
          <w:p w:rsidR="00E97767" w:rsidRPr="00E97767" w:rsidRDefault="00E97767" w:rsidP="000F3FE4">
            <w:pPr>
              <w:spacing w:before="0" w:after="0"/>
              <w:ind w:left="0"/>
              <w:jc w:val="left"/>
              <w:rPr>
                <w:rFonts w:ascii="Calibri" w:hAnsi="Calibri"/>
                <w:color w:val="000000"/>
                <w:sz w:val="22"/>
                <w:szCs w:val="22"/>
              </w:rPr>
            </w:pPr>
            <w:r w:rsidRPr="00E97767">
              <w:rPr>
                <w:rFonts w:ascii="Calibri" w:hAnsi="Calibri"/>
                <w:color w:val="000000"/>
                <w:sz w:val="22"/>
                <w:szCs w:val="22"/>
              </w:rPr>
              <w:t>Akan muncul windows popup Detail BOQ (gambar 3-</w:t>
            </w:r>
            <w:r w:rsidR="000F3FE4">
              <w:rPr>
                <w:rFonts w:ascii="Calibri" w:hAnsi="Calibri"/>
                <w:color w:val="000000"/>
                <w:sz w:val="22"/>
                <w:szCs w:val="22"/>
              </w:rPr>
              <w:t>77</w:t>
            </w:r>
            <w:r w:rsidRPr="00E97767">
              <w:rPr>
                <w:rFonts w:ascii="Calibri" w:hAnsi="Calibri"/>
                <w:color w:val="000000"/>
                <w:sz w:val="22"/>
                <w:szCs w:val="22"/>
              </w:rPr>
              <w:t>) untuk menambahkan nilai BOQ baru</w:t>
            </w:r>
          </w:p>
        </w:tc>
      </w:tr>
      <w:tr w:rsidR="00E97767" w:rsidRPr="00E97767" w:rsidTr="007F0C37">
        <w:trPr>
          <w:trHeight w:val="583"/>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E97767" w:rsidRPr="00E97767" w:rsidRDefault="00E97767" w:rsidP="00021224">
            <w:pPr>
              <w:spacing w:before="0" w:after="0"/>
              <w:ind w:left="0"/>
              <w:jc w:val="left"/>
              <w:rPr>
                <w:rFonts w:ascii="Calibri" w:hAnsi="Calibri"/>
                <w:color w:val="000000"/>
                <w:sz w:val="22"/>
                <w:szCs w:val="22"/>
              </w:rPr>
            </w:pPr>
            <w:r w:rsidRPr="00E97767">
              <w:rPr>
                <w:rFonts w:ascii="Calibri" w:hAnsi="Calibri"/>
                <w:color w:val="000000"/>
                <w:sz w:val="22"/>
                <w:szCs w:val="22"/>
              </w:rPr>
              <w:t>Klik tombol Download Template</w:t>
            </w:r>
          </w:p>
        </w:tc>
        <w:tc>
          <w:tcPr>
            <w:tcW w:w="4320" w:type="dxa"/>
            <w:tcBorders>
              <w:top w:val="nil"/>
              <w:left w:val="nil"/>
              <w:bottom w:val="single" w:sz="8" w:space="0" w:color="auto"/>
              <w:right w:val="single" w:sz="8" w:space="0" w:color="auto"/>
            </w:tcBorders>
            <w:shd w:val="clear" w:color="auto" w:fill="auto"/>
            <w:hideMark/>
          </w:tcPr>
          <w:p w:rsidR="00E97767" w:rsidRPr="00E97767" w:rsidRDefault="00E97767" w:rsidP="00021224">
            <w:pPr>
              <w:spacing w:before="0" w:after="0"/>
              <w:ind w:left="0"/>
              <w:jc w:val="left"/>
              <w:rPr>
                <w:rFonts w:ascii="Calibri" w:hAnsi="Calibri"/>
                <w:color w:val="000000"/>
                <w:sz w:val="22"/>
                <w:szCs w:val="22"/>
              </w:rPr>
            </w:pPr>
            <w:r w:rsidRPr="00E97767">
              <w:rPr>
                <w:rFonts w:ascii="Calibri" w:hAnsi="Calibri"/>
                <w:color w:val="000000"/>
                <w:sz w:val="22"/>
                <w:szCs w:val="22"/>
              </w:rPr>
              <w:t>Muncul popup download Template Grup Produk</w:t>
            </w:r>
          </w:p>
        </w:tc>
      </w:tr>
      <w:tr w:rsidR="00E97767" w:rsidRPr="00E97767" w:rsidTr="007F0C37">
        <w:trPr>
          <w:trHeight w:val="547"/>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E97767" w:rsidRPr="00E97767" w:rsidRDefault="00E97767" w:rsidP="00021224">
            <w:pPr>
              <w:spacing w:before="0" w:after="0"/>
              <w:ind w:left="0"/>
              <w:jc w:val="left"/>
              <w:rPr>
                <w:rFonts w:ascii="Calibri" w:hAnsi="Calibri"/>
                <w:color w:val="000000"/>
                <w:sz w:val="22"/>
                <w:szCs w:val="22"/>
              </w:rPr>
            </w:pPr>
            <w:r w:rsidRPr="00E97767">
              <w:rPr>
                <w:rFonts w:ascii="Calibri" w:hAnsi="Calibri"/>
                <w:color w:val="000000"/>
                <w:sz w:val="22"/>
                <w:szCs w:val="22"/>
              </w:rPr>
              <w:t>Klik tombol Upload BOQ</w:t>
            </w:r>
          </w:p>
        </w:tc>
        <w:tc>
          <w:tcPr>
            <w:tcW w:w="4320" w:type="dxa"/>
            <w:tcBorders>
              <w:top w:val="nil"/>
              <w:left w:val="nil"/>
              <w:bottom w:val="single" w:sz="8" w:space="0" w:color="auto"/>
              <w:right w:val="single" w:sz="8" w:space="0" w:color="auto"/>
            </w:tcBorders>
            <w:shd w:val="clear" w:color="auto" w:fill="auto"/>
            <w:hideMark/>
          </w:tcPr>
          <w:p w:rsidR="00E97767" w:rsidRPr="00E97767" w:rsidRDefault="00E97767" w:rsidP="00021224">
            <w:pPr>
              <w:spacing w:before="0" w:after="0"/>
              <w:ind w:left="0"/>
              <w:jc w:val="left"/>
              <w:rPr>
                <w:rFonts w:ascii="Calibri" w:hAnsi="Calibri"/>
                <w:color w:val="000000"/>
                <w:sz w:val="22"/>
                <w:szCs w:val="22"/>
              </w:rPr>
            </w:pPr>
            <w:r w:rsidRPr="00E97767">
              <w:rPr>
                <w:rFonts w:ascii="Calibri" w:hAnsi="Calibri"/>
                <w:color w:val="000000"/>
                <w:sz w:val="22"/>
                <w:szCs w:val="22"/>
              </w:rPr>
              <w:t>Muncul popup windows untuk memilih file yang akan di-upload oleh user</w:t>
            </w:r>
          </w:p>
        </w:tc>
      </w:tr>
      <w:tr w:rsidR="00E97767" w:rsidRPr="00E97767" w:rsidTr="007F0C37">
        <w:trPr>
          <w:trHeight w:val="88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E97767" w:rsidRPr="00E97767" w:rsidRDefault="00E97767" w:rsidP="00021224">
            <w:pPr>
              <w:spacing w:before="0" w:after="0"/>
              <w:ind w:left="0"/>
              <w:jc w:val="left"/>
              <w:rPr>
                <w:rFonts w:ascii="Calibri" w:hAnsi="Calibri"/>
                <w:color w:val="000000"/>
                <w:sz w:val="22"/>
                <w:szCs w:val="22"/>
              </w:rPr>
            </w:pPr>
            <w:r w:rsidRPr="00E97767">
              <w:rPr>
                <w:rFonts w:ascii="Calibri" w:hAnsi="Calibri"/>
                <w:color w:val="000000"/>
                <w:sz w:val="22"/>
                <w:szCs w:val="22"/>
              </w:rPr>
              <w:t>Klik tombol Simpan</w:t>
            </w:r>
          </w:p>
        </w:tc>
        <w:tc>
          <w:tcPr>
            <w:tcW w:w="4320" w:type="dxa"/>
            <w:tcBorders>
              <w:top w:val="nil"/>
              <w:left w:val="nil"/>
              <w:bottom w:val="single" w:sz="8" w:space="0" w:color="auto"/>
              <w:right w:val="single" w:sz="8" w:space="0" w:color="auto"/>
            </w:tcBorders>
            <w:shd w:val="clear" w:color="auto" w:fill="auto"/>
            <w:hideMark/>
          </w:tcPr>
          <w:p w:rsidR="00E97767" w:rsidRPr="00E97767" w:rsidRDefault="00E97767" w:rsidP="00021224">
            <w:pPr>
              <w:spacing w:before="0" w:after="0"/>
              <w:ind w:left="0"/>
              <w:jc w:val="left"/>
              <w:rPr>
                <w:rFonts w:ascii="Calibri" w:hAnsi="Calibri"/>
                <w:color w:val="000000"/>
                <w:sz w:val="22"/>
                <w:szCs w:val="22"/>
              </w:rPr>
            </w:pPr>
            <w:r w:rsidRPr="00E97767">
              <w:rPr>
                <w:rFonts w:ascii="Calibri" w:hAnsi="Calibri"/>
                <w:color w:val="000000"/>
                <w:sz w:val="22"/>
                <w:szCs w:val="22"/>
              </w:rPr>
              <w:t>Akan muncul notifikasi berhasil menyimpan dan windows akan tertutup secara otomatis bila data berhasil disimpan.</w:t>
            </w:r>
          </w:p>
        </w:tc>
      </w:tr>
      <w:tr w:rsidR="00E97767" w:rsidRPr="00E97767" w:rsidTr="00E97767">
        <w:trPr>
          <w:trHeight w:val="915"/>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E97767" w:rsidRPr="00E97767" w:rsidRDefault="00E97767" w:rsidP="00021224">
            <w:pPr>
              <w:spacing w:before="0" w:after="0"/>
              <w:ind w:left="0"/>
              <w:jc w:val="left"/>
              <w:rPr>
                <w:rFonts w:ascii="Calibri" w:hAnsi="Calibri"/>
                <w:color w:val="000000"/>
                <w:sz w:val="22"/>
                <w:szCs w:val="22"/>
              </w:rPr>
            </w:pPr>
            <w:r w:rsidRPr="00E97767">
              <w:rPr>
                <w:rFonts w:ascii="Calibri" w:hAnsi="Calibri"/>
                <w:color w:val="000000"/>
                <w:sz w:val="22"/>
                <w:szCs w:val="22"/>
              </w:rPr>
              <w:t>Klik tombol Batal</w:t>
            </w:r>
          </w:p>
        </w:tc>
        <w:tc>
          <w:tcPr>
            <w:tcW w:w="4320" w:type="dxa"/>
            <w:tcBorders>
              <w:top w:val="nil"/>
              <w:left w:val="nil"/>
              <w:bottom w:val="single" w:sz="8" w:space="0" w:color="auto"/>
              <w:right w:val="single" w:sz="8" w:space="0" w:color="auto"/>
            </w:tcBorders>
            <w:shd w:val="clear" w:color="auto" w:fill="auto"/>
            <w:hideMark/>
          </w:tcPr>
          <w:p w:rsidR="00E97767" w:rsidRPr="00E97767" w:rsidRDefault="00E97767" w:rsidP="00021224">
            <w:pPr>
              <w:spacing w:before="0" w:after="0"/>
              <w:ind w:left="0"/>
              <w:jc w:val="left"/>
              <w:rPr>
                <w:rFonts w:ascii="Calibri" w:hAnsi="Calibri"/>
                <w:color w:val="000000"/>
                <w:sz w:val="22"/>
                <w:szCs w:val="22"/>
              </w:rPr>
            </w:pPr>
            <w:r w:rsidRPr="00E97767">
              <w:rPr>
                <w:rFonts w:ascii="Calibri" w:hAnsi="Calibri"/>
                <w:color w:val="000000"/>
                <w:sz w:val="22"/>
                <w:szCs w:val="22"/>
              </w:rPr>
              <w:t>Windows akan tertutup dan tidak ada proses penyimpanan</w:t>
            </w:r>
          </w:p>
        </w:tc>
      </w:tr>
    </w:tbl>
    <w:p w:rsidR="00E97767" w:rsidRDefault="00E97767" w:rsidP="00E97767">
      <w:pPr>
        <w:pStyle w:val="BodyText"/>
        <w:ind w:left="0"/>
      </w:pPr>
    </w:p>
    <w:p w:rsidR="00B771B5" w:rsidRDefault="00B771B5" w:rsidP="00E97767">
      <w:pPr>
        <w:pStyle w:val="BodyText"/>
        <w:ind w:left="0"/>
      </w:pPr>
    </w:p>
    <w:tbl>
      <w:tblPr>
        <w:tblW w:w="8640" w:type="dxa"/>
        <w:tblInd w:w="710" w:type="dxa"/>
        <w:tblLook w:val="04A0" w:firstRow="1" w:lastRow="0" w:firstColumn="1" w:lastColumn="0" w:noHBand="0" w:noVBand="1"/>
      </w:tblPr>
      <w:tblGrid>
        <w:gridCol w:w="1890"/>
        <w:gridCol w:w="2430"/>
        <w:gridCol w:w="4320"/>
      </w:tblGrid>
      <w:tr w:rsidR="00E97767" w:rsidRPr="00E97767" w:rsidTr="00E97767">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E97767" w:rsidRPr="00E97767" w:rsidRDefault="00E97767" w:rsidP="00021224">
            <w:pPr>
              <w:spacing w:before="0" w:after="0"/>
              <w:ind w:left="0"/>
              <w:rPr>
                <w:rFonts w:ascii="Trebuchet MS" w:hAnsi="Trebuchet MS"/>
                <w:color w:val="000000"/>
                <w:sz w:val="20"/>
                <w:szCs w:val="20"/>
              </w:rPr>
            </w:pPr>
            <w:r w:rsidRPr="00E97767">
              <w:rPr>
                <w:rFonts w:ascii="Trebuchet MS" w:hAnsi="Trebuchet MS"/>
                <w:color w:val="000000"/>
                <w:sz w:val="20"/>
                <w:szCs w:val="20"/>
              </w:rPr>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E97767" w:rsidRPr="00E97767" w:rsidRDefault="00E97767" w:rsidP="00021224">
            <w:pPr>
              <w:spacing w:before="0" w:after="0"/>
              <w:ind w:left="0"/>
              <w:rPr>
                <w:rFonts w:ascii="Trebuchet MS" w:hAnsi="Trebuchet MS"/>
                <w:color w:val="000000"/>
                <w:sz w:val="20"/>
                <w:szCs w:val="20"/>
              </w:rPr>
            </w:pPr>
            <w:r w:rsidRPr="00E97767">
              <w:rPr>
                <w:rFonts w:ascii="Trebuchet MS" w:hAnsi="Trebuchet MS"/>
                <w:color w:val="000000"/>
                <w:sz w:val="20"/>
                <w:szCs w:val="20"/>
              </w:rPr>
              <w:t>Detail BOQ</w:t>
            </w:r>
          </w:p>
        </w:tc>
      </w:tr>
      <w:tr w:rsidR="00E97767" w:rsidRPr="00E97767" w:rsidTr="007F0C37">
        <w:trPr>
          <w:trHeight w:val="520"/>
        </w:trPr>
        <w:tc>
          <w:tcPr>
            <w:tcW w:w="1890" w:type="dxa"/>
            <w:tcBorders>
              <w:top w:val="nil"/>
              <w:left w:val="single" w:sz="8" w:space="0" w:color="auto"/>
              <w:bottom w:val="single" w:sz="8" w:space="0" w:color="auto"/>
              <w:right w:val="single" w:sz="8" w:space="0" w:color="auto"/>
            </w:tcBorders>
            <w:shd w:val="clear" w:color="000000" w:fill="F2F2F2"/>
            <w:hideMark/>
          </w:tcPr>
          <w:p w:rsidR="00E97767" w:rsidRPr="00E97767" w:rsidRDefault="00E97767" w:rsidP="00021224">
            <w:pPr>
              <w:spacing w:before="0" w:after="0"/>
              <w:ind w:left="0"/>
              <w:rPr>
                <w:rFonts w:ascii="Trebuchet MS" w:hAnsi="Trebuchet MS"/>
                <w:color w:val="000000"/>
                <w:sz w:val="20"/>
                <w:szCs w:val="20"/>
              </w:rPr>
            </w:pPr>
            <w:r w:rsidRPr="00E97767">
              <w:rPr>
                <w:rFonts w:ascii="Trebuchet MS" w:hAnsi="Trebuchet MS"/>
                <w:color w:val="000000"/>
                <w:sz w:val="20"/>
                <w:szCs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E97767" w:rsidRPr="00E97767" w:rsidRDefault="00E97767" w:rsidP="00021224">
            <w:pPr>
              <w:spacing w:before="0" w:after="0"/>
              <w:ind w:left="0"/>
              <w:rPr>
                <w:rFonts w:ascii="Trebuchet MS" w:hAnsi="Trebuchet MS"/>
                <w:color w:val="000000"/>
                <w:sz w:val="20"/>
                <w:szCs w:val="20"/>
              </w:rPr>
            </w:pPr>
            <w:r w:rsidRPr="00E97767">
              <w:rPr>
                <w:rFonts w:ascii="Trebuchet MS" w:hAnsi="Trebuchet MS"/>
                <w:color w:val="000000"/>
                <w:sz w:val="20"/>
                <w:szCs w:val="20"/>
              </w:rPr>
              <w:t>User sudah membuka Detail PR Jasa, kemudian user klik tombol edit atau tambah untuk menampilkan windows popup Detail BOQ</w:t>
            </w:r>
          </w:p>
        </w:tc>
      </w:tr>
      <w:tr w:rsidR="00E97767" w:rsidRPr="00E97767" w:rsidTr="007F0C37">
        <w:trPr>
          <w:trHeight w:val="610"/>
        </w:trPr>
        <w:tc>
          <w:tcPr>
            <w:tcW w:w="1890" w:type="dxa"/>
            <w:tcBorders>
              <w:top w:val="nil"/>
              <w:left w:val="single" w:sz="8" w:space="0" w:color="auto"/>
              <w:bottom w:val="single" w:sz="8" w:space="0" w:color="auto"/>
              <w:right w:val="single" w:sz="8" w:space="0" w:color="auto"/>
            </w:tcBorders>
            <w:shd w:val="clear" w:color="000000" w:fill="F2F2F2"/>
            <w:hideMark/>
          </w:tcPr>
          <w:p w:rsidR="00E97767" w:rsidRPr="00E97767" w:rsidRDefault="00E97767" w:rsidP="00021224">
            <w:pPr>
              <w:spacing w:before="0" w:after="0"/>
              <w:ind w:left="0"/>
              <w:rPr>
                <w:rFonts w:ascii="Trebuchet MS" w:hAnsi="Trebuchet MS"/>
                <w:color w:val="000000"/>
                <w:sz w:val="20"/>
                <w:szCs w:val="20"/>
              </w:rPr>
            </w:pPr>
            <w:r w:rsidRPr="00E97767">
              <w:rPr>
                <w:rFonts w:ascii="Trebuchet MS" w:hAnsi="Trebuchet MS"/>
                <w:color w:val="000000"/>
                <w:sz w:val="20"/>
                <w:szCs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E97767" w:rsidRPr="00E97767" w:rsidRDefault="00E97767" w:rsidP="00021224">
            <w:pPr>
              <w:spacing w:before="0" w:after="0"/>
              <w:ind w:left="0"/>
              <w:rPr>
                <w:rFonts w:ascii="Trebuchet MS" w:hAnsi="Trebuchet MS"/>
                <w:color w:val="000000"/>
                <w:sz w:val="20"/>
                <w:szCs w:val="20"/>
              </w:rPr>
            </w:pPr>
            <w:r w:rsidRPr="00E97767">
              <w:rPr>
                <w:rFonts w:ascii="Trebuchet MS" w:hAnsi="Trebuchet MS"/>
                <w:color w:val="000000"/>
                <w:sz w:val="20"/>
                <w:szCs w:val="20"/>
              </w:rPr>
              <w:t>Aplikasi akan menampilkan daftar BOQ yang berhasil ditambahkan atau direvisi oleh user</w:t>
            </w:r>
          </w:p>
        </w:tc>
      </w:tr>
      <w:tr w:rsidR="00E97767" w:rsidRPr="00E97767" w:rsidTr="00E97767">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hideMark/>
          </w:tcPr>
          <w:p w:rsidR="00E97767" w:rsidRPr="00E97767" w:rsidRDefault="00E97767" w:rsidP="00021224">
            <w:pPr>
              <w:spacing w:before="0" w:after="0"/>
              <w:ind w:left="0"/>
              <w:jc w:val="center"/>
              <w:rPr>
                <w:rFonts w:ascii="Trebuchet MS" w:hAnsi="Trebuchet MS"/>
                <w:color w:val="000000"/>
                <w:sz w:val="20"/>
                <w:szCs w:val="20"/>
              </w:rPr>
            </w:pPr>
            <w:r w:rsidRPr="00E97767">
              <w:rPr>
                <w:rFonts w:ascii="Trebuchet MS" w:hAnsi="Trebuchet MS"/>
                <w:color w:val="000000"/>
                <w:sz w:val="20"/>
                <w:szCs w:val="20"/>
              </w:rPr>
              <w:t>Aksi User</w:t>
            </w:r>
          </w:p>
        </w:tc>
        <w:tc>
          <w:tcPr>
            <w:tcW w:w="4320" w:type="dxa"/>
            <w:tcBorders>
              <w:top w:val="nil"/>
              <w:left w:val="nil"/>
              <w:bottom w:val="single" w:sz="8" w:space="0" w:color="auto"/>
              <w:right w:val="single" w:sz="8" w:space="0" w:color="auto"/>
            </w:tcBorders>
            <w:shd w:val="clear" w:color="000000" w:fill="F2F2F2"/>
            <w:hideMark/>
          </w:tcPr>
          <w:p w:rsidR="00E97767" w:rsidRPr="00E97767" w:rsidRDefault="00E97767" w:rsidP="00021224">
            <w:pPr>
              <w:spacing w:before="0" w:after="0"/>
              <w:ind w:left="0"/>
              <w:jc w:val="center"/>
              <w:rPr>
                <w:rFonts w:ascii="Trebuchet MS" w:hAnsi="Trebuchet MS"/>
                <w:color w:val="000000"/>
                <w:sz w:val="20"/>
                <w:szCs w:val="20"/>
              </w:rPr>
            </w:pPr>
            <w:r w:rsidRPr="00E97767">
              <w:rPr>
                <w:rFonts w:ascii="Trebuchet MS" w:hAnsi="Trebuchet MS"/>
                <w:color w:val="000000"/>
                <w:sz w:val="20"/>
                <w:szCs w:val="20"/>
              </w:rPr>
              <w:t>Reaksi Sistem</w:t>
            </w:r>
          </w:p>
        </w:tc>
      </w:tr>
      <w:tr w:rsidR="00E97767" w:rsidRPr="00E97767" w:rsidTr="007F0C37">
        <w:trPr>
          <w:trHeight w:val="538"/>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E97767" w:rsidRPr="00E97767" w:rsidRDefault="00E97767" w:rsidP="00021224">
            <w:pPr>
              <w:spacing w:before="0" w:after="0"/>
              <w:ind w:left="0"/>
              <w:jc w:val="left"/>
              <w:rPr>
                <w:rFonts w:ascii="Trebuchet MS" w:hAnsi="Trebuchet MS"/>
                <w:color w:val="000000"/>
                <w:sz w:val="20"/>
                <w:szCs w:val="20"/>
              </w:rPr>
            </w:pPr>
            <w:r w:rsidRPr="00E97767">
              <w:rPr>
                <w:rFonts w:ascii="Trebuchet MS" w:hAnsi="Trebuchet MS"/>
                <w:color w:val="000000"/>
                <w:sz w:val="20"/>
                <w:szCs w:val="20"/>
              </w:rPr>
              <w:t>Klik tombol Lookup BOQ</w:t>
            </w:r>
          </w:p>
        </w:tc>
        <w:tc>
          <w:tcPr>
            <w:tcW w:w="4320" w:type="dxa"/>
            <w:tcBorders>
              <w:top w:val="nil"/>
              <w:left w:val="nil"/>
              <w:bottom w:val="single" w:sz="8" w:space="0" w:color="auto"/>
              <w:right w:val="single" w:sz="8" w:space="0" w:color="auto"/>
            </w:tcBorders>
            <w:shd w:val="clear" w:color="auto" w:fill="auto"/>
            <w:hideMark/>
          </w:tcPr>
          <w:p w:rsidR="00E97767" w:rsidRPr="00E97767" w:rsidRDefault="00E97767" w:rsidP="00021224">
            <w:pPr>
              <w:spacing w:before="0" w:after="0"/>
              <w:ind w:left="0"/>
              <w:jc w:val="left"/>
              <w:rPr>
                <w:rFonts w:ascii="Trebuchet MS" w:hAnsi="Trebuchet MS"/>
                <w:color w:val="000000"/>
                <w:sz w:val="20"/>
                <w:szCs w:val="20"/>
              </w:rPr>
            </w:pPr>
            <w:r w:rsidRPr="00E97767">
              <w:rPr>
                <w:rFonts w:ascii="Trebuchet MS" w:hAnsi="Trebuchet MS"/>
                <w:color w:val="000000"/>
                <w:sz w:val="20"/>
                <w:szCs w:val="20"/>
              </w:rPr>
              <w:t>Akan muncul lookup katalog Jasa untuk memilih item jasa</w:t>
            </w:r>
          </w:p>
        </w:tc>
      </w:tr>
      <w:tr w:rsidR="00E97767" w:rsidRPr="00E97767" w:rsidTr="007F0C37">
        <w:trPr>
          <w:trHeight w:val="88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E97767" w:rsidRPr="00E97767" w:rsidRDefault="00E97767" w:rsidP="00021224">
            <w:pPr>
              <w:spacing w:before="0" w:after="0"/>
              <w:ind w:left="0"/>
              <w:jc w:val="left"/>
              <w:rPr>
                <w:rFonts w:ascii="Trebuchet MS" w:hAnsi="Trebuchet MS"/>
                <w:color w:val="000000"/>
                <w:sz w:val="20"/>
                <w:szCs w:val="20"/>
              </w:rPr>
            </w:pPr>
            <w:r w:rsidRPr="00E97767">
              <w:rPr>
                <w:rFonts w:ascii="Trebuchet MS" w:hAnsi="Trebuchet MS"/>
                <w:color w:val="000000"/>
                <w:sz w:val="20"/>
                <w:szCs w:val="20"/>
              </w:rPr>
              <w:t>Klik tombol Lookup Cost Center</w:t>
            </w:r>
          </w:p>
        </w:tc>
        <w:tc>
          <w:tcPr>
            <w:tcW w:w="4320" w:type="dxa"/>
            <w:tcBorders>
              <w:top w:val="nil"/>
              <w:left w:val="nil"/>
              <w:bottom w:val="single" w:sz="8" w:space="0" w:color="auto"/>
              <w:right w:val="single" w:sz="8" w:space="0" w:color="auto"/>
            </w:tcBorders>
            <w:shd w:val="clear" w:color="auto" w:fill="auto"/>
            <w:hideMark/>
          </w:tcPr>
          <w:p w:rsidR="00E97767" w:rsidRPr="00E97767" w:rsidRDefault="00E97767" w:rsidP="00021224">
            <w:pPr>
              <w:spacing w:before="0" w:after="0"/>
              <w:ind w:left="0"/>
              <w:jc w:val="left"/>
              <w:rPr>
                <w:rFonts w:ascii="Calibri" w:hAnsi="Calibri"/>
                <w:color w:val="000000"/>
                <w:sz w:val="22"/>
                <w:szCs w:val="22"/>
              </w:rPr>
            </w:pPr>
            <w:r w:rsidRPr="00E97767">
              <w:rPr>
                <w:rFonts w:ascii="Calibri" w:hAnsi="Calibri"/>
                <w:color w:val="000000"/>
                <w:sz w:val="22"/>
                <w:szCs w:val="22"/>
              </w:rPr>
              <w:t>Akan muncul windows popup Lookup Cost Center untuk memilih Cost Center yang akan dibebankan tagihan</w:t>
            </w:r>
          </w:p>
        </w:tc>
      </w:tr>
      <w:tr w:rsidR="00E97767" w:rsidRPr="00E97767" w:rsidTr="007F0C37">
        <w:trPr>
          <w:trHeight w:val="88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E97767" w:rsidRPr="00E97767" w:rsidRDefault="00E97767" w:rsidP="00021224">
            <w:pPr>
              <w:spacing w:before="0" w:after="0"/>
              <w:ind w:left="0"/>
              <w:jc w:val="left"/>
              <w:rPr>
                <w:rFonts w:ascii="Calibri" w:hAnsi="Calibri"/>
                <w:color w:val="000000"/>
                <w:sz w:val="22"/>
                <w:szCs w:val="22"/>
              </w:rPr>
            </w:pPr>
            <w:r w:rsidRPr="00E97767">
              <w:rPr>
                <w:rFonts w:ascii="Calibri" w:hAnsi="Calibri"/>
                <w:color w:val="000000"/>
                <w:sz w:val="22"/>
                <w:szCs w:val="22"/>
              </w:rPr>
              <w:lastRenderedPageBreak/>
              <w:t>Klik tombol Simpan</w:t>
            </w:r>
          </w:p>
        </w:tc>
        <w:tc>
          <w:tcPr>
            <w:tcW w:w="4320" w:type="dxa"/>
            <w:tcBorders>
              <w:top w:val="nil"/>
              <w:left w:val="nil"/>
              <w:bottom w:val="single" w:sz="8" w:space="0" w:color="auto"/>
              <w:right w:val="single" w:sz="8" w:space="0" w:color="auto"/>
            </w:tcBorders>
            <w:shd w:val="clear" w:color="auto" w:fill="auto"/>
            <w:hideMark/>
          </w:tcPr>
          <w:p w:rsidR="00E97767" w:rsidRPr="00E97767" w:rsidRDefault="00E97767" w:rsidP="00021224">
            <w:pPr>
              <w:spacing w:before="0" w:after="0"/>
              <w:ind w:left="0"/>
              <w:jc w:val="left"/>
              <w:rPr>
                <w:rFonts w:ascii="Calibri" w:hAnsi="Calibri"/>
                <w:color w:val="000000"/>
                <w:sz w:val="22"/>
                <w:szCs w:val="22"/>
              </w:rPr>
            </w:pPr>
            <w:r w:rsidRPr="00E97767">
              <w:rPr>
                <w:rFonts w:ascii="Calibri" w:hAnsi="Calibri"/>
                <w:color w:val="000000"/>
                <w:sz w:val="22"/>
                <w:szCs w:val="22"/>
              </w:rPr>
              <w:t>Akan muncul notifikasi berhasil menyimpan dan windows akan tertutup secara otomatis bila data berhasil disimpan.</w:t>
            </w:r>
          </w:p>
        </w:tc>
      </w:tr>
      <w:tr w:rsidR="00E97767" w:rsidRPr="00E97767" w:rsidTr="007F0C37">
        <w:trPr>
          <w:trHeight w:val="70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E97767" w:rsidRPr="00E97767" w:rsidRDefault="00E97767" w:rsidP="00021224">
            <w:pPr>
              <w:spacing w:before="0" w:after="0"/>
              <w:ind w:left="0"/>
              <w:jc w:val="left"/>
              <w:rPr>
                <w:rFonts w:ascii="Calibri" w:hAnsi="Calibri"/>
                <w:color w:val="000000"/>
                <w:sz w:val="22"/>
                <w:szCs w:val="22"/>
              </w:rPr>
            </w:pPr>
            <w:r w:rsidRPr="00E97767">
              <w:rPr>
                <w:rFonts w:ascii="Calibri" w:hAnsi="Calibri"/>
                <w:color w:val="000000"/>
                <w:sz w:val="22"/>
                <w:szCs w:val="22"/>
              </w:rPr>
              <w:t>Klik tombol Tutup</w:t>
            </w:r>
          </w:p>
        </w:tc>
        <w:tc>
          <w:tcPr>
            <w:tcW w:w="4320" w:type="dxa"/>
            <w:tcBorders>
              <w:top w:val="nil"/>
              <w:left w:val="nil"/>
              <w:bottom w:val="single" w:sz="8" w:space="0" w:color="auto"/>
              <w:right w:val="single" w:sz="8" w:space="0" w:color="auto"/>
            </w:tcBorders>
            <w:shd w:val="clear" w:color="auto" w:fill="auto"/>
            <w:hideMark/>
          </w:tcPr>
          <w:p w:rsidR="00E97767" w:rsidRPr="00E97767" w:rsidRDefault="00E97767" w:rsidP="00021224">
            <w:pPr>
              <w:spacing w:before="0" w:after="0"/>
              <w:ind w:left="0"/>
              <w:jc w:val="left"/>
              <w:rPr>
                <w:rFonts w:ascii="Calibri" w:hAnsi="Calibri"/>
                <w:color w:val="000000"/>
                <w:sz w:val="22"/>
                <w:szCs w:val="22"/>
              </w:rPr>
            </w:pPr>
            <w:r w:rsidRPr="00E97767">
              <w:rPr>
                <w:rFonts w:ascii="Calibri" w:hAnsi="Calibri"/>
                <w:color w:val="000000"/>
                <w:sz w:val="22"/>
                <w:szCs w:val="22"/>
              </w:rPr>
              <w:t>Windows akan tertutup dan tidak ada proses penyimpanan</w:t>
            </w:r>
          </w:p>
        </w:tc>
      </w:tr>
    </w:tbl>
    <w:p w:rsidR="00325236" w:rsidRDefault="00325236" w:rsidP="007F0C37">
      <w:pPr>
        <w:pStyle w:val="BodyText"/>
        <w:ind w:left="0"/>
      </w:pPr>
    </w:p>
    <w:p w:rsidR="00387994" w:rsidRDefault="00387994" w:rsidP="007F0C37">
      <w:pPr>
        <w:pStyle w:val="BodyText"/>
        <w:ind w:left="0"/>
      </w:pPr>
    </w:p>
    <w:p w:rsidR="00387994" w:rsidRDefault="00707181" w:rsidP="00707181">
      <w:pPr>
        <w:pStyle w:val="Heading3"/>
      </w:pPr>
      <w:bookmarkStart w:id="798" w:name="_Toc440541255"/>
      <w:r>
        <w:t>Daftar PR</w:t>
      </w:r>
      <w:bookmarkEnd w:id="798"/>
    </w:p>
    <w:p w:rsidR="00387994" w:rsidRDefault="00387994" w:rsidP="007F0C37">
      <w:pPr>
        <w:pStyle w:val="BodyText"/>
        <w:ind w:left="0"/>
      </w:pPr>
    </w:p>
    <w:p w:rsidR="00B771B5" w:rsidRDefault="000F3FE4" w:rsidP="00B771B5">
      <w:pPr>
        <w:pStyle w:val="BodyText"/>
        <w:keepNext/>
        <w:ind w:left="0"/>
        <w:jc w:val="center"/>
      </w:pPr>
      <w:r>
        <w:rPr>
          <w:noProof/>
        </w:rPr>
        <w:drawing>
          <wp:inline distT="0" distB="0" distL="0" distR="0" wp14:anchorId="17EDC34E" wp14:editId="176A4CA6">
            <wp:extent cx="5943600" cy="376364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763645"/>
                    </a:xfrm>
                    <a:prstGeom prst="rect">
                      <a:avLst/>
                    </a:prstGeom>
                  </pic:spPr>
                </pic:pic>
              </a:graphicData>
            </a:graphic>
          </wp:inline>
        </w:drawing>
      </w:r>
    </w:p>
    <w:p w:rsidR="00707181" w:rsidRDefault="00B771B5" w:rsidP="00B771B5">
      <w:pPr>
        <w:pStyle w:val="Caption"/>
        <w:jc w:val="center"/>
      </w:pPr>
      <w:bookmarkStart w:id="799" w:name="_Toc440027140"/>
      <w:r>
        <w:t xml:space="preserve">Gambar </w:t>
      </w:r>
      <w:ins w:id="800" w:author="User1" w:date="2016-01-14T13:23:00Z">
        <w:r w:rsidR="0077448C">
          <w:fldChar w:fldCharType="begin"/>
        </w:r>
        <w:r w:rsidR="0077448C">
          <w:instrText xml:space="preserve"> STYLEREF 1 \s </w:instrText>
        </w:r>
      </w:ins>
      <w:r w:rsidR="0077448C">
        <w:fldChar w:fldCharType="separate"/>
      </w:r>
      <w:r w:rsidR="0077448C">
        <w:rPr>
          <w:noProof/>
        </w:rPr>
        <w:t>3</w:t>
      </w:r>
      <w:ins w:id="801"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802" w:author="User1" w:date="2016-01-14T13:23:00Z">
        <w:r w:rsidR="0077448C">
          <w:rPr>
            <w:noProof/>
          </w:rPr>
          <w:t>78</w:t>
        </w:r>
        <w:r w:rsidR="0077448C">
          <w:fldChar w:fldCharType="end"/>
        </w:r>
      </w:ins>
      <w:del w:id="803"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78</w:delText>
        </w:r>
        <w:r w:rsidR="00E95F7C" w:rsidDel="00E95F7C">
          <w:rPr>
            <w:noProof/>
          </w:rPr>
          <w:fldChar w:fldCharType="end"/>
        </w:r>
      </w:del>
      <w:r>
        <w:t xml:space="preserve"> Daftar PR</w:t>
      </w:r>
      <w:bookmarkEnd w:id="799"/>
    </w:p>
    <w:p w:rsidR="007A06C4" w:rsidRPr="007A06C4" w:rsidRDefault="007A06C4" w:rsidP="007A06C4">
      <w:pPr>
        <w:pStyle w:val="BodyText"/>
      </w:pPr>
    </w:p>
    <w:p w:rsidR="00B771B5" w:rsidRDefault="00707181" w:rsidP="00B771B5">
      <w:pPr>
        <w:pStyle w:val="BodyText"/>
        <w:keepNext/>
        <w:ind w:left="0"/>
        <w:jc w:val="center"/>
      </w:pPr>
      <w:r>
        <w:rPr>
          <w:noProof/>
        </w:rPr>
        <w:lastRenderedPageBreak/>
        <w:drawing>
          <wp:inline distT="0" distB="0" distL="0" distR="0" wp14:anchorId="640B3074" wp14:editId="1C4EBC2B">
            <wp:extent cx="4133109" cy="3359426"/>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4808" r="30127" b="5930"/>
                    <a:stretch/>
                  </pic:blipFill>
                  <pic:spPr bwMode="auto">
                    <a:xfrm>
                      <a:off x="0" y="0"/>
                      <a:ext cx="4184146" cy="3400909"/>
                    </a:xfrm>
                    <a:prstGeom prst="rect">
                      <a:avLst/>
                    </a:prstGeom>
                    <a:ln>
                      <a:noFill/>
                    </a:ln>
                    <a:extLst>
                      <a:ext uri="{53640926-AAD7-44D8-BBD7-CCE9431645EC}">
                        <a14:shadowObscured xmlns:a14="http://schemas.microsoft.com/office/drawing/2010/main"/>
                      </a:ext>
                    </a:extLst>
                  </pic:spPr>
                </pic:pic>
              </a:graphicData>
            </a:graphic>
          </wp:inline>
        </w:drawing>
      </w:r>
    </w:p>
    <w:p w:rsidR="00707181" w:rsidRDefault="00B771B5" w:rsidP="00B771B5">
      <w:pPr>
        <w:pStyle w:val="Caption"/>
        <w:jc w:val="center"/>
      </w:pPr>
      <w:bookmarkStart w:id="804" w:name="_Toc440027141"/>
      <w:r>
        <w:t xml:space="preserve">Gambar </w:t>
      </w:r>
      <w:ins w:id="805" w:author="User1" w:date="2016-01-14T13:23:00Z">
        <w:r w:rsidR="0077448C">
          <w:fldChar w:fldCharType="begin"/>
        </w:r>
        <w:r w:rsidR="0077448C">
          <w:instrText xml:space="preserve"> STYLEREF 1 \s </w:instrText>
        </w:r>
      </w:ins>
      <w:r w:rsidR="0077448C">
        <w:fldChar w:fldCharType="separate"/>
      </w:r>
      <w:r w:rsidR="0077448C">
        <w:rPr>
          <w:noProof/>
        </w:rPr>
        <w:t>3</w:t>
      </w:r>
      <w:ins w:id="806"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807" w:author="User1" w:date="2016-01-14T13:23:00Z">
        <w:r w:rsidR="0077448C">
          <w:rPr>
            <w:noProof/>
          </w:rPr>
          <w:t>79</w:t>
        </w:r>
        <w:r w:rsidR="0077448C">
          <w:fldChar w:fldCharType="end"/>
        </w:r>
      </w:ins>
      <w:del w:id="808"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79</w:delText>
        </w:r>
        <w:r w:rsidR="00E95F7C" w:rsidDel="00E95F7C">
          <w:rPr>
            <w:noProof/>
          </w:rPr>
          <w:fldChar w:fldCharType="end"/>
        </w:r>
      </w:del>
      <w:r>
        <w:t xml:space="preserve"> Form Penolakan Barang</w:t>
      </w:r>
      <w:bookmarkEnd w:id="804"/>
    </w:p>
    <w:p w:rsidR="00B771B5" w:rsidRDefault="00091A5B" w:rsidP="00B771B5">
      <w:pPr>
        <w:pStyle w:val="BodyText"/>
        <w:keepNext/>
        <w:ind w:left="0"/>
        <w:jc w:val="center"/>
      </w:pPr>
      <w:r>
        <w:rPr>
          <w:noProof/>
        </w:rPr>
        <w:drawing>
          <wp:inline distT="0" distB="0" distL="0" distR="0" wp14:anchorId="139571ED" wp14:editId="67403C54">
            <wp:extent cx="4838131" cy="958822"/>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574"/>
                    <a:stretch/>
                  </pic:blipFill>
                  <pic:spPr bwMode="auto">
                    <a:xfrm>
                      <a:off x="0" y="0"/>
                      <a:ext cx="4890637" cy="969228"/>
                    </a:xfrm>
                    <a:prstGeom prst="rect">
                      <a:avLst/>
                    </a:prstGeom>
                    <a:ln>
                      <a:noFill/>
                    </a:ln>
                    <a:extLst>
                      <a:ext uri="{53640926-AAD7-44D8-BBD7-CCE9431645EC}">
                        <a14:shadowObscured xmlns:a14="http://schemas.microsoft.com/office/drawing/2010/main"/>
                      </a:ext>
                    </a:extLst>
                  </pic:spPr>
                </pic:pic>
              </a:graphicData>
            </a:graphic>
          </wp:inline>
        </w:drawing>
      </w:r>
    </w:p>
    <w:p w:rsidR="00B771B5" w:rsidRDefault="00B771B5" w:rsidP="00B771B5">
      <w:pPr>
        <w:pStyle w:val="Caption"/>
        <w:jc w:val="center"/>
      </w:pPr>
      <w:bookmarkStart w:id="809" w:name="_Toc440027142"/>
      <w:r>
        <w:t xml:space="preserve">Gambar </w:t>
      </w:r>
      <w:ins w:id="810" w:author="User1" w:date="2016-01-14T13:23:00Z">
        <w:r w:rsidR="0077448C">
          <w:fldChar w:fldCharType="begin"/>
        </w:r>
        <w:r w:rsidR="0077448C">
          <w:instrText xml:space="preserve"> STYLEREF 1 \s </w:instrText>
        </w:r>
      </w:ins>
      <w:r w:rsidR="0077448C">
        <w:fldChar w:fldCharType="separate"/>
      </w:r>
      <w:r w:rsidR="0077448C">
        <w:rPr>
          <w:noProof/>
        </w:rPr>
        <w:t>3</w:t>
      </w:r>
      <w:ins w:id="811"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812" w:author="User1" w:date="2016-01-14T13:23:00Z">
        <w:r w:rsidR="0077448C">
          <w:rPr>
            <w:noProof/>
          </w:rPr>
          <w:t>80</w:t>
        </w:r>
        <w:r w:rsidR="0077448C">
          <w:fldChar w:fldCharType="end"/>
        </w:r>
      </w:ins>
      <w:del w:id="813"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80</w:delText>
        </w:r>
        <w:r w:rsidR="00E95F7C" w:rsidDel="00E95F7C">
          <w:rPr>
            <w:noProof/>
          </w:rPr>
          <w:fldChar w:fldCharType="end"/>
        </w:r>
      </w:del>
      <w:r>
        <w:t xml:space="preserve"> Print Report PR</w:t>
      </w:r>
      <w:bookmarkEnd w:id="809"/>
    </w:p>
    <w:p w:rsidR="00091A5B" w:rsidRDefault="00091A5B" w:rsidP="00091A5B"/>
    <w:p w:rsidR="00B771B5" w:rsidRDefault="00091A5B" w:rsidP="00B771B5">
      <w:pPr>
        <w:keepNext/>
      </w:pPr>
      <w:r>
        <w:rPr>
          <w:noProof/>
        </w:rPr>
        <w:drawing>
          <wp:inline distT="0" distB="0" distL="0" distR="0" wp14:anchorId="26575B4D" wp14:editId="00566B53">
            <wp:extent cx="5943600" cy="1002665"/>
            <wp:effectExtent l="19050" t="19050" r="19050" b="260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002665"/>
                    </a:xfrm>
                    <a:prstGeom prst="rect">
                      <a:avLst/>
                    </a:prstGeom>
                    <a:ln>
                      <a:solidFill>
                        <a:schemeClr val="accent1"/>
                      </a:solidFill>
                    </a:ln>
                  </pic:spPr>
                </pic:pic>
              </a:graphicData>
            </a:graphic>
          </wp:inline>
        </w:drawing>
      </w:r>
    </w:p>
    <w:p w:rsidR="00091A5B" w:rsidRDefault="00B771B5" w:rsidP="00B771B5">
      <w:pPr>
        <w:pStyle w:val="Caption"/>
        <w:jc w:val="center"/>
      </w:pPr>
      <w:bookmarkStart w:id="814" w:name="_Toc440027143"/>
      <w:r>
        <w:t xml:space="preserve">Gambar </w:t>
      </w:r>
      <w:ins w:id="815" w:author="User1" w:date="2016-01-14T13:23:00Z">
        <w:r w:rsidR="0077448C">
          <w:fldChar w:fldCharType="begin"/>
        </w:r>
        <w:r w:rsidR="0077448C">
          <w:instrText xml:space="preserve"> STYLEREF 1 \s </w:instrText>
        </w:r>
      </w:ins>
      <w:r w:rsidR="0077448C">
        <w:fldChar w:fldCharType="separate"/>
      </w:r>
      <w:r w:rsidR="0077448C">
        <w:rPr>
          <w:noProof/>
        </w:rPr>
        <w:t>3</w:t>
      </w:r>
      <w:ins w:id="816"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817" w:author="User1" w:date="2016-01-14T13:23:00Z">
        <w:r w:rsidR="0077448C">
          <w:rPr>
            <w:noProof/>
          </w:rPr>
          <w:t>81</w:t>
        </w:r>
        <w:r w:rsidR="0077448C">
          <w:fldChar w:fldCharType="end"/>
        </w:r>
      </w:ins>
      <w:del w:id="818"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81</w:delText>
        </w:r>
        <w:r w:rsidR="00E95F7C" w:rsidDel="00E95F7C">
          <w:rPr>
            <w:noProof/>
          </w:rPr>
          <w:fldChar w:fldCharType="end"/>
        </w:r>
      </w:del>
      <w:r>
        <w:t xml:space="preserve"> Report Daftar PR</w:t>
      </w:r>
      <w:bookmarkEnd w:id="814"/>
    </w:p>
    <w:p w:rsidR="00387994" w:rsidRDefault="00387994" w:rsidP="007F0C37">
      <w:pPr>
        <w:pStyle w:val="BodyText"/>
        <w:ind w:left="0"/>
      </w:pPr>
    </w:p>
    <w:p w:rsidR="00182851" w:rsidRDefault="00182851" w:rsidP="007F0C37">
      <w:pPr>
        <w:pStyle w:val="BodyText"/>
        <w:ind w:left="0"/>
      </w:pPr>
    </w:p>
    <w:p w:rsidR="00182851" w:rsidRDefault="00182851" w:rsidP="007F0C37">
      <w:pPr>
        <w:pStyle w:val="BodyText"/>
        <w:ind w:left="0"/>
      </w:pPr>
    </w:p>
    <w:p w:rsidR="00182851" w:rsidRDefault="00182851" w:rsidP="007F0C37">
      <w:pPr>
        <w:pStyle w:val="BodyText"/>
        <w:ind w:left="0"/>
      </w:pPr>
    </w:p>
    <w:p w:rsidR="00182851" w:rsidRDefault="00182851" w:rsidP="007F0C37">
      <w:pPr>
        <w:pStyle w:val="BodyText"/>
        <w:ind w:left="0"/>
      </w:pPr>
    </w:p>
    <w:p w:rsidR="00182851" w:rsidRDefault="00182851" w:rsidP="007F0C37">
      <w:pPr>
        <w:pStyle w:val="BodyText"/>
        <w:ind w:left="0"/>
      </w:pPr>
    </w:p>
    <w:p w:rsidR="00182851" w:rsidRDefault="00182851" w:rsidP="007F0C37">
      <w:pPr>
        <w:pStyle w:val="BodyText"/>
        <w:ind w:left="0"/>
      </w:pPr>
    </w:p>
    <w:p w:rsidR="00182851" w:rsidRDefault="00182851" w:rsidP="007F0C37">
      <w:pPr>
        <w:pStyle w:val="BodyText"/>
        <w:ind w:left="0"/>
      </w:pPr>
    </w:p>
    <w:p w:rsidR="00182851" w:rsidRDefault="00182851" w:rsidP="007F0C37">
      <w:pPr>
        <w:pStyle w:val="BodyText"/>
        <w:ind w:left="0"/>
      </w:pPr>
    </w:p>
    <w:tbl>
      <w:tblPr>
        <w:tblW w:w="8640" w:type="dxa"/>
        <w:tblInd w:w="710" w:type="dxa"/>
        <w:tblLook w:val="04A0" w:firstRow="1" w:lastRow="0" w:firstColumn="1" w:lastColumn="0" w:noHBand="0" w:noVBand="1"/>
      </w:tblPr>
      <w:tblGrid>
        <w:gridCol w:w="1890"/>
        <w:gridCol w:w="2430"/>
        <w:gridCol w:w="4320"/>
      </w:tblGrid>
      <w:tr w:rsidR="00182851" w:rsidRPr="00182851" w:rsidTr="00182851">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182851" w:rsidRPr="00182851" w:rsidRDefault="00182851" w:rsidP="00182851">
            <w:pPr>
              <w:spacing w:before="0" w:after="0"/>
              <w:ind w:left="0"/>
              <w:rPr>
                <w:rFonts w:ascii="Trebuchet MS" w:hAnsi="Trebuchet MS"/>
                <w:color w:val="000000"/>
                <w:sz w:val="20"/>
                <w:szCs w:val="20"/>
              </w:rPr>
            </w:pPr>
            <w:r w:rsidRPr="00182851">
              <w:rPr>
                <w:rFonts w:ascii="Trebuchet MS" w:hAnsi="Trebuchet MS"/>
                <w:color w:val="000000"/>
                <w:sz w:val="20"/>
              </w:rPr>
              <w:lastRenderedPageBreak/>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182851" w:rsidRPr="00182851" w:rsidRDefault="00182851" w:rsidP="00182851">
            <w:pPr>
              <w:spacing w:before="0" w:after="0"/>
              <w:ind w:left="0"/>
              <w:rPr>
                <w:rFonts w:ascii="Trebuchet MS" w:hAnsi="Trebuchet MS"/>
                <w:color w:val="000000"/>
                <w:sz w:val="20"/>
                <w:szCs w:val="20"/>
              </w:rPr>
            </w:pPr>
            <w:r w:rsidRPr="00182851">
              <w:rPr>
                <w:rFonts w:ascii="Trebuchet MS" w:hAnsi="Trebuchet MS"/>
                <w:color w:val="000000"/>
                <w:sz w:val="20"/>
                <w:szCs w:val="20"/>
                <w:lang w:val="de-DE"/>
              </w:rPr>
              <w:t>Daftar PR</w:t>
            </w:r>
          </w:p>
        </w:tc>
      </w:tr>
      <w:tr w:rsidR="00182851" w:rsidRPr="00182851" w:rsidTr="00182851">
        <w:trPr>
          <w:trHeight w:val="340"/>
        </w:trPr>
        <w:tc>
          <w:tcPr>
            <w:tcW w:w="1890" w:type="dxa"/>
            <w:tcBorders>
              <w:top w:val="nil"/>
              <w:left w:val="single" w:sz="8" w:space="0" w:color="auto"/>
              <w:bottom w:val="single" w:sz="8" w:space="0" w:color="auto"/>
              <w:right w:val="single" w:sz="8" w:space="0" w:color="auto"/>
            </w:tcBorders>
            <w:shd w:val="clear" w:color="000000" w:fill="F2F2F2"/>
            <w:hideMark/>
          </w:tcPr>
          <w:p w:rsidR="00182851" w:rsidRPr="00182851" w:rsidRDefault="00182851" w:rsidP="00182851">
            <w:pPr>
              <w:spacing w:before="0" w:after="0"/>
              <w:ind w:left="0"/>
              <w:rPr>
                <w:rFonts w:ascii="Trebuchet MS" w:hAnsi="Trebuchet MS"/>
                <w:color w:val="000000"/>
                <w:sz w:val="20"/>
                <w:szCs w:val="20"/>
              </w:rPr>
            </w:pPr>
            <w:r w:rsidRPr="00182851">
              <w:rPr>
                <w:rFonts w:ascii="Trebuchet MS" w:hAnsi="Trebuchet MS"/>
                <w:color w:val="000000"/>
                <w:sz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182851" w:rsidRPr="00182851" w:rsidRDefault="00182851" w:rsidP="00182851">
            <w:pPr>
              <w:spacing w:before="0" w:after="0"/>
              <w:ind w:left="0"/>
              <w:rPr>
                <w:rFonts w:ascii="Trebuchet MS" w:hAnsi="Trebuchet MS"/>
                <w:color w:val="000000"/>
                <w:sz w:val="20"/>
                <w:szCs w:val="20"/>
              </w:rPr>
            </w:pPr>
            <w:r w:rsidRPr="00182851">
              <w:rPr>
                <w:rFonts w:ascii="Trebuchet MS" w:hAnsi="Trebuchet MS"/>
                <w:color w:val="000000"/>
                <w:sz w:val="20"/>
                <w:szCs w:val="20"/>
                <w:lang w:val="de-DE"/>
              </w:rPr>
              <w:t>User telah login dan berada di menu Daftar PR</w:t>
            </w:r>
          </w:p>
        </w:tc>
      </w:tr>
      <w:tr w:rsidR="00182851" w:rsidRPr="00182851" w:rsidTr="00182851">
        <w:trPr>
          <w:trHeight w:val="421"/>
        </w:trPr>
        <w:tc>
          <w:tcPr>
            <w:tcW w:w="1890" w:type="dxa"/>
            <w:tcBorders>
              <w:top w:val="nil"/>
              <w:left w:val="single" w:sz="8" w:space="0" w:color="auto"/>
              <w:bottom w:val="single" w:sz="8" w:space="0" w:color="auto"/>
              <w:right w:val="single" w:sz="8" w:space="0" w:color="auto"/>
            </w:tcBorders>
            <w:shd w:val="clear" w:color="000000" w:fill="F2F2F2"/>
            <w:hideMark/>
          </w:tcPr>
          <w:p w:rsidR="00182851" w:rsidRPr="00182851" w:rsidRDefault="00182851" w:rsidP="00182851">
            <w:pPr>
              <w:spacing w:before="0" w:after="0"/>
              <w:ind w:left="0"/>
              <w:rPr>
                <w:rFonts w:ascii="Trebuchet MS" w:hAnsi="Trebuchet MS"/>
                <w:color w:val="000000"/>
                <w:sz w:val="20"/>
                <w:szCs w:val="20"/>
              </w:rPr>
            </w:pPr>
            <w:r w:rsidRPr="00182851">
              <w:rPr>
                <w:rFonts w:ascii="Trebuchet MS" w:hAnsi="Trebuchet MS"/>
                <w:color w:val="000000"/>
                <w:sz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182851" w:rsidRPr="00182851" w:rsidRDefault="00182851" w:rsidP="00182851">
            <w:pPr>
              <w:spacing w:before="0" w:after="0"/>
              <w:ind w:left="0"/>
              <w:rPr>
                <w:rFonts w:ascii="Trebuchet MS" w:hAnsi="Trebuchet MS"/>
                <w:color w:val="000000"/>
                <w:sz w:val="20"/>
                <w:szCs w:val="20"/>
              </w:rPr>
            </w:pPr>
            <w:r w:rsidRPr="00182851">
              <w:rPr>
                <w:rFonts w:ascii="Trebuchet MS" w:hAnsi="Trebuchet MS"/>
                <w:color w:val="000000"/>
                <w:sz w:val="20"/>
                <w:szCs w:val="20"/>
                <w:lang w:val="de-DE"/>
              </w:rPr>
              <w:t>Aplikasi akan menampilkan perubahan Daftar PR setelah berhasil melakukan penyimpanan</w:t>
            </w:r>
          </w:p>
        </w:tc>
      </w:tr>
      <w:tr w:rsidR="00182851" w:rsidRPr="00182851" w:rsidTr="00182851">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hideMark/>
          </w:tcPr>
          <w:p w:rsidR="00182851" w:rsidRPr="00182851" w:rsidRDefault="00182851" w:rsidP="00182851">
            <w:pPr>
              <w:spacing w:before="0" w:after="0"/>
              <w:ind w:left="0"/>
              <w:jc w:val="center"/>
              <w:rPr>
                <w:rFonts w:ascii="Trebuchet MS" w:hAnsi="Trebuchet MS"/>
                <w:color w:val="000000"/>
                <w:sz w:val="20"/>
                <w:szCs w:val="20"/>
              </w:rPr>
            </w:pPr>
            <w:r w:rsidRPr="00182851">
              <w:rPr>
                <w:rFonts w:ascii="Trebuchet MS" w:hAnsi="Trebuchet MS"/>
                <w:color w:val="000000"/>
                <w:sz w:val="20"/>
              </w:rPr>
              <w:t>Aksi User</w:t>
            </w:r>
          </w:p>
        </w:tc>
        <w:tc>
          <w:tcPr>
            <w:tcW w:w="4320" w:type="dxa"/>
            <w:tcBorders>
              <w:top w:val="nil"/>
              <w:left w:val="nil"/>
              <w:bottom w:val="single" w:sz="8" w:space="0" w:color="auto"/>
              <w:right w:val="single" w:sz="8" w:space="0" w:color="auto"/>
            </w:tcBorders>
            <w:shd w:val="clear" w:color="000000" w:fill="F2F2F2"/>
            <w:hideMark/>
          </w:tcPr>
          <w:p w:rsidR="00182851" w:rsidRPr="00182851" w:rsidRDefault="00182851" w:rsidP="00182851">
            <w:pPr>
              <w:spacing w:before="0" w:after="0"/>
              <w:ind w:left="0"/>
              <w:rPr>
                <w:rFonts w:ascii="Trebuchet MS" w:hAnsi="Trebuchet MS"/>
                <w:color w:val="000000"/>
                <w:sz w:val="20"/>
                <w:szCs w:val="20"/>
              </w:rPr>
            </w:pPr>
            <w:r w:rsidRPr="00182851">
              <w:rPr>
                <w:rFonts w:ascii="Trebuchet MS" w:hAnsi="Trebuchet MS"/>
                <w:color w:val="000000"/>
                <w:sz w:val="20"/>
              </w:rPr>
              <w:t>Reaksi Sistem</w:t>
            </w:r>
          </w:p>
        </w:tc>
      </w:tr>
      <w:tr w:rsidR="00182851" w:rsidRPr="00182851" w:rsidTr="00182851">
        <w:trPr>
          <w:trHeight w:val="403"/>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182851" w:rsidRPr="00182851" w:rsidRDefault="00182851" w:rsidP="00182851">
            <w:pPr>
              <w:spacing w:before="0" w:after="0"/>
              <w:ind w:left="0"/>
              <w:jc w:val="left"/>
              <w:rPr>
                <w:rFonts w:ascii="Trebuchet MS" w:hAnsi="Trebuchet MS"/>
                <w:color w:val="000000"/>
                <w:sz w:val="20"/>
                <w:szCs w:val="20"/>
              </w:rPr>
            </w:pPr>
            <w:r w:rsidRPr="00182851">
              <w:rPr>
                <w:rFonts w:ascii="Trebuchet MS" w:hAnsi="Trebuchet MS"/>
                <w:color w:val="000000"/>
                <w:sz w:val="20"/>
                <w:szCs w:val="20"/>
              </w:rPr>
              <w:t>Klik tombol lihat detail PR</w:t>
            </w:r>
          </w:p>
        </w:tc>
        <w:tc>
          <w:tcPr>
            <w:tcW w:w="4320" w:type="dxa"/>
            <w:tcBorders>
              <w:top w:val="nil"/>
              <w:left w:val="nil"/>
              <w:bottom w:val="single" w:sz="8" w:space="0" w:color="auto"/>
              <w:right w:val="single" w:sz="8" w:space="0" w:color="auto"/>
            </w:tcBorders>
            <w:shd w:val="clear" w:color="auto" w:fill="auto"/>
            <w:hideMark/>
          </w:tcPr>
          <w:p w:rsidR="00182851" w:rsidRPr="00182851" w:rsidRDefault="00182851" w:rsidP="00182851">
            <w:pPr>
              <w:spacing w:before="0" w:after="0"/>
              <w:ind w:left="0"/>
              <w:rPr>
                <w:rFonts w:ascii="Trebuchet MS" w:hAnsi="Trebuchet MS"/>
                <w:color w:val="000000"/>
                <w:sz w:val="20"/>
                <w:szCs w:val="20"/>
              </w:rPr>
            </w:pPr>
            <w:r w:rsidRPr="00182851">
              <w:rPr>
                <w:rFonts w:ascii="Trebuchet MS" w:hAnsi="Trebuchet MS"/>
                <w:color w:val="000000"/>
                <w:sz w:val="20"/>
              </w:rPr>
              <w:t>Muncul windows PR Produk / Jasa. Form tersebut tidak dapat di-edit karena bersifat menampilkan info saja</w:t>
            </w:r>
          </w:p>
        </w:tc>
      </w:tr>
      <w:tr w:rsidR="00182851" w:rsidRPr="00182851" w:rsidTr="00182851">
        <w:trPr>
          <w:trHeight w:val="493"/>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182851" w:rsidRPr="00182851" w:rsidRDefault="00182851" w:rsidP="00182851">
            <w:pPr>
              <w:spacing w:before="0" w:after="0"/>
              <w:ind w:left="0"/>
              <w:jc w:val="left"/>
              <w:rPr>
                <w:rFonts w:ascii="Trebuchet MS" w:hAnsi="Trebuchet MS"/>
                <w:color w:val="000000"/>
                <w:sz w:val="20"/>
                <w:szCs w:val="20"/>
              </w:rPr>
            </w:pPr>
            <w:r w:rsidRPr="00182851">
              <w:rPr>
                <w:rFonts w:ascii="Trebuchet MS" w:hAnsi="Trebuchet MS"/>
                <w:color w:val="000000"/>
                <w:sz w:val="20"/>
                <w:szCs w:val="20"/>
              </w:rPr>
              <w:t>Klik tombol edit PR</w:t>
            </w:r>
          </w:p>
        </w:tc>
        <w:tc>
          <w:tcPr>
            <w:tcW w:w="4320" w:type="dxa"/>
            <w:tcBorders>
              <w:top w:val="nil"/>
              <w:left w:val="nil"/>
              <w:bottom w:val="single" w:sz="8" w:space="0" w:color="auto"/>
              <w:right w:val="single" w:sz="8" w:space="0" w:color="auto"/>
            </w:tcBorders>
            <w:shd w:val="clear" w:color="auto" w:fill="auto"/>
            <w:hideMark/>
          </w:tcPr>
          <w:p w:rsidR="00182851" w:rsidRPr="00182851" w:rsidRDefault="00182851" w:rsidP="00182851">
            <w:pPr>
              <w:spacing w:before="0" w:after="0"/>
              <w:ind w:left="0"/>
              <w:rPr>
                <w:rFonts w:ascii="Trebuchet MS" w:hAnsi="Trebuchet MS"/>
                <w:color w:val="000000"/>
                <w:sz w:val="20"/>
                <w:szCs w:val="20"/>
              </w:rPr>
            </w:pPr>
            <w:r w:rsidRPr="00182851">
              <w:rPr>
                <w:rFonts w:ascii="Trebuchet MS" w:hAnsi="Trebuchet MS"/>
                <w:color w:val="000000"/>
                <w:sz w:val="20"/>
              </w:rPr>
              <w:t>Muncul windows PR Produk / Jasa. Form tersebut dapat di-edit dan disubmit kembali</w:t>
            </w:r>
          </w:p>
        </w:tc>
      </w:tr>
      <w:tr w:rsidR="00182851" w:rsidRPr="00182851" w:rsidTr="00182851">
        <w:trPr>
          <w:trHeight w:val="673"/>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182851" w:rsidRPr="00182851" w:rsidRDefault="00182851" w:rsidP="00182851">
            <w:pPr>
              <w:spacing w:before="0" w:after="0"/>
              <w:ind w:left="0"/>
              <w:jc w:val="left"/>
              <w:rPr>
                <w:rFonts w:ascii="Trebuchet MS" w:hAnsi="Trebuchet MS"/>
                <w:color w:val="000000"/>
                <w:sz w:val="20"/>
                <w:szCs w:val="20"/>
              </w:rPr>
            </w:pPr>
            <w:r w:rsidRPr="00182851">
              <w:rPr>
                <w:rFonts w:ascii="Trebuchet MS" w:hAnsi="Trebuchet MS"/>
                <w:color w:val="000000"/>
                <w:sz w:val="20"/>
                <w:szCs w:val="20"/>
              </w:rPr>
              <w:t>Klik tombol daftar perubahan</w:t>
            </w:r>
          </w:p>
        </w:tc>
        <w:tc>
          <w:tcPr>
            <w:tcW w:w="4320" w:type="dxa"/>
            <w:tcBorders>
              <w:top w:val="nil"/>
              <w:left w:val="nil"/>
              <w:bottom w:val="single" w:sz="8" w:space="0" w:color="auto"/>
              <w:right w:val="single" w:sz="8" w:space="0" w:color="auto"/>
            </w:tcBorders>
            <w:shd w:val="clear" w:color="auto" w:fill="auto"/>
            <w:hideMark/>
          </w:tcPr>
          <w:p w:rsidR="00182851" w:rsidRPr="00182851" w:rsidRDefault="00182851" w:rsidP="00182851">
            <w:pPr>
              <w:spacing w:before="0" w:after="0"/>
              <w:ind w:left="0"/>
              <w:rPr>
                <w:rFonts w:ascii="Trebuchet MS" w:hAnsi="Trebuchet MS"/>
                <w:color w:val="000000"/>
                <w:sz w:val="20"/>
                <w:szCs w:val="20"/>
              </w:rPr>
            </w:pPr>
            <w:r w:rsidRPr="00182851">
              <w:rPr>
                <w:rFonts w:ascii="Trebuchet MS" w:hAnsi="Trebuchet MS"/>
                <w:color w:val="000000"/>
                <w:sz w:val="20"/>
                <w:szCs w:val="20"/>
              </w:rPr>
              <w:t>Muncul windows yang menampilkan daftar perubahan yang pernah dilakukan atas record tersebut</w:t>
            </w:r>
          </w:p>
        </w:tc>
      </w:tr>
      <w:tr w:rsidR="00182851" w:rsidRPr="00182851" w:rsidTr="00182851">
        <w:trPr>
          <w:trHeight w:val="412"/>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182851" w:rsidRPr="00182851" w:rsidRDefault="00182851" w:rsidP="00182851">
            <w:pPr>
              <w:spacing w:before="0" w:after="0"/>
              <w:ind w:left="0"/>
              <w:jc w:val="left"/>
              <w:rPr>
                <w:rFonts w:ascii="Trebuchet MS" w:hAnsi="Trebuchet MS"/>
                <w:color w:val="000000"/>
                <w:sz w:val="20"/>
                <w:szCs w:val="20"/>
              </w:rPr>
            </w:pPr>
            <w:r w:rsidRPr="00182851">
              <w:rPr>
                <w:rFonts w:ascii="Trebuchet MS" w:hAnsi="Trebuchet MS"/>
                <w:color w:val="000000"/>
                <w:sz w:val="20"/>
                <w:szCs w:val="20"/>
              </w:rPr>
              <w:t>Klik tombol Penolakan Barang</w:t>
            </w:r>
          </w:p>
        </w:tc>
        <w:tc>
          <w:tcPr>
            <w:tcW w:w="4320" w:type="dxa"/>
            <w:tcBorders>
              <w:top w:val="nil"/>
              <w:left w:val="nil"/>
              <w:bottom w:val="single" w:sz="8" w:space="0" w:color="auto"/>
              <w:right w:val="single" w:sz="8" w:space="0" w:color="auto"/>
            </w:tcBorders>
            <w:shd w:val="clear" w:color="auto" w:fill="auto"/>
            <w:hideMark/>
          </w:tcPr>
          <w:p w:rsidR="00182851" w:rsidRPr="00182851" w:rsidRDefault="00182851" w:rsidP="00182851">
            <w:pPr>
              <w:spacing w:before="0" w:after="0"/>
              <w:ind w:left="0"/>
              <w:rPr>
                <w:rFonts w:ascii="Trebuchet MS" w:hAnsi="Trebuchet MS"/>
                <w:color w:val="000000"/>
                <w:sz w:val="20"/>
                <w:szCs w:val="20"/>
              </w:rPr>
            </w:pPr>
            <w:r w:rsidRPr="00182851">
              <w:rPr>
                <w:rFonts w:ascii="Trebuchet MS" w:hAnsi="Trebuchet MS"/>
                <w:color w:val="000000"/>
                <w:sz w:val="20"/>
                <w:szCs w:val="20"/>
              </w:rPr>
              <w:t>Muncul Windows Popup PR Penolakan Barang seperti gambar 3-79</w:t>
            </w:r>
          </w:p>
        </w:tc>
      </w:tr>
      <w:tr w:rsidR="00182851" w:rsidRPr="00182851" w:rsidTr="00182851">
        <w:trPr>
          <w:trHeight w:val="457"/>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182851" w:rsidRPr="00182851" w:rsidRDefault="00182851" w:rsidP="00182851">
            <w:pPr>
              <w:spacing w:before="0" w:after="0"/>
              <w:ind w:left="0"/>
              <w:jc w:val="left"/>
              <w:rPr>
                <w:rFonts w:ascii="Trebuchet MS" w:hAnsi="Trebuchet MS"/>
                <w:color w:val="000000"/>
                <w:sz w:val="20"/>
                <w:szCs w:val="20"/>
              </w:rPr>
            </w:pPr>
            <w:r w:rsidRPr="00182851">
              <w:rPr>
                <w:rFonts w:ascii="Trebuchet MS" w:hAnsi="Trebuchet MS"/>
                <w:color w:val="000000"/>
                <w:sz w:val="20"/>
                <w:szCs w:val="20"/>
              </w:rPr>
              <w:t>Klik tombol Hierarki Approval</w:t>
            </w:r>
          </w:p>
        </w:tc>
        <w:tc>
          <w:tcPr>
            <w:tcW w:w="4320" w:type="dxa"/>
            <w:tcBorders>
              <w:top w:val="nil"/>
              <w:left w:val="nil"/>
              <w:bottom w:val="single" w:sz="8" w:space="0" w:color="auto"/>
              <w:right w:val="single" w:sz="8" w:space="0" w:color="auto"/>
            </w:tcBorders>
            <w:shd w:val="clear" w:color="auto" w:fill="auto"/>
            <w:hideMark/>
          </w:tcPr>
          <w:p w:rsidR="00182851" w:rsidRPr="00182851" w:rsidRDefault="00182851" w:rsidP="00182851">
            <w:pPr>
              <w:spacing w:before="0" w:after="0"/>
              <w:ind w:left="0"/>
              <w:rPr>
                <w:rFonts w:ascii="Trebuchet MS" w:hAnsi="Trebuchet MS"/>
                <w:color w:val="000000"/>
                <w:sz w:val="20"/>
                <w:szCs w:val="20"/>
              </w:rPr>
            </w:pPr>
            <w:r w:rsidRPr="00182851">
              <w:rPr>
                <w:rFonts w:ascii="Trebuchet MS" w:hAnsi="Trebuchet MS"/>
                <w:color w:val="000000"/>
                <w:sz w:val="20"/>
                <w:szCs w:val="20"/>
              </w:rPr>
              <w:t>Muncul Windows Keterangan Hierarki Approval seperti pada form Inbox</w:t>
            </w:r>
          </w:p>
        </w:tc>
      </w:tr>
      <w:tr w:rsidR="00182851" w:rsidRPr="00182851" w:rsidTr="00182851">
        <w:trPr>
          <w:trHeight w:val="421"/>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182851" w:rsidRPr="00182851" w:rsidRDefault="00182851" w:rsidP="00182851">
            <w:pPr>
              <w:spacing w:before="0" w:after="0"/>
              <w:ind w:left="0"/>
              <w:jc w:val="left"/>
              <w:rPr>
                <w:rFonts w:ascii="Trebuchet MS" w:hAnsi="Trebuchet MS"/>
                <w:color w:val="000000"/>
                <w:sz w:val="20"/>
                <w:szCs w:val="20"/>
              </w:rPr>
            </w:pPr>
            <w:r w:rsidRPr="00182851">
              <w:rPr>
                <w:rFonts w:ascii="Trebuchet MS" w:hAnsi="Trebuchet MS"/>
                <w:color w:val="000000"/>
                <w:sz w:val="20"/>
              </w:rPr>
              <w:t>Klik tombol Daftar Approval</w:t>
            </w:r>
          </w:p>
        </w:tc>
        <w:tc>
          <w:tcPr>
            <w:tcW w:w="4320" w:type="dxa"/>
            <w:tcBorders>
              <w:top w:val="nil"/>
              <w:left w:val="nil"/>
              <w:bottom w:val="single" w:sz="8" w:space="0" w:color="auto"/>
              <w:right w:val="single" w:sz="8" w:space="0" w:color="auto"/>
            </w:tcBorders>
            <w:shd w:val="clear" w:color="auto" w:fill="auto"/>
            <w:hideMark/>
          </w:tcPr>
          <w:p w:rsidR="00182851" w:rsidRPr="00182851" w:rsidRDefault="00182851" w:rsidP="00182851">
            <w:pPr>
              <w:spacing w:before="0" w:after="0"/>
              <w:ind w:left="0"/>
              <w:rPr>
                <w:rFonts w:ascii="Trebuchet MS" w:hAnsi="Trebuchet MS"/>
                <w:color w:val="000000"/>
                <w:sz w:val="20"/>
                <w:szCs w:val="20"/>
              </w:rPr>
            </w:pPr>
            <w:r w:rsidRPr="00182851">
              <w:rPr>
                <w:rFonts w:ascii="Trebuchet MS" w:hAnsi="Trebuchet MS"/>
                <w:color w:val="000000"/>
                <w:sz w:val="20"/>
                <w:szCs w:val="20"/>
              </w:rPr>
              <w:t>Muncul windows yang menampilkan catatan approval atas record tersebut</w:t>
            </w:r>
          </w:p>
        </w:tc>
      </w:tr>
      <w:tr w:rsidR="00182851" w:rsidRPr="00182851" w:rsidTr="00182851">
        <w:trPr>
          <w:trHeight w:val="574"/>
        </w:trPr>
        <w:tc>
          <w:tcPr>
            <w:tcW w:w="4320" w:type="dxa"/>
            <w:gridSpan w:val="2"/>
            <w:tcBorders>
              <w:top w:val="single" w:sz="8" w:space="0" w:color="auto"/>
              <w:left w:val="single" w:sz="8" w:space="0" w:color="auto"/>
              <w:bottom w:val="single" w:sz="8" w:space="0" w:color="auto"/>
              <w:right w:val="single" w:sz="8" w:space="0" w:color="auto"/>
            </w:tcBorders>
            <w:shd w:val="clear" w:color="auto" w:fill="auto"/>
            <w:noWrap/>
            <w:hideMark/>
          </w:tcPr>
          <w:p w:rsidR="00182851" w:rsidRPr="00182851" w:rsidRDefault="00182851" w:rsidP="00182851">
            <w:pPr>
              <w:spacing w:before="0" w:after="0"/>
              <w:ind w:left="0"/>
              <w:jc w:val="left"/>
              <w:rPr>
                <w:rFonts w:ascii="Calibri" w:hAnsi="Calibri"/>
                <w:color w:val="000000"/>
                <w:sz w:val="22"/>
                <w:szCs w:val="22"/>
              </w:rPr>
            </w:pPr>
            <w:r w:rsidRPr="00182851">
              <w:rPr>
                <w:rFonts w:ascii="Calibri" w:hAnsi="Calibri"/>
                <w:color w:val="000000"/>
                <w:sz w:val="22"/>
                <w:szCs w:val="22"/>
              </w:rPr>
              <w:t>Klik Print Daftar PR</w:t>
            </w:r>
          </w:p>
        </w:tc>
        <w:tc>
          <w:tcPr>
            <w:tcW w:w="4320" w:type="dxa"/>
            <w:tcBorders>
              <w:top w:val="nil"/>
              <w:left w:val="nil"/>
              <w:bottom w:val="single" w:sz="8" w:space="0" w:color="auto"/>
              <w:right w:val="single" w:sz="8" w:space="0" w:color="auto"/>
            </w:tcBorders>
            <w:shd w:val="clear" w:color="auto" w:fill="auto"/>
            <w:hideMark/>
          </w:tcPr>
          <w:p w:rsidR="00182851" w:rsidRPr="00182851" w:rsidRDefault="00182851" w:rsidP="00182851">
            <w:pPr>
              <w:spacing w:before="0" w:after="0"/>
              <w:ind w:left="0"/>
              <w:jc w:val="left"/>
              <w:rPr>
                <w:rFonts w:ascii="Calibri" w:hAnsi="Calibri"/>
                <w:color w:val="000000"/>
                <w:sz w:val="22"/>
                <w:szCs w:val="22"/>
              </w:rPr>
            </w:pPr>
            <w:r w:rsidRPr="00182851">
              <w:rPr>
                <w:rFonts w:ascii="Calibri" w:hAnsi="Calibri"/>
                <w:color w:val="000000"/>
                <w:sz w:val="22"/>
                <w:szCs w:val="22"/>
              </w:rPr>
              <w:t>Muncul Windows Print PR seperti gambar 3-80</w:t>
            </w:r>
          </w:p>
        </w:tc>
      </w:tr>
    </w:tbl>
    <w:p w:rsidR="00091A5B" w:rsidRDefault="00091A5B" w:rsidP="007F0C37">
      <w:pPr>
        <w:pStyle w:val="BodyText"/>
        <w:ind w:left="0"/>
      </w:pPr>
    </w:p>
    <w:p w:rsidR="00182851" w:rsidRDefault="00182851" w:rsidP="007F0C37">
      <w:pPr>
        <w:pStyle w:val="BodyText"/>
        <w:ind w:left="0"/>
      </w:pPr>
    </w:p>
    <w:tbl>
      <w:tblPr>
        <w:tblW w:w="8640" w:type="dxa"/>
        <w:tblInd w:w="710" w:type="dxa"/>
        <w:tblLook w:val="04A0" w:firstRow="1" w:lastRow="0" w:firstColumn="1" w:lastColumn="0" w:noHBand="0" w:noVBand="1"/>
      </w:tblPr>
      <w:tblGrid>
        <w:gridCol w:w="1800"/>
        <w:gridCol w:w="2520"/>
        <w:gridCol w:w="4320"/>
      </w:tblGrid>
      <w:tr w:rsidR="00182851" w:rsidRPr="00182851" w:rsidTr="00182851">
        <w:trPr>
          <w:trHeight w:val="286"/>
        </w:trPr>
        <w:tc>
          <w:tcPr>
            <w:tcW w:w="1800" w:type="dxa"/>
            <w:tcBorders>
              <w:top w:val="single" w:sz="8" w:space="0" w:color="auto"/>
              <w:left w:val="single" w:sz="8" w:space="0" w:color="auto"/>
              <w:bottom w:val="single" w:sz="8" w:space="0" w:color="auto"/>
              <w:right w:val="single" w:sz="8" w:space="0" w:color="auto"/>
            </w:tcBorders>
            <w:shd w:val="clear" w:color="000000" w:fill="F2F2F2"/>
            <w:vAlign w:val="center"/>
            <w:hideMark/>
          </w:tcPr>
          <w:p w:rsidR="00182851" w:rsidRPr="00182851" w:rsidRDefault="00182851" w:rsidP="00182851">
            <w:pPr>
              <w:spacing w:before="0" w:after="0"/>
              <w:ind w:left="0"/>
              <w:rPr>
                <w:rFonts w:ascii="Trebuchet MS" w:hAnsi="Trebuchet MS"/>
                <w:color w:val="000000"/>
                <w:sz w:val="20"/>
                <w:szCs w:val="20"/>
              </w:rPr>
            </w:pPr>
            <w:r w:rsidRPr="00182851">
              <w:rPr>
                <w:rFonts w:ascii="Trebuchet MS" w:hAnsi="Trebuchet MS"/>
                <w:color w:val="000000"/>
                <w:sz w:val="20"/>
              </w:rPr>
              <w:t>Penjelasan Fitur</w:t>
            </w:r>
          </w:p>
        </w:tc>
        <w:tc>
          <w:tcPr>
            <w:tcW w:w="6840" w:type="dxa"/>
            <w:gridSpan w:val="2"/>
            <w:tcBorders>
              <w:top w:val="single" w:sz="8" w:space="0" w:color="auto"/>
              <w:left w:val="nil"/>
              <w:bottom w:val="single" w:sz="8" w:space="0" w:color="auto"/>
              <w:right w:val="single" w:sz="8" w:space="0" w:color="000000"/>
            </w:tcBorders>
            <w:shd w:val="clear" w:color="auto" w:fill="auto"/>
            <w:vAlign w:val="center"/>
            <w:hideMark/>
          </w:tcPr>
          <w:p w:rsidR="00182851" w:rsidRPr="00182851" w:rsidRDefault="00182851" w:rsidP="00182851">
            <w:pPr>
              <w:spacing w:before="0" w:after="0"/>
              <w:ind w:left="0"/>
              <w:rPr>
                <w:rFonts w:ascii="Trebuchet MS" w:hAnsi="Trebuchet MS"/>
                <w:color w:val="000000"/>
                <w:sz w:val="20"/>
                <w:szCs w:val="20"/>
              </w:rPr>
            </w:pPr>
            <w:r w:rsidRPr="00182851">
              <w:rPr>
                <w:rFonts w:ascii="Trebuchet MS" w:hAnsi="Trebuchet MS"/>
                <w:color w:val="000000"/>
                <w:sz w:val="20"/>
                <w:szCs w:val="20"/>
                <w:lang w:val="de-DE"/>
              </w:rPr>
              <w:t>Daftar PR</w:t>
            </w:r>
          </w:p>
        </w:tc>
      </w:tr>
      <w:tr w:rsidR="00182851" w:rsidRPr="00182851" w:rsidTr="00182851">
        <w:trPr>
          <w:trHeight w:val="340"/>
        </w:trPr>
        <w:tc>
          <w:tcPr>
            <w:tcW w:w="1800" w:type="dxa"/>
            <w:tcBorders>
              <w:top w:val="nil"/>
              <w:left w:val="single" w:sz="8" w:space="0" w:color="auto"/>
              <w:bottom w:val="single" w:sz="8" w:space="0" w:color="auto"/>
              <w:right w:val="single" w:sz="8" w:space="0" w:color="auto"/>
            </w:tcBorders>
            <w:shd w:val="clear" w:color="000000" w:fill="F2F2F2"/>
            <w:vAlign w:val="center"/>
            <w:hideMark/>
          </w:tcPr>
          <w:p w:rsidR="00182851" w:rsidRPr="00182851" w:rsidRDefault="00182851" w:rsidP="00182851">
            <w:pPr>
              <w:spacing w:before="0" w:after="0"/>
              <w:ind w:left="0"/>
              <w:rPr>
                <w:rFonts w:ascii="Trebuchet MS" w:hAnsi="Trebuchet MS"/>
                <w:color w:val="000000"/>
                <w:sz w:val="20"/>
                <w:szCs w:val="20"/>
              </w:rPr>
            </w:pPr>
            <w:r w:rsidRPr="00182851">
              <w:rPr>
                <w:rFonts w:ascii="Trebuchet MS" w:hAnsi="Trebuchet MS"/>
                <w:color w:val="000000"/>
                <w:sz w:val="20"/>
              </w:rPr>
              <w:t>Kondisi Awal</w:t>
            </w:r>
          </w:p>
        </w:tc>
        <w:tc>
          <w:tcPr>
            <w:tcW w:w="6840" w:type="dxa"/>
            <w:gridSpan w:val="2"/>
            <w:tcBorders>
              <w:top w:val="single" w:sz="8" w:space="0" w:color="auto"/>
              <w:left w:val="nil"/>
              <w:bottom w:val="single" w:sz="8" w:space="0" w:color="auto"/>
              <w:right w:val="single" w:sz="8" w:space="0" w:color="000000"/>
            </w:tcBorders>
            <w:shd w:val="clear" w:color="auto" w:fill="auto"/>
            <w:vAlign w:val="center"/>
            <w:hideMark/>
          </w:tcPr>
          <w:p w:rsidR="00182851" w:rsidRPr="00182851" w:rsidRDefault="00182851" w:rsidP="00182851">
            <w:pPr>
              <w:spacing w:before="0" w:after="0"/>
              <w:ind w:left="0"/>
              <w:rPr>
                <w:rFonts w:ascii="Trebuchet MS" w:hAnsi="Trebuchet MS"/>
                <w:color w:val="000000"/>
                <w:sz w:val="20"/>
                <w:szCs w:val="20"/>
              </w:rPr>
            </w:pPr>
            <w:r w:rsidRPr="00182851">
              <w:rPr>
                <w:rFonts w:ascii="Trebuchet MS" w:hAnsi="Trebuchet MS"/>
                <w:color w:val="000000"/>
                <w:sz w:val="20"/>
                <w:szCs w:val="20"/>
                <w:lang w:val="de-DE"/>
              </w:rPr>
              <w:t>User telah login dan berada di menu Daftar PR</w:t>
            </w:r>
          </w:p>
        </w:tc>
      </w:tr>
      <w:tr w:rsidR="00182851" w:rsidRPr="00182851" w:rsidTr="00182851">
        <w:trPr>
          <w:trHeight w:val="529"/>
        </w:trPr>
        <w:tc>
          <w:tcPr>
            <w:tcW w:w="1800" w:type="dxa"/>
            <w:tcBorders>
              <w:top w:val="nil"/>
              <w:left w:val="single" w:sz="8" w:space="0" w:color="auto"/>
              <w:bottom w:val="single" w:sz="8" w:space="0" w:color="auto"/>
              <w:right w:val="single" w:sz="8" w:space="0" w:color="auto"/>
            </w:tcBorders>
            <w:shd w:val="clear" w:color="000000" w:fill="F2F2F2"/>
            <w:vAlign w:val="center"/>
            <w:hideMark/>
          </w:tcPr>
          <w:p w:rsidR="00182851" w:rsidRPr="00182851" w:rsidRDefault="00182851" w:rsidP="00182851">
            <w:pPr>
              <w:spacing w:before="0" w:after="0"/>
              <w:ind w:left="0"/>
              <w:rPr>
                <w:rFonts w:ascii="Trebuchet MS" w:hAnsi="Trebuchet MS"/>
                <w:color w:val="000000"/>
                <w:sz w:val="20"/>
                <w:szCs w:val="20"/>
              </w:rPr>
            </w:pPr>
            <w:r w:rsidRPr="00182851">
              <w:rPr>
                <w:rFonts w:ascii="Trebuchet MS" w:hAnsi="Trebuchet MS"/>
                <w:color w:val="000000"/>
                <w:sz w:val="20"/>
              </w:rPr>
              <w:t>Kondisi Akhir</w:t>
            </w:r>
          </w:p>
        </w:tc>
        <w:tc>
          <w:tcPr>
            <w:tcW w:w="6840" w:type="dxa"/>
            <w:gridSpan w:val="2"/>
            <w:tcBorders>
              <w:top w:val="single" w:sz="8" w:space="0" w:color="auto"/>
              <w:left w:val="nil"/>
              <w:bottom w:val="single" w:sz="8" w:space="0" w:color="auto"/>
              <w:right w:val="single" w:sz="8" w:space="0" w:color="000000"/>
            </w:tcBorders>
            <w:shd w:val="clear" w:color="auto" w:fill="auto"/>
            <w:vAlign w:val="center"/>
            <w:hideMark/>
          </w:tcPr>
          <w:p w:rsidR="00182851" w:rsidRPr="00182851" w:rsidRDefault="00182851" w:rsidP="00182851">
            <w:pPr>
              <w:spacing w:before="0" w:after="0"/>
              <w:ind w:left="0"/>
              <w:rPr>
                <w:rFonts w:ascii="Trebuchet MS" w:hAnsi="Trebuchet MS"/>
                <w:color w:val="000000"/>
                <w:sz w:val="20"/>
                <w:szCs w:val="20"/>
              </w:rPr>
            </w:pPr>
            <w:r w:rsidRPr="00182851">
              <w:rPr>
                <w:rFonts w:ascii="Trebuchet MS" w:hAnsi="Trebuchet MS"/>
                <w:color w:val="000000"/>
                <w:sz w:val="20"/>
                <w:szCs w:val="20"/>
                <w:lang w:val="de-DE"/>
              </w:rPr>
              <w:t>Aplikasi akan menampilkan perubahan Daftar PR setelah berhasil melakukan penyimpanan</w:t>
            </w:r>
          </w:p>
        </w:tc>
      </w:tr>
      <w:tr w:rsidR="00182851" w:rsidRPr="00182851" w:rsidTr="00182851">
        <w:trPr>
          <w:trHeight w:val="6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vAlign w:val="center"/>
            <w:hideMark/>
          </w:tcPr>
          <w:p w:rsidR="00182851" w:rsidRPr="00182851" w:rsidRDefault="00182851" w:rsidP="00182851">
            <w:pPr>
              <w:spacing w:before="0" w:after="0"/>
              <w:ind w:left="0"/>
              <w:jc w:val="center"/>
              <w:rPr>
                <w:rFonts w:ascii="Trebuchet MS" w:hAnsi="Trebuchet MS"/>
                <w:color w:val="000000"/>
                <w:sz w:val="20"/>
                <w:szCs w:val="20"/>
              </w:rPr>
            </w:pPr>
            <w:r w:rsidRPr="00182851">
              <w:rPr>
                <w:rFonts w:ascii="Trebuchet MS" w:hAnsi="Trebuchet MS"/>
                <w:color w:val="000000"/>
                <w:sz w:val="20"/>
              </w:rPr>
              <w:t>Aksi User</w:t>
            </w:r>
          </w:p>
        </w:tc>
        <w:tc>
          <w:tcPr>
            <w:tcW w:w="4320" w:type="dxa"/>
            <w:tcBorders>
              <w:top w:val="nil"/>
              <w:left w:val="nil"/>
              <w:bottom w:val="single" w:sz="8" w:space="0" w:color="auto"/>
              <w:right w:val="single" w:sz="8" w:space="0" w:color="auto"/>
            </w:tcBorders>
            <w:shd w:val="clear" w:color="000000" w:fill="F2F2F2"/>
            <w:vAlign w:val="center"/>
            <w:hideMark/>
          </w:tcPr>
          <w:p w:rsidR="00182851" w:rsidRPr="00182851" w:rsidRDefault="00182851" w:rsidP="00182851">
            <w:pPr>
              <w:spacing w:before="0" w:after="0"/>
              <w:ind w:left="0"/>
              <w:rPr>
                <w:rFonts w:ascii="Trebuchet MS" w:hAnsi="Trebuchet MS"/>
                <w:color w:val="000000"/>
                <w:sz w:val="20"/>
                <w:szCs w:val="20"/>
              </w:rPr>
            </w:pPr>
            <w:r w:rsidRPr="00182851">
              <w:rPr>
                <w:rFonts w:ascii="Trebuchet MS" w:hAnsi="Trebuchet MS"/>
                <w:color w:val="000000"/>
                <w:sz w:val="20"/>
              </w:rPr>
              <w:t>Reaksi Sistem</w:t>
            </w:r>
          </w:p>
        </w:tc>
      </w:tr>
      <w:tr w:rsidR="00182851" w:rsidRPr="00182851" w:rsidTr="00182851">
        <w:trPr>
          <w:trHeight w:val="322"/>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rsidR="00182851" w:rsidRPr="00182851" w:rsidRDefault="00182851" w:rsidP="00182851">
            <w:pPr>
              <w:spacing w:before="0" w:after="0"/>
              <w:ind w:left="0"/>
              <w:jc w:val="left"/>
              <w:rPr>
                <w:rFonts w:ascii="Trebuchet MS" w:hAnsi="Trebuchet MS"/>
                <w:color w:val="000000"/>
                <w:sz w:val="20"/>
                <w:szCs w:val="20"/>
              </w:rPr>
            </w:pPr>
            <w:r w:rsidRPr="00182851">
              <w:rPr>
                <w:rFonts w:ascii="Trebuchet MS" w:hAnsi="Trebuchet MS"/>
                <w:color w:val="000000"/>
                <w:sz w:val="20"/>
                <w:szCs w:val="20"/>
              </w:rPr>
              <w:t>Input Tanggal Awal</w:t>
            </w:r>
          </w:p>
        </w:tc>
        <w:tc>
          <w:tcPr>
            <w:tcW w:w="4320" w:type="dxa"/>
            <w:tcBorders>
              <w:top w:val="nil"/>
              <w:left w:val="nil"/>
              <w:bottom w:val="single" w:sz="8" w:space="0" w:color="auto"/>
              <w:right w:val="single" w:sz="8" w:space="0" w:color="auto"/>
            </w:tcBorders>
            <w:shd w:val="clear" w:color="auto" w:fill="auto"/>
            <w:vAlign w:val="center"/>
            <w:hideMark/>
          </w:tcPr>
          <w:p w:rsidR="00182851" w:rsidRPr="00182851" w:rsidRDefault="00182851" w:rsidP="00182851">
            <w:pPr>
              <w:spacing w:before="0" w:after="0"/>
              <w:ind w:left="0"/>
              <w:rPr>
                <w:rFonts w:ascii="Trebuchet MS" w:hAnsi="Trebuchet MS"/>
                <w:color w:val="000000"/>
                <w:sz w:val="20"/>
                <w:szCs w:val="20"/>
              </w:rPr>
            </w:pPr>
            <w:r w:rsidRPr="00182851">
              <w:rPr>
                <w:rFonts w:ascii="Trebuchet MS" w:hAnsi="Trebuchet MS"/>
                <w:color w:val="000000"/>
                <w:sz w:val="20"/>
              </w:rPr>
              <w:t>Akan muncul popup untuk memilih tanggal</w:t>
            </w:r>
          </w:p>
        </w:tc>
      </w:tr>
      <w:tr w:rsidR="00182851" w:rsidRPr="00182851" w:rsidTr="00182851">
        <w:trPr>
          <w:trHeight w:val="331"/>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rsidR="00182851" w:rsidRPr="00182851" w:rsidRDefault="00182851" w:rsidP="00182851">
            <w:pPr>
              <w:spacing w:before="0" w:after="0"/>
              <w:ind w:left="0"/>
              <w:jc w:val="left"/>
              <w:rPr>
                <w:rFonts w:ascii="Trebuchet MS" w:hAnsi="Trebuchet MS"/>
                <w:color w:val="000000"/>
                <w:sz w:val="20"/>
                <w:szCs w:val="20"/>
              </w:rPr>
            </w:pPr>
            <w:r w:rsidRPr="00182851">
              <w:rPr>
                <w:rFonts w:ascii="Trebuchet MS" w:hAnsi="Trebuchet MS"/>
                <w:color w:val="000000"/>
                <w:sz w:val="20"/>
                <w:szCs w:val="20"/>
              </w:rPr>
              <w:t>Input Tanggal Akhir</w:t>
            </w:r>
          </w:p>
        </w:tc>
        <w:tc>
          <w:tcPr>
            <w:tcW w:w="4320" w:type="dxa"/>
            <w:tcBorders>
              <w:top w:val="nil"/>
              <w:left w:val="nil"/>
              <w:bottom w:val="single" w:sz="8" w:space="0" w:color="auto"/>
              <w:right w:val="single" w:sz="8" w:space="0" w:color="auto"/>
            </w:tcBorders>
            <w:shd w:val="clear" w:color="auto" w:fill="auto"/>
            <w:vAlign w:val="center"/>
            <w:hideMark/>
          </w:tcPr>
          <w:p w:rsidR="00182851" w:rsidRPr="00182851" w:rsidRDefault="00182851" w:rsidP="00182851">
            <w:pPr>
              <w:spacing w:before="0" w:after="0"/>
              <w:ind w:left="0"/>
              <w:rPr>
                <w:rFonts w:ascii="Trebuchet MS" w:hAnsi="Trebuchet MS"/>
                <w:color w:val="000000"/>
                <w:sz w:val="20"/>
                <w:szCs w:val="20"/>
              </w:rPr>
            </w:pPr>
            <w:r w:rsidRPr="00182851">
              <w:rPr>
                <w:rFonts w:ascii="Trebuchet MS" w:hAnsi="Trebuchet MS"/>
                <w:color w:val="000000"/>
                <w:sz w:val="20"/>
              </w:rPr>
              <w:t>Akan muncul popup untuk memilih tanggal</w:t>
            </w:r>
          </w:p>
        </w:tc>
      </w:tr>
      <w:tr w:rsidR="00182851" w:rsidRPr="00182851" w:rsidTr="00182851">
        <w:trPr>
          <w:trHeight w:val="43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rsidR="00182851" w:rsidRPr="00182851" w:rsidRDefault="00182851" w:rsidP="00182851">
            <w:pPr>
              <w:spacing w:before="0" w:after="0"/>
              <w:ind w:left="0"/>
              <w:jc w:val="left"/>
              <w:rPr>
                <w:rFonts w:ascii="Trebuchet MS" w:hAnsi="Trebuchet MS"/>
                <w:color w:val="000000"/>
                <w:sz w:val="20"/>
                <w:szCs w:val="20"/>
              </w:rPr>
            </w:pPr>
            <w:r w:rsidRPr="00182851">
              <w:rPr>
                <w:rFonts w:ascii="Trebuchet MS" w:hAnsi="Trebuchet MS"/>
                <w:color w:val="000000"/>
                <w:sz w:val="20"/>
                <w:szCs w:val="20"/>
              </w:rPr>
              <w:t>Klik lookup user</w:t>
            </w:r>
          </w:p>
        </w:tc>
        <w:tc>
          <w:tcPr>
            <w:tcW w:w="4320" w:type="dxa"/>
            <w:tcBorders>
              <w:top w:val="nil"/>
              <w:left w:val="nil"/>
              <w:bottom w:val="single" w:sz="8" w:space="0" w:color="auto"/>
              <w:right w:val="single" w:sz="8" w:space="0" w:color="auto"/>
            </w:tcBorders>
            <w:shd w:val="clear" w:color="auto" w:fill="auto"/>
            <w:vAlign w:val="center"/>
            <w:hideMark/>
          </w:tcPr>
          <w:p w:rsidR="00182851" w:rsidRPr="00182851" w:rsidRDefault="00182851" w:rsidP="00182851">
            <w:pPr>
              <w:spacing w:before="0" w:after="0"/>
              <w:ind w:left="0"/>
              <w:rPr>
                <w:rFonts w:ascii="Trebuchet MS" w:hAnsi="Trebuchet MS"/>
                <w:color w:val="000000"/>
                <w:sz w:val="20"/>
                <w:szCs w:val="20"/>
              </w:rPr>
            </w:pPr>
            <w:r w:rsidRPr="00182851">
              <w:rPr>
                <w:rFonts w:ascii="Trebuchet MS" w:hAnsi="Trebuchet MS"/>
                <w:color w:val="000000"/>
                <w:sz w:val="20"/>
                <w:szCs w:val="20"/>
              </w:rPr>
              <w:t>Muncul windows yang menampilkan daftar user untuk dipilih</w:t>
            </w:r>
          </w:p>
        </w:tc>
      </w:tr>
      <w:tr w:rsidR="00182851" w:rsidRPr="00182851" w:rsidTr="00182851">
        <w:trPr>
          <w:trHeight w:val="502"/>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rsidR="00182851" w:rsidRPr="00182851" w:rsidRDefault="00182851" w:rsidP="00182851">
            <w:pPr>
              <w:spacing w:before="0" w:after="0"/>
              <w:ind w:left="0"/>
              <w:jc w:val="left"/>
              <w:rPr>
                <w:rFonts w:ascii="Trebuchet MS" w:hAnsi="Trebuchet MS"/>
                <w:color w:val="000000"/>
                <w:sz w:val="20"/>
                <w:szCs w:val="20"/>
              </w:rPr>
            </w:pPr>
            <w:r w:rsidRPr="00182851">
              <w:rPr>
                <w:rFonts w:ascii="Trebuchet MS" w:hAnsi="Trebuchet MS"/>
                <w:color w:val="000000"/>
                <w:sz w:val="20"/>
                <w:szCs w:val="20"/>
              </w:rPr>
              <w:t>Klik tombol Jenis Approval</w:t>
            </w:r>
          </w:p>
        </w:tc>
        <w:tc>
          <w:tcPr>
            <w:tcW w:w="4320" w:type="dxa"/>
            <w:tcBorders>
              <w:top w:val="nil"/>
              <w:left w:val="nil"/>
              <w:bottom w:val="single" w:sz="8" w:space="0" w:color="auto"/>
              <w:right w:val="single" w:sz="8" w:space="0" w:color="auto"/>
            </w:tcBorders>
            <w:shd w:val="clear" w:color="auto" w:fill="auto"/>
            <w:vAlign w:val="center"/>
            <w:hideMark/>
          </w:tcPr>
          <w:p w:rsidR="00182851" w:rsidRPr="00182851" w:rsidRDefault="00182851" w:rsidP="00182851">
            <w:pPr>
              <w:spacing w:before="0" w:after="0"/>
              <w:ind w:left="0"/>
              <w:rPr>
                <w:rFonts w:ascii="Trebuchet MS" w:hAnsi="Trebuchet MS"/>
                <w:color w:val="000000"/>
                <w:sz w:val="20"/>
                <w:szCs w:val="20"/>
              </w:rPr>
            </w:pPr>
            <w:r w:rsidRPr="00182851">
              <w:rPr>
                <w:rFonts w:ascii="Trebuchet MS" w:hAnsi="Trebuchet MS"/>
                <w:color w:val="000000"/>
                <w:sz w:val="20"/>
                <w:szCs w:val="20"/>
              </w:rPr>
              <w:t>muncul item Jenis Approval dalam bentuk drop down list</w:t>
            </w:r>
          </w:p>
        </w:tc>
      </w:tr>
      <w:tr w:rsidR="00182851" w:rsidRPr="00182851" w:rsidTr="00182851">
        <w:trPr>
          <w:trHeight w:val="52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rsidR="00182851" w:rsidRPr="00182851" w:rsidRDefault="00182851" w:rsidP="00182851">
            <w:pPr>
              <w:spacing w:before="0" w:after="0"/>
              <w:ind w:left="0"/>
              <w:jc w:val="left"/>
              <w:rPr>
                <w:rFonts w:ascii="Trebuchet MS" w:hAnsi="Trebuchet MS"/>
                <w:color w:val="000000"/>
                <w:sz w:val="20"/>
                <w:szCs w:val="20"/>
              </w:rPr>
            </w:pPr>
            <w:r w:rsidRPr="00182851">
              <w:rPr>
                <w:rFonts w:ascii="Trebuchet MS" w:hAnsi="Trebuchet MS"/>
                <w:color w:val="000000"/>
                <w:sz w:val="20"/>
                <w:szCs w:val="20"/>
              </w:rPr>
              <w:t>Klik tombol Tampil Report</w:t>
            </w:r>
          </w:p>
        </w:tc>
        <w:tc>
          <w:tcPr>
            <w:tcW w:w="4320" w:type="dxa"/>
            <w:tcBorders>
              <w:top w:val="nil"/>
              <w:left w:val="nil"/>
              <w:bottom w:val="single" w:sz="8" w:space="0" w:color="auto"/>
              <w:right w:val="single" w:sz="8" w:space="0" w:color="auto"/>
            </w:tcBorders>
            <w:shd w:val="clear" w:color="auto" w:fill="auto"/>
            <w:vAlign w:val="center"/>
            <w:hideMark/>
          </w:tcPr>
          <w:p w:rsidR="00182851" w:rsidRPr="00182851" w:rsidRDefault="00182851" w:rsidP="00182851">
            <w:pPr>
              <w:spacing w:before="0" w:after="0"/>
              <w:ind w:left="0"/>
              <w:rPr>
                <w:rFonts w:ascii="Trebuchet MS" w:hAnsi="Trebuchet MS"/>
                <w:color w:val="000000"/>
                <w:sz w:val="20"/>
                <w:szCs w:val="20"/>
              </w:rPr>
            </w:pPr>
            <w:r w:rsidRPr="00182851">
              <w:rPr>
                <w:rFonts w:ascii="Trebuchet MS" w:hAnsi="Trebuchet MS"/>
                <w:color w:val="000000"/>
                <w:sz w:val="20"/>
                <w:szCs w:val="20"/>
              </w:rPr>
              <w:t>Muncul Popup report seperti gambar 3-81</w:t>
            </w:r>
          </w:p>
        </w:tc>
      </w:tr>
    </w:tbl>
    <w:p w:rsidR="00091A5B" w:rsidRDefault="00091A5B" w:rsidP="007F0C37">
      <w:pPr>
        <w:pStyle w:val="BodyText"/>
        <w:ind w:left="0"/>
      </w:pPr>
    </w:p>
    <w:p w:rsidR="00182851" w:rsidRDefault="00182851" w:rsidP="007F0C37">
      <w:pPr>
        <w:pStyle w:val="BodyText"/>
        <w:ind w:left="0"/>
      </w:pPr>
    </w:p>
    <w:p w:rsidR="00182851" w:rsidRDefault="00182851" w:rsidP="007F0C37">
      <w:pPr>
        <w:pStyle w:val="BodyText"/>
        <w:ind w:left="0"/>
      </w:pPr>
    </w:p>
    <w:p w:rsidR="00182851" w:rsidRDefault="00182851" w:rsidP="007F0C37">
      <w:pPr>
        <w:pStyle w:val="BodyText"/>
        <w:ind w:left="0"/>
      </w:pPr>
    </w:p>
    <w:p w:rsidR="00182851" w:rsidRDefault="00182851" w:rsidP="007F0C37">
      <w:pPr>
        <w:pStyle w:val="BodyText"/>
        <w:ind w:left="0"/>
      </w:pPr>
    </w:p>
    <w:p w:rsidR="00182851" w:rsidRDefault="00182851" w:rsidP="007F0C37">
      <w:pPr>
        <w:pStyle w:val="BodyText"/>
        <w:ind w:left="0"/>
      </w:pPr>
    </w:p>
    <w:p w:rsidR="00182851" w:rsidRDefault="00182851" w:rsidP="007F0C37">
      <w:pPr>
        <w:pStyle w:val="BodyText"/>
        <w:ind w:left="0"/>
      </w:pPr>
    </w:p>
    <w:p w:rsidR="00182851" w:rsidRDefault="00182851" w:rsidP="007F0C37">
      <w:pPr>
        <w:pStyle w:val="BodyText"/>
        <w:ind w:left="0"/>
      </w:pPr>
    </w:p>
    <w:p w:rsidR="00AE42E8" w:rsidRDefault="00AE42E8" w:rsidP="005404DF">
      <w:pPr>
        <w:pStyle w:val="Heading3"/>
      </w:pPr>
      <w:bookmarkStart w:id="819" w:name="_Toc437774428"/>
      <w:bookmarkStart w:id="820" w:name="_Toc440541256"/>
      <w:r>
        <w:lastRenderedPageBreak/>
        <w:t>Purchase Order</w:t>
      </w:r>
      <w:bookmarkEnd w:id="819"/>
      <w:bookmarkEnd w:id="820"/>
    </w:p>
    <w:p w:rsidR="00E4652F" w:rsidRDefault="00E4652F" w:rsidP="00E4652F">
      <w:pPr>
        <w:pStyle w:val="BodyText"/>
      </w:pPr>
    </w:p>
    <w:p w:rsidR="00E76DAD" w:rsidRDefault="000C4516" w:rsidP="00E76DAD">
      <w:pPr>
        <w:pStyle w:val="BodyText"/>
        <w:keepNext/>
        <w:ind w:left="720"/>
        <w:jc w:val="center"/>
      </w:pPr>
      <w:r>
        <w:rPr>
          <w:noProof/>
        </w:rPr>
        <w:drawing>
          <wp:inline distT="0" distB="0" distL="0" distR="0" wp14:anchorId="0E5FF42C" wp14:editId="1226E520">
            <wp:extent cx="4237629" cy="324134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4351" t="1429" r="14341" b="1549"/>
                    <a:stretch/>
                  </pic:blipFill>
                  <pic:spPr bwMode="auto">
                    <a:xfrm>
                      <a:off x="0" y="0"/>
                      <a:ext cx="4238263" cy="3241828"/>
                    </a:xfrm>
                    <a:prstGeom prst="rect">
                      <a:avLst/>
                    </a:prstGeom>
                    <a:ln>
                      <a:noFill/>
                    </a:ln>
                    <a:extLst>
                      <a:ext uri="{53640926-AAD7-44D8-BBD7-CCE9431645EC}">
                        <a14:shadowObscured xmlns:a14="http://schemas.microsoft.com/office/drawing/2010/main"/>
                      </a:ext>
                    </a:extLst>
                  </pic:spPr>
                </pic:pic>
              </a:graphicData>
            </a:graphic>
          </wp:inline>
        </w:drawing>
      </w:r>
    </w:p>
    <w:p w:rsidR="00E97767" w:rsidRDefault="00E76DAD" w:rsidP="00E76DAD">
      <w:pPr>
        <w:pStyle w:val="Caption"/>
        <w:jc w:val="center"/>
      </w:pPr>
      <w:bookmarkStart w:id="821" w:name="_Toc440027144"/>
      <w:r>
        <w:t xml:space="preserve">Gambar </w:t>
      </w:r>
      <w:ins w:id="822" w:author="User1" w:date="2016-01-14T13:23:00Z">
        <w:r w:rsidR="0077448C">
          <w:fldChar w:fldCharType="begin"/>
        </w:r>
        <w:r w:rsidR="0077448C">
          <w:instrText xml:space="preserve"> STYLEREF 1 \s </w:instrText>
        </w:r>
      </w:ins>
      <w:r w:rsidR="0077448C">
        <w:fldChar w:fldCharType="separate"/>
      </w:r>
      <w:r w:rsidR="0077448C">
        <w:rPr>
          <w:noProof/>
        </w:rPr>
        <w:t>3</w:t>
      </w:r>
      <w:ins w:id="823"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824" w:author="User1" w:date="2016-01-14T13:23:00Z">
        <w:r w:rsidR="0077448C">
          <w:rPr>
            <w:noProof/>
          </w:rPr>
          <w:t>82</w:t>
        </w:r>
        <w:r w:rsidR="0077448C">
          <w:fldChar w:fldCharType="end"/>
        </w:r>
      </w:ins>
      <w:del w:id="825"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82</w:delText>
        </w:r>
        <w:r w:rsidR="00E95F7C" w:rsidDel="00E95F7C">
          <w:rPr>
            <w:noProof/>
          </w:rPr>
          <w:fldChar w:fldCharType="end"/>
        </w:r>
      </w:del>
      <w:r>
        <w:t xml:space="preserve"> </w:t>
      </w:r>
      <w:r w:rsidRPr="007B4017">
        <w:t>Purchase Order</w:t>
      </w:r>
      <w:bookmarkEnd w:id="821"/>
    </w:p>
    <w:p w:rsidR="00E4652F" w:rsidRDefault="00E4652F" w:rsidP="00E4652F">
      <w:pPr>
        <w:pStyle w:val="BodyText"/>
        <w:ind w:left="720"/>
      </w:pPr>
    </w:p>
    <w:p w:rsidR="00E76DAD" w:rsidRDefault="00F319F5" w:rsidP="00E76DAD">
      <w:pPr>
        <w:pStyle w:val="BodyText"/>
        <w:keepNext/>
        <w:ind w:left="720"/>
        <w:jc w:val="center"/>
      </w:pPr>
      <w:r>
        <w:rPr>
          <w:noProof/>
        </w:rPr>
        <w:drawing>
          <wp:inline distT="0" distB="0" distL="0" distR="0" wp14:anchorId="7930B3C0" wp14:editId="5C6CC8D0">
            <wp:extent cx="5384316" cy="3224976"/>
            <wp:effectExtent l="0" t="0" r="698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4228" t="1204" r="5139" b="2233"/>
                    <a:stretch/>
                  </pic:blipFill>
                  <pic:spPr bwMode="auto">
                    <a:xfrm>
                      <a:off x="0" y="0"/>
                      <a:ext cx="5386940" cy="3226547"/>
                    </a:xfrm>
                    <a:prstGeom prst="rect">
                      <a:avLst/>
                    </a:prstGeom>
                    <a:ln>
                      <a:noFill/>
                    </a:ln>
                    <a:extLst>
                      <a:ext uri="{53640926-AAD7-44D8-BBD7-CCE9431645EC}">
                        <a14:shadowObscured xmlns:a14="http://schemas.microsoft.com/office/drawing/2010/main"/>
                      </a:ext>
                    </a:extLst>
                  </pic:spPr>
                </pic:pic>
              </a:graphicData>
            </a:graphic>
          </wp:inline>
        </w:drawing>
      </w:r>
    </w:p>
    <w:p w:rsidR="00E97767" w:rsidRDefault="00E76DAD" w:rsidP="00E76DAD">
      <w:pPr>
        <w:pStyle w:val="Caption"/>
        <w:jc w:val="center"/>
      </w:pPr>
      <w:bookmarkStart w:id="826" w:name="_Toc440027145"/>
      <w:r>
        <w:t xml:space="preserve">Gambar </w:t>
      </w:r>
      <w:ins w:id="827" w:author="User1" w:date="2016-01-14T13:23:00Z">
        <w:r w:rsidR="0077448C">
          <w:fldChar w:fldCharType="begin"/>
        </w:r>
        <w:r w:rsidR="0077448C">
          <w:instrText xml:space="preserve"> STYLEREF 1 \s </w:instrText>
        </w:r>
      </w:ins>
      <w:r w:rsidR="0077448C">
        <w:fldChar w:fldCharType="separate"/>
      </w:r>
      <w:r w:rsidR="0077448C">
        <w:rPr>
          <w:noProof/>
        </w:rPr>
        <w:t>3</w:t>
      </w:r>
      <w:ins w:id="828"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829" w:author="User1" w:date="2016-01-14T13:23:00Z">
        <w:r w:rsidR="0077448C">
          <w:rPr>
            <w:noProof/>
          </w:rPr>
          <w:t>83</w:t>
        </w:r>
        <w:r w:rsidR="0077448C">
          <w:fldChar w:fldCharType="end"/>
        </w:r>
      </w:ins>
      <w:del w:id="830"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83</w:delText>
        </w:r>
        <w:r w:rsidR="00E95F7C" w:rsidDel="00E95F7C">
          <w:rPr>
            <w:noProof/>
          </w:rPr>
          <w:fldChar w:fldCharType="end"/>
        </w:r>
      </w:del>
      <w:r>
        <w:t xml:space="preserve"> </w:t>
      </w:r>
      <w:r w:rsidRPr="00E672A8">
        <w:t>Purchase Order – Informasi Pengiriman</w:t>
      </w:r>
      <w:bookmarkEnd w:id="826"/>
    </w:p>
    <w:p w:rsidR="00E76DAD" w:rsidRDefault="00DA1DA2" w:rsidP="00E76DAD">
      <w:pPr>
        <w:pStyle w:val="BodyText"/>
        <w:keepNext/>
        <w:ind w:left="720"/>
        <w:jc w:val="center"/>
      </w:pPr>
      <w:r>
        <w:rPr>
          <w:noProof/>
        </w:rPr>
        <w:lastRenderedPageBreak/>
        <w:drawing>
          <wp:inline distT="0" distB="0" distL="0" distR="0" wp14:anchorId="5460AD8D" wp14:editId="1BEED9D5">
            <wp:extent cx="4225159" cy="3300249"/>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4323" r="14586" b="1227"/>
                    <a:stretch/>
                  </pic:blipFill>
                  <pic:spPr bwMode="auto">
                    <a:xfrm>
                      <a:off x="0" y="0"/>
                      <a:ext cx="4225322" cy="3300377"/>
                    </a:xfrm>
                    <a:prstGeom prst="rect">
                      <a:avLst/>
                    </a:prstGeom>
                    <a:ln>
                      <a:noFill/>
                    </a:ln>
                    <a:extLst>
                      <a:ext uri="{53640926-AAD7-44D8-BBD7-CCE9431645EC}">
                        <a14:shadowObscured xmlns:a14="http://schemas.microsoft.com/office/drawing/2010/main"/>
                      </a:ext>
                    </a:extLst>
                  </pic:spPr>
                </pic:pic>
              </a:graphicData>
            </a:graphic>
          </wp:inline>
        </w:drawing>
      </w:r>
    </w:p>
    <w:p w:rsidR="00E97767" w:rsidRDefault="00E76DAD" w:rsidP="00E76DAD">
      <w:pPr>
        <w:pStyle w:val="Caption"/>
        <w:jc w:val="center"/>
      </w:pPr>
      <w:bookmarkStart w:id="831" w:name="_Toc440027146"/>
      <w:r>
        <w:t xml:space="preserve">Gambar </w:t>
      </w:r>
      <w:ins w:id="832" w:author="User1" w:date="2016-01-14T13:23:00Z">
        <w:r w:rsidR="0077448C">
          <w:fldChar w:fldCharType="begin"/>
        </w:r>
        <w:r w:rsidR="0077448C">
          <w:instrText xml:space="preserve"> STYLEREF 1 \s </w:instrText>
        </w:r>
      </w:ins>
      <w:r w:rsidR="0077448C">
        <w:fldChar w:fldCharType="separate"/>
      </w:r>
      <w:r w:rsidR="0077448C">
        <w:rPr>
          <w:noProof/>
        </w:rPr>
        <w:t>3</w:t>
      </w:r>
      <w:ins w:id="833"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834" w:author="User1" w:date="2016-01-14T13:23:00Z">
        <w:r w:rsidR="0077448C">
          <w:rPr>
            <w:noProof/>
          </w:rPr>
          <w:t>84</w:t>
        </w:r>
        <w:r w:rsidR="0077448C">
          <w:fldChar w:fldCharType="end"/>
        </w:r>
      </w:ins>
      <w:del w:id="835"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84</w:delText>
        </w:r>
        <w:r w:rsidR="00E95F7C" w:rsidDel="00E95F7C">
          <w:rPr>
            <w:noProof/>
          </w:rPr>
          <w:fldChar w:fldCharType="end"/>
        </w:r>
      </w:del>
      <w:r>
        <w:t xml:space="preserve"> </w:t>
      </w:r>
      <w:r w:rsidRPr="005E3AAB">
        <w:t>Purchase Order – Informasi Pemesanan</w:t>
      </w:r>
      <w:bookmarkEnd w:id="831"/>
    </w:p>
    <w:p w:rsidR="00E4652F" w:rsidRDefault="00E4652F" w:rsidP="00E4652F">
      <w:pPr>
        <w:pStyle w:val="BodyText"/>
        <w:ind w:left="720"/>
      </w:pPr>
    </w:p>
    <w:p w:rsidR="00E76DAD" w:rsidRDefault="000C4516" w:rsidP="00E76DAD">
      <w:pPr>
        <w:pStyle w:val="BodyText"/>
        <w:keepNext/>
        <w:ind w:left="720"/>
        <w:jc w:val="center"/>
      </w:pPr>
      <w:r>
        <w:rPr>
          <w:noProof/>
        </w:rPr>
        <w:drawing>
          <wp:inline distT="0" distB="0" distL="0" distR="0" wp14:anchorId="35279187" wp14:editId="4A06B704">
            <wp:extent cx="4232953" cy="3256908"/>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4520" t="1230" r="14253" b="1286"/>
                    <a:stretch/>
                  </pic:blipFill>
                  <pic:spPr bwMode="auto">
                    <a:xfrm>
                      <a:off x="0" y="0"/>
                      <a:ext cx="4233429" cy="3257274"/>
                    </a:xfrm>
                    <a:prstGeom prst="rect">
                      <a:avLst/>
                    </a:prstGeom>
                    <a:ln>
                      <a:noFill/>
                    </a:ln>
                    <a:extLst>
                      <a:ext uri="{53640926-AAD7-44D8-BBD7-CCE9431645EC}">
                        <a14:shadowObscured xmlns:a14="http://schemas.microsoft.com/office/drawing/2010/main"/>
                      </a:ext>
                    </a:extLst>
                  </pic:spPr>
                </pic:pic>
              </a:graphicData>
            </a:graphic>
          </wp:inline>
        </w:drawing>
      </w:r>
    </w:p>
    <w:p w:rsidR="00E76DAD" w:rsidRDefault="00E76DAD" w:rsidP="00E76DAD">
      <w:pPr>
        <w:pStyle w:val="Caption"/>
        <w:jc w:val="center"/>
      </w:pPr>
      <w:bookmarkStart w:id="836" w:name="_Toc440027147"/>
      <w:r>
        <w:t xml:space="preserve">Gambar </w:t>
      </w:r>
      <w:ins w:id="837" w:author="User1" w:date="2016-01-14T13:23:00Z">
        <w:r w:rsidR="0077448C">
          <w:fldChar w:fldCharType="begin"/>
        </w:r>
        <w:r w:rsidR="0077448C">
          <w:instrText xml:space="preserve"> STYLEREF 1 \s </w:instrText>
        </w:r>
      </w:ins>
      <w:r w:rsidR="0077448C">
        <w:fldChar w:fldCharType="separate"/>
      </w:r>
      <w:r w:rsidR="0077448C">
        <w:rPr>
          <w:noProof/>
        </w:rPr>
        <w:t>3</w:t>
      </w:r>
      <w:ins w:id="838"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839" w:author="User1" w:date="2016-01-14T13:23:00Z">
        <w:r w:rsidR="0077448C">
          <w:rPr>
            <w:noProof/>
          </w:rPr>
          <w:t>85</w:t>
        </w:r>
        <w:r w:rsidR="0077448C">
          <w:fldChar w:fldCharType="end"/>
        </w:r>
      </w:ins>
      <w:del w:id="840"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85</w:delText>
        </w:r>
        <w:r w:rsidR="00E95F7C" w:rsidDel="00E95F7C">
          <w:rPr>
            <w:noProof/>
          </w:rPr>
          <w:fldChar w:fldCharType="end"/>
        </w:r>
      </w:del>
      <w:r>
        <w:t xml:space="preserve"> </w:t>
      </w:r>
      <w:r w:rsidRPr="00F528AC">
        <w:t>Purchase Order – Syarat &amp; Ketentuan</w:t>
      </w:r>
      <w:bookmarkEnd w:id="836"/>
    </w:p>
    <w:p w:rsidR="009F4B83" w:rsidRDefault="009F4B83" w:rsidP="009F4B83"/>
    <w:p w:rsidR="00E76DAD" w:rsidRDefault="00DA1DA2" w:rsidP="00E76DAD">
      <w:pPr>
        <w:keepNext/>
        <w:jc w:val="center"/>
      </w:pPr>
      <w:r>
        <w:rPr>
          <w:noProof/>
        </w:rPr>
        <w:lastRenderedPageBreak/>
        <w:drawing>
          <wp:inline distT="0" distB="0" distL="0" distR="0" wp14:anchorId="7EA7FF86" wp14:editId="0E02A72D">
            <wp:extent cx="4235266" cy="3289738"/>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4501" r="14228" b="1526"/>
                    <a:stretch/>
                  </pic:blipFill>
                  <pic:spPr bwMode="auto">
                    <a:xfrm>
                      <a:off x="0" y="0"/>
                      <a:ext cx="4236071" cy="3290363"/>
                    </a:xfrm>
                    <a:prstGeom prst="rect">
                      <a:avLst/>
                    </a:prstGeom>
                    <a:ln>
                      <a:noFill/>
                    </a:ln>
                    <a:extLst>
                      <a:ext uri="{53640926-AAD7-44D8-BBD7-CCE9431645EC}">
                        <a14:shadowObscured xmlns:a14="http://schemas.microsoft.com/office/drawing/2010/main"/>
                      </a:ext>
                    </a:extLst>
                  </pic:spPr>
                </pic:pic>
              </a:graphicData>
            </a:graphic>
          </wp:inline>
        </w:drawing>
      </w:r>
    </w:p>
    <w:p w:rsidR="00E97767" w:rsidRDefault="00E76DAD" w:rsidP="00E76DAD">
      <w:pPr>
        <w:pStyle w:val="Caption"/>
        <w:jc w:val="center"/>
      </w:pPr>
      <w:bookmarkStart w:id="841" w:name="_Toc440027148"/>
      <w:r>
        <w:t xml:space="preserve">Gambar </w:t>
      </w:r>
      <w:ins w:id="842" w:author="User1" w:date="2016-01-14T13:23:00Z">
        <w:r w:rsidR="0077448C">
          <w:fldChar w:fldCharType="begin"/>
        </w:r>
        <w:r w:rsidR="0077448C">
          <w:instrText xml:space="preserve"> STYLEREF 1 \s </w:instrText>
        </w:r>
      </w:ins>
      <w:r w:rsidR="0077448C">
        <w:fldChar w:fldCharType="separate"/>
      </w:r>
      <w:r w:rsidR="0077448C">
        <w:rPr>
          <w:noProof/>
        </w:rPr>
        <w:t>3</w:t>
      </w:r>
      <w:ins w:id="843"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844" w:author="User1" w:date="2016-01-14T13:23:00Z">
        <w:r w:rsidR="0077448C">
          <w:rPr>
            <w:noProof/>
          </w:rPr>
          <w:t>86</w:t>
        </w:r>
        <w:r w:rsidR="0077448C">
          <w:fldChar w:fldCharType="end"/>
        </w:r>
      </w:ins>
      <w:del w:id="845"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86</w:delText>
        </w:r>
        <w:r w:rsidR="00E95F7C" w:rsidDel="00E95F7C">
          <w:rPr>
            <w:noProof/>
          </w:rPr>
          <w:fldChar w:fldCharType="end"/>
        </w:r>
      </w:del>
      <w:r>
        <w:t xml:space="preserve"> </w:t>
      </w:r>
      <w:r w:rsidRPr="0005375D">
        <w:t>Purchase Order – Lampiran</w:t>
      </w:r>
      <w:bookmarkEnd w:id="841"/>
    </w:p>
    <w:p w:rsidR="00350D10" w:rsidRDefault="00350D10" w:rsidP="00350D10"/>
    <w:p w:rsidR="00E76DAD" w:rsidRDefault="00350D10" w:rsidP="00E76DAD">
      <w:pPr>
        <w:keepNext/>
        <w:jc w:val="center"/>
      </w:pPr>
      <w:r>
        <w:rPr>
          <w:noProof/>
        </w:rPr>
        <w:drawing>
          <wp:inline distT="0" distB="0" distL="0" distR="0" wp14:anchorId="16D4279E" wp14:editId="640089B3">
            <wp:extent cx="4244453" cy="1274243"/>
            <wp:effectExtent l="0" t="0" r="381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65505" cy="1280563"/>
                    </a:xfrm>
                    <a:prstGeom prst="rect">
                      <a:avLst/>
                    </a:prstGeom>
                  </pic:spPr>
                </pic:pic>
              </a:graphicData>
            </a:graphic>
          </wp:inline>
        </w:drawing>
      </w:r>
    </w:p>
    <w:p w:rsidR="00E76DAD" w:rsidRDefault="00E76DAD" w:rsidP="00E76DAD">
      <w:pPr>
        <w:pStyle w:val="Caption"/>
        <w:jc w:val="center"/>
      </w:pPr>
      <w:bookmarkStart w:id="846" w:name="_Toc440027149"/>
      <w:r>
        <w:t xml:space="preserve">Gambar </w:t>
      </w:r>
      <w:ins w:id="847" w:author="User1" w:date="2016-01-14T13:23:00Z">
        <w:r w:rsidR="0077448C">
          <w:fldChar w:fldCharType="begin"/>
        </w:r>
        <w:r w:rsidR="0077448C">
          <w:instrText xml:space="preserve"> STYLEREF 1 \s </w:instrText>
        </w:r>
      </w:ins>
      <w:r w:rsidR="0077448C">
        <w:fldChar w:fldCharType="separate"/>
      </w:r>
      <w:r w:rsidR="0077448C">
        <w:rPr>
          <w:noProof/>
        </w:rPr>
        <w:t>3</w:t>
      </w:r>
      <w:ins w:id="848"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849" w:author="User1" w:date="2016-01-14T13:23:00Z">
        <w:r w:rsidR="0077448C">
          <w:rPr>
            <w:noProof/>
          </w:rPr>
          <w:t>87</w:t>
        </w:r>
        <w:r w:rsidR="0077448C">
          <w:fldChar w:fldCharType="end"/>
        </w:r>
      </w:ins>
      <w:del w:id="850"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87</w:delText>
        </w:r>
        <w:r w:rsidR="00E95F7C" w:rsidDel="00E95F7C">
          <w:rPr>
            <w:noProof/>
          </w:rPr>
          <w:fldChar w:fldCharType="end"/>
        </w:r>
      </w:del>
      <w:r>
        <w:t xml:space="preserve"> </w:t>
      </w:r>
      <w:r w:rsidRPr="000E4C07">
        <w:t>Detail Produk PR</w:t>
      </w:r>
      <w:bookmarkEnd w:id="846"/>
    </w:p>
    <w:p w:rsidR="00350D10" w:rsidRPr="00350D10" w:rsidRDefault="00350D10" w:rsidP="00350D10"/>
    <w:p w:rsidR="00E76DAD" w:rsidRDefault="006677D9" w:rsidP="00E76DAD">
      <w:pPr>
        <w:pStyle w:val="BodyText"/>
        <w:keepNext/>
        <w:ind w:left="720"/>
        <w:jc w:val="center"/>
      </w:pPr>
      <w:r>
        <w:rPr>
          <w:noProof/>
        </w:rPr>
        <w:drawing>
          <wp:inline distT="0" distB="0" distL="0" distR="0" wp14:anchorId="03AF85CD" wp14:editId="7FACC0EB">
            <wp:extent cx="3466531" cy="156747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79982" cy="1573557"/>
                    </a:xfrm>
                    <a:prstGeom prst="rect">
                      <a:avLst/>
                    </a:prstGeom>
                  </pic:spPr>
                </pic:pic>
              </a:graphicData>
            </a:graphic>
          </wp:inline>
        </w:drawing>
      </w:r>
    </w:p>
    <w:p w:rsidR="00E97767" w:rsidRDefault="00E76DAD" w:rsidP="00E76DAD">
      <w:pPr>
        <w:pStyle w:val="Caption"/>
        <w:jc w:val="center"/>
      </w:pPr>
      <w:bookmarkStart w:id="851" w:name="_Toc440027150"/>
      <w:r>
        <w:t xml:space="preserve">Gambar </w:t>
      </w:r>
      <w:ins w:id="852" w:author="User1" w:date="2016-01-14T13:23:00Z">
        <w:r w:rsidR="0077448C">
          <w:fldChar w:fldCharType="begin"/>
        </w:r>
        <w:r w:rsidR="0077448C">
          <w:instrText xml:space="preserve"> STYLEREF 1 \s </w:instrText>
        </w:r>
      </w:ins>
      <w:r w:rsidR="0077448C">
        <w:fldChar w:fldCharType="separate"/>
      </w:r>
      <w:r w:rsidR="0077448C">
        <w:rPr>
          <w:noProof/>
        </w:rPr>
        <w:t>3</w:t>
      </w:r>
      <w:ins w:id="853"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854" w:author="User1" w:date="2016-01-14T13:23:00Z">
        <w:r w:rsidR="0077448C">
          <w:rPr>
            <w:noProof/>
          </w:rPr>
          <w:t>88</w:t>
        </w:r>
        <w:r w:rsidR="0077448C">
          <w:fldChar w:fldCharType="end"/>
        </w:r>
      </w:ins>
      <w:del w:id="855"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88</w:delText>
        </w:r>
        <w:r w:rsidR="00E95F7C" w:rsidDel="00E95F7C">
          <w:rPr>
            <w:noProof/>
          </w:rPr>
          <w:fldChar w:fldCharType="end"/>
        </w:r>
      </w:del>
      <w:r>
        <w:t xml:space="preserve"> </w:t>
      </w:r>
      <w:r w:rsidRPr="00BC6778">
        <w:t>Detail TOP</w:t>
      </w:r>
      <w:bookmarkEnd w:id="851"/>
    </w:p>
    <w:p w:rsidR="00F319F5" w:rsidRDefault="00F319F5" w:rsidP="00F319F5">
      <w:pPr>
        <w:pStyle w:val="BodyText"/>
        <w:keepNext/>
        <w:jc w:val="center"/>
      </w:pPr>
    </w:p>
    <w:p w:rsidR="00021AFB" w:rsidRDefault="00021AFB" w:rsidP="006207C8">
      <w:pPr>
        <w:ind w:left="0"/>
      </w:pPr>
    </w:p>
    <w:p w:rsidR="00E76DAD" w:rsidRDefault="00021AFB" w:rsidP="00E76DAD">
      <w:pPr>
        <w:keepNext/>
      </w:pPr>
      <w:r>
        <w:rPr>
          <w:noProof/>
        </w:rPr>
        <w:lastRenderedPageBreak/>
        <w:drawing>
          <wp:inline distT="0" distB="0" distL="0" distR="0" wp14:anchorId="2171E119" wp14:editId="28D53AF3">
            <wp:extent cx="5943600" cy="1762760"/>
            <wp:effectExtent l="19050" t="19050" r="19050" b="279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762760"/>
                    </a:xfrm>
                    <a:prstGeom prst="rect">
                      <a:avLst/>
                    </a:prstGeom>
                    <a:ln>
                      <a:solidFill>
                        <a:schemeClr val="accent1"/>
                      </a:solidFill>
                    </a:ln>
                  </pic:spPr>
                </pic:pic>
              </a:graphicData>
            </a:graphic>
          </wp:inline>
        </w:drawing>
      </w:r>
    </w:p>
    <w:p w:rsidR="00E76DAD" w:rsidRPr="00021AFB" w:rsidRDefault="00E76DAD" w:rsidP="00E76DAD">
      <w:pPr>
        <w:pStyle w:val="Caption"/>
        <w:jc w:val="center"/>
      </w:pPr>
      <w:bookmarkStart w:id="856" w:name="_Toc440027151"/>
      <w:r>
        <w:t xml:space="preserve">Gambar </w:t>
      </w:r>
      <w:ins w:id="857" w:author="User1" w:date="2016-01-14T13:23:00Z">
        <w:r w:rsidR="0077448C">
          <w:fldChar w:fldCharType="begin"/>
        </w:r>
        <w:r w:rsidR="0077448C">
          <w:instrText xml:space="preserve"> STYLEREF 1 \s </w:instrText>
        </w:r>
      </w:ins>
      <w:r w:rsidR="0077448C">
        <w:fldChar w:fldCharType="separate"/>
      </w:r>
      <w:r w:rsidR="0077448C">
        <w:rPr>
          <w:noProof/>
        </w:rPr>
        <w:t>3</w:t>
      </w:r>
      <w:ins w:id="858"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859" w:author="User1" w:date="2016-01-14T13:23:00Z">
        <w:r w:rsidR="0077448C">
          <w:rPr>
            <w:noProof/>
          </w:rPr>
          <w:t>89</w:t>
        </w:r>
        <w:r w:rsidR="0077448C">
          <w:fldChar w:fldCharType="end"/>
        </w:r>
      </w:ins>
      <w:del w:id="860"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89</w:delText>
        </w:r>
        <w:r w:rsidR="00E95F7C" w:rsidDel="00E95F7C">
          <w:rPr>
            <w:noProof/>
          </w:rPr>
          <w:fldChar w:fldCharType="end"/>
        </w:r>
      </w:del>
      <w:r>
        <w:t xml:space="preserve"> Print Report PO</w:t>
      </w:r>
      <w:bookmarkEnd w:id="856"/>
    </w:p>
    <w:p w:rsidR="00387994" w:rsidRPr="003D4BA3" w:rsidRDefault="00387994" w:rsidP="003D4BA3">
      <w:pPr>
        <w:pStyle w:val="BodyText"/>
      </w:pPr>
    </w:p>
    <w:tbl>
      <w:tblPr>
        <w:tblW w:w="8640" w:type="dxa"/>
        <w:tblInd w:w="710" w:type="dxa"/>
        <w:tblLook w:val="04A0" w:firstRow="1" w:lastRow="0" w:firstColumn="1" w:lastColumn="0" w:noHBand="0" w:noVBand="1"/>
      </w:tblPr>
      <w:tblGrid>
        <w:gridCol w:w="1890"/>
        <w:gridCol w:w="2430"/>
        <w:gridCol w:w="4320"/>
      </w:tblGrid>
      <w:tr w:rsidR="003D4BA3" w:rsidRPr="003D4BA3" w:rsidTr="007B1412">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3D4BA3" w:rsidRPr="003D4BA3" w:rsidRDefault="003D4BA3" w:rsidP="003D4BA3">
            <w:pPr>
              <w:spacing w:before="0" w:after="0"/>
              <w:ind w:left="0"/>
              <w:rPr>
                <w:rFonts w:ascii="Trebuchet MS" w:hAnsi="Trebuchet MS"/>
                <w:sz w:val="20"/>
                <w:szCs w:val="20"/>
              </w:rPr>
            </w:pPr>
            <w:r w:rsidRPr="003D4BA3">
              <w:rPr>
                <w:rFonts w:ascii="Trebuchet MS" w:hAnsi="Trebuchet MS"/>
                <w:sz w:val="20"/>
                <w:szCs w:val="20"/>
              </w:rPr>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3D4BA3" w:rsidRPr="003D4BA3" w:rsidRDefault="003D4BA3" w:rsidP="003D4BA3">
            <w:pPr>
              <w:spacing w:before="0" w:after="0"/>
              <w:ind w:left="0"/>
              <w:rPr>
                <w:rFonts w:ascii="Trebuchet MS" w:hAnsi="Trebuchet MS"/>
                <w:sz w:val="20"/>
                <w:szCs w:val="20"/>
              </w:rPr>
            </w:pPr>
            <w:r w:rsidRPr="003D4BA3">
              <w:rPr>
                <w:rFonts w:ascii="Trebuchet MS" w:hAnsi="Trebuchet MS"/>
                <w:sz w:val="20"/>
                <w:szCs w:val="20"/>
              </w:rPr>
              <w:t xml:space="preserve">Purchase Order </w:t>
            </w:r>
          </w:p>
        </w:tc>
      </w:tr>
      <w:tr w:rsidR="003D4BA3" w:rsidRPr="003D4BA3" w:rsidTr="007B1412">
        <w:trPr>
          <w:trHeight w:val="315"/>
        </w:trPr>
        <w:tc>
          <w:tcPr>
            <w:tcW w:w="1890" w:type="dxa"/>
            <w:tcBorders>
              <w:top w:val="nil"/>
              <w:left w:val="single" w:sz="8" w:space="0" w:color="auto"/>
              <w:bottom w:val="single" w:sz="8" w:space="0" w:color="auto"/>
              <w:right w:val="single" w:sz="8" w:space="0" w:color="auto"/>
            </w:tcBorders>
            <w:shd w:val="clear" w:color="000000" w:fill="F2F2F2"/>
            <w:hideMark/>
          </w:tcPr>
          <w:p w:rsidR="003D4BA3" w:rsidRPr="003D4BA3" w:rsidRDefault="003D4BA3" w:rsidP="003D4BA3">
            <w:pPr>
              <w:spacing w:before="0" w:after="0"/>
              <w:ind w:left="0"/>
              <w:rPr>
                <w:rFonts w:ascii="Trebuchet MS" w:hAnsi="Trebuchet MS"/>
                <w:sz w:val="20"/>
                <w:szCs w:val="20"/>
              </w:rPr>
            </w:pPr>
            <w:r w:rsidRPr="003D4BA3">
              <w:rPr>
                <w:rFonts w:ascii="Trebuchet MS" w:hAnsi="Trebuchet MS"/>
                <w:sz w:val="20"/>
                <w:szCs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3D4BA3" w:rsidRPr="003D4BA3" w:rsidRDefault="003D4BA3" w:rsidP="003D4BA3">
            <w:pPr>
              <w:spacing w:before="0" w:after="0"/>
              <w:ind w:left="0"/>
              <w:rPr>
                <w:rFonts w:ascii="Trebuchet MS" w:hAnsi="Trebuchet MS"/>
                <w:sz w:val="20"/>
                <w:szCs w:val="20"/>
              </w:rPr>
            </w:pPr>
            <w:r w:rsidRPr="003D4BA3">
              <w:rPr>
                <w:rFonts w:ascii="Trebuchet MS" w:hAnsi="Trebuchet MS"/>
                <w:sz w:val="20"/>
                <w:szCs w:val="20"/>
              </w:rPr>
              <w:t xml:space="preserve">User telah login dan berada di menu Purchase Order </w:t>
            </w:r>
          </w:p>
        </w:tc>
      </w:tr>
      <w:tr w:rsidR="003D4BA3" w:rsidRPr="003D4BA3" w:rsidTr="007B1412">
        <w:trPr>
          <w:trHeight w:val="600"/>
        </w:trPr>
        <w:tc>
          <w:tcPr>
            <w:tcW w:w="1890" w:type="dxa"/>
            <w:tcBorders>
              <w:top w:val="nil"/>
              <w:left w:val="single" w:sz="8" w:space="0" w:color="auto"/>
              <w:bottom w:val="single" w:sz="8" w:space="0" w:color="auto"/>
              <w:right w:val="single" w:sz="8" w:space="0" w:color="auto"/>
            </w:tcBorders>
            <w:shd w:val="clear" w:color="000000" w:fill="F2F2F2"/>
            <w:hideMark/>
          </w:tcPr>
          <w:p w:rsidR="003D4BA3" w:rsidRPr="003D4BA3" w:rsidRDefault="003D4BA3" w:rsidP="003D4BA3">
            <w:pPr>
              <w:spacing w:before="0" w:after="0"/>
              <w:ind w:left="0"/>
              <w:rPr>
                <w:rFonts w:ascii="Trebuchet MS" w:hAnsi="Trebuchet MS"/>
                <w:sz w:val="20"/>
                <w:szCs w:val="20"/>
              </w:rPr>
            </w:pPr>
            <w:r w:rsidRPr="003D4BA3">
              <w:rPr>
                <w:rFonts w:ascii="Trebuchet MS" w:hAnsi="Trebuchet MS"/>
                <w:sz w:val="20"/>
                <w:szCs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3D4BA3" w:rsidRPr="003D4BA3" w:rsidRDefault="003D4BA3" w:rsidP="003D4BA3">
            <w:pPr>
              <w:spacing w:before="0" w:after="0"/>
              <w:ind w:left="0"/>
              <w:rPr>
                <w:rFonts w:ascii="Trebuchet MS" w:hAnsi="Trebuchet MS"/>
                <w:sz w:val="20"/>
                <w:szCs w:val="20"/>
              </w:rPr>
            </w:pPr>
            <w:r w:rsidRPr="003D4BA3">
              <w:rPr>
                <w:rFonts w:ascii="Trebuchet MS" w:hAnsi="Trebuchet MS"/>
                <w:sz w:val="20"/>
                <w:szCs w:val="20"/>
              </w:rPr>
              <w:t>Aplikasi akan menampilkan daftar PO yang berhasil ditambahkan atau direvisi oleh user</w:t>
            </w:r>
          </w:p>
        </w:tc>
      </w:tr>
      <w:tr w:rsidR="003D4BA3" w:rsidRPr="003D4BA3" w:rsidTr="007B1412">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vAlign w:val="center"/>
            <w:hideMark/>
          </w:tcPr>
          <w:p w:rsidR="003D4BA3" w:rsidRPr="003D4BA3" w:rsidRDefault="003D4BA3" w:rsidP="003D4BA3">
            <w:pPr>
              <w:spacing w:before="0" w:after="0"/>
              <w:ind w:left="0"/>
              <w:jc w:val="center"/>
              <w:rPr>
                <w:rFonts w:ascii="Trebuchet MS" w:hAnsi="Trebuchet MS"/>
                <w:sz w:val="20"/>
                <w:szCs w:val="20"/>
              </w:rPr>
            </w:pPr>
            <w:r w:rsidRPr="003D4BA3">
              <w:rPr>
                <w:rFonts w:ascii="Trebuchet MS" w:hAnsi="Trebuchet MS"/>
                <w:sz w:val="20"/>
                <w:szCs w:val="20"/>
              </w:rPr>
              <w:t>Aksi User</w:t>
            </w:r>
          </w:p>
        </w:tc>
        <w:tc>
          <w:tcPr>
            <w:tcW w:w="4320" w:type="dxa"/>
            <w:tcBorders>
              <w:top w:val="nil"/>
              <w:left w:val="nil"/>
              <w:bottom w:val="single" w:sz="8" w:space="0" w:color="auto"/>
              <w:right w:val="single" w:sz="8" w:space="0" w:color="auto"/>
            </w:tcBorders>
            <w:shd w:val="clear" w:color="000000" w:fill="F2F2F2"/>
            <w:vAlign w:val="center"/>
            <w:hideMark/>
          </w:tcPr>
          <w:p w:rsidR="003D4BA3" w:rsidRPr="003D4BA3" w:rsidRDefault="003D4BA3" w:rsidP="003D4BA3">
            <w:pPr>
              <w:spacing w:before="0" w:after="0"/>
              <w:ind w:left="0"/>
              <w:jc w:val="center"/>
              <w:rPr>
                <w:rFonts w:ascii="Trebuchet MS" w:hAnsi="Trebuchet MS"/>
                <w:sz w:val="20"/>
                <w:szCs w:val="20"/>
              </w:rPr>
            </w:pPr>
            <w:r w:rsidRPr="003D4BA3">
              <w:rPr>
                <w:rFonts w:ascii="Trebuchet MS" w:hAnsi="Trebuchet MS"/>
                <w:sz w:val="20"/>
                <w:szCs w:val="20"/>
              </w:rPr>
              <w:t>Reaksi Sistem</w:t>
            </w:r>
          </w:p>
        </w:tc>
      </w:tr>
      <w:tr w:rsidR="003D4BA3" w:rsidRPr="003D4BA3" w:rsidTr="007B1412">
        <w:trPr>
          <w:trHeight w:val="615"/>
        </w:trPr>
        <w:tc>
          <w:tcPr>
            <w:tcW w:w="4320" w:type="dxa"/>
            <w:gridSpan w:val="2"/>
            <w:tcBorders>
              <w:top w:val="single" w:sz="8" w:space="0" w:color="auto"/>
              <w:left w:val="single" w:sz="8" w:space="0" w:color="auto"/>
              <w:bottom w:val="single" w:sz="4" w:space="0" w:color="auto"/>
              <w:right w:val="single" w:sz="8" w:space="0" w:color="000000"/>
            </w:tcBorders>
            <w:shd w:val="clear" w:color="auto" w:fill="auto"/>
            <w:hideMark/>
          </w:tcPr>
          <w:p w:rsidR="003D4BA3" w:rsidRPr="006C0176" w:rsidRDefault="003D4BA3" w:rsidP="003D4BA3">
            <w:pPr>
              <w:spacing w:before="0" w:after="0"/>
              <w:ind w:left="0"/>
              <w:jc w:val="left"/>
              <w:rPr>
                <w:rFonts w:ascii="Trebuchet MS" w:hAnsi="Trebuchet MS"/>
                <w:sz w:val="20"/>
                <w:szCs w:val="20"/>
              </w:rPr>
            </w:pPr>
            <w:r w:rsidRPr="006C0176">
              <w:rPr>
                <w:rFonts w:ascii="Trebuchet MS" w:hAnsi="Trebuchet MS"/>
                <w:sz w:val="20"/>
                <w:szCs w:val="20"/>
              </w:rPr>
              <w:t>Klik Tab Permintaan Produk</w:t>
            </w:r>
          </w:p>
        </w:tc>
        <w:tc>
          <w:tcPr>
            <w:tcW w:w="4320" w:type="dxa"/>
            <w:tcBorders>
              <w:top w:val="nil"/>
              <w:left w:val="nil"/>
              <w:bottom w:val="single" w:sz="4" w:space="0" w:color="auto"/>
              <w:right w:val="single" w:sz="8" w:space="0" w:color="auto"/>
            </w:tcBorders>
            <w:shd w:val="clear" w:color="auto" w:fill="auto"/>
            <w:hideMark/>
          </w:tcPr>
          <w:p w:rsidR="003D4BA3" w:rsidRPr="006C0176" w:rsidRDefault="003D4BA3" w:rsidP="00182851">
            <w:pPr>
              <w:spacing w:before="0" w:after="0"/>
              <w:ind w:left="0"/>
              <w:jc w:val="left"/>
              <w:rPr>
                <w:rFonts w:ascii="Trebuchet MS" w:hAnsi="Trebuchet MS"/>
                <w:sz w:val="20"/>
                <w:szCs w:val="20"/>
              </w:rPr>
            </w:pPr>
            <w:r w:rsidRPr="006C0176">
              <w:rPr>
                <w:rFonts w:ascii="Trebuchet MS" w:hAnsi="Trebuchet MS"/>
                <w:sz w:val="20"/>
                <w:szCs w:val="20"/>
              </w:rPr>
              <w:t>Tab akan beralih ke tab Perm</w:t>
            </w:r>
            <w:r w:rsidR="006110CB">
              <w:rPr>
                <w:rFonts w:ascii="Trebuchet MS" w:hAnsi="Trebuchet MS"/>
                <w:sz w:val="20"/>
                <w:szCs w:val="20"/>
              </w:rPr>
              <w:t>intaan Produk seperti gambar 3-</w:t>
            </w:r>
            <w:r w:rsidR="00182851">
              <w:rPr>
                <w:rFonts w:ascii="Trebuchet MS" w:hAnsi="Trebuchet MS"/>
                <w:sz w:val="20"/>
                <w:szCs w:val="20"/>
              </w:rPr>
              <w:t>82</w:t>
            </w:r>
            <w:r w:rsidRPr="006C0176">
              <w:rPr>
                <w:rFonts w:ascii="Trebuchet MS" w:hAnsi="Trebuchet MS"/>
                <w:sz w:val="20"/>
                <w:szCs w:val="20"/>
              </w:rPr>
              <w:t>.</w:t>
            </w:r>
          </w:p>
        </w:tc>
      </w:tr>
      <w:tr w:rsidR="003D4BA3" w:rsidRPr="003D4BA3" w:rsidTr="007B1412">
        <w:trPr>
          <w:trHeight w:val="615"/>
        </w:trPr>
        <w:tc>
          <w:tcPr>
            <w:tcW w:w="4320" w:type="dxa"/>
            <w:gridSpan w:val="2"/>
            <w:tcBorders>
              <w:top w:val="single" w:sz="4" w:space="0" w:color="auto"/>
              <w:left w:val="single" w:sz="4" w:space="0" w:color="auto"/>
              <w:bottom w:val="single" w:sz="4" w:space="0" w:color="auto"/>
              <w:right w:val="single" w:sz="4" w:space="0" w:color="auto"/>
            </w:tcBorders>
            <w:shd w:val="clear" w:color="auto" w:fill="auto"/>
            <w:hideMark/>
          </w:tcPr>
          <w:p w:rsidR="003D4BA3" w:rsidRPr="006C0176" w:rsidRDefault="003D4BA3" w:rsidP="003D4BA3">
            <w:pPr>
              <w:spacing w:before="0" w:after="0"/>
              <w:ind w:left="0"/>
              <w:jc w:val="left"/>
              <w:rPr>
                <w:rFonts w:ascii="Trebuchet MS" w:hAnsi="Trebuchet MS"/>
                <w:sz w:val="20"/>
                <w:szCs w:val="20"/>
              </w:rPr>
            </w:pPr>
            <w:r w:rsidRPr="006C0176">
              <w:rPr>
                <w:rFonts w:ascii="Trebuchet MS" w:hAnsi="Trebuchet MS"/>
                <w:sz w:val="20"/>
                <w:szCs w:val="20"/>
              </w:rPr>
              <w:t>Klik Tab Informasi Pengiriman</w:t>
            </w:r>
          </w:p>
        </w:tc>
        <w:tc>
          <w:tcPr>
            <w:tcW w:w="4320" w:type="dxa"/>
            <w:tcBorders>
              <w:top w:val="single" w:sz="4" w:space="0" w:color="auto"/>
              <w:left w:val="single" w:sz="4" w:space="0" w:color="auto"/>
              <w:bottom w:val="single" w:sz="4" w:space="0" w:color="auto"/>
              <w:right w:val="single" w:sz="4" w:space="0" w:color="auto"/>
            </w:tcBorders>
            <w:shd w:val="clear" w:color="auto" w:fill="auto"/>
            <w:hideMark/>
          </w:tcPr>
          <w:p w:rsidR="003D4BA3" w:rsidRPr="006C0176" w:rsidRDefault="003D4BA3" w:rsidP="00182851">
            <w:pPr>
              <w:spacing w:before="0" w:after="0"/>
              <w:ind w:left="0"/>
              <w:jc w:val="left"/>
              <w:rPr>
                <w:rFonts w:ascii="Trebuchet MS" w:hAnsi="Trebuchet MS"/>
                <w:sz w:val="20"/>
                <w:szCs w:val="20"/>
              </w:rPr>
            </w:pPr>
            <w:r w:rsidRPr="006C0176">
              <w:rPr>
                <w:rFonts w:ascii="Trebuchet MS" w:hAnsi="Trebuchet MS"/>
                <w:sz w:val="20"/>
                <w:szCs w:val="20"/>
              </w:rPr>
              <w:t xml:space="preserve">Tab akan beralih ke tab </w:t>
            </w:r>
            <w:proofErr w:type="gramStart"/>
            <w:r w:rsidRPr="006C0176">
              <w:rPr>
                <w:rFonts w:ascii="Trebuchet MS" w:hAnsi="Trebuchet MS"/>
                <w:sz w:val="20"/>
                <w:szCs w:val="20"/>
              </w:rPr>
              <w:t>Informas</w:t>
            </w:r>
            <w:r w:rsidR="006110CB">
              <w:rPr>
                <w:rFonts w:ascii="Trebuchet MS" w:hAnsi="Trebuchet MS"/>
                <w:sz w:val="20"/>
                <w:szCs w:val="20"/>
              </w:rPr>
              <w:t>i  Pengiriman</w:t>
            </w:r>
            <w:proofErr w:type="gramEnd"/>
            <w:r w:rsidR="006110CB">
              <w:rPr>
                <w:rFonts w:ascii="Trebuchet MS" w:hAnsi="Trebuchet MS"/>
                <w:sz w:val="20"/>
                <w:szCs w:val="20"/>
              </w:rPr>
              <w:t xml:space="preserve"> seperti gambar 3-</w:t>
            </w:r>
            <w:r w:rsidR="00182851">
              <w:rPr>
                <w:rFonts w:ascii="Trebuchet MS" w:hAnsi="Trebuchet MS"/>
                <w:sz w:val="20"/>
                <w:szCs w:val="20"/>
              </w:rPr>
              <w:t>83</w:t>
            </w:r>
            <w:r w:rsidRPr="006C0176">
              <w:rPr>
                <w:rFonts w:ascii="Trebuchet MS" w:hAnsi="Trebuchet MS"/>
                <w:sz w:val="20"/>
                <w:szCs w:val="20"/>
              </w:rPr>
              <w:t>.</w:t>
            </w:r>
          </w:p>
        </w:tc>
      </w:tr>
      <w:tr w:rsidR="003D4BA3" w:rsidRPr="003D4BA3" w:rsidTr="007B1412">
        <w:trPr>
          <w:trHeight w:val="915"/>
        </w:trPr>
        <w:tc>
          <w:tcPr>
            <w:tcW w:w="4320" w:type="dxa"/>
            <w:gridSpan w:val="2"/>
            <w:tcBorders>
              <w:top w:val="single" w:sz="4" w:space="0" w:color="auto"/>
              <w:left w:val="single" w:sz="4" w:space="0" w:color="auto"/>
              <w:bottom w:val="single" w:sz="4" w:space="0" w:color="auto"/>
              <w:right w:val="single" w:sz="4" w:space="0" w:color="auto"/>
            </w:tcBorders>
            <w:shd w:val="clear" w:color="auto" w:fill="auto"/>
            <w:hideMark/>
          </w:tcPr>
          <w:p w:rsidR="003D4BA3" w:rsidRPr="006C0176" w:rsidRDefault="003D4BA3" w:rsidP="003D4BA3">
            <w:pPr>
              <w:spacing w:before="0" w:after="0"/>
              <w:ind w:left="0"/>
              <w:jc w:val="left"/>
              <w:rPr>
                <w:rFonts w:ascii="Trebuchet MS" w:hAnsi="Trebuchet MS"/>
                <w:sz w:val="20"/>
                <w:szCs w:val="20"/>
              </w:rPr>
            </w:pPr>
            <w:r w:rsidRPr="006C0176">
              <w:rPr>
                <w:rFonts w:ascii="Trebuchet MS" w:hAnsi="Trebuchet MS"/>
                <w:sz w:val="20"/>
                <w:szCs w:val="20"/>
              </w:rPr>
              <w:t>Klik Tab Informasi Pemesanan</w:t>
            </w:r>
          </w:p>
        </w:tc>
        <w:tc>
          <w:tcPr>
            <w:tcW w:w="4320" w:type="dxa"/>
            <w:tcBorders>
              <w:top w:val="single" w:sz="4" w:space="0" w:color="auto"/>
              <w:left w:val="single" w:sz="4" w:space="0" w:color="auto"/>
              <w:bottom w:val="single" w:sz="4" w:space="0" w:color="auto"/>
              <w:right w:val="single" w:sz="4" w:space="0" w:color="auto"/>
            </w:tcBorders>
            <w:shd w:val="clear" w:color="auto" w:fill="auto"/>
            <w:hideMark/>
          </w:tcPr>
          <w:p w:rsidR="003D4BA3" w:rsidRPr="006C0176" w:rsidRDefault="003D4BA3" w:rsidP="00182851">
            <w:pPr>
              <w:spacing w:before="0" w:after="0"/>
              <w:ind w:left="0"/>
              <w:jc w:val="left"/>
              <w:rPr>
                <w:rFonts w:ascii="Trebuchet MS" w:hAnsi="Trebuchet MS"/>
                <w:sz w:val="20"/>
                <w:szCs w:val="20"/>
              </w:rPr>
            </w:pPr>
            <w:r w:rsidRPr="006C0176">
              <w:rPr>
                <w:rFonts w:ascii="Trebuchet MS" w:hAnsi="Trebuchet MS"/>
                <w:sz w:val="20"/>
                <w:szCs w:val="20"/>
              </w:rPr>
              <w:t xml:space="preserve">Tab akan beralih ke tab </w:t>
            </w:r>
            <w:proofErr w:type="gramStart"/>
            <w:r w:rsidRPr="006C0176">
              <w:rPr>
                <w:rFonts w:ascii="Trebuchet MS" w:hAnsi="Trebuchet MS"/>
                <w:sz w:val="20"/>
                <w:szCs w:val="20"/>
              </w:rPr>
              <w:t>Informa</w:t>
            </w:r>
            <w:r w:rsidR="006110CB">
              <w:rPr>
                <w:rFonts w:ascii="Trebuchet MS" w:hAnsi="Trebuchet MS"/>
                <w:sz w:val="20"/>
                <w:szCs w:val="20"/>
              </w:rPr>
              <w:t>si  Pemesanan</w:t>
            </w:r>
            <w:proofErr w:type="gramEnd"/>
            <w:r w:rsidR="006110CB">
              <w:rPr>
                <w:rFonts w:ascii="Trebuchet MS" w:hAnsi="Trebuchet MS"/>
                <w:sz w:val="20"/>
                <w:szCs w:val="20"/>
              </w:rPr>
              <w:t xml:space="preserve"> seperti gambar 3-</w:t>
            </w:r>
            <w:r w:rsidR="00182851">
              <w:rPr>
                <w:rFonts w:ascii="Trebuchet MS" w:hAnsi="Trebuchet MS"/>
                <w:sz w:val="20"/>
                <w:szCs w:val="20"/>
              </w:rPr>
              <w:t>84</w:t>
            </w:r>
            <w:r w:rsidRPr="006C0176">
              <w:rPr>
                <w:rFonts w:ascii="Trebuchet MS" w:hAnsi="Trebuchet MS"/>
                <w:sz w:val="20"/>
                <w:szCs w:val="20"/>
              </w:rPr>
              <w:t>.</w:t>
            </w:r>
          </w:p>
        </w:tc>
      </w:tr>
      <w:tr w:rsidR="003D4BA3" w:rsidRPr="003D4BA3" w:rsidTr="007B1412">
        <w:trPr>
          <w:trHeight w:val="615"/>
        </w:trPr>
        <w:tc>
          <w:tcPr>
            <w:tcW w:w="4320" w:type="dxa"/>
            <w:gridSpan w:val="2"/>
            <w:tcBorders>
              <w:top w:val="single" w:sz="4" w:space="0" w:color="auto"/>
              <w:left w:val="single" w:sz="4" w:space="0" w:color="auto"/>
              <w:bottom w:val="single" w:sz="4" w:space="0" w:color="auto"/>
              <w:right w:val="single" w:sz="4" w:space="0" w:color="auto"/>
            </w:tcBorders>
            <w:shd w:val="clear" w:color="auto" w:fill="auto"/>
            <w:hideMark/>
          </w:tcPr>
          <w:p w:rsidR="003D4BA3" w:rsidRPr="006C0176" w:rsidRDefault="003D4BA3" w:rsidP="003D4BA3">
            <w:pPr>
              <w:spacing w:before="0" w:after="0"/>
              <w:ind w:left="0"/>
              <w:jc w:val="left"/>
              <w:rPr>
                <w:rFonts w:ascii="Trebuchet MS" w:hAnsi="Trebuchet MS"/>
                <w:sz w:val="20"/>
                <w:szCs w:val="20"/>
              </w:rPr>
            </w:pPr>
            <w:r w:rsidRPr="006C0176">
              <w:rPr>
                <w:rFonts w:ascii="Trebuchet MS" w:hAnsi="Trebuchet MS"/>
                <w:sz w:val="20"/>
                <w:szCs w:val="20"/>
              </w:rPr>
              <w:t>Klik Tab Syarat &amp; Ketentuan</w:t>
            </w:r>
          </w:p>
        </w:tc>
        <w:tc>
          <w:tcPr>
            <w:tcW w:w="4320" w:type="dxa"/>
            <w:tcBorders>
              <w:top w:val="single" w:sz="4" w:space="0" w:color="auto"/>
              <w:left w:val="single" w:sz="4" w:space="0" w:color="auto"/>
              <w:bottom w:val="single" w:sz="4" w:space="0" w:color="auto"/>
              <w:right w:val="single" w:sz="4" w:space="0" w:color="auto"/>
            </w:tcBorders>
            <w:shd w:val="clear" w:color="auto" w:fill="auto"/>
            <w:hideMark/>
          </w:tcPr>
          <w:p w:rsidR="003D4BA3" w:rsidRPr="006C0176" w:rsidRDefault="003D4BA3" w:rsidP="00182851">
            <w:pPr>
              <w:spacing w:before="0" w:after="0"/>
              <w:ind w:left="0"/>
              <w:jc w:val="left"/>
              <w:rPr>
                <w:rFonts w:ascii="Trebuchet MS" w:hAnsi="Trebuchet MS"/>
                <w:sz w:val="20"/>
                <w:szCs w:val="20"/>
              </w:rPr>
            </w:pPr>
            <w:r w:rsidRPr="006C0176">
              <w:rPr>
                <w:rFonts w:ascii="Trebuchet MS" w:hAnsi="Trebuchet MS"/>
                <w:sz w:val="20"/>
                <w:szCs w:val="20"/>
              </w:rPr>
              <w:t>Tab akan beralih ke tab Syara</w:t>
            </w:r>
            <w:r w:rsidR="006110CB">
              <w:rPr>
                <w:rFonts w:ascii="Trebuchet MS" w:hAnsi="Trebuchet MS"/>
                <w:sz w:val="20"/>
                <w:szCs w:val="20"/>
              </w:rPr>
              <w:t>t &amp; Ketentuan seperti gambar 3-</w:t>
            </w:r>
            <w:r w:rsidR="00182851">
              <w:rPr>
                <w:rFonts w:ascii="Trebuchet MS" w:hAnsi="Trebuchet MS"/>
                <w:sz w:val="20"/>
                <w:szCs w:val="20"/>
              </w:rPr>
              <w:t>85</w:t>
            </w:r>
            <w:r w:rsidRPr="006C0176">
              <w:rPr>
                <w:rFonts w:ascii="Trebuchet MS" w:hAnsi="Trebuchet MS"/>
                <w:sz w:val="20"/>
                <w:szCs w:val="20"/>
              </w:rPr>
              <w:t>.</w:t>
            </w:r>
          </w:p>
        </w:tc>
      </w:tr>
      <w:tr w:rsidR="003D4BA3" w:rsidRPr="003D4BA3" w:rsidTr="007B1412">
        <w:trPr>
          <w:trHeight w:val="615"/>
        </w:trPr>
        <w:tc>
          <w:tcPr>
            <w:tcW w:w="4320" w:type="dxa"/>
            <w:gridSpan w:val="2"/>
            <w:tcBorders>
              <w:top w:val="single" w:sz="4" w:space="0" w:color="auto"/>
              <w:left w:val="single" w:sz="4" w:space="0" w:color="auto"/>
              <w:bottom w:val="single" w:sz="4" w:space="0" w:color="auto"/>
              <w:right w:val="single" w:sz="4" w:space="0" w:color="auto"/>
            </w:tcBorders>
            <w:shd w:val="clear" w:color="auto" w:fill="auto"/>
            <w:hideMark/>
          </w:tcPr>
          <w:p w:rsidR="003D4BA3" w:rsidRPr="006C0176" w:rsidRDefault="003D4BA3" w:rsidP="003D4BA3">
            <w:pPr>
              <w:spacing w:before="0" w:after="0"/>
              <w:ind w:left="0"/>
              <w:jc w:val="left"/>
              <w:rPr>
                <w:rFonts w:ascii="Trebuchet MS" w:hAnsi="Trebuchet MS"/>
                <w:sz w:val="20"/>
                <w:szCs w:val="20"/>
              </w:rPr>
            </w:pPr>
            <w:r w:rsidRPr="006C0176">
              <w:rPr>
                <w:rFonts w:ascii="Trebuchet MS" w:hAnsi="Trebuchet MS"/>
                <w:sz w:val="20"/>
                <w:szCs w:val="20"/>
              </w:rPr>
              <w:t>Klik Tab Lampiran</w:t>
            </w:r>
          </w:p>
        </w:tc>
        <w:tc>
          <w:tcPr>
            <w:tcW w:w="4320" w:type="dxa"/>
            <w:tcBorders>
              <w:top w:val="single" w:sz="4" w:space="0" w:color="auto"/>
              <w:left w:val="single" w:sz="4" w:space="0" w:color="auto"/>
              <w:bottom w:val="single" w:sz="4" w:space="0" w:color="auto"/>
              <w:right w:val="single" w:sz="4" w:space="0" w:color="auto"/>
            </w:tcBorders>
            <w:shd w:val="clear" w:color="auto" w:fill="auto"/>
            <w:hideMark/>
          </w:tcPr>
          <w:p w:rsidR="003D4BA3" w:rsidRPr="006C0176" w:rsidRDefault="003D4BA3" w:rsidP="00182851">
            <w:pPr>
              <w:spacing w:before="0" w:after="0"/>
              <w:ind w:left="0"/>
              <w:jc w:val="left"/>
              <w:rPr>
                <w:rFonts w:ascii="Trebuchet MS" w:hAnsi="Trebuchet MS"/>
                <w:sz w:val="20"/>
                <w:szCs w:val="20"/>
              </w:rPr>
            </w:pPr>
            <w:r w:rsidRPr="006C0176">
              <w:rPr>
                <w:rFonts w:ascii="Trebuchet MS" w:hAnsi="Trebuchet MS"/>
                <w:sz w:val="20"/>
                <w:szCs w:val="20"/>
              </w:rPr>
              <w:t>Tab akan beralih ke</w:t>
            </w:r>
            <w:r w:rsidR="006110CB">
              <w:rPr>
                <w:rFonts w:ascii="Trebuchet MS" w:hAnsi="Trebuchet MS"/>
                <w:sz w:val="20"/>
                <w:szCs w:val="20"/>
              </w:rPr>
              <w:t xml:space="preserve"> tab Lampiran seperti gambar 3-</w:t>
            </w:r>
            <w:r w:rsidR="00182851">
              <w:rPr>
                <w:rFonts w:ascii="Trebuchet MS" w:hAnsi="Trebuchet MS"/>
                <w:sz w:val="20"/>
                <w:szCs w:val="20"/>
              </w:rPr>
              <w:t>86</w:t>
            </w:r>
            <w:r w:rsidRPr="006C0176">
              <w:rPr>
                <w:rFonts w:ascii="Trebuchet MS" w:hAnsi="Trebuchet MS"/>
                <w:sz w:val="20"/>
                <w:szCs w:val="20"/>
              </w:rPr>
              <w:t>.</w:t>
            </w:r>
          </w:p>
        </w:tc>
      </w:tr>
      <w:tr w:rsidR="003D4BA3" w:rsidRPr="003D4BA3" w:rsidTr="00182851">
        <w:trPr>
          <w:trHeight w:val="755"/>
        </w:trPr>
        <w:tc>
          <w:tcPr>
            <w:tcW w:w="4320" w:type="dxa"/>
            <w:gridSpan w:val="2"/>
            <w:tcBorders>
              <w:top w:val="single" w:sz="4" w:space="0" w:color="auto"/>
              <w:left w:val="single" w:sz="4" w:space="0" w:color="auto"/>
              <w:bottom w:val="single" w:sz="4" w:space="0" w:color="auto"/>
              <w:right w:val="single" w:sz="4" w:space="0" w:color="auto"/>
            </w:tcBorders>
            <w:shd w:val="clear" w:color="auto" w:fill="auto"/>
            <w:hideMark/>
          </w:tcPr>
          <w:p w:rsidR="003D4BA3" w:rsidRPr="006C0176" w:rsidRDefault="003D4BA3" w:rsidP="003D4BA3">
            <w:pPr>
              <w:spacing w:before="0" w:after="0"/>
              <w:ind w:left="0"/>
              <w:jc w:val="left"/>
              <w:rPr>
                <w:rFonts w:ascii="Trebuchet MS" w:hAnsi="Trebuchet MS"/>
                <w:sz w:val="20"/>
                <w:szCs w:val="20"/>
              </w:rPr>
            </w:pPr>
            <w:r w:rsidRPr="006C0176">
              <w:rPr>
                <w:rFonts w:ascii="Trebuchet MS" w:hAnsi="Trebuchet MS"/>
                <w:sz w:val="20"/>
                <w:szCs w:val="20"/>
              </w:rPr>
              <w:t>Klik tombol Print PO</w:t>
            </w:r>
          </w:p>
        </w:tc>
        <w:tc>
          <w:tcPr>
            <w:tcW w:w="4320" w:type="dxa"/>
            <w:tcBorders>
              <w:top w:val="single" w:sz="4" w:space="0" w:color="auto"/>
              <w:left w:val="single" w:sz="4" w:space="0" w:color="auto"/>
              <w:bottom w:val="single" w:sz="4" w:space="0" w:color="auto"/>
              <w:right w:val="single" w:sz="4" w:space="0" w:color="auto"/>
            </w:tcBorders>
            <w:shd w:val="clear" w:color="auto" w:fill="auto"/>
            <w:hideMark/>
          </w:tcPr>
          <w:p w:rsidR="003D4BA3" w:rsidRPr="006C0176" w:rsidRDefault="003D4BA3" w:rsidP="003D4BA3">
            <w:pPr>
              <w:spacing w:before="0" w:after="0"/>
              <w:ind w:left="0"/>
              <w:jc w:val="left"/>
              <w:rPr>
                <w:rFonts w:ascii="Trebuchet MS" w:hAnsi="Trebuchet MS"/>
                <w:sz w:val="20"/>
                <w:szCs w:val="20"/>
              </w:rPr>
            </w:pPr>
            <w:r w:rsidRPr="006C0176">
              <w:rPr>
                <w:rFonts w:ascii="Trebuchet MS" w:hAnsi="Trebuchet MS"/>
                <w:sz w:val="20"/>
                <w:szCs w:val="20"/>
              </w:rPr>
              <w:t>Akan muncul windows popup report PO.</w:t>
            </w:r>
            <w:r w:rsidRPr="006C0176">
              <w:rPr>
                <w:rFonts w:ascii="Trebuchet MS" w:hAnsi="Trebuchet MS"/>
                <w:sz w:val="20"/>
                <w:szCs w:val="20"/>
              </w:rPr>
              <w:br/>
              <w:t>Catatan : Report PO tidak dapat dicetak sebelum approval Completed</w:t>
            </w:r>
          </w:p>
        </w:tc>
      </w:tr>
      <w:tr w:rsidR="003D4BA3" w:rsidRPr="003D4BA3" w:rsidTr="007F0C37">
        <w:trPr>
          <w:trHeight w:val="737"/>
        </w:trPr>
        <w:tc>
          <w:tcPr>
            <w:tcW w:w="4320" w:type="dxa"/>
            <w:gridSpan w:val="2"/>
            <w:tcBorders>
              <w:top w:val="single" w:sz="4" w:space="0" w:color="auto"/>
              <w:left w:val="single" w:sz="4" w:space="0" w:color="auto"/>
              <w:bottom w:val="single" w:sz="4" w:space="0" w:color="auto"/>
              <w:right w:val="single" w:sz="4" w:space="0" w:color="auto"/>
            </w:tcBorders>
            <w:shd w:val="clear" w:color="auto" w:fill="auto"/>
            <w:hideMark/>
          </w:tcPr>
          <w:p w:rsidR="003D4BA3" w:rsidRPr="006C0176" w:rsidRDefault="003D4BA3" w:rsidP="003D4BA3">
            <w:pPr>
              <w:spacing w:before="0" w:after="0"/>
              <w:ind w:left="0"/>
              <w:jc w:val="left"/>
              <w:rPr>
                <w:rFonts w:ascii="Trebuchet MS" w:hAnsi="Trebuchet MS"/>
                <w:sz w:val="20"/>
                <w:szCs w:val="20"/>
              </w:rPr>
            </w:pPr>
            <w:r w:rsidRPr="006C0176">
              <w:rPr>
                <w:rFonts w:ascii="Trebuchet MS" w:hAnsi="Trebuchet MS"/>
                <w:sz w:val="20"/>
                <w:szCs w:val="20"/>
              </w:rPr>
              <w:t>Klik tombol Simpan Draft</w:t>
            </w:r>
          </w:p>
        </w:tc>
        <w:tc>
          <w:tcPr>
            <w:tcW w:w="4320" w:type="dxa"/>
            <w:tcBorders>
              <w:top w:val="single" w:sz="4" w:space="0" w:color="auto"/>
              <w:left w:val="single" w:sz="4" w:space="0" w:color="auto"/>
              <w:bottom w:val="single" w:sz="4" w:space="0" w:color="auto"/>
              <w:right w:val="single" w:sz="4" w:space="0" w:color="auto"/>
            </w:tcBorders>
            <w:shd w:val="clear" w:color="auto" w:fill="auto"/>
            <w:hideMark/>
          </w:tcPr>
          <w:p w:rsidR="003D4BA3" w:rsidRPr="006C0176" w:rsidRDefault="003D4BA3" w:rsidP="003D4BA3">
            <w:pPr>
              <w:spacing w:before="0" w:after="0"/>
              <w:ind w:left="0"/>
              <w:jc w:val="left"/>
              <w:rPr>
                <w:rFonts w:ascii="Trebuchet MS" w:hAnsi="Trebuchet MS"/>
                <w:sz w:val="20"/>
                <w:szCs w:val="20"/>
              </w:rPr>
            </w:pPr>
            <w:r w:rsidRPr="006C0176">
              <w:rPr>
                <w:rFonts w:ascii="Trebuchet MS" w:hAnsi="Trebuchet MS"/>
                <w:sz w:val="20"/>
                <w:szCs w:val="20"/>
              </w:rPr>
              <w:t>Sistem akan menyimpan seluruh inputan sebagai draft dan bila berhasil akan muncul pesan berhasil disimpan.</w:t>
            </w:r>
          </w:p>
        </w:tc>
      </w:tr>
      <w:tr w:rsidR="003D4BA3" w:rsidRPr="003D4BA3" w:rsidTr="007F0C37">
        <w:trPr>
          <w:trHeight w:val="1250"/>
        </w:trPr>
        <w:tc>
          <w:tcPr>
            <w:tcW w:w="4320" w:type="dxa"/>
            <w:gridSpan w:val="2"/>
            <w:tcBorders>
              <w:top w:val="single" w:sz="4" w:space="0" w:color="auto"/>
              <w:left w:val="single" w:sz="8" w:space="0" w:color="auto"/>
              <w:bottom w:val="single" w:sz="8" w:space="0" w:color="auto"/>
              <w:right w:val="nil"/>
            </w:tcBorders>
            <w:shd w:val="clear" w:color="auto" w:fill="auto"/>
            <w:hideMark/>
          </w:tcPr>
          <w:p w:rsidR="003D4BA3" w:rsidRPr="006C0176" w:rsidRDefault="003D4BA3" w:rsidP="003D4BA3">
            <w:pPr>
              <w:spacing w:before="0" w:after="0"/>
              <w:ind w:left="0"/>
              <w:jc w:val="left"/>
              <w:rPr>
                <w:rFonts w:ascii="Trebuchet MS" w:hAnsi="Trebuchet MS"/>
                <w:sz w:val="20"/>
                <w:szCs w:val="20"/>
              </w:rPr>
            </w:pPr>
            <w:r w:rsidRPr="006C0176">
              <w:rPr>
                <w:rFonts w:ascii="Trebuchet MS" w:hAnsi="Trebuchet MS"/>
                <w:sz w:val="20"/>
                <w:szCs w:val="20"/>
              </w:rPr>
              <w:t>Klik tombol Submit</w:t>
            </w:r>
          </w:p>
        </w:tc>
        <w:tc>
          <w:tcPr>
            <w:tcW w:w="4320" w:type="dxa"/>
            <w:tcBorders>
              <w:top w:val="single" w:sz="4" w:space="0" w:color="auto"/>
              <w:left w:val="single" w:sz="8" w:space="0" w:color="auto"/>
              <w:bottom w:val="single" w:sz="8" w:space="0" w:color="auto"/>
              <w:right w:val="single" w:sz="8" w:space="0" w:color="auto"/>
            </w:tcBorders>
            <w:shd w:val="clear" w:color="auto" w:fill="auto"/>
            <w:hideMark/>
          </w:tcPr>
          <w:p w:rsidR="003D4BA3" w:rsidRPr="006C0176" w:rsidRDefault="003D4BA3" w:rsidP="003D4BA3">
            <w:pPr>
              <w:spacing w:before="0" w:after="0"/>
              <w:ind w:left="0"/>
              <w:jc w:val="left"/>
              <w:rPr>
                <w:rFonts w:ascii="Trebuchet MS" w:hAnsi="Trebuchet MS"/>
                <w:sz w:val="20"/>
                <w:szCs w:val="20"/>
              </w:rPr>
            </w:pPr>
            <w:r w:rsidRPr="006C0176">
              <w:rPr>
                <w:rFonts w:ascii="Trebuchet MS" w:hAnsi="Trebuchet MS"/>
                <w:sz w:val="20"/>
                <w:szCs w:val="20"/>
              </w:rPr>
              <w:t>Sistem akan mengecek validasi dan mulai membuat workflow approval PO. Kemudian muncul pesan bila data berhasil/gagal dikirim. Bila proses berhasil aplikasi akan mengarah otomatis ke halaman daftar PO</w:t>
            </w:r>
          </w:p>
        </w:tc>
      </w:tr>
      <w:tr w:rsidR="003D4BA3" w:rsidRPr="003D4BA3" w:rsidTr="007F0C37">
        <w:trPr>
          <w:trHeight w:val="1060"/>
        </w:trPr>
        <w:tc>
          <w:tcPr>
            <w:tcW w:w="4320" w:type="dxa"/>
            <w:gridSpan w:val="2"/>
            <w:tcBorders>
              <w:top w:val="single" w:sz="8" w:space="0" w:color="auto"/>
              <w:left w:val="single" w:sz="8" w:space="0" w:color="auto"/>
              <w:bottom w:val="single" w:sz="8" w:space="0" w:color="auto"/>
              <w:right w:val="nil"/>
            </w:tcBorders>
            <w:shd w:val="clear" w:color="auto" w:fill="auto"/>
            <w:hideMark/>
          </w:tcPr>
          <w:p w:rsidR="003D4BA3" w:rsidRPr="006C0176" w:rsidRDefault="003D4BA3" w:rsidP="003D4BA3">
            <w:pPr>
              <w:spacing w:before="0" w:after="0"/>
              <w:ind w:left="0"/>
              <w:jc w:val="left"/>
              <w:rPr>
                <w:rFonts w:ascii="Trebuchet MS" w:hAnsi="Trebuchet MS"/>
                <w:sz w:val="20"/>
                <w:szCs w:val="20"/>
              </w:rPr>
            </w:pPr>
            <w:r w:rsidRPr="006C0176">
              <w:rPr>
                <w:rFonts w:ascii="Trebuchet MS" w:hAnsi="Trebuchet MS"/>
                <w:sz w:val="20"/>
                <w:szCs w:val="20"/>
              </w:rPr>
              <w:t>Klik tombol Batal</w:t>
            </w:r>
          </w:p>
        </w:tc>
        <w:tc>
          <w:tcPr>
            <w:tcW w:w="4320" w:type="dxa"/>
            <w:tcBorders>
              <w:top w:val="nil"/>
              <w:left w:val="single" w:sz="8" w:space="0" w:color="auto"/>
              <w:bottom w:val="single" w:sz="8" w:space="0" w:color="auto"/>
              <w:right w:val="single" w:sz="8" w:space="0" w:color="auto"/>
            </w:tcBorders>
            <w:shd w:val="clear" w:color="auto" w:fill="auto"/>
            <w:hideMark/>
          </w:tcPr>
          <w:p w:rsidR="003D4BA3" w:rsidRPr="006C0176" w:rsidRDefault="003D4BA3" w:rsidP="003D4BA3">
            <w:pPr>
              <w:spacing w:before="0" w:after="0"/>
              <w:ind w:left="0"/>
              <w:jc w:val="left"/>
              <w:rPr>
                <w:rFonts w:ascii="Trebuchet MS" w:hAnsi="Trebuchet MS"/>
                <w:sz w:val="20"/>
                <w:szCs w:val="20"/>
              </w:rPr>
            </w:pPr>
            <w:r w:rsidRPr="006C0176">
              <w:rPr>
                <w:rFonts w:ascii="Trebuchet MS" w:hAnsi="Trebuchet MS"/>
                <w:sz w:val="20"/>
                <w:szCs w:val="20"/>
              </w:rPr>
              <w:t>Akan menampilkan box confirm (Y/N) untuk membatalkan record yang telah diinput. Bila user klik Yes, maka aplikasi akan menghapus record draft yang diinput user</w:t>
            </w:r>
          </w:p>
        </w:tc>
      </w:tr>
      <w:tr w:rsidR="003D4BA3" w:rsidRPr="003D4BA3" w:rsidTr="007B1412">
        <w:trPr>
          <w:trHeight w:val="315"/>
        </w:trPr>
        <w:tc>
          <w:tcPr>
            <w:tcW w:w="1890" w:type="dxa"/>
            <w:tcBorders>
              <w:top w:val="nil"/>
              <w:left w:val="nil"/>
              <w:bottom w:val="nil"/>
              <w:right w:val="nil"/>
            </w:tcBorders>
            <w:shd w:val="clear" w:color="auto" w:fill="auto"/>
            <w:hideMark/>
          </w:tcPr>
          <w:p w:rsidR="003D4BA3" w:rsidRPr="003D4BA3" w:rsidRDefault="003D4BA3" w:rsidP="003D4BA3">
            <w:pPr>
              <w:spacing w:before="0" w:after="0"/>
              <w:ind w:left="0"/>
              <w:jc w:val="left"/>
              <w:rPr>
                <w:rFonts w:ascii="Calibri" w:hAnsi="Calibri"/>
                <w:sz w:val="22"/>
                <w:szCs w:val="22"/>
              </w:rPr>
            </w:pPr>
          </w:p>
        </w:tc>
        <w:tc>
          <w:tcPr>
            <w:tcW w:w="2430" w:type="dxa"/>
            <w:tcBorders>
              <w:top w:val="nil"/>
              <w:left w:val="nil"/>
              <w:bottom w:val="nil"/>
              <w:right w:val="nil"/>
            </w:tcBorders>
            <w:shd w:val="clear" w:color="auto" w:fill="auto"/>
            <w:hideMark/>
          </w:tcPr>
          <w:p w:rsidR="003D4BA3" w:rsidRPr="003D4BA3" w:rsidRDefault="003D4BA3" w:rsidP="003D4BA3">
            <w:pPr>
              <w:spacing w:before="0" w:after="0"/>
              <w:ind w:left="0"/>
              <w:jc w:val="left"/>
              <w:rPr>
                <w:sz w:val="20"/>
                <w:szCs w:val="20"/>
              </w:rPr>
            </w:pPr>
          </w:p>
        </w:tc>
        <w:tc>
          <w:tcPr>
            <w:tcW w:w="4320" w:type="dxa"/>
            <w:tcBorders>
              <w:top w:val="nil"/>
              <w:left w:val="nil"/>
              <w:bottom w:val="nil"/>
              <w:right w:val="nil"/>
            </w:tcBorders>
            <w:shd w:val="clear" w:color="auto" w:fill="auto"/>
            <w:hideMark/>
          </w:tcPr>
          <w:p w:rsidR="003D4BA3" w:rsidRDefault="003D4BA3" w:rsidP="003D4BA3">
            <w:pPr>
              <w:spacing w:before="0" w:after="0"/>
              <w:ind w:left="0"/>
              <w:jc w:val="left"/>
              <w:rPr>
                <w:sz w:val="20"/>
                <w:szCs w:val="20"/>
              </w:rPr>
            </w:pPr>
          </w:p>
          <w:p w:rsidR="00182851" w:rsidRDefault="00182851" w:rsidP="003D4BA3">
            <w:pPr>
              <w:spacing w:before="0" w:after="0"/>
              <w:ind w:left="0"/>
              <w:jc w:val="left"/>
              <w:rPr>
                <w:sz w:val="20"/>
                <w:szCs w:val="20"/>
              </w:rPr>
            </w:pPr>
          </w:p>
          <w:p w:rsidR="00182851" w:rsidRDefault="00182851" w:rsidP="003D4BA3">
            <w:pPr>
              <w:spacing w:before="0" w:after="0"/>
              <w:ind w:left="0"/>
              <w:jc w:val="left"/>
              <w:rPr>
                <w:sz w:val="20"/>
                <w:szCs w:val="20"/>
              </w:rPr>
            </w:pPr>
          </w:p>
          <w:p w:rsidR="00182851" w:rsidRPr="003D4BA3" w:rsidRDefault="00182851" w:rsidP="003D4BA3">
            <w:pPr>
              <w:spacing w:before="0" w:after="0"/>
              <w:ind w:left="0"/>
              <w:jc w:val="left"/>
              <w:rPr>
                <w:sz w:val="20"/>
                <w:szCs w:val="20"/>
              </w:rPr>
            </w:pPr>
          </w:p>
        </w:tc>
      </w:tr>
      <w:tr w:rsidR="003D4BA3" w:rsidRPr="003D4BA3" w:rsidTr="007B1412">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3D4BA3" w:rsidRPr="003D4BA3" w:rsidRDefault="003D4BA3" w:rsidP="003D4BA3">
            <w:pPr>
              <w:spacing w:before="0" w:after="0"/>
              <w:ind w:left="0"/>
              <w:rPr>
                <w:rFonts w:ascii="Trebuchet MS" w:hAnsi="Trebuchet MS"/>
                <w:color w:val="000000"/>
                <w:sz w:val="20"/>
                <w:szCs w:val="20"/>
              </w:rPr>
            </w:pPr>
            <w:r w:rsidRPr="003D4BA3">
              <w:rPr>
                <w:rFonts w:ascii="Trebuchet MS" w:hAnsi="Trebuchet MS"/>
                <w:color w:val="000000"/>
                <w:sz w:val="20"/>
                <w:szCs w:val="20"/>
              </w:rPr>
              <w:lastRenderedPageBreak/>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3D4BA3" w:rsidRPr="003D4BA3" w:rsidRDefault="003D4BA3" w:rsidP="003D4BA3">
            <w:pPr>
              <w:spacing w:before="0" w:after="0"/>
              <w:ind w:left="0"/>
              <w:rPr>
                <w:rFonts w:ascii="Trebuchet MS" w:hAnsi="Trebuchet MS"/>
                <w:sz w:val="20"/>
                <w:szCs w:val="20"/>
              </w:rPr>
            </w:pPr>
            <w:r w:rsidRPr="003D4BA3">
              <w:rPr>
                <w:rFonts w:ascii="Trebuchet MS" w:hAnsi="Trebuchet MS"/>
                <w:sz w:val="20"/>
                <w:szCs w:val="20"/>
              </w:rPr>
              <w:t>Purchase Order - Permintaan Produk</w:t>
            </w:r>
          </w:p>
        </w:tc>
      </w:tr>
      <w:tr w:rsidR="003D4BA3" w:rsidRPr="003D4BA3" w:rsidTr="00182851">
        <w:trPr>
          <w:trHeight w:val="250"/>
        </w:trPr>
        <w:tc>
          <w:tcPr>
            <w:tcW w:w="1890" w:type="dxa"/>
            <w:tcBorders>
              <w:top w:val="nil"/>
              <w:left w:val="single" w:sz="8" w:space="0" w:color="auto"/>
              <w:bottom w:val="single" w:sz="8" w:space="0" w:color="auto"/>
              <w:right w:val="single" w:sz="8" w:space="0" w:color="auto"/>
            </w:tcBorders>
            <w:shd w:val="clear" w:color="000000" w:fill="F2F2F2"/>
            <w:hideMark/>
          </w:tcPr>
          <w:p w:rsidR="003D4BA3" w:rsidRPr="003D4BA3" w:rsidRDefault="003D4BA3" w:rsidP="003D4BA3">
            <w:pPr>
              <w:spacing w:before="0" w:after="0"/>
              <w:ind w:left="0"/>
              <w:rPr>
                <w:rFonts w:ascii="Trebuchet MS" w:hAnsi="Trebuchet MS"/>
                <w:color w:val="000000"/>
                <w:sz w:val="20"/>
                <w:szCs w:val="20"/>
              </w:rPr>
            </w:pPr>
            <w:r w:rsidRPr="003D4BA3">
              <w:rPr>
                <w:rFonts w:ascii="Trebuchet MS" w:hAnsi="Trebuchet MS"/>
                <w:color w:val="000000"/>
                <w:sz w:val="20"/>
                <w:szCs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3D4BA3" w:rsidRPr="003D4BA3" w:rsidRDefault="003D4BA3" w:rsidP="003D4BA3">
            <w:pPr>
              <w:spacing w:before="0" w:after="0"/>
              <w:ind w:left="0"/>
              <w:rPr>
                <w:rFonts w:ascii="Trebuchet MS" w:hAnsi="Trebuchet MS"/>
                <w:sz w:val="20"/>
                <w:szCs w:val="20"/>
              </w:rPr>
            </w:pPr>
            <w:r w:rsidRPr="003D4BA3">
              <w:rPr>
                <w:rFonts w:ascii="Trebuchet MS" w:hAnsi="Trebuchet MS"/>
                <w:sz w:val="20"/>
                <w:szCs w:val="20"/>
              </w:rPr>
              <w:t>User berada pada menu Purchase Order dan klik tab Permintaan Produk</w:t>
            </w:r>
          </w:p>
        </w:tc>
      </w:tr>
      <w:tr w:rsidR="003D4BA3" w:rsidRPr="003D4BA3" w:rsidTr="00182851">
        <w:trPr>
          <w:trHeight w:val="340"/>
        </w:trPr>
        <w:tc>
          <w:tcPr>
            <w:tcW w:w="1890" w:type="dxa"/>
            <w:tcBorders>
              <w:top w:val="nil"/>
              <w:left w:val="single" w:sz="8" w:space="0" w:color="auto"/>
              <w:bottom w:val="single" w:sz="8" w:space="0" w:color="auto"/>
              <w:right w:val="single" w:sz="8" w:space="0" w:color="auto"/>
            </w:tcBorders>
            <w:shd w:val="clear" w:color="000000" w:fill="F2F2F2"/>
            <w:hideMark/>
          </w:tcPr>
          <w:p w:rsidR="003D4BA3" w:rsidRPr="003D4BA3" w:rsidRDefault="003D4BA3" w:rsidP="003D4BA3">
            <w:pPr>
              <w:spacing w:before="0" w:after="0"/>
              <w:ind w:left="0"/>
              <w:rPr>
                <w:rFonts w:ascii="Trebuchet MS" w:hAnsi="Trebuchet MS"/>
                <w:color w:val="000000"/>
                <w:sz w:val="20"/>
                <w:szCs w:val="20"/>
              </w:rPr>
            </w:pPr>
            <w:r w:rsidRPr="003D4BA3">
              <w:rPr>
                <w:rFonts w:ascii="Trebuchet MS" w:hAnsi="Trebuchet MS"/>
                <w:color w:val="000000"/>
                <w:sz w:val="20"/>
                <w:szCs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3D4BA3" w:rsidRPr="003D4BA3" w:rsidRDefault="003D4BA3" w:rsidP="003D4BA3">
            <w:pPr>
              <w:spacing w:before="0" w:after="0"/>
              <w:ind w:left="0"/>
              <w:rPr>
                <w:rFonts w:ascii="Trebuchet MS" w:hAnsi="Trebuchet MS"/>
                <w:sz w:val="20"/>
                <w:szCs w:val="20"/>
              </w:rPr>
            </w:pPr>
            <w:r w:rsidRPr="003D4BA3">
              <w:rPr>
                <w:rFonts w:ascii="Trebuchet MS" w:hAnsi="Trebuchet MS"/>
                <w:sz w:val="20"/>
                <w:szCs w:val="20"/>
              </w:rPr>
              <w:t>User dapat melihat daftar PR dan daftar Produk yang sudah diseleksi</w:t>
            </w:r>
          </w:p>
        </w:tc>
      </w:tr>
      <w:tr w:rsidR="003D4BA3" w:rsidRPr="003D4BA3" w:rsidTr="007B1412">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vAlign w:val="center"/>
            <w:hideMark/>
          </w:tcPr>
          <w:p w:rsidR="003D4BA3" w:rsidRPr="003D4BA3" w:rsidRDefault="003D4BA3" w:rsidP="003D4BA3">
            <w:pPr>
              <w:spacing w:before="0" w:after="0"/>
              <w:ind w:left="0"/>
              <w:jc w:val="center"/>
              <w:rPr>
                <w:rFonts w:ascii="Trebuchet MS" w:hAnsi="Trebuchet MS"/>
                <w:color w:val="000000"/>
                <w:sz w:val="20"/>
                <w:szCs w:val="20"/>
              </w:rPr>
            </w:pPr>
            <w:r w:rsidRPr="003D4BA3">
              <w:rPr>
                <w:rFonts w:ascii="Trebuchet MS" w:hAnsi="Trebuchet MS"/>
                <w:color w:val="000000"/>
                <w:sz w:val="20"/>
                <w:szCs w:val="20"/>
              </w:rPr>
              <w:t>Aksi User</w:t>
            </w:r>
          </w:p>
        </w:tc>
        <w:tc>
          <w:tcPr>
            <w:tcW w:w="4320" w:type="dxa"/>
            <w:tcBorders>
              <w:top w:val="nil"/>
              <w:left w:val="nil"/>
              <w:bottom w:val="single" w:sz="8" w:space="0" w:color="auto"/>
              <w:right w:val="single" w:sz="8" w:space="0" w:color="auto"/>
            </w:tcBorders>
            <w:shd w:val="clear" w:color="000000" w:fill="F2F2F2"/>
            <w:vAlign w:val="center"/>
            <w:hideMark/>
          </w:tcPr>
          <w:p w:rsidR="003D4BA3" w:rsidRPr="003D4BA3" w:rsidRDefault="003D4BA3" w:rsidP="003D4BA3">
            <w:pPr>
              <w:spacing w:before="0" w:after="0"/>
              <w:ind w:left="0"/>
              <w:jc w:val="center"/>
              <w:rPr>
                <w:rFonts w:ascii="Trebuchet MS" w:hAnsi="Trebuchet MS"/>
                <w:color w:val="000000"/>
                <w:sz w:val="20"/>
                <w:szCs w:val="20"/>
              </w:rPr>
            </w:pPr>
            <w:r w:rsidRPr="003D4BA3">
              <w:rPr>
                <w:rFonts w:ascii="Trebuchet MS" w:hAnsi="Trebuchet MS"/>
                <w:color w:val="000000"/>
                <w:sz w:val="20"/>
                <w:szCs w:val="20"/>
              </w:rPr>
              <w:t>Reaksi Sistem</w:t>
            </w:r>
          </w:p>
        </w:tc>
      </w:tr>
      <w:tr w:rsidR="003D4BA3" w:rsidRPr="003D4BA3" w:rsidTr="007F0C37">
        <w:trPr>
          <w:trHeight w:val="628"/>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3D4BA3" w:rsidRPr="003D4BA3" w:rsidRDefault="003D4BA3" w:rsidP="003D4BA3">
            <w:pPr>
              <w:spacing w:before="0" w:after="0"/>
              <w:ind w:left="0"/>
              <w:jc w:val="left"/>
              <w:rPr>
                <w:rFonts w:ascii="Trebuchet MS" w:hAnsi="Trebuchet MS"/>
                <w:color w:val="000000"/>
                <w:sz w:val="20"/>
                <w:szCs w:val="20"/>
              </w:rPr>
            </w:pPr>
            <w:r w:rsidRPr="003D4BA3">
              <w:rPr>
                <w:rFonts w:ascii="Trebuchet MS" w:hAnsi="Trebuchet MS"/>
                <w:color w:val="000000"/>
                <w:sz w:val="20"/>
                <w:szCs w:val="20"/>
              </w:rPr>
              <w:t>Klik tombol Detail PR pada Daftar Permintaan</w:t>
            </w:r>
          </w:p>
        </w:tc>
        <w:tc>
          <w:tcPr>
            <w:tcW w:w="4320" w:type="dxa"/>
            <w:tcBorders>
              <w:top w:val="nil"/>
              <w:left w:val="nil"/>
              <w:bottom w:val="single" w:sz="8" w:space="0" w:color="auto"/>
              <w:right w:val="single" w:sz="8" w:space="0" w:color="auto"/>
            </w:tcBorders>
            <w:shd w:val="clear" w:color="auto" w:fill="auto"/>
            <w:vAlign w:val="center"/>
            <w:hideMark/>
          </w:tcPr>
          <w:p w:rsidR="003D4BA3" w:rsidRPr="003D4BA3" w:rsidRDefault="003D4BA3" w:rsidP="003D4BA3">
            <w:pPr>
              <w:spacing w:before="0" w:after="0"/>
              <w:ind w:left="0"/>
              <w:jc w:val="left"/>
              <w:rPr>
                <w:rFonts w:ascii="Trebuchet MS" w:hAnsi="Trebuchet MS"/>
                <w:color w:val="000000"/>
                <w:sz w:val="20"/>
                <w:szCs w:val="20"/>
              </w:rPr>
            </w:pPr>
            <w:r w:rsidRPr="003D4BA3">
              <w:rPr>
                <w:rFonts w:ascii="Trebuchet MS" w:hAnsi="Trebuchet MS"/>
                <w:color w:val="000000"/>
                <w:sz w:val="20"/>
                <w:szCs w:val="20"/>
              </w:rPr>
              <w:t>Muncul popup windows yang menampilkan informasi PR yang diseleksi</w:t>
            </w:r>
          </w:p>
        </w:tc>
      </w:tr>
      <w:tr w:rsidR="003D4BA3" w:rsidRPr="003D4BA3" w:rsidTr="006110CB">
        <w:trPr>
          <w:trHeight w:val="952"/>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3D4BA3" w:rsidRPr="003D4BA3" w:rsidRDefault="003D4BA3" w:rsidP="003D4BA3">
            <w:pPr>
              <w:spacing w:before="0" w:after="0"/>
              <w:ind w:left="0"/>
              <w:jc w:val="left"/>
              <w:rPr>
                <w:rFonts w:ascii="Trebuchet MS" w:hAnsi="Trebuchet MS"/>
                <w:color w:val="000000"/>
                <w:sz w:val="20"/>
                <w:szCs w:val="20"/>
              </w:rPr>
            </w:pPr>
            <w:r w:rsidRPr="003D4BA3">
              <w:rPr>
                <w:rFonts w:ascii="Trebuchet MS" w:hAnsi="Trebuchet MS"/>
                <w:color w:val="000000"/>
                <w:sz w:val="20"/>
                <w:szCs w:val="20"/>
              </w:rPr>
              <w:t>Klik tombol Daftar Produk PR pada Daftar Permintaan</w:t>
            </w:r>
          </w:p>
        </w:tc>
        <w:tc>
          <w:tcPr>
            <w:tcW w:w="4320" w:type="dxa"/>
            <w:tcBorders>
              <w:top w:val="nil"/>
              <w:left w:val="nil"/>
              <w:bottom w:val="single" w:sz="8" w:space="0" w:color="auto"/>
              <w:right w:val="single" w:sz="8" w:space="0" w:color="auto"/>
            </w:tcBorders>
            <w:shd w:val="clear" w:color="auto" w:fill="auto"/>
            <w:vAlign w:val="center"/>
            <w:hideMark/>
          </w:tcPr>
          <w:p w:rsidR="003D4BA3" w:rsidRPr="003D4BA3" w:rsidRDefault="003D4BA3" w:rsidP="00182851">
            <w:pPr>
              <w:spacing w:before="0" w:after="0"/>
              <w:ind w:left="0"/>
              <w:jc w:val="left"/>
              <w:rPr>
                <w:rFonts w:ascii="Trebuchet MS" w:hAnsi="Trebuchet MS"/>
                <w:color w:val="000000"/>
                <w:sz w:val="20"/>
                <w:szCs w:val="20"/>
              </w:rPr>
            </w:pPr>
            <w:r w:rsidRPr="003D4BA3">
              <w:rPr>
                <w:rFonts w:ascii="Trebuchet MS" w:hAnsi="Trebuchet MS"/>
                <w:color w:val="000000"/>
                <w:sz w:val="20"/>
                <w:szCs w:val="20"/>
              </w:rPr>
              <w:t>Muncul popup windows yang menampilkan informasi Pro</w:t>
            </w:r>
            <w:r w:rsidR="006110CB">
              <w:rPr>
                <w:rFonts w:ascii="Trebuchet MS" w:hAnsi="Trebuchet MS"/>
                <w:color w:val="000000"/>
                <w:sz w:val="20"/>
                <w:szCs w:val="20"/>
              </w:rPr>
              <w:t xml:space="preserve">duk PR yang </w:t>
            </w:r>
            <w:proofErr w:type="gramStart"/>
            <w:r w:rsidR="006110CB">
              <w:rPr>
                <w:rFonts w:ascii="Trebuchet MS" w:hAnsi="Trebuchet MS"/>
                <w:color w:val="000000"/>
                <w:sz w:val="20"/>
                <w:szCs w:val="20"/>
              </w:rPr>
              <w:t>diseleksi(</w:t>
            </w:r>
            <w:proofErr w:type="gramEnd"/>
            <w:r w:rsidR="006110CB">
              <w:rPr>
                <w:rFonts w:ascii="Trebuchet MS" w:hAnsi="Trebuchet MS"/>
                <w:color w:val="000000"/>
                <w:sz w:val="20"/>
                <w:szCs w:val="20"/>
              </w:rPr>
              <w:t>Gambar 3-</w:t>
            </w:r>
            <w:r w:rsidR="00182851">
              <w:rPr>
                <w:rFonts w:ascii="Trebuchet MS" w:hAnsi="Trebuchet MS"/>
                <w:color w:val="000000"/>
                <w:sz w:val="20"/>
                <w:szCs w:val="20"/>
              </w:rPr>
              <w:t>87</w:t>
            </w:r>
            <w:r w:rsidRPr="003D4BA3">
              <w:rPr>
                <w:rFonts w:ascii="Trebuchet MS" w:hAnsi="Trebuchet MS"/>
                <w:color w:val="000000"/>
                <w:sz w:val="20"/>
                <w:szCs w:val="20"/>
              </w:rPr>
              <w:t>). User dapat memilih kembali produk mana yang akan dipesan</w:t>
            </w:r>
          </w:p>
        </w:tc>
      </w:tr>
      <w:tr w:rsidR="003D4BA3" w:rsidRPr="003D4BA3" w:rsidTr="006110CB">
        <w:trPr>
          <w:trHeight w:val="52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3D4BA3" w:rsidRPr="003D4BA3" w:rsidRDefault="003D4BA3" w:rsidP="003D4BA3">
            <w:pPr>
              <w:spacing w:before="0" w:after="0"/>
              <w:ind w:left="0"/>
              <w:jc w:val="left"/>
              <w:rPr>
                <w:rFonts w:ascii="Trebuchet MS" w:hAnsi="Trebuchet MS"/>
                <w:color w:val="000000"/>
                <w:sz w:val="20"/>
                <w:szCs w:val="20"/>
              </w:rPr>
            </w:pPr>
            <w:r w:rsidRPr="003D4BA3">
              <w:rPr>
                <w:rFonts w:ascii="Trebuchet MS" w:hAnsi="Trebuchet MS"/>
                <w:color w:val="000000"/>
                <w:sz w:val="20"/>
                <w:szCs w:val="20"/>
              </w:rPr>
              <w:t>Klik tombol Hapus PR pada grid Daftar Permintaan</w:t>
            </w:r>
          </w:p>
        </w:tc>
        <w:tc>
          <w:tcPr>
            <w:tcW w:w="4320" w:type="dxa"/>
            <w:tcBorders>
              <w:top w:val="nil"/>
              <w:left w:val="nil"/>
              <w:bottom w:val="single" w:sz="8" w:space="0" w:color="auto"/>
              <w:right w:val="single" w:sz="8" w:space="0" w:color="auto"/>
            </w:tcBorders>
            <w:shd w:val="clear" w:color="auto" w:fill="auto"/>
            <w:vAlign w:val="center"/>
            <w:hideMark/>
          </w:tcPr>
          <w:p w:rsidR="003D4BA3" w:rsidRPr="003D4BA3" w:rsidRDefault="003D4BA3" w:rsidP="003D4BA3">
            <w:pPr>
              <w:spacing w:before="0" w:after="0"/>
              <w:ind w:left="0"/>
              <w:jc w:val="left"/>
              <w:rPr>
                <w:rFonts w:ascii="Trebuchet MS" w:hAnsi="Trebuchet MS"/>
                <w:color w:val="000000"/>
                <w:sz w:val="20"/>
                <w:szCs w:val="20"/>
              </w:rPr>
            </w:pPr>
            <w:r w:rsidRPr="003D4BA3">
              <w:rPr>
                <w:rFonts w:ascii="Trebuchet MS" w:hAnsi="Trebuchet MS"/>
                <w:color w:val="000000"/>
                <w:sz w:val="20"/>
                <w:szCs w:val="20"/>
              </w:rPr>
              <w:t>Akan menampilkan box confirm (Y/N) untuk menghapus record yang ada di tabel</w:t>
            </w:r>
          </w:p>
        </w:tc>
      </w:tr>
      <w:tr w:rsidR="003D4BA3" w:rsidRPr="003D4BA3" w:rsidTr="006110CB">
        <w:trPr>
          <w:trHeight w:val="106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3D4BA3" w:rsidRPr="003D4BA3" w:rsidRDefault="003D4BA3" w:rsidP="003D4BA3">
            <w:pPr>
              <w:spacing w:before="0" w:after="0"/>
              <w:ind w:left="0"/>
              <w:jc w:val="left"/>
              <w:rPr>
                <w:rFonts w:ascii="Trebuchet MS" w:hAnsi="Trebuchet MS"/>
                <w:color w:val="000000"/>
                <w:sz w:val="20"/>
                <w:szCs w:val="20"/>
              </w:rPr>
            </w:pPr>
            <w:r w:rsidRPr="003D4BA3">
              <w:rPr>
                <w:rFonts w:ascii="Trebuchet MS" w:hAnsi="Trebuchet MS"/>
                <w:color w:val="000000"/>
                <w:sz w:val="20"/>
                <w:szCs w:val="20"/>
              </w:rPr>
              <w:t>Klik tombol Tambah PR</w:t>
            </w:r>
          </w:p>
        </w:tc>
        <w:tc>
          <w:tcPr>
            <w:tcW w:w="4320" w:type="dxa"/>
            <w:tcBorders>
              <w:top w:val="nil"/>
              <w:left w:val="nil"/>
              <w:bottom w:val="single" w:sz="8" w:space="0" w:color="auto"/>
              <w:right w:val="single" w:sz="8" w:space="0" w:color="auto"/>
            </w:tcBorders>
            <w:shd w:val="clear" w:color="auto" w:fill="auto"/>
            <w:vAlign w:val="center"/>
            <w:hideMark/>
          </w:tcPr>
          <w:p w:rsidR="003D4BA3" w:rsidRPr="003D4BA3" w:rsidRDefault="003D4BA3" w:rsidP="00AF752F">
            <w:pPr>
              <w:spacing w:before="0" w:after="0"/>
              <w:ind w:left="0"/>
              <w:jc w:val="left"/>
              <w:rPr>
                <w:rFonts w:ascii="Trebuchet MS" w:hAnsi="Trebuchet MS"/>
                <w:color w:val="000000"/>
                <w:sz w:val="20"/>
                <w:szCs w:val="20"/>
              </w:rPr>
            </w:pPr>
            <w:r w:rsidRPr="003D4BA3">
              <w:rPr>
                <w:rFonts w:ascii="Trebuchet MS" w:hAnsi="Trebuchet MS"/>
                <w:color w:val="000000"/>
                <w:sz w:val="20"/>
                <w:szCs w:val="20"/>
              </w:rPr>
              <w:t>Muncul popup windows Lookup PR untuk memilih PR mana yang akan dipesan.</w:t>
            </w:r>
            <w:r w:rsidRPr="003D4BA3">
              <w:rPr>
                <w:rFonts w:ascii="Trebuchet MS" w:hAnsi="Trebuchet MS"/>
                <w:color w:val="000000"/>
                <w:sz w:val="20"/>
                <w:szCs w:val="20"/>
              </w:rPr>
              <w:br/>
              <w:t>Catatan : PR dikelompokkan berdasarkan Tipe Pengayaan</w:t>
            </w:r>
          </w:p>
        </w:tc>
      </w:tr>
      <w:tr w:rsidR="003D4BA3" w:rsidRPr="003D4BA3" w:rsidTr="006110CB">
        <w:trPr>
          <w:trHeight w:val="61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3D4BA3" w:rsidRPr="003D4BA3" w:rsidRDefault="003D4BA3" w:rsidP="003D4BA3">
            <w:pPr>
              <w:spacing w:before="0" w:after="0"/>
              <w:ind w:left="0"/>
              <w:jc w:val="left"/>
              <w:rPr>
                <w:rFonts w:ascii="Trebuchet MS" w:hAnsi="Trebuchet MS"/>
                <w:color w:val="000000"/>
                <w:sz w:val="20"/>
                <w:szCs w:val="20"/>
              </w:rPr>
            </w:pPr>
            <w:r w:rsidRPr="003D4BA3">
              <w:rPr>
                <w:rFonts w:ascii="Trebuchet MS" w:hAnsi="Trebuchet MS"/>
                <w:color w:val="000000"/>
                <w:sz w:val="20"/>
                <w:szCs w:val="20"/>
              </w:rPr>
              <w:t>Klik tombol Detail Produk pada daftar Permintaan Produk</w:t>
            </w:r>
          </w:p>
        </w:tc>
        <w:tc>
          <w:tcPr>
            <w:tcW w:w="4320" w:type="dxa"/>
            <w:tcBorders>
              <w:top w:val="nil"/>
              <w:left w:val="nil"/>
              <w:bottom w:val="single" w:sz="8" w:space="0" w:color="auto"/>
              <w:right w:val="single" w:sz="8" w:space="0" w:color="auto"/>
            </w:tcBorders>
            <w:shd w:val="clear" w:color="auto" w:fill="auto"/>
            <w:hideMark/>
          </w:tcPr>
          <w:p w:rsidR="003D4BA3" w:rsidRPr="003D4BA3" w:rsidRDefault="003D4BA3" w:rsidP="003D4BA3">
            <w:pPr>
              <w:spacing w:before="0" w:after="0"/>
              <w:ind w:left="0"/>
              <w:jc w:val="left"/>
              <w:rPr>
                <w:rFonts w:ascii="Trebuchet MS" w:hAnsi="Trebuchet MS"/>
                <w:color w:val="000000"/>
                <w:sz w:val="20"/>
                <w:szCs w:val="20"/>
              </w:rPr>
            </w:pPr>
            <w:r w:rsidRPr="003D4BA3">
              <w:rPr>
                <w:rFonts w:ascii="Trebuchet MS" w:hAnsi="Trebuchet MS"/>
                <w:color w:val="000000"/>
                <w:sz w:val="20"/>
                <w:szCs w:val="20"/>
              </w:rPr>
              <w:t>Muncul popup windows berisi informasi produk detail yang diseleksi</w:t>
            </w:r>
          </w:p>
        </w:tc>
      </w:tr>
      <w:tr w:rsidR="003D4BA3" w:rsidRPr="003D4BA3" w:rsidTr="007B1412">
        <w:trPr>
          <w:trHeight w:val="315"/>
        </w:trPr>
        <w:tc>
          <w:tcPr>
            <w:tcW w:w="1890" w:type="dxa"/>
            <w:tcBorders>
              <w:top w:val="nil"/>
              <w:left w:val="nil"/>
              <w:bottom w:val="nil"/>
              <w:right w:val="nil"/>
            </w:tcBorders>
            <w:shd w:val="clear" w:color="auto" w:fill="auto"/>
            <w:noWrap/>
            <w:hideMark/>
          </w:tcPr>
          <w:p w:rsidR="003D4BA3" w:rsidRPr="003D4BA3" w:rsidRDefault="003D4BA3" w:rsidP="003D4BA3">
            <w:pPr>
              <w:spacing w:before="0" w:after="0"/>
              <w:ind w:left="0"/>
              <w:jc w:val="left"/>
              <w:rPr>
                <w:rFonts w:ascii="Trebuchet MS" w:hAnsi="Trebuchet MS"/>
                <w:color w:val="000000"/>
                <w:sz w:val="20"/>
                <w:szCs w:val="20"/>
              </w:rPr>
            </w:pPr>
          </w:p>
        </w:tc>
        <w:tc>
          <w:tcPr>
            <w:tcW w:w="2430" w:type="dxa"/>
            <w:tcBorders>
              <w:top w:val="nil"/>
              <w:left w:val="nil"/>
              <w:bottom w:val="nil"/>
              <w:right w:val="nil"/>
            </w:tcBorders>
            <w:shd w:val="clear" w:color="auto" w:fill="auto"/>
            <w:noWrap/>
            <w:hideMark/>
          </w:tcPr>
          <w:p w:rsidR="003D4BA3" w:rsidRPr="003D4BA3" w:rsidRDefault="003D4BA3" w:rsidP="003D4BA3">
            <w:pPr>
              <w:spacing w:before="0" w:after="0"/>
              <w:ind w:left="0"/>
              <w:jc w:val="left"/>
              <w:rPr>
                <w:sz w:val="20"/>
                <w:szCs w:val="20"/>
              </w:rPr>
            </w:pPr>
          </w:p>
        </w:tc>
        <w:tc>
          <w:tcPr>
            <w:tcW w:w="4320" w:type="dxa"/>
            <w:tcBorders>
              <w:top w:val="nil"/>
              <w:left w:val="nil"/>
              <w:bottom w:val="nil"/>
              <w:right w:val="nil"/>
            </w:tcBorders>
            <w:shd w:val="clear" w:color="auto" w:fill="auto"/>
            <w:hideMark/>
          </w:tcPr>
          <w:p w:rsidR="003D4BA3" w:rsidRPr="003D4BA3" w:rsidRDefault="003D4BA3" w:rsidP="003D4BA3">
            <w:pPr>
              <w:spacing w:before="0" w:after="0"/>
              <w:ind w:left="0"/>
              <w:jc w:val="left"/>
              <w:rPr>
                <w:sz w:val="20"/>
                <w:szCs w:val="20"/>
              </w:rPr>
            </w:pPr>
          </w:p>
        </w:tc>
      </w:tr>
      <w:tr w:rsidR="003D4BA3" w:rsidRPr="003D4BA3" w:rsidTr="007B1412">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3D4BA3" w:rsidRPr="003D4BA3" w:rsidRDefault="003D4BA3" w:rsidP="003D4BA3">
            <w:pPr>
              <w:spacing w:before="0" w:after="0"/>
              <w:ind w:left="0"/>
              <w:rPr>
                <w:rFonts w:ascii="Trebuchet MS" w:hAnsi="Trebuchet MS"/>
                <w:color w:val="000000"/>
                <w:sz w:val="20"/>
                <w:szCs w:val="20"/>
              </w:rPr>
            </w:pPr>
            <w:r w:rsidRPr="003D4BA3">
              <w:rPr>
                <w:rFonts w:ascii="Trebuchet MS" w:hAnsi="Trebuchet MS"/>
                <w:color w:val="000000"/>
                <w:sz w:val="20"/>
                <w:szCs w:val="20"/>
              </w:rPr>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3D4BA3" w:rsidRPr="003D4BA3" w:rsidRDefault="003D4BA3" w:rsidP="003D4BA3">
            <w:pPr>
              <w:spacing w:before="0" w:after="0"/>
              <w:ind w:left="0"/>
              <w:rPr>
                <w:rFonts w:ascii="Trebuchet MS" w:hAnsi="Trebuchet MS"/>
                <w:sz w:val="20"/>
                <w:szCs w:val="20"/>
              </w:rPr>
            </w:pPr>
            <w:r w:rsidRPr="003D4BA3">
              <w:rPr>
                <w:rFonts w:ascii="Trebuchet MS" w:hAnsi="Trebuchet MS"/>
                <w:sz w:val="20"/>
                <w:szCs w:val="20"/>
              </w:rPr>
              <w:t>Purchase Order - Informasi Pengiriman</w:t>
            </w:r>
          </w:p>
        </w:tc>
      </w:tr>
      <w:tr w:rsidR="003D4BA3" w:rsidRPr="003D4BA3" w:rsidTr="007B1412">
        <w:trPr>
          <w:trHeight w:val="315"/>
        </w:trPr>
        <w:tc>
          <w:tcPr>
            <w:tcW w:w="1890" w:type="dxa"/>
            <w:tcBorders>
              <w:top w:val="nil"/>
              <w:left w:val="single" w:sz="8" w:space="0" w:color="auto"/>
              <w:bottom w:val="single" w:sz="8" w:space="0" w:color="auto"/>
              <w:right w:val="single" w:sz="8" w:space="0" w:color="auto"/>
            </w:tcBorders>
            <w:shd w:val="clear" w:color="000000" w:fill="F2F2F2"/>
            <w:hideMark/>
          </w:tcPr>
          <w:p w:rsidR="003D4BA3" w:rsidRPr="003D4BA3" w:rsidRDefault="003D4BA3" w:rsidP="003D4BA3">
            <w:pPr>
              <w:spacing w:before="0" w:after="0"/>
              <w:ind w:left="0"/>
              <w:rPr>
                <w:rFonts w:ascii="Trebuchet MS" w:hAnsi="Trebuchet MS"/>
                <w:color w:val="000000"/>
                <w:sz w:val="20"/>
                <w:szCs w:val="20"/>
              </w:rPr>
            </w:pPr>
            <w:r w:rsidRPr="003D4BA3">
              <w:rPr>
                <w:rFonts w:ascii="Trebuchet MS" w:hAnsi="Trebuchet MS"/>
                <w:color w:val="000000"/>
                <w:sz w:val="20"/>
                <w:szCs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3D4BA3" w:rsidRPr="003D4BA3" w:rsidRDefault="00AF752F" w:rsidP="00004E78">
            <w:pPr>
              <w:spacing w:before="0" w:after="0"/>
              <w:ind w:left="0"/>
              <w:rPr>
                <w:rFonts w:ascii="Trebuchet MS" w:hAnsi="Trebuchet MS"/>
                <w:sz w:val="20"/>
                <w:szCs w:val="20"/>
              </w:rPr>
            </w:pPr>
            <w:r w:rsidRPr="00AF752F">
              <w:rPr>
                <w:rFonts w:ascii="Trebuchet MS" w:hAnsi="Trebuchet MS"/>
                <w:sz w:val="20"/>
                <w:szCs w:val="20"/>
              </w:rPr>
              <w:t xml:space="preserve">User berada pada menu </w:t>
            </w:r>
            <w:r w:rsidR="00004E78">
              <w:rPr>
                <w:rFonts w:ascii="Trebuchet MS" w:hAnsi="Trebuchet MS"/>
                <w:sz w:val="20"/>
                <w:szCs w:val="20"/>
              </w:rPr>
              <w:t>Purchase Order</w:t>
            </w:r>
            <w:r w:rsidRPr="00AF752F">
              <w:rPr>
                <w:rFonts w:ascii="Trebuchet MS" w:hAnsi="Trebuchet MS"/>
                <w:sz w:val="20"/>
                <w:szCs w:val="20"/>
              </w:rPr>
              <w:t xml:space="preserve"> dan klik tab Informasi Pengiriman</w:t>
            </w:r>
          </w:p>
        </w:tc>
      </w:tr>
      <w:tr w:rsidR="003D4BA3" w:rsidRPr="003D4BA3" w:rsidTr="007B1412">
        <w:trPr>
          <w:trHeight w:val="645"/>
        </w:trPr>
        <w:tc>
          <w:tcPr>
            <w:tcW w:w="1890" w:type="dxa"/>
            <w:tcBorders>
              <w:top w:val="nil"/>
              <w:left w:val="single" w:sz="8" w:space="0" w:color="auto"/>
              <w:bottom w:val="single" w:sz="8" w:space="0" w:color="auto"/>
              <w:right w:val="single" w:sz="8" w:space="0" w:color="auto"/>
            </w:tcBorders>
            <w:shd w:val="clear" w:color="000000" w:fill="F2F2F2"/>
            <w:hideMark/>
          </w:tcPr>
          <w:p w:rsidR="003D4BA3" w:rsidRPr="003D4BA3" w:rsidRDefault="003D4BA3" w:rsidP="003D4BA3">
            <w:pPr>
              <w:spacing w:before="0" w:after="0"/>
              <w:ind w:left="0"/>
              <w:rPr>
                <w:rFonts w:ascii="Trebuchet MS" w:hAnsi="Trebuchet MS"/>
                <w:color w:val="000000"/>
                <w:sz w:val="20"/>
                <w:szCs w:val="20"/>
              </w:rPr>
            </w:pPr>
            <w:r w:rsidRPr="003D4BA3">
              <w:rPr>
                <w:rFonts w:ascii="Trebuchet MS" w:hAnsi="Trebuchet MS"/>
                <w:color w:val="000000"/>
                <w:sz w:val="20"/>
                <w:szCs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3D4BA3" w:rsidRPr="003D4BA3" w:rsidRDefault="003D4BA3" w:rsidP="003D4BA3">
            <w:pPr>
              <w:spacing w:before="0" w:after="0"/>
              <w:ind w:left="0"/>
              <w:rPr>
                <w:rFonts w:ascii="Trebuchet MS" w:hAnsi="Trebuchet MS"/>
                <w:sz w:val="20"/>
                <w:szCs w:val="20"/>
              </w:rPr>
            </w:pPr>
            <w:r w:rsidRPr="003D4BA3">
              <w:rPr>
                <w:rFonts w:ascii="Trebuchet MS" w:hAnsi="Trebuchet MS"/>
                <w:sz w:val="20"/>
                <w:szCs w:val="20"/>
              </w:rPr>
              <w:t>User dapat melihat daftar informasi pengiriman dan melakukan modifikasi pengiriman</w:t>
            </w:r>
          </w:p>
        </w:tc>
      </w:tr>
      <w:tr w:rsidR="003D4BA3" w:rsidRPr="003D4BA3" w:rsidTr="007B1412">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vAlign w:val="center"/>
            <w:hideMark/>
          </w:tcPr>
          <w:p w:rsidR="003D4BA3" w:rsidRPr="003D4BA3" w:rsidRDefault="003D4BA3" w:rsidP="003D4BA3">
            <w:pPr>
              <w:spacing w:before="0" w:after="0"/>
              <w:ind w:left="0"/>
              <w:jc w:val="center"/>
              <w:rPr>
                <w:rFonts w:ascii="Trebuchet MS" w:hAnsi="Trebuchet MS"/>
                <w:color w:val="000000"/>
                <w:sz w:val="20"/>
                <w:szCs w:val="20"/>
              </w:rPr>
            </w:pPr>
            <w:r w:rsidRPr="003D4BA3">
              <w:rPr>
                <w:rFonts w:ascii="Trebuchet MS" w:hAnsi="Trebuchet MS"/>
                <w:color w:val="000000"/>
                <w:sz w:val="20"/>
                <w:szCs w:val="20"/>
              </w:rPr>
              <w:t>Aksi User</w:t>
            </w:r>
          </w:p>
        </w:tc>
        <w:tc>
          <w:tcPr>
            <w:tcW w:w="4320" w:type="dxa"/>
            <w:tcBorders>
              <w:top w:val="nil"/>
              <w:left w:val="nil"/>
              <w:bottom w:val="single" w:sz="8" w:space="0" w:color="auto"/>
              <w:right w:val="single" w:sz="8" w:space="0" w:color="auto"/>
            </w:tcBorders>
            <w:shd w:val="clear" w:color="000000" w:fill="F2F2F2"/>
            <w:vAlign w:val="center"/>
            <w:hideMark/>
          </w:tcPr>
          <w:p w:rsidR="003D4BA3" w:rsidRPr="003D4BA3" w:rsidRDefault="003D4BA3" w:rsidP="003D4BA3">
            <w:pPr>
              <w:spacing w:before="0" w:after="0"/>
              <w:ind w:left="0"/>
              <w:jc w:val="center"/>
              <w:rPr>
                <w:rFonts w:ascii="Trebuchet MS" w:hAnsi="Trebuchet MS"/>
                <w:color w:val="000000"/>
                <w:sz w:val="20"/>
                <w:szCs w:val="20"/>
              </w:rPr>
            </w:pPr>
            <w:r w:rsidRPr="003D4BA3">
              <w:rPr>
                <w:rFonts w:ascii="Trebuchet MS" w:hAnsi="Trebuchet MS"/>
                <w:color w:val="000000"/>
                <w:sz w:val="20"/>
                <w:szCs w:val="20"/>
              </w:rPr>
              <w:t>Reaksi Sistem</w:t>
            </w:r>
          </w:p>
        </w:tc>
      </w:tr>
      <w:tr w:rsidR="003D4BA3" w:rsidRPr="003D4BA3" w:rsidTr="007B1412">
        <w:trPr>
          <w:trHeight w:val="615"/>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3D4BA3" w:rsidRPr="003D4BA3" w:rsidRDefault="003D4BA3" w:rsidP="003D4BA3">
            <w:pPr>
              <w:spacing w:before="0" w:after="0"/>
              <w:ind w:left="0"/>
              <w:jc w:val="left"/>
              <w:rPr>
                <w:rFonts w:ascii="Trebuchet MS" w:hAnsi="Trebuchet MS"/>
                <w:color w:val="000000"/>
                <w:sz w:val="20"/>
                <w:szCs w:val="20"/>
              </w:rPr>
            </w:pPr>
            <w:r w:rsidRPr="003D4BA3">
              <w:rPr>
                <w:rFonts w:ascii="Trebuchet MS" w:hAnsi="Trebuchet MS"/>
                <w:color w:val="000000"/>
                <w:sz w:val="20"/>
                <w:szCs w:val="20"/>
              </w:rPr>
              <w:t>Klik Detail Produk pada Daftar Informasi Pengiriman</w:t>
            </w:r>
          </w:p>
        </w:tc>
        <w:tc>
          <w:tcPr>
            <w:tcW w:w="4320" w:type="dxa"/>
            <w:tcBorders>
              <w:top w:val="nil"/>
              <w:left w:val="nil"/>
              <w:bottom w:val="single" w:sz="8" w:space="0" w:color="auto"/>
              <w:right w:val="single" w:sz="8" w:space="0" w:color="auto"/>
            </w:tcBorders>
            <w:shd w:val="clear" w:color="auto" w:fill="auto"/>
            <w:vAlign w:val="center"/>
            <w:hideMark/>
          </w:tcPr>
          <w:p w:rsidR="003D4BA3" w:rsidRPr="003D4BA3" w:rsidRDefault="003D4BA3" w:rsidP="003D4BA3">
            <w:pPr>
              <w:spacing w:before="0" w:after="0"/>
              <w:ind w:left="0"/>
              <w:jc w:val="left"/>
              <w:rPr>
                <w:rFonts w:ascii="Trebuchet MS" w:hAnsi="Trebuchet MS"/>
                <w:color w:val="000000"/>
                <w:sz w:val="20"/>
                <w:szCs w:val="20"/>
              </w:rPr>
            </w:pPr>
            <w:r w:rsidRPr="003D4BA3">
              <w:rPr>
                <w:rFonts w:ascii="Trebuchet MS" w:hAnsi="Trebuchet MS"/>
                <w:color w:val="000000"/>
                <w:sz w:val="20"/>
                <w:szCs w:val="20"/>
              </w:rPr>
              <w:t>Muncul popup windows yang berisi informasi produk yang terseleksi</w:t>
            </w:r>
          </w:p>
        </w:tc>
      </w:tr>
      <w:tr w:rsidR="003D4BA3" w:rsidRPr="003D4BA3" w:rsidTr="007B1412">
        <w:trPr>
          <w:trHeight w:val="1515"/>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3D4BA3" w:rsidRPr="003D4BA3" w:rsidRDefault="003D4BA3" w:rsidP="003D4BA3">
            <w:pPr>
              <w:spacing w:before="0" w:after="0"/>
              <w:ind w:left="0"/>
              <w:jc w:val="left"/>
              <w:rPr>
                <w:rFonts w:ascii="Trebuchet MS" w:hAnsi="Trebuchet MS"/>
                <w:color w:val="000000"/>
                <w:sz w:val="20"/>
                <w:szCs w:val="20"/>
              </w:rPr>
            </w:pPr>
            <w:r w:rsidRPr="003D4BA3">
              <w:rPr>
                <w:rFonts w:ascii="Trebuchet MS" w:hAnsi="Trebuchet MS"/>
                <w:color w:val="000000"/>
                <w:sz w:val="20"/>
                <w:szCs w:val="20"/>
              </w:rPr>
              <w:t>Centang kolom kargo pada Daftar Informasi Pengiriman</w:t>
            </w:r>
          </w:p>
        </w:tc>
        <w:tc>
          <w:tcPr>
            <w:tcW w:w="4320" w:type="dxa"/>
            <w:tcBorders>
              <w:top w:val="nil"/>
              <w:left w:val="nil"/>
              <w:bottom w:val="single" w:sz="8" w:space="0" w:color="auto"/>
              <w:right w:val="single" w:sz="8" w:space="0" w:color="auto"/>
            </w:tcBorders>
            <w:shd w:val="clear" w:color="auto" w:fill="auto"/>
            <w:vAlign w:val="center"/>
            <w:hideMark/>
          </w:tcPr>
          <w:p w:rsidR="003D4BA3" w:rsidRPr="003D4BA3" w:rsidRDefault="003D4BA3" w:rsidP="003D4BA3">
            <w:pPr>
              <w:spacing w:before="0" w:after="0"/>
              <w:ind w:left="0"/>
              <w:jc w:val="left"/>
              <w:rPr>
                <w:rFonts w:ascii="Trebuchet MS" w:hAnsi="Trebuchet MS"/>
                <w:color w:val="000000"/>
                <w:sz w:val="20"/>
                <w:szCs w:val="20"/>
              </w:rPr>
            </w:pPr>
            <w:r w:rsidRPr="003D4BA3">
              <w:rPr>
                <w:rFonts w:ascii="Trebuchet MS" w:hAnsi="Trebuchet MS"/>
                <w:color w:val="000000"/>
                <w:sz w:val="20"/>
                <w:szCs w:val="20"/>
              </w:rPr>
              <w:t>Combobox dalam kolom Nama Kargo akan menjadi aktif dan muncul nama default kargo atas cost center tersebut. User dapat memilih kembali nama kargo yang diinginkan</w:t>
            </w:r>
          </w:p>
        </w:tc>
      </w:tr>
      <w:tr w:rsidR="003D4BA3" w:rsidRPr="003D4BA3" w:rsidTr="007B1412">
        <w:trPr>
          <w:trHeight w:val="615"/>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3D4BA3" w:rsidRPr="003D4BA3" w:rsidRDefault="003D4BA3" w:rsidP="003D4BA3">
            <w:pPr>
              <w:spacing w:before="0" w:after="0"/>
              <w:ind w:left="0"/>
              <w:jc w:val="left"/>
              <w:rPr>
                <w:rFonts w:ascii="Trebuchet MS" w:hAnsi="Trebuchet MS"/>
                <w:color w:val="000000"/>
                <w:sz w:val="20"/>
                <w:szCs w:val="20"/>
              </w:rPr>
            </w:pPr>
            <w:r w:rsidRPr="003D4BA3">
              <w:rPr>
                <w:rFonts w:ascii="Trebuchet MS" w:hAnsi="Trebuchet MS"/>
                <w:color w:val="000000"/>
                <w:sz w:val="20"/>
                <w:szCs w:val="20"/>
              </w:rPr>
              <w:t>Centang kolom Asuransi pada Daftar Informasi Pengiriman</w:t>
            </w:r>
          </w:p>
        </w:tc>
        <w:tc>
          <w:tcPr>
            <w:tcW w:w="4320" w:type="dxa"/>
            <w:tcBorders>
              <w:top w:val="nil"/>
              <w:left w:val="nil"/>
              <w:bottom w:val="single" w:sz="8" w:space="0" w:color="auto"/>
              <w:right w:val="single" w:sz="8" w:space="0" w:color="auto"/>
            </w:tcBorders>
            <w:shd w:val="clear" w:color="auto" w:fill="auto"/>
            <w:vAlign w:val="center"/>
            <w:hideMark/>
          </w:tcPr>
          <w:p w:rsidR="003D4BA3" w:rsidRPr="003D4BA3" w:rsidRDefault="003D4BA3" w:rsidP="003D4BA3">
            <w:pPr>
              <w:spacing w:before="0" w:after="0"/>
              <w:ind w:left="0"/>
              <w:jc w:val="left"/>
              <w:rPr>
                <w:rFonts w:ascii="Trebuchet MS" w:hAnsi="Trebuchet MS"/>
                <w:color w:val="000000"/>
                <w:sz w:val="20"/>
                <w:szCs w:val="20"/>
              </w:rPr>
            </w:pPr>
            <w:r w:rsidRPr="003D4BA3">
              <w:rPr>
                <w:rFonts w:ascii="Trebuchet MS" w:hAnsi="Trebuchet MS"/>
                <w:color w:val="000000"/>
                <w:sz w:val="20"/>
                <w:szCs w:val="20"/>
              </w:rPr>
              <w:t>Sistem akan mengakumulasikan dengan biaya kirim.</w:t>
            </w:r>
          </w:p>
        </w:tc>
      </w:tr>
      <w:tr w:rsidR="003D4BA3" w:rsidRPr="003D4BA3" w:rsidTr="007B1412">
        <w:trPr>
          <w:trHeight w:val="300"/>
        </w:trPr>
        <w:tc>
          <w:tcPr>
            <w:tcW w:w="1890" w:type="dxa"/>
            <w:tcBorders>
              <w:top w:val="nil"/>
              <w:left w:val="nil"/>
              <w:bottom w:val="nil"/>
              <w:right w:val="nil"/>
            </w:tcBorders>
            <w:shd w:val="clear" w:color="auto" w:fill="auto"/>
            <w:noWrap/>
            <w:vAlign w:val="bottom"/>
            <w:hideMark/>
          </w:tcPr>
          <w:p w:rsidR="003D4BA3" w:rsidRPr="003D4BA3" w:rsidRDefault="003D4BA3" w:rsidP="003D4BA3">
            <w:pPr>
              <w:spacing w:before="0" w:after="0"/>
              <w:ind w:left="0"/>
              <w:jc w:val="left"/>
              <w:rPr>
                <w:rFonts w:ascii="Trebuchet MS" w:hAnsi="Trebuchet MS"/>
                <w:color w:val="000000"/>
                <w:sz w:val="20"/>
                <w:szCs w:val="20"/>
              </w:rPr>
            </w:pPr>
          </w:p>
        </w:tc>
        <w:tc>
          <w:tcPr>
            <w:tcW w:w="2430" w:type="dxa"/>
            <w:tcBorders>
              <w:top w:val="nil"/>
              <w:left w:val="nil"/>
              <w:bottom w:val="nil"/>
              <w:right w:val="nil"/>
            </w:tcBorders>
            <w:shd w:val="clear" w:color="auto" w:fill="auto"/>
            <w:noWrap/>
            <w:vAlign w:val="bottom"/>
            <w:hideMark/>
          </w:tcPr>
          <w:p w:rsidR="003D4BA3" w:rsidRPr="003D4BA3" w:rsidRDefault="003D4BA3" w:rsidP="003D4BA3">
            <w:pPr>
              <w:spacing w:before="0" w:after="0"/>
              <w:ind w:left="0"/>
              <w:jc w:val="left"/>
              <w:rPr>
                <w:sz w:val="20"/>
                <w:szCs w:val="20"/>
              </w:rPr>
            </w:pPr>
          </w:p>
        </w:tc>
        <w:tc>
          <w:tcPr>
            <w:tcW w:w="4320" w:type="dxa"/>
            <w:tcBorders>
              <w:top w:val="nil"/>
              <w:left w:val="nil"/>
              <w:bottom w:val="nil"/>
              <w:right w:val="nil"/>
            </w:tcBorders>
            <w:shd w:val="clear" w:color="auto" w:fill="auto"/>
            <w:noWrap/>
            <w:vAlign w:val="bottom"/>
            <w:hideMark/>
          </w:tcPr>
          <w:p w:rsidR="003D4BA3" w:rsidRPr="003D4BA3" w:rsidRDefault="003D4BA3" w:rsidP="003D4BA3">
            <w:pPr>
              <w:spacing w:before="0" w:after="0"/>
              <w:ind w:left="0"/>
              <w:jc w:val="left"/>
              <w:rPr>
                <w:sz w:val="20"/>
                <w:szCs w:val="20"/>
              </w:rPr>
            </w:pPr>
          </w:p>
        </w:tc>
      </w:tr>
      <w:tr w:rsidR="003D4BA3" w:rsidRPr="003D4BA3" w:rsidTr="007B1412">
        <w:trPr>
          <w:trHeight w:val="315"/>
        </w:trPr>
        <w:tc>
          <w:tcPr>
            <w:tcW w:w="1890" w:type="dxa"/>
            <w:tcBorders>
              <w:top w:val="nil"/>
              <w:left w:val="nil"/>
              <w:bottom w:val="nil"/>
              <w:right w:val="nil"/>
            </w:tcBorders>
            <w:shd w:val="clear" w:color="auto" w:fill="auto"/>
            <w:noWrap/>
            <w:vAlign w:val="bottom"/>
            <w:hideMark/>
          </w:tcPr>
          <w:p w:rsidR="003D4BA3" w:rsidRPr="003D4BA3" w:rsidRDefault="003D4BA3" w:rsidP="003D4BA3">
            <w:pPr>
              <w:spacing w:before="0" w:after="0"/>
              <w:ind w:left="0"/>
              <w:jc w:val="left"/>
              <w:rPr>
                <w:sz w:val="20"/>
                <w:szCs w:val="20"/>
              </w:rPr>
            </w:pPr>
          </w:p>
        </w:tc>
        <w:tc>
          <w:tcPr>
            <w:tcW w:w="2430" w:type="dxa"/>
            <w:tcBorders>
              <w:top w:val="nil"/>
              <w:left w:val="nil"/>
              <w:bottom w:val="nil"/>
              <w:right w:val="nil"/>
            </w:tcBorders>
            <w:shd w:val="clear" w:color="auto" w:fill="auto"/>
            <w:noWrap/>
            <w:vAlign w:val="bottom"/>
            <w:hideMark/>
          </w:tcPr>
          <w:p w:rsidR="003D4BA3" w:rsidRPr="003D4BA3" w:rsidRDefault="003D4BA3" w:rsidP="003D4BA3">
            <w:pPr>
              <w:spacing w:before="0" w:after="0"/>
              <w:ind w:left="0"/>
              <w:jc w:val="left"/>
              <w:rPr>
                <w:sz w:val="20"/>
                <w:szCs w:val="20"/>
              </w:rPr>
            </w:pPr>
          </w:p>
        </w:tc>
        <w:tc>
          <w:tcPr>
            <w:tcW w:w="4320" w:type="dxa"/>
            <w:tcBorders>
              <w:top w:val="nil"/>
              <w:left w:val="nil"/>
              <w:bottom w:val="nil"/>
              <w:right w:val="nil"/>
            </w:tcBorders>
            <w:shd w:val="clear" w:color="auto" w:fill="auto"/>
            <w:noWrap/>
            <w:vAlign w:val="bottom"/>
            <w:hideMark/>
          </w:tcPr>
          <w:p w:rsidR="003D4BA3" w:rsidRPr="003D4BA3" w:rsidRDefault="003D4BA3" w:rsidP="003D4BA3">
            <w:pPr>
              <w:spacing w:before="0" w:after="0"/>
              <w:ind w:left="0"/>
              <w:jc w:val="left"/>
              <w:rPr>
                <w:sz w:val="20"/>
                <w:szCs w:val="20"/>
              </w:rPr>
            </w:pPr>
          </w:p>
        </w:tc>
      </w:tr>
      <w:tr w:rsidR="003D4BA3" w:rsidRPr="003D4BA3" w:rsidTr="007B1412">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3D4BA3" w:rsidRPr="003D4BA3" w:rsidRDefault="003D4BA3" w:rsidP="003D4BA3">
            <w:pPr>
              <w:spacing w:before="0" w:after="0"/>
              <w:ind w:left="0"/>
              <w:rPr>
                <w:rFonts w:ascii="Trebuchet MS" w:hAnsi="Trebuchet MS"/>
                <w:color w:val="000000"/>
                <w:sz w:val="20"/>
                <w:szCs w:val="20"/>
              </w:rPr>
            </w:pPr>
            <w:r w:rsidRPr="003D4BA3">
              <w:rPr>
                <w:rFonts w:ascii="Trebuchet MS" w:hAnsi="Trebuchet MS"/>
                <w:color w:val="000000"/>
                <w:sz w:val="20"/>
                <w:szCs w:val="20"/>
              </w:rPr>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3D4BA3" w:rsidRPr="003D4BA3" w:rsidRDefault="003D4BA3" w:rsidP="003D4BA3">
            <w:pPr>
              <w:spacing w:before="0" w:after="0"/>
              <w:ind w:left="0"/>
              <w:rPr>
                <w:rFonts w:ascii="Trebuchet MS" w:hAnsi="Trebuchet MS"/>
                <w:sz w:val="20"/>
                <w:szCs w:val="20"/>
              </w:rPr>
            </w:pPr>
            <w:r w:rsidRPr="003D4BA3">
              <w:rPr>
                <w:rFonts w:ascii="Trebuchet MS" w:hAnsi="Trebuchet MS"/>
                <w:sz w:val="20"/>
                <w:szCs w:val="20"/>
              </w:rPr>
              <w:t>Purchase Order - Informasi Pemesanan</w:t>
            </w:r>
          </w:p>
        </w:tc>
      </w:tr>
      <w:tr w:rsidR="003D4BA3" w:rsidRPr="003D4BA3" w:rsidTr="007B1412">
        <w:trPr>
          <w:trHeight w:val="630"/>
        </w:trPr>
        <w:tc>
          <w:tcPr>
            <w:tcW w:w="1890" w:type="dxa"/>
            <w:tcBorders>
              <w:top w:val="nil"/>
              <w:left w:val="single" w:sz="8" w:space="0" w:color="auto"/>
              <w:bottom w:val="single" w:sz="8" w:space="0" w:color="auto"/>
              <w:right w:val="single" w:sz="8" w:space="0" w:color="auto"/>
            </w:tcBorders>
            <w:shd w:val="clear" w:color="000000" w:fill="F2F2F2"/>
            <w:hideMark/>
          </w:tcPr>
          <w:p w:rsidR="003D4BA3" w:rsidRPr="003D4BA3" w:rsidRDefault="003D4BA3" w:rsidP="003D4BA3">
            <w:pPr>
              <w:spacing w:before="0" w:after="0"/>
              <w:ind w:left="0"/>
              <w:rPr>
                <w:rFonts w:ascii="Trebuchet MS" w:hAnsi="Trebuchet MS"/>
                <w:color w:val="000000"/>
                <w:sz w:val="20"/>
                <w:szCs w:val="20"/>
              </w:rPr>
            </w:pPr>
            <w:r w:rsidRPr="003D4BA3">
              <w:rPr>
                <w:rFonts w:ascii="Trebuchet MS" w:hAnsi="Trebuchet MS"/>
                <w:color w:val="000000"/>
                <w:sz w:val="20"/>
                <w:szCs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3D4BA3" w:rsidRPr="003D4BA3" w:rsidRDefault="003D4BA3" w:rsidP="003D4BA3">
            <w:pPr>
              <w:spacing w:before="0" w:after="0"/>
              <w:ind w:left="0"/>
              <w:rPr>
                <w:rFonts w:ascii="Trebuchet MS" w:hAnsi="Trebuchet MS"/>
                <w:sz w:val="20"/>
                <w:szCs w:val="20"/>
              </w:rPr>
            </w:pPr>
            <w:r w:rsidRPr="003D4BA3">
              <w:rPr>
                <w:rFonts w:ascii="Trebuchet MS" w:hAnsi="Trebuchet MS"/>
                <w:sz w:val="20"/>
                <w:szCs w:val="20"/>
              </w:rPr>
              <w:t>User berada pada menu Purchase Order dan klik tab Informasi Pemesanan</w:t>
            </w:r>
          </w:p>
        </w:tc>
      </w:tr>
      <w:tr w:rsidR="003D4BA3" w:rsidRPr="003D4BA3" w:rsidTr="007B1412">
        <w:trPr>
          <w:trHeight w:val="570"/>
        </w:trPr>
        <w:tc>
          <w:tcPr>
            <w:tcW w:w="1890" w:type="dxa"/>
            <w:tcBorders>
              <w:top w:val="nil"/>
              <w:left w:val="single" w:sz="8" w:space="0" w:color="auto"/>
              <w:bottom w:val="single" w:sz="8" w:space="0" w:color="auto"/>
              <w:right w:val="single" w:sz="8" w:space="0" w:color="auto"/>
            </w:tcBorders>
            <w:shd w:val="clear" w:color="000000" w:fill="F2F2F2"/>
            <w:hideMark/>
          </w:tcPr>
          <w:p w:rsidR="003D4BA3" w:rsidRPr="003D4BA3" w:rsidRDefault="003D4BA3" w:rsidP="003D4BA3">
            <w:pPr>
              <w:spacing w:before="0" w:after="0"/>
              <w:ind w:left="0"/>
              <w:rPr>
                <w:rFonts w:ascii="Trebuchet MS" w:hAnsi="Trebuchet MS"/>
                <w:color w:val="000000"/>
                <w:sz w:val="20"/>
                <w:szCs w:val="20"/>
              </w:rPr>
            </w:pPr>
            <w:r w:rsidRPr="003D4BA3">
              <w:rPr>
                <w:rFonts w:ascii="Trebuchet MS" w:hAnsi="Trebuchet MS"/>
                <w:color w:val="000000"/>
                <w:sz w:val="20"/>
                <w:szCs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3D4BA3" w:rsidRPr="003D4BA3" w:rsidRDefault="003D4BA3" w:rsidP="003D4BA3">
            <w:pPr>
              <w:spacing w:before="0" w:after="0"/>
              <w:ind w:left="0"/>
              <w:rPr>
                <w:rFonts w:ascii="Trebuchet MS" w:hAnsi="Trebuchet MS"/>
                <w:sz w:val="20"/>
                <w:szCs w:val="20"/>
              </w:rPr>
            </w:pPr>
            <w:r w:rsidRPr="003D4BA3">
              <w:rPr>
                <w:rFonts w:ascii="Trebuchet MS" w:hAnsi="Trebuchet MS"/>
                <w:sz w:val="20"/>
                <w:szCs w:val="20"/>
              </w:rPr>
              <w:t>Aplikasi akan menampilkan informasi pemesanan yang sudah diinput oleh user</w:t>
            </w:r>
          </w:p>
        </w:tc>
      </w:tr>
      <w:tr w:rsidR="003D4BA3" w:rsidRPr="003D4BA3" w:rsidTr="007B1412">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vAlign w:val="center"/>
            <w:hideMark/>
          </w:tcPr>
          <w:p w:rsidR="003D4BA3" w:rsidRPr="003D4BA3" w:rsidRDefault="003D4BA3" w:rsidP="003D4BA3">
            <w:pPr>
              <w:spacing w:before="0" w:after="0"/>
              <w:ind w:left="0"/>
              <w:jc w:val="center"/>
              <w:rPr>
                <w:rFonts w:ascii="Trebuchet MS" w:hAnsi="Trebuchet MS"/>
                <w:color w:val="000000"/>
                <w:sz w:val="20"/>
                <w:szCs w:val="20"/>
              </w:rPr>
            </w:pPr>
            <w:r w:rsidRPr="003D4BA3">
              <w:rPr>
                <w:rFonts w:ascii="Trebuchet MS" w:hAnsi="Trebuchet MS"/>
                <w:color w:val="000000"/>
                <w:sz w:val="20"/>
                <w:szCs w:val="20"/>
              </w:rPr>
              <w:t>Aksi User</w:t>
            </w:r>
          </w:p>
        </w:tc>
        <w:tc>
          <w:tcPr>
            <w:tcW w:w="4320" w:type="dxa"/>
            <w:tcBorders>
              <w:top w:val="nil"/>
              <w:left w:val="nil"/>
              <w:bottom w:val="single" w:sz="8" w:space="0" w:color="auto"/>
              <w:right w:val="single" w:sz="8" w:space="0" w:color="auto"/>
            </w:tcBorders>
            <w:shd w:val="clear" w:color="000000" w:fill="F2F2F2"/>
            <w:vAlign w:val="center"/>
            <w:hideMark/>
          </w:tcPr>
          <w:p w:rsidR="003D4BA3" w:rsidRPr="003D4BA3" w:rsidRDefault="003D4BA3" w:rsidP="003D4BA3">
            <w:pPr>
              <w:spacing w:before="0" w:after="0"/>
              <w:ind w:left="0"/>
              <w:jc w:val="center"/>
              <w:rPr>
                <w:rFonts w:ascii="Trebuchet MS" w:hAnsi="Trebuchet MS"/>
                <w:color w:val="000000"/>
                <w:sz w:val="20"/>
                <w:szCs w:val="20"/>
              </w:rPr>
            </w:pPr>
            <w:r w:rsidRPr="003D4BA3">
              <w:rPr>
                <w:rFonts w:ascii="Trebuchet MS" w:hAnsi="Trebuchet MS"/>
                <w:color w:val="000000"/>
                <w:sz w:val="20"/>
                <w:szCs w:val="20"/>
              </w:rPr>
              <w:t>Reaksi Sistem</w:t>
            </w:r>
          </w:p>
        </w:tc>
      </w:tr>
      <w:tr w:rsidR="003D4BA3" w:rsidRPr="003D4BA3" w:rsidTr="007B1412">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3D4BA3" w:rsidRPr="003D4BA3" w:rsidRDefault="003D4BA3" w:rsidP="003D4BA3">
            <w:pPr>
              <w:spacing w:before="0" w:after="0"/>
              <w:ind w:left="0"/>
              <w:jc w:val="left"/>
              <w:rPr>
                <w:rFonts w:ascii="Trebuchet MS" w:hAnsi="Trebuchet MS"/>
                <w:color w:val="000000"/>
                <w:sz w:val="20"/>
                <w:szCs w:val="20"/>
              </w:rPr>
            </w:pPr>
            <w:r w:rsidRPr="003D4BA3">
              <w:rPr>
                <w:rFonts w:ascii="Trebuchet MS" w:hAnsi="Trebuchet MS"/>
                <w:color w:val="000000"/>
                <w:sz w:val="20"/>
                <w:szCs w:val="20"/>
              </w:rPr>
              <w:t>Klik Radio Button Detail Printed</w:t>
            </w:r>
          </w:p>
        </w:tc>
        <w:tc>
          <w:tcPr>
            <w:tcW w:w="4320" w:type="dxa"/>
            <w:tcBorders>
              <w:top w:val="nil"/>
              <w:left w:val="nil"/>
              <w:bottom w:val="single" w:sz="8" w:space="0" w:color="auto"/>
              <w:right w:val="single" w:sz="8" w:space="0" w:color="auto"/>
            </w:tcBorders>
            <w:shd w:val="clear" w:color="auto" w:fill="auto"/>
            <w:vAlign w:val="center"/>
            <w:hideMark/>
          </w:tcPr>
          <w:p w:rsidR="003D4BA3" w:rsidRPr="003D4BA3" w:rsidRDefault="003D4BA3" w:rsidP="003D4BA3">
            <w:pPr>
              <w:spacing w:before="0" w:after="0"/>
              <w:ind w:left="0"/>
              <w:jc w:val="left"/>
              <w:rPr>
                <w:rFonts w:ascii="Trebuchet MS" w:hAnsi="Trebuchet MS"/>
                <w:color w:val="000000"/>
                <w:sz w:val="20"/>
                <w:szCs w:val="20"/>
              </w:rPr>
            </w:pPr>
            <w:r w:rsidRPr="003D4BA3">
              <w:rPr>
                <w:rFonts w:ascii="Trebuchet MS" w:hAnsi="Trebuchet MS"/>
                <w:color w:val="000000"/>
                <w:sz w:val="20"/>
                <w:szCs w:val="20"/>
              </w:rPr>
              <w:t>Textbox email akan menghilang</w:t>
            </w:r>
          </w:p>
        </w:tc>
      </w:tr>
      <w:tr w:rsidR="003D4BA3" w:rsidRPr="003D4BA3" w:rsidTr="007B1412">
        <w:trPr>
          <w:trHeight w:val="615"/>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3D4BA3" w:rsidRPr="003D4BA3" w:rsidRDefault="003D4BA3" w:rsidP="003D4BA3">
            <w:pPr>
              <w:spacing w:before="0" w:after="0"/>
              <w:ind w:left="0"/>
              <w:jc w:val="left"/>
              <w:rPr>
                <w:rFonts w:ascii="Trebuchet MS" w:hAnsi="Trebuchet MS"/>
                <w:color w:val="000000"/>
                <w:sz w:val="20"/>
                <w:szCs w:val="20"/>
              </w:rPr>
            </w:pPr>
            <w:r w:rsidRPr="003D4BA3">
              <w:rPr>
                <w:rFonts w:ascii="Trebuchet MS" w:hAnsi="Trebuchet MS"/>
                <w:color w:val="000000"/>
                <w:sz w:val="20"/>
                <w:szCs w:val="20"/>
              </w:rPr>
              <w:t>Klik Radio Button Dengan Lampiran</w:t>
            </w:r>
          </w:p>
        </w:tc>
        <w:tc>
          <w:tcPr>
            <w:tcW w:w="4320" w:type="dxa"/>
            <w:tcBorders>
              <w:top w:val="nil"/>
              <w:left w:val="nil"/>
              <w:bottom w:val="single" w:sz="8" w:space="0" w:color="auto"/>
              <w:right w:val="single" w:sz="8" w:space="0" w:color="auto"/>
            </w:tcBorders>
            <w:shd w:val="clear" w:color="auto" w:fill="auto"/>
            <w:vAlign w:val="center"/>
            <w:hideMark/>
          </w:tcPr>
          <w:p w:rsidR="003D4BA3" w:rsidRPr="003D4BA3" w:rsidRDefault="003D4BA3" w:rsidP="003D4BA3">
            <w:pPr>
              <w:spacing w:before="0" w:after="0"/>
              <w:ind w:left="0"/>
              <w:jc w:val="left"/>
              <w:rPr>
                <w:rFonts w:ascii="Trebuchet MS" w:hAnsi="Trebuchet MS"/>
                <w:color w:val="000000"/>
                <w:sz w:val="20"/>
                <w:szCs w:val="20"/>
              </w:rPr>
            </w:pPr>
            <w:r w:rsidRPr="003D4BA3">
              <w:rPr>
                <w:rFonts w:ascii="Trebuchet MS" w:hAnsi="Trebuchet MS"/>
                <w:color w:val="000000"/>
                <w:sz w:val="20"/>
                <w:szCs w:val="20"/>
              </w:rPr>
              <w:t>Textbox email akan muncul dan wajib diisi oleh user</w:t>
            </w:r>
          </w:p>
        </w:tc>
      </w:tr>
      <w:tr w:rsidR="003D4BA3" w:rsidRPr="003D4BA3" w:rsidTr="006110CB">
        <w:trPr>
          <w:trHeight w:val="475"/>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3D4BA3" w:rsidRPr="003D4BA3" w:rsidRDefault="003D4BA3" w:rsidP="003D4BA3">
            <w:pPr>
              <w:spacing w:before="0" w:after="0"/>
              <w:ind w:left="0"/>
              <w:jc w:val="left"/>
              <w:rPr>
                <w:rFonts w:ascii="Trebuchet MS" w:hAnsi="Trebuchet MS"/>
                <w:color w:val="000000"/>
                <w:sz w:val="20"/>
                <w:szCs w:val="20"/>
              </w:rPr>
            </w:pPr>
            <w:r w:rsidRPr="003D4BA3">
              <w:rPr>
                <w:rFonts w:ascii="Trebuchet MS" w:hAnsi="Trebuchet MS"/>
                <w:color w:val="000000"/>
                <w:sz w:val="20"/>
                <w:szCs w:val="20"/>
              </w:rPr>
              <w:lastRenderedPageBreak/>
              <w:t>Klik tombol Edit TOP pada grid Aturan Pembayaran</w:t>
            </w:r>
          </w:p>
        </w:tc>
        <w:tc>
          <w:tcPr>
            <w:tcW w:w="4320" w:type="dxa"/>
            <w:tcBorders>
              <w:top w:val="nil"/>
              <w:left w:val="nil"/>
              <w:bottom w:val="single" w:sz="8" w:space="0" w:color="auto"/>
              <w:right w:val="single" w:sz="8" w:space="0" w:color="auto"/>
            </w:tcBorders>
            <w:shd w:val="clear" w:color="auto" w:fill="auto"/>
            <w:vAlign w:val="center"/>
            <w:hideMark/>
          </w:tcPr>
          <w:p w:rsidR="003D4BA3" w:rsidRPr="003D4BA3" w:rsidRDefault="003D4BA3" w:rsidP="00182851">
            <w:pPr>
              <w:spacing w:before="0" w:after="0"/>
              <w:ind w:left="0"/>
              <w:jc w:val="left"/>
              <w:rPr>
                <w:rFonts w:ascii="Trebuchet MS" w:hAnsi="Trebuchet MS"/>
                <w:color w:val="000000"/>
                <w:sz w:val="20"/>
                <w:szCs w:val="20"/>
              </w:rPr>
            </w:pPr>
            <w:r w:rsidRPr="003D4BA3">
              <w:rPr>
                <w:rFonts w:ascii="Trebuchet MS" w:hAnsi="Trebuchet MS"/>
                <w:color w:val="000000"/>
                <w:sz w:val="20"/>
                <w:szCs w:val="20"/>
              </w:rPr>
              <w:t>Muncul wind</w:t>
            </w:r>
            <w:r w:rsidR="006110CB">
              <w:rPr>
                <w:rFonts w:ascii="Trebuchet MS" w:hAnsi="Trebuchet MS"/>
                <w:color w:val="000000"/>
                <w:sz w:val="20"/>
                <w:szCs w:val="20"/>
              </w:rPr>
              <w:t>ows popup Detail TOP (Gambar 3-</w:t>
            </w:r>
            <w:r w:rsidR="00182851">
              <w:rPr>
                <w:rFonts w:ascii="Trebuchet MS" w:hAnsi="Trebuchet MS"/>
                <w:color w:val="000000"/>
                <w:sz w:val="20"/>
                <w:szCs w:val="20"/>
              </w:rPr>
              <w:t>88</w:t>
            </w:r>
            <w:r w:rsidRPr="003D4BA3">
              <w:rPr>
                <w:rFonts w:ascii="Trebuchet MS" w:hAnsi="Trebuchet MS"/>
                <w:color w:val="000000"/>
                <w:sz w:val="20"/>
                <w:szCs w:val="20"/>
              </w:rPr>
              <w:t>) untuk diinput oleh user</w:t>
            </w:r>
          </w:p>
        </w:tc>
      </w:tr>
      <w:tr w:rsidR="003D4BA3" w:rsidRPr="003D4BA3" w:rsidTr="006110CB">
        <w:trPr>
          <w:trHeight w:val="619"/>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3D4BA3" w:rsidRPr="003D4BA3" w:rsidRDefault="003D4BA3" w:rsidP="003D4BA3">
            <w:pPr>
              <w:spacing w:before="0" w:after="0"/>
              <w:ind w:left="0"/>
              <w:jc w:val="left"/>
              <w:rPr>
                <w:rFonts w:ascii="Trebuchet MS" w:hAnsi="Trebuchet MS"/>
                <w:color w:val="000000"/>
                <w:sz w:val="20"/>
                <w:szCs w:val="20"/>
              </w:rPr>
            </w:pPr>
            <w:r w:rsidRPr="003D4BA3">
              <w:rPr>
                <w:rFonts w:ascii="Trebuchet MS" w:hAnsi="Trebuchet MS"/>
                <w:color w:val="000000"/>
                <w:sz w:val="20"/>
                <w:szCs w:val="20"/>
              </w:rPr>
              <w:t xml:space="preserve">Klik tombol Tambah TOP </w:t>
            </w:r>
          </w:p>
        </w:tc>
        <w:tc>
          <w:tcPr>
            <w:tcW w:w="4320" w:type="dxa"/>
            <w:tcBorders>
              <w:top w:val="nil"/>
              <w:left w:val="nil"/>
              <w:bottom w:val="single" w:sz="8" w:space="0" w:color="auto"/>
              <w:right w:val="single" w:sz="8" w:space="0" w:color="auto"/>
            </w:tcBorders>
            <w:shd w:val="clear" w:color="auto" w:fill="auto"/>
            <w:vAlign w:val="center"/>
            <w:hideMark/>
          </w:tcPr>
          <w:p w:rsidR="003D4BA3" w:rsidRPr="003D4BA3" w:rsidRDefault="003D4BA3" w:rsidP="00182851">
            <w:pPr>
              <w:spacing w:before="0" w:after="0"/>
              <w:ind w:left="0"/>
              <w:jc w:val="left"/>
              <w:rPr>
                <w:rFonts w:ascii="Trebuchet MS" w:hAnsi="Trebuchet MS"/>
                <w:color w:val="000000"/>
                <w:sz w:val="20"/>
                <w:szCs w:val="20"/>
              </w:rPr>
            </w:pPr>
            <w:r w:rsidRPr="003D4BA3">
              <w:rPr>
                <w:rFonts w:ascii="Trebuchet MS" w:hAnsi="Trebuchet MS"/>
                <w:color w:val="000000"/>
                <w:sz w:val="20"/>
                <w:szCs w:val="20"/>
              </w:rPr>
              <w:t xml:space="preserve">Muncul windows popup Detail </w:t>
            </w:r>
            <w:r w:rsidR="006110CB">
              <w:rPr>
                <w:rFonts w:ascii="Trebuchet MS" w:hAnsi="Trebuchet MS"/>
                <w:color w:val="000000"/>
                <w:sz w:val="20"/>
                <w:szCs w:val="20"/>
              </w:rPr>
              <w:t>TOP (Gambar 3-</w:t>
            </w:r>
            <w:r w:rsidR="00182851">
              <w:rPr>
                <w:rFonts w:ascii="Trebuchet MS" w:hAnsi="Trebuchet MS"/>
                <w:color w:val="000000"/>
                <w:sz w:val="20"/>
                <w:szCs w:val="20"/>
              </w:rPr>
              <w:t>88</w:t>
            </w:r>
            <w:r w:rsidRPr="003D4BA3">
              <w:rPr>
                <w:rFonts w:ascii="Trebuchet MS" w:hAnsi="Trebuchet MS"/>
                <w:color w:val="000000"/>
                <w:sz w:val="20"/>
                <w:szCs w:val="20"/>
              </w:rPr>
              <w:t>) untuk diinput oleh user</w:t>
            </w:r>
          </w:p>
        </w:tc>
      </w:tr>
      <w:tr w:rsidR="003D4BA3" w:rsidRPr="003D4BA3" w:rsidTr="006110CB">
        <w:trPr>
          <w:trHeight w:val="682"/>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3D4BA3" w:rsidRPr="003D4BA3" w:rsidRDefault="003D4BA3" w:rsidP="003D4BA3">
            <w:pPr>
              <w:spacing w:before="0" w:after="0"/>
              <w:ind w:left="0"/>
              <w:jc w:val="left"/>
              <w:rPr>
                <w:rFonts w:ascii="Trebuchet MS" w:hAnsi="Trebuchet MS"/>
                <w:color w:val="000000"/>
                <w:sz w:val="20"/>
                <w:szCs w:val="20"/>
              </w:rPr>
            </w:pPr>
            <w:r w:rsidRPr="003D4BA3">
              <w:rPr>
                <w:rFonts w:ascii="Trebuchet MS" w:hAnsi="Trebuchet MS"/>
                <w:color w:val="000000"/>
                <w:sz w:val="20"/>
                <w:szCs w:val="20"/>
              </w:rPr>
              <w:t xml:space="preserve">Centang Pembayaran Partial </w:t>
            </w:r>
          </w:p>
        </w:tc>
        <w:tc>
          <w:tcPr>
            <w:tcW w:w="4320" w:type="dxa"/>
            <w:tcBorders>
              <w:top w:val="nil"/>
              <w:left w:val="nil"/>
              <w:bottom w:val="single" w:sz="8" w:space="0" w:color="auto"/>
              <w:right w:val="single" w:sz="8" w:space="0" w:color="auto"/>
            </w:tcBorders>
            <w:shd w:val="clear" w:color="auto" w:fill="auto"/>
            <w:hideMark/>
          </w:tcPr>
          <w:p w:rsidR="003D4BA3" w:rsidRPr="003D4BA3" w:rsidRDefault="003D4BA3" w:rsidP="003D4BA3">
            <w:pPr>
              <w:spacing w:before="0" w:after="0"/>
              <w:ind w:left="0"/>
              <w:jc w:val="left"/>
              <w:rPr>
                <w:rFonts w:ascii="Trebuchet MS" w:hAnsi="Trebuchet MS"/>
                <w:color w:val="000000"/>
                <w:sz w:val="20"/>
                <w:szCs w:val="20"/>
              </w:rPr>
            </w:pPr>
            <w:r w:rsidRPr="003D4BA3">
              <w:rPr>
                <w:rFonts w:ascii="Trebuchet MS" w:hAnsi="Trebuchet MS"/>
                <w:color w:val="000000"/>
                <w:sz w:val="20"/>
                <w:szCs w:val="20"/>
              </w:rPr>
              <w:t>grid TOP akan otomatis terisi 100 dan tombol Tambah TOP menjadi disable tidak dapat di-klik oleh user</w:t>
            </w:r>
          </w:p>
        </w:tc>
      </w:tr>
      <w:tr w:rsidR="003D4BA3" w:rsidRPr="003D4BA3" w:rsidTr="007B1412">
        <w:trPr>
          <w:trHeight w:val="315"/>
        </w:trPr>
        <w:tc>
          <w:tcPr>
            <w:tcW w:w="1890" w:type="dxa"/>
            <w:tcBorders>
              <w:top w:val="nil"/>
              <w:left w:val="nil"/>
              <w:bottom w:val="nil"/>
              <w:right w:val="nil"/>
            </w:tcBorders>
            <w:shd w:val="clear" w:color="auto" w:fill="auto"/>
            <w:hideMark/>
          </w:tcPr>
          <w:p w:rsidR="003D4BA3" w:rsidRPr="003D4BA3" w:rsidRDefault="003D4BA3" w:rsidP="003D4BA3">
            <w:pPr>
              <w:spacing w:before="0" w:after="0"/>
              <w:ind w:left="0"/>
              <w:jc w:val="left"/>
              <w:rPr>
                <w:rFonts w:ascii="Trebuchet MS" w:hAnsi="Trebuchet MS"/>
                <w:color w:val="000000"/>
                <w:sz w:val="20"/>
                <w:szCs w:val="20"/>
              </w:rPr>
            </w:pPr>
          </w:p>
        </w:tc>
        <w:tc>
          <w:tcPr>
            <w:tcW w:w="2430" w:type="dxa"/>
            <w:tcBorders>
              <w:top w:val="nil"/>
              <w:left w:val="nil"/>
              <w:bottom w:val="nil"/>
              <w:right w:val="nil"/>
            </w:tcBorders>
            <w:shd w:val="clear" w:color="auto" w:fill="auto"/>
            <w:hideMark/>
          </w:tcPr>
          <w:p w:rsidR="003D4BA3" w:rsidRPr="003D4BA3" w:rsidRDefault="003D4BA3" w:rsidP="003D4BA3">
            <w:pPr>
              <w:spacing w:before="0" w:after="0"/>
              <w:ind w:left="0"/>
              <w:jc w:val="left"/>
              <w:rPr>
                <w:sz w:val="20"/>
                <w:szCs w:val="20"/>
              </w:rPr>
            </w:pPr>
          </w:p>
        </w:tc>
        <w:tc>
          <w:tcPr>
            <w:tcW w:w="4320" w:type="dxa"/>
            <w:tcBorders>
              <w:top w:val="nil"/>
              <w:left w:val="nil"/>
              <w:bottom w:val="nil"/>
              <w:right w:val="nil"/>
            </w:tcBorders>
            <w:shd w:val="clear" w:color="auto" w:fill="auto"/>
            <w:vAlign w:val="center"/>
            <w:hideMark/>
          </w:tcPr>
          <w:p w:rsidR="003D4BA3" w:rsidRPr="003D4BA3" w:rsidRDefault="003D4BA3" w:rsidP="003D4BA3">
            <w:pPr>
              <w:spacing w:before="0" w:after="0"/>
              <w:ind w:left="0"/>
              <w:jc w:val="left"/>
              <w:rPr>
                <w:sz w:val="20"/>
                <w:szCs w:val="20"/>
              </w:rPr>
            </w:pPr>
          </w:p>
        </w:tc>
      </w:tr>
      <w:tr w:rsidR="003D4BA3" w:rsidRPr="003D4BA3" w:rsidTr="007B1412">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3D4BA3" w:rsidRPr="003D4BA3" w:rsidRDefault="003D4BA3" w:rsidP="003D4BA3">
            <w:pPr>
              <w:spacing w:before="0" w:after="0"/>
              <w:ind w:left="0"/>
              <w:rPr>
                <w:rFonts w:ascii="Trebuchet MS" w:hAnsi="Trebuchet MS"/>
                <w:color w:val="000000"/>
                <w:sz w:val="20"/>
                <w:szCs w:val="20"/>
              </w:rPr>
            </w:pPr>
            <w:r w:rsidRPr="003D4BA3">
              <w:rPr>
                <w:rFonts w:ascii="Trebuchet MS" w:hAnsi="Trebuchet MS"/>
                <w:color w:val="000000"/>
                <w:sz w:val="20"/>
                <w:szCs w:val="20"/>
              </w:rPr>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3D4BA3" w:rsidRPr="003D4BA3" w:rsidRDefault="003D4BA3" w:rsidP="003D4BA3">
            <w:pPr>
              <w:spacing w:before="0" w:after="0"/>
              <w:ind w:left="0"/>
              <w:rPr>
                <w:rFonts w:ascii="Trebuchet MS" w:hAnsi="Trebuchet MS"/>
                <w:sz w:val="20"/>
                <w:szCs w:val="20"/>
              </w:rPr>
            </w:pPr>
            <w:r w:rsidRPr="003D4BA3">
              <w:rPr>
                <w:rFonts w:ascii="Trebuchet MS" w:hAnsi="Trebuchet MS"/>
                <w:sz w:val="20"/>
                <w:szCs w:val="20"/>
              </w:rPr>
              <w:t>Purchase Order - Syarat &amp; Ketentuan</w:t>
            </w:r>
          </w:p>
        </w:tc>
      </w:tr>
      <w:tr w:rsidR="003D4BA3" w:rsidRPr="003D4BA3" w:rsidTr="007B1412">
        <w:trPr>
          <w:trHeight w:val="630"/>
        </w:trPr>
        <w:tc>
          <w:tcPr>
            <w:tcW w:w="1890" w:type="dxa"/>
            <w:tcBorders>
              <w:top w:val="nil"/>
              <w:left w:val="single" w:sz="8" w:space="0" w:color="auto"/>
              <w:bottom w:val="single" w:sz="8" w:space="0" w:color="auto"/>
              <w:right w:val="single" w:sz="8" w:space="0" w:color="auto"/>
            </w:tcBorders>
            <w:shd w:val="clear" w:color="000000" w:fill="F2F2F2"/>
            <w:hideMark/>
          </w:tcPr>
          <w:p w:rsidR="003D4BA3" w:rsidRPr="003D4BA3" w:rsidRDefault="003D4BA3" w:rsidP="003D4BA3">
            <w:pPr>
              <w:spacing w:before="0" w:after="0"/>
              <w:ind w:left="0"/>
              <w:rPr>
                <w:rFonts w:ascii="Trebuchet MS" w:hAnsi="Trebuchet MS"/>
                <w:color w:val="000000"/>
                <w:sz w:val="20"/>
                <w:szCs w:val="20"/>
              </w:rPr>
            </w:pPr>
            <w:r w:rsidRPr="003D4BA3">
              <w:rPr>
                <w:rFonts w:ascii="Trebuchet MS" w:hAnsi="Trebuchet MS"/>
                <w:color w:val="000000"/>
                <w:sz w:val="20"/>
                <w:szCs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3D4BA3" w:rsidRPr="003D4BA3" w:rsidRDefault="003D4BA3" w:rsidP="003D4BA3">
            <w:pPr>
              <w:spacing w:before="0" w:after="0"/>
              <w:ind w:left="0"/>
              <w:rPr>
                <w:rFonts w:ascii="Trebuchet MS" w:hAnsi="Trebuchet MS"/>
                <w:sz w:val="20"/>
                <w:szCs w:val="20"/>
              </w:rPr>
            </w:pPr>
            <w:r w:rsidRPr="003D4BA3">
              <w:rPr>
                <w:rFonts w:ascii="Trebuchet MS" w:hAnsi="Trebuchet MS"/>
                <w:sz w:val="20"/>
                <w:szCs w:val="20"/>
              </w:rPr>
              <w:t>User berada pada menu Purchase Order dan klik tab Informasi Pemesanan</w:t>
            </w:r>
          </w:p>
        </w:tc>
      </w:tr>
      <w:tr w:rsidR="003D4BA3" w:rsidRPr="003D4BA3" w:rsidTr="007B1412">
        <w:trPr>
          <w:trHeight w:val="660"/>
        </w:trPr>
        <w:tc>
          <w:tcPr>
            <w:tcW w:w="1890" w:type="dxa"/>
            <w:tcBorders>
              <w:top w:val="nil"/>
              <w:left w:val="single" w:sz="8" w:space="0" w:color="auto"/>
              <w:bottom w:val="single" w:sz="8" w:space="0" w:color="auto"/>
              <w:right w:val="single" w:sz="8" w:space="0" w:color="auto"/>
            </w:tcBorders>
            <w:shd w:val="clear" w:color="000000" w:fill="F2F2F2"/>
            <w:hideMark/>
          </w:tcPr>
          <w:p w:rsidR="003D4BA3" w:rsidRPr="003D4BA3" w:rsidRDefault="003D4BA3" w:rsidP="003D4BA3">
            <w:pPr>
              <w:spacing w:before="0" w:after="0"/>
              <w:ind w:left="0"/>
              <w:rPr>
                <w:rFonts w:ascii="Trebuchet MS" w:hAnsi="Trebuchet MS"/>
                <w:color w:val="000000"/>
                <w:sz w:val="20"/>
                <w:szCs w:val="20"/>
              </w:rPr>
            </w:pPr>
            <w:r w:rsidRPr="003D4BA3">
              <w:rPr>
                <w:rFonts w:ascii="Trebuchet MS" w:hAnsi="Trebuchet MS"/>
                <w:color w:val="000000"/>
                <w:sz w:val="20"/>
                <w:szCs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3D4BA3" w:rsidRPr="003D4BA3" w:rsidRDefault="003D4BA3" w:rsidP="003D4BA3">
            <w:pPr>
              <w:spacing w:before="0" w:after="0"/>
              <w:ind w:left="0"/>
              <w:rPr>
                <w:rFonts w:ascii="Trebuchet MS" w:hAnsi="Trebuchet MS"/>
                <w:sz w:val="20"/>
                <w:szCs w:val="20"/>
              </w:rPr>
            </w:pPr>
            <w:r w:rsidRPr="003D4BA3">
              <w:rPr>
                <w:rFonts w:ascii="Trebuchet MS" w:hAnsi="Trebuchet MS"/>
                <w:sz w:val="20"/>
                <w:szCs w:val="20"/>
              </w:rPr>
              <w:t>Aplikasi akan menampilkan informasi Syarat dan Ketentuan yang sudah diinput oleh user</w:t>
            </w:r>
          </w:p>
        </w:tc>
      </w:tr>
      <w:tr w:rsidR="003D4BA3" w:rsidRPr="003D4BA3" w:rsidTr="007B1412">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vAlign w:val="center"/>
            <w:hideMark/>
          </w:tcPr>
          <w:p w:rsidR="003D4BA3" w:rsidRPr="003D4BA3" w:rsidRDefault="003D4BA3" w:rsidP="003D4BA3">
            <w:pPr>
              <w:spacing w:before="0" w:after="0"/>
              <w:ind w:left="0"/>
              <w:jc w:val="center"/>
              <w:rPr>
                <w:rFonts w:ascii="Trebuchet MS" w:hAnsi="Trebuchet MS"/>
                <w:color w:val="000000"/>
                <w:sz w:val="20"/>
                <w:szCs w:val="20"/>
              </w:rPr>
            </w:pPr>
            <w:r w:rsidRPr="003D4BA3">
              <w:rPr>
                <w:rFonts w:ascii="Trebuchet MS" w:hAnsi="Trebuchet MS"/>
                <w:color w:val="000000"/>
                <w:sz w:val="20"/>
                <w:szCs w:val="20"/>
              </w:rPr>
              <w:t>Aksi User</w:t>
            </w:r>
          </w:p>
        </w:tc>
        <w:tc>
          <w:tcPr>
            <w:tcW w:w="4320" w:type="dxa"/>
            <w:tcBorders>
              <w:top w:val="nil"/>
              <w:left w:val="nil"/>
              <w:bottom w:val="single" w:sz="8" w:space="0" w:color="auto"/>
              <w:right w:val="single" w:sz="8" w:space="0" w:color="auto"/>
            </w:tcBorders>
            <w:shd w:val="clear" w:color="000000" w:fill="F2F2F2"/>
            <w:vAlign w:val="center"/>
            <w:hideMark/>
          </w:tcPr>
          <w:p w:rsidR="003D4BA3" w:rsidRPr="003D4BA3" w:rsidRDefault="003D4BA3" w:rsidP="003D4BA3">
            <w:pPr>
              <w:spacing w:before="0" w:after="0"/>
              <w:ind w:left="0"/>
              <w:jc w:val="center"/>
              <w:rPr>
                <w:rFonts w:ascii="Trebuchet MS" w:hAnsi="Trebuchet MS"/>
                <w:color w:val="000000"/>
                <w:sz w:val="20"/>
                <w:szCs w:val="20"/>
              </w:rPr>
            </w:pPr>
            <w:r w:rsidRPr="003D4BA3">
              <w:rPr>
                <w:rFonts w:ascii="Trebuchet MS" w:hAnsi="Trebuchet MS"/>
                <w:color w:val="000000"/>
                <w:sz w:val="20"/>
                <w:szCs w:val="20"/>
              </w:rPr>
              <w:t>Reaksi Sistem</w:t>
            </w:r>
          </w:p>
        </w:tc>
      </w:tr>
      <w:tr w:rsidR="003D4BA3" w:rsidRPr="003D4BA3" w:rsidTr="007B1412">
        <w:trPr>
          <w:trHeight w:val="915"/>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3D4BA3" w:rsidRPr="003D4BA3" w:rsidRDefault="003D4BA3" w:rsidP="003D4BA3">
            <w:pPr>
              <w:spacing w:before="0" w:after="0"/>
              <w:ind w:left="0"/>
              <w:jc w:val="left"/>
              <w:rPr>
                <w:rFonts w:ascii="Trebuchet MS" w:hAnsi="Trebuchet MS"/>
                <w:color w:val="000000"/>
                <w:sz w:val="20"/>
                <w:szCs w:val="20"/>
              </w:rPr>
            </w:pPr>
            <w:r w:rsidRPr="003D4BA3">
              <w:rPr>
                <w:rFonts w:ascii="Trebuchet MS" w:hAnsi="Trebuchet MS"/>
                <w:color w:val="000000"/>
                <w:sz w:val="20"/>
                <w:szCs w:val="20"/>
              </w:rPr>
              <w:t>Klik tombol lookup Syarat &amp; Ketentuan PO</w:t>
            </w:r>
          </w:p>
        </w:tc>
        <w:tc>
          <w:tcPr>
            <w:tcW w:w="4320" w:type="dxa"/>
            <w:tcBorders>
              <w:top w:val="nil"/>
              <w:left w:val="nil"/>
              <w:bottom w:val="single" w:sz="8" w:space="0" w:color="auto"/>
              <w:right w:val="single" w:sz="8" w:space="0" w:color="auto"/>
            </w:tcBorders>
            <w:shd w:val="clear" w:color="auto" w:fill="auto"/>
            <w:vAlign w:val="center"/>
            <w:hideMark/>
          </w:tcPr>
          <w:p w:rsidR="003D4BA3" w:rsidRPr="003D4BA3" w:rsidRDefault="003D4BA3" w:rsidP="003D4BA3">
            <w:pPr>
              <w:spacing w:before="0" w:after="0"/>
              <w:ind w:left="0"/>
              <w:jc w:val="left"/>
              <w:rPr>
                <w:rFonts w:ascii="Trebuchet MS" w:hAnsi="Trebuchet MS"/>
                <w:color w:val="000000"/>
                <w:sz w:val="20"/>
                <w:szCs w:val="20"/>
              </w:rPr>
            </w:pPr>
            <w:r w:rsidRPr="003D4BA3">
              <w:rPr>
                <w:rFonts w:ascii="Trebuchet MS" w:hAnsi="Trebuchet MS"/>
                <w:color w:val="000000"/>
                <w:sz w:val="20"/>
                <w:szCs w:val="20"/>
              </w:rPr>
              <w:t>Akan muncul popup lookup Syarat dan Ketentuan PO yang nantinya akan diseleksi oleh user</w:t>
            </w:r>
          </w:p>
        </w:tc>
      </w:tr>
    </w:tbl>
    <w:p w:rsidR="000C4516" w:rsidRDefault="000C4516" w:rsidP="00E4652F">
      <w:pPr>
        <w:pStyle w:val="BodyText"/>
        <w:ind w:left="720"/>
      </w:pPr>
    </w:p>
    <w:p w:rsidR="00182851" w:rsidRDefault="00182851" w:rsidP="00E4652F">
      <w:pPr>
        <w:pStyle w:val="BodyText"/>
        <w:ind w:left="720"/>
      </w:pPr>
    </w:p>
    <w:p w:rsidR="006207C8" w:rsidRDefault="006207C8" w:rsidP="006207C8">
      <w:pPr>
        <w:pStyle w:val="Heading3"/>
      </w:pPr>
      <w:bookmarkStart w:id="861" w:name="_Toc440541257"/>
      <w:r>
        <w:t>Daftar Purchase Order</w:t>
      </w:r>
      <w:bookmarkEnd w:id="861"/>
    </w:p>
    <w:p w:rsidR="00E76DAD" w:rsidRDefault="00FE1B1A" w:rsidP="00E76DAD">
      <w:pPr>
        <w:pStyle w:val="BodyText"/>
        <w:keepNext/>
        <w:jc w:val="center"/>
      </w:pPr>
      <w:r>
        <w:rPr>
          <w:noProof/>
        </w:rPr>
        <w:drawing>
          <wp:inline distT="0" distB="0" distL="0" distR="0" wp14:anchorId="17433EF7" wp14:editId="09D35689">
            <wp:extent cx="3834145" cy="275630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7799" t="7762" r="17681" b="9732"/>
                    <a:stretch/>
                  </pic:blipFill>
                  <pic:spPr bwMode="auto">
                    <a:xfrm>
                      <a:off x="0" y="0"/>
                      <a:ext cx="3834832" cy="2756802"/>
                    </a:xfrm>
                    <a:prstGeom prst="rect">
                      <a:avLst/>
                    </a:prstGeom>
                    <a:ln>
                      <a:noFill/>
                    </a:ln>
                    <a:extLst>
                      <a:ext uri="{53640926-AAD7-44D8-BBD7-CCE9431645EC}">
                        <a14:shadowObscured xmlns:a14="http://schemas.microsoft.com/office/drawing/2010/main"/>
                      </a:ext>
                    </a:extLst>
                  </pic:spPr>
                </pic:pic>
              </a:graphicData>
            </a:graphic>
          </wp:inline>
        </w:drawing>
      </w:r>
    </w:p>
    <w:p w:rsidR="006207C8" w:rsidRDefault="00E76DAD" w:rsidP="00E76DAD">
      <w:pPr>
        <w:pStyle w:val="Caption"/>
        <w:jc w:val="center"/>
      </w:pPr>
      <w:bookmarkStart w:id="862" w:name="_Toc440027152"/>
      <w:r>
        <w:t xml:space="preserve">Gambar </w:t>
      </w:r>
      <w:ins w:id="863" w:author="User1" w:date="2016-01-14T13:23:00Z">
        <w:r w:rsidR="0077448C">
          <w:fldChar w:fldCharType="begin"/>
        </w:r>
        <w:r w:rsidR="0077448C">
          <w:instrText xml:space="preserve"> STYLEREF 1 \s </w:instrText>
        </w:r>
      </w:ins>
      <w:r w:rsidR="0077448C">
        <w:fldChar w:fldCharType="separate"/>
      </w:r>
      <w:r w:rsidR="0077448C">
        <w:rPr>
          <w:noProof/>
        </w:rPr>
        <w:t>3</w:t>
      </w:r>
      <w:ins w:id="864"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865" w:author="User1" w:date="2016-01-14T13:23:00Z">
        <w:r w:rsidR="0077448C">
          <w:rPr>
            <w:noProof/>
          </w:rPr>
          <w:t>90</w:t>
        </w:r>
        <w:r w:rsidR="0077448C">
          <w:fldChar w:fldCharType="end"/>
        </w:r>
      </w:ins>
      <w:del w:id="866"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90</w:delText>
        </w:r>
        <w:r w:rsidR="00E95F7C" w:rsidDel="00E95F7C">
          <w:rPr>
            <w:noProof/>
          </w:rPr>
          <w:fldChar w:fldCharType="end"/>
        </w:r>
      </w:del>
      <w:r>
        <w:t xml:space="preserve"> Daftar Purchase Order</w:t>
      </w:r>
      <w:bookmarkEnd w:id="862"/>
    </w:p>
    <w:p w:rsidR="00E76DAD" w:rsidRDefault="003D0288" w:rsidP="00E76DAD">
      <w:pPr>
        <w:keepNext/>
        <w:jc w:val="center"/>
      </w:pPr>
      <w:r>
        <w:rPr>
          <w:noProof/>
        </w:rPr>
        <w:drawing>
          <wp:inline distT="0" distB="0" distL="0" distR="0" wp14:anchorId="0BAB8038" wp14:editId="4D628B88">
            <wp:extent cx="5943600" cy="969645"/>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969645"/>
                    </a:xfrm>
                    <a:prstGeom prst="rect">
                      <a:avLst/>
                    </a:prstGeom>
                  </pic:spPr>
                </pic:pic>
              </a:graphicData>
            </a:graphic>
          </wp:inline>
        </w:drawing>
      </w:r>
    </w:p>
    <w:p w:rsidR="00FF4A71" w:rsidRDefault="00E76DAD" w:rsidP="00E76DAD">
      <w:pPr>
        <w:pStyle w:val="Caption"/>
        <w:jc w:val="center"/>
      </w:pPr>
      <w:bookmarkStart w:id="867" w:name="_Toc440027153"/>
      <w:r>
        <w:t xml:space="preserve">Gambar </w:t>
      </w:r>
      <w:ins w:id="868" w:author="User1" w:date="2016-01-14T13:23:00Z">
        <w:r w:rsidR="0077448C">
          <w:fldChar w:fldCharType="begin"/>
        </w:r>
        <w:r w:rsidR="0077448C">
          <w:instrText xml:space="preserve"> STYLEREF 1 \s </w:instrText>
        </w:r>
      </w:ins>
      <w:r w:rsidR="0077448C">
        <w:fldChar w:fldCharType="separate"/>
      </w:r>
      <w:r w:rsidR="0077448C">
        <w:rPr>
          <w:noProof/>
        </w:rPr>
        <w:t>3</w:t>
      </w:r>
      <w:ins w:id="869"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870" w:author="User1" w:date="2016-01-14T13:23:00Z">
        <w:r w:rsidR="0077448C">
          <w:rPr>
            <w:noProof/>
          </w:rPr>
          <w:t>91</w:t>
        </w:r>
        <w:r w:rsidR="0077448C">
          <w:fldChar w:fldCharType="end"/>
        </w:r>
      </w:ins>
      <w:del w:id="871"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91</w:delText>
        </w:r>
        <w:r w:rsidR="00E95F7C" w:rsidDel="00E95F7C">
          <w:rPr>
            <w:noProof/>
          </w:rPr>
          <w:fldChar w:fldCharType="end"/>
        </w:r>
      </w:del>
      <w:r>
        <w:t xml:space="preserve"> Print Report PO</w:t>
      </w:r>
      <w:bookmarkEnd w:id="867"/>
    </w:p>
    <w:p w:rsidR="00FE1B1A" w:rsidRDefault="00FE1B1A" w:rsidP="00E76DAD">
      <w:pPr>
        <w:ind w:left="0"/>
      </w:pPr>
    </w:p>
    <w:p w:rsidR="00E76DAD" w:rsidRDefault="00FE1B1A" w:rsidP="00E76DAD">
      <w:pPr>
        <w:keepNext/>
      </w:pPr>
      <w:r>
        <w:rPr>
          <w:noProof/>
        </w:rPr>
        <w:lastRenderedPageBreak/>
        <w:drawing>
          <wp:inline distT="0" distB="0" distL="0" distR="0" wp14:anchorId="588FBA2B" wp14:editId="1CE5F4B1">
            <wp:extent cx="5943600" cy="976630"/>
            <wp:effectExtent l="19050" t="19050" r="19050" b="139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976630"/>
                    </a:xfrm>
                    <a:prstGeom prst="rect">
                      <a:avLst/>
                    </a:prstGeom>
                    <a:ln>
                      <a:solidFill>
                        <a:schemeClr val="accent1"/>
                      </a:solidFill>
                    </a:ln>
                  </pic:spPr>
                </pic:pic>
              </a:graphicData>
            </a:graphic>
          </wp:inline>
        </w:drawing>
      </w:r>
    </w:p>
    <w:p w:rsidR="00FE1B1A" w:rsidRDefault="00E76DAD" w:rsidP="00E76DAD">
      <w:pPr>
        <w:pStyle w:val="Caption"/>
        <w:jc w:val="center"/>
      </w:pPr>
      <w:bookmarkStart w:id="872" w:name="_Toc440027154"/>
      <w:r>
        <w:t xml:space="preserve">Gambar </w:t>
      </w:r>
      <w:ins w:id="873" w:author="User1" w:date="2016-01-14T13:23:00Z">
        <w:r w:rsidR="0077448C">
          <w:fldChar w:fldCharType="begin"/>
        </w:r>
        <w:r w:rsidR="0077448C">
          <w:instrText xml:space="preserve"> STYLEREF 1 \s </w:instrText>
        </w:r>
      </w:ins>
      <w:r w:rsidR="0077448C">
        <w:fldChar w:fldCharType="separate"/>
      </w:r>
      <w:r w:rsidR="0077448C">
        <w:rPr>
          <w:noProof/>
        </w:rPr>
        <w:t>3</w:t>
      </w:r>
      <w:ins w:id="874"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875" w:author="User1" w:date="2016-01-14T13:23:00Z">
        <w:r w:rsidR="0077448C">
          <w:rPr>
            <w:noProof/>
          </w:rPr>
          <w:t>92</w:t>
        </w:r>
        <w:r w:rsidR="0077448C">
          <w:fldChar w:fldCharType="end"/>
        </w:r>
      </w:ins>
      <w:del w:id="876"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92</w:delText>
        </w:r>
        <w:r w:rsidR="00E95F7C" w:rsidDel="00E95F7C">
          <w:rPr>
            <w:noProof/>
          </w:rPr>
          <w:fldChar w:fldCharType="end"/>
        </w:r>
      </w:del>
      <w:r>
        <w:t xml:space="preserve"> Report PO</w:t>
      </w:r>
      <w:bookmarkEnd w:id="872"/>
    </w:p>
    <w:p w:rsidR="00FE1B1A" w:rsidRDefault="00FE1B1A" w:rsidP="00FE1B1A">
      <w:pPr>
        <w:pStyle w:val="Caption"/>
        <w:jc w:val="center"/>
      </w:pPr>
    </w:p>
    <w:tbl>
      <w:tblPr>
        <w:tblW w:w="8550" w:type="dxa"/>
        <w:tblInd w:w="710" w:type="dxa"/>
        <w:tblLook w:val="04A0" w:firstRow="1" w:lastRow="0" w:firstColumn="1" w:lastColumn="0" w:noHBand="0" w:noVBand="1"/>
      </w:tblPr>
      <w:tblGrid>
        <w:gridCol w:w="1890"/>
        <w:gridCol w:w="2430"/>
        <w:gridCol w:w="4230"/>
      </w:tblGrid>
      <w:tr w:rsidR="003D0288" w:rsidRPr="003D0288" w:rsidTr="003D0288">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3D0288" w:rsidRPr="003D0288" w:rsidRDefault="003D0288" w:rsidP="003D0288">
            <w:pPr>
              <w:spacing w:before="0" w:after="0"/>
              <w:ind w:left="0"/>
              <w:rPr>
                <w:rFonts w:ascii="Trebuchet MS" w:hAnsi="Trebuchet MS"/>
                <w:color w:val="000000"/>
                <w:sz w:val="20"/>
                <w:szCs w:val="20"/>
              </w:rPr>
            </w:pPr>
            <w:r w:rsidRPr="003D0288">
              <w:rPr>
                <w:rFonts w:ascii="Trebuchet MS" w:hAnsi="Trebuchet MS"/>
                <w:color w:val="000000"/>
                <w:sz w:val="20"/>
              </w:rPr>
              <w:t>Penjelasan Fitur</w:t>
            </w:r>
          </w:p>
        </w:tc>
        <w:tc>
          <w:tcPr>
            <w:tcW w:w="6660" w:type="dxa"/>
            <w:gridSpan w:val="2"/>
            <w:tcBorders>
              <w:top w:val="single" w:sz="8" w:space="0" w:color="auto"/>
              <w:left w:val="nil"/>
              <w:bottom w:val="single" w:sz="8" w:space="0" w:color="auto"/>
              <w:right w:val="single" w:sz="8" w:space="0" w:color="000000"/>
            </w:tcBorders>
            <w:shd w:val="clear" w:color="auto" w:fill="auto"/>
            <w:hideMark/>
          </w:tcPr>
          <w:p w:rsidR="003D0288" w:rsidRPr="003D0288" w:rsidRDefault="003D0288" w:rsidP="003D0288">
            <w:pPr>
              <w:spacing w:before="0" w:after="0"/>
              <w:ind w:left="0"/>
              <w:rPr>
                <w:rFonts w:ascii="Trebuchet MS" w:hAnsi="Trebuchet MS"/>
                <w:color w:val="000000"/>
                <w:sz w:val="20"/>
                <w:szCs w:val="20"/>
              </w:rPr>
            </w:pPr>
            <w:r w:rsidRPr="003D0288">
              <w:rPr>
                <w:rFonts w:ascii="Trebuchet MS" w:hAnsi="Trebuchet MS"/>
                <w:color w:val="000000"/>
                <w:sz w:val="20"/>
                <w:szCs w:val="20"/>
                <w:lang w:val="de-DE"/>
              </w:rPr>
              <w:t>Daftar PO</w:t>
            </w:r>
          </w:p>
        </w:tc>
      </w:tr>
      <w:tr w:rsidR="003D0288" w:rsidRPr="003D0288" w:rsidTr="003D0288">
        <w:trPr>
          <w:trHeight w:val="340"/>
        </w:trPr>
        <w:tc>
          <w:tcPr>
            <w:tcW w:w="1890" w:type="dxa"/>
            <w:tcBorders>
              <w:top w:val="nil"/>
              <w:left w:val="single" w:sz="8" w:space="0" w:color="auto"/>
              <w:bottom w:val="single" w:sz="8" w:space="0" w:color="auto"/>
              <w:right w:val="single" w:sz="8" w:space="0" w:color="auto"/>
            </w:tcBorders>
            <w:shd w:val="clear" w:color="000000" w:fill="F2F2F2"/>
            <w:hideMark/>
          </w:tcPr>
          <w:p w:rsidR="003D0288" w:rsidRPr="003D0288" w:rsidRDefault="003D0288" w:rsidP="003D0288">
            <w:pPr>
              <w:spacing w:before="0" w:after="0"/>
              <w:ind w:left="0"/>
              <w:rPr>
                <w:rFonts w:ascii="Trebuchet MS" w:hAnsi="Trebuchet MS"/>
                <w:color w:val="000000"/>
                <w:sz w:val="20"/>
                <w:szCs w:val="20"/>
              </w:rPr>
            </w:pPr>
            <w:r w:rsidRPr="003D0288">
              <w:rPr>
                <w:rFonts w:ascii="Trebuchet MS" w:hAnsi="Trebuchet MS"/>
                <w:color w:val="000000"/>
                <w:sz w:val="20"/>
              </w:rPr>
              <w:t>Kondisi Awal</w:t>
            </w:r>
          </w:p>
        </w:tc>
        <w:tc>
          <w:tcPr>
            <w:tcW w:w="6660" w:type="dxa"/>
            <w:gridSpan w:val="2"/>
            <w:tcBorders>
              <w:top w:val="single" w:sz="8" w:space="0" w:color="auto"/>
              <w:left w:val="nil"/>
              <w:bottom w:val="single" w:sz="8" w:space="0" w:color="auto"/>
              <w:right w:val="single" w:sz="8" w:space="0" w:color="000000"/>
            </w:tcBorders>
            <w:shd w:val="clear" w:color="auto" w:fill="auto"/>
            <w:hideMark/>
          </w:tcPr>
          <w:p w:rsidR="003D0288" w:rsidRPr="003D0288" w:rsidRDefault="003D0288" w:rsidP="003D0288">
            <w:pPr>
              <w:spacing w:before="0" w:after="0"/>
              <w:ind w:left="0"/>
              <w:rPr>
                <w:rFonts w:ascii="Trebuchet MS" w:hAnsi="Trebuchet MS"/>
                <w:color w:val="000000"/>
                <w:sz w:val="20"/>
                <w:szCs w:val="20"/>
              </w:rPr>
            </w:pPr>
            <w:r w:rsidRPr="003D0288">
              <w:rPr>
                <w:rFonts w:ascii="Trebuchet MS" w:hAnsi="Trebuchet MS"/>
                <w:color w:val="000000"/>
                <w:sz w:val="20"/>
                <w:szCs w:val="20"/>
                <w:lang w:val="de-DE"/>
              </w:rPr>
              <w:t>User telah login dan berada di menu Daftar PO</w:t>
            </w:r>
          </w:p>
        </w:tc>
      </w:tr>
      <w:tr w:rsidR="003D0288" w:rsidRPr="003D0288" w:rsidTr="003D0288">
        <w:trPr>
          <w:trHeight w:val="585"/>
        </w:trPr>
        <w:tc>
          <w:tcPr>
            <w:tcW w:w="1890" w:type="dxa"/>
            <w:tcBorders>
              <w:top w:val="nil"/>
              <w:left w:val="single" w:sz="8" w:space="0" w:color="auto"/>
              <w:bottom w:val="single" w:sz="8" w:space="0" w:color="auto"/>
              <w:right w:val="single" w:sz="8" w:space="0" w:color="auto"/>
            </w:tcBorders>
            <w:shd w:val="clear" w:color="000000" w:fill="F2F2F2"/>
            <w:hideMark/>
          </w:tcPr>
          <w:p w:rsidR="003D0288" w:rsidRPr="003D0288" w:rsidRDefault="003D0288" w:rsidP="003D0288">
            <w:pPr>
              <w:spacing w:before="0" w:after="0"/>
              <w:ind w:left="0"/>
              <w:rPr>
                <w:rFonts w:ascii="Trebuchet MS" w:hAnsi="Trebuchet MS"/>
                <w:color w:val="000000"/>
                <w:sz w:val="20"/>
                <w:szCs w:val="20"/>
              </w:rPr>
            </w:pPr>
            <w:r w:rsidRPr="003D0288">
              <w:rPr>
                <w:rFonts w:ascii="Trebuchet MS" w:hAnsi="Trebuchet MS"/>
                <w:color w:val="000000"/>
                <w:sz w:val="20"/>
              </w:rPr>
              <w:t>Kondisi Akhir</w:t>
            </w:r>
          </w:p>
        </w:tc>
        <w:tc>
          <w:tcPr>
            <w:tcW w:w="6660" w:type="dxa"/>
            <w:gridSpan w:val="2"/>
            <w:tcBorders>
              <w:top w:val="single" w:sz="8" w:space="0" w:color="auto"/>
              <w:left w:val="nil"/>
              <w:bottom w:val="single" w:sz="8" w:space="0" w:color="auto"/>
              <w:right w:val="single" w:sz="8" w:space="0" w:color="000000"/>
            </w:tcBorders>
            <w:shd w:val="clear" w:color="auto" w:fill="auto"/>
            <w:hideMark/>
          </w:tcPr>
          <w:p w:rsidR="003D0288" w:rsidRPr="003D0288" w:rsidRDefault="003D0288" w:rsidP="003D0288">
            <w:pPr>
              <w:spacing w:before="0" w:after="0"/>
              <w:ind w:left="0"/>
              <w:rPr>
                <w:rFonts w:ascii="Trebuchet MS" w:hAnsi="Trebuchet MS"/>
                <w:color w:val="000000"/>
                <w:sz w:val="20"/>
                <w:szCs w:val="20"/>
              </w:rPr>
            </w:pPr>
            <w:r w:rsidRPr="003D0288">
              <w:rPr>
                <w:rFonts w:ascii="Trebuchet MS" w:hAnsi="Trebuchet MS"/>
                <w:color w:val="000000"/>
                <w:sz w:val="20"/>
                <w:szCs w:val="20"/>
                <w:lang w:val="de-DE"/>
              </w:rPr>
              <w:t>Aplikasi akan menampilkan perubahan Daftar PR setelah berhasil melakukan penyimpanan</w:t>
            </w:r>
          </w:p>
        </w:tc>
      </w:tr>
      <w:tr w:rsidR="003D0288" w:rsidRPr="003D0288" w:rsidTr="003D0288">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hideMark/>
          </w:tcPr>
          <w:p w:rsidR="003D0288" w:rsidRPr="003D0288" w:rsidRDefault="003D0288" w:rsidP="003D0288">
            <w:pPr>
              <w:spacing w:before="0" w:after="0"/>
              <w:ind w:left="0"/>
              <w:jc w:val="center"/>
              <w:rPr>
                <w:rFonts w:ascii="Trebuchet MS" w:hAnsi="Trebuchet MS"/>
                <w:color w:val="000000"/>
                <w:sz w:val="20"/>
                <w:szCs w:val="20"/>
              </w:rPr>
            </w:pPr>
            <w:r w:rsidRPr="003D0288">
              <w:rPr>
                <w:rFonts w:ascii="Trebuchet MS" w:hAnsi="Trebuchet MS"/>
                <w:color w:val="000000"/>
                <w:sz w:val="20"/>
              </w:rPr>
              <w:t>Aksi User</w:t>
            </w:r>
          </w:p>
        </w:tc>
        <w:tc>
          <w:tcPr>
            <w:tcW w:w="4230" w:type="dxa"/>
            <w:tcBorders>
              <w:top w:val="nil"/>
              <w:left w:val="nil"/>
              <w:bottom w:val="single" w:sz="8" w:space="0" w:color="auto"/>
              <w:right w:val="single" w:sz="8" w:space="0" w:color="auto"/>
            </w:tcBorders>
            <w:shd w:val="clear" w:color="000000" w:fill="F2F2F2"/>
            <w:hideMark/>
          </w:tcPr>
          <w:p w:rsidR="003D0288" w:rsidRPr="003D0288" w:rsidRDefault="003D0288" w:rsidP="003D0288">
            <w:pPr>
              <w:spacing w:before="0" w:after="0"/>
              <w:ind w:left="0"/>
              <w:rPr>
                <w:rFonts w:ascii="Trebuchet MS" w:hAnsi="Trebuchet MS"/>
                <w:color w:val="000000"/>
                <w:sz w:val="20"/>
                <w:szCs w:val="20"/>
              </w:rPr>
            </w:pPr>
            <w:r w:rsidRPr="003D0288">
              <w:rPr>
                <w:rFonts w:ascii="Trebuchet MS" w:hAnsi="Trebuchet MS"/>
                <w:color w:val="000000"/>
                <w:sz w:val="20"/>
              </w:rPr>
              <w:t>Reaksi Sistem</w:t>
            </w:r>
          </w:p>
        </w:tc>
      </w:tr>
      <w:tr w:rsidR="003D0288" w:rsidRPr="003D0288" w:rsidTr="003D0288">
        <w:trPr>
          <w:trHeight w:val="655"/>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3D0288" w:rsidRPr="003D0288" w:rsidRDefault="003D0288" w:rsidP="003D0288">
            <w:pPr>
              <w:spacing w:before="0" w:after="0"/>
              <w:ind w:left="0"/>
              <w:jc w:val="left"/>
              <w:rPr>
                <w:rFonts w:ascii="Trebuchet MS" w:hAnsi="Trebuchet MS"/>
                <w:color w:val="000000"/>
                <w:sz w:val="20"/>
                <w:szCs w:val="20"/>
              </w:rPr>
            </w:pPr>
            <w:r w:rsidRPr="003D0288">
              <w:rPr>
                <w:rFonts w:ascii="Trebuchet MS" w:hAnsi="Trebuchet MS"/>
                <w:color w:val="000000"/>
                <w:sz w:val="20"/>
                <w:szCs w:val="20"/>
              </w:rPr>
              <w:t>Klik tombol lihat detail PO</w:t>
            </w:r>
          </w:p>
        </w:tc>
        <w:tc>
          <w:tcPr>
            <w:tcW w:w="4230" w:type="dxa"/>
            <w:tcBorders>
              <w:top w:val="nil"/>
              <w:left w:val="nil"/>
              <w:bottom w:val="single" w:sz="8" w:space="0" w:color="auto"/>
              <w:right w:val="single" w:sz="8" w:space="0" w:color="auto"/>
            </w:tcBorders>
            <w:shd w:val="clear" w:color="auto" w:fill="auto"/>
            <w:hideMark/>
          </w:tcPr>
          <w:p w:rsidR="003D0288" w:rsidRPr="003D0288" w:rsidRDefault="003D0288" w:rsidP="003D0288">
            <w:pPr>
              <w:spacing w:before="0" w:after="0"/>
              <w:ind w:left="0"/>
              <w:rPr>
                <w:rFonts w:ascii="Trebuchet MS" w:hAnsi="Trebuchet MS"/>
                <w:color w:val="000000"/>
                <w:sz w:val="20"/>
                <w:szCs w:val="20"/>
              </w:rPr>
            </w:pPr>
            <w:r w:rsidRPr="003D0288">
              <w:rPr>
                <w:rFonts w:ascii="Trebuchet MS" w:hAnsi="Trebuchet MS"/>
                <w:color w:val="000000"/>
                <w:sz w:val="20"/>
              </w:rPr>
              <w:t>Muncul windows Purchase Order. Form tersebut tidak dapat di-edit karena bersifat menampilkan info saja</w:t>
            </w:r>
          </w:p>
        </w:tc>
      </w:tr>
      <w:tr w:rsidR="003D0288" w:rsidRPr="003D0288" w:rsidTr="003D0288">
        <w:trPr>
          <w:trHeight w:val="385"/>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3D0288" w:rsidRPr="003D0288" w:rsidRDefault="003D0288" w:rsidP="003D0288">
            <w:pPr>
              <w:spacing w:before="0" w:after="0"/>
              <w:ind w:left="0"/>
              <w:jc w:val="left"/>
              <w:rPr>
                <w:rFonts w:ascii="Trebuchet MS" w:hAnsi="Trebuchet MS"/>
                <w:color w:val="000000"/>
                <w:sz w:val="20"/>
                <w:szCs w:val="20"/>
              </w:rPr>
            </w:pPr>
            <w:r w:rsidRPr="003D0288">
              <w:rPr>
                <w:rFonts w:ascii="Trebuchet MS" w:hAnsi="Trebuchet MS"/>
                <w:color w:val="000000"/>
                <w:sz w:val="20"/>
                <w:szCs w:val="20"/>
              </w:rPr>
              <w:t>Klik tombol edit PO</w:t>
            </w:r>
          </w:p>
        </w:tc>
        <w:tc>
          <w:tcPr>
            <w:tcW w:w="4230" w:type="dxa"/>
            <w:tcBorders>
              <w:top w:val="nil"/>
              <w:left w:val="nil"/>
              <w:bottom w:val="single" w:sz="8" w:space="0" w:color="auto"/>
              <w:right w:val="single" w:sz="8" w:space="0" w:color="auto"/>
            </w:tcBorders>
            <w:shd w:val="clear" w:color="auto" w:fill="auto"/>
            <w:hideMark/>
          </w:tcPr>
          <w:p w:rsidR="003D0288" w:rsidRPr="003D0288" w:rsidRDefault="003D0288" w:rsidP="003D0288">
            <w:pPr>
              <w:spacing w:before="0" w:after="0"/>
              <w:ind w:left="0"/>
              <w:rPr>
                <w:rFonts w:ascii="Trebuchet MS" w:hAnsi="Trebuchet MS"/>
                <w:color w:val="000000"/>
                <w:sz w:val="20"/>
                <w:szCs w:val="20"/>
              </w:rPr>
            </w:pPr>
            <w:r w:rsidRPr="003D0288">
              <w:rPr>
                <w:rFonts w:ascii="Trebuchet MS" w:hAnsi="Trebuchet MS"/>
                <w:color w:val="000000"/>
                <w:sz w:val="20"/>
              </w:rPr>
              <w:t>Muncul windows Purchase Order. Form tersebut dapat di-edit dan disubmit kembali</w:t>
            </w:r>
          </w:p>
        </w:tc>
      </w:tr>
      <w:tr w:rsidR="003D0288" w:rsidRPr="003D0288" w:rsidTr="003D0288">
        <w:trPr>
          <w:trHeight w:val="718"/>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3D0288" w:rsidRPr="003D0288" w:rsidRDefault="003D0288" w:rsidP="003D0288">
            <w:pPr>
              <w:spacing w:before="0" w:after="0"/>
              <w:ind w:left="0"/>
              <w:jc w:val="left"/>
              <w:rPr>
                <w:rFonts w:ascii="Trebuchet MS" w:hAnsi="Trebuchet MS"/>
                <w:color w:val="000000"/>
                <w:sz w:val="20"/>
                <w:szCs w:val="20"/>
              </w:rPr>
            </w:pPr>
            <w:r w:rsidRPr="003D0288">
              <w:rPr>
                <w:rFonts w:ascii="Trebuchet MS" w:hAnsi="Trebuchet MS"/>
                <w:color w:val="000000"/>
                <w:sz w:val="20"/>
                <w:szCs w:val="20"/>
              </w:rPr>
              <w:t>Klik tombol daftar perubahan</w:t>
            </w:r>
          </w:p>
        </w:tc>
        <w:tc>
          <w:tcPr>
            <w:tcW w:w="4230" w:type="dxa"/>
            <w:tcBorders>
              <w:top w:val="nil"/>
              <w:left w:val="nil"/>
              <w:bottom w:val="single" w:sz="8" w:space="0" w:color="auto"/>
              <w:right w:val="single" w:sz="8" w:space="0" w:color="auto"/>
            </w:tcBorders>
            <w:shd w:val="clear" w:color="auto" w:fill="auto"/>
            <w:hideMark/>
          </w:tcPr>
          <w:p w:rsidR="003D0288" w:rsidRPr="003D0288" w:rsidRDefault="003D0288" w:rsidP="003D0288">
            <w:pPr>
              <w:spacing w:before="0" w:after="0"/>
              <w:ind w:left="0"/>
              <w:rPr>
                <w:rFonts w:ascii="Trebuchet MS" w:hAnsi="Trebuchet MS"/>
                <w:color w:val="000000"/>
                <w:sz w:val="20"/>
                <w:szCs w:val="20"/>
              </w:rPr>
            </w:pPr>
            <w:r w:rsidRPr="003D0288">
              <w:rPr>
                <w:rFonts w:ascii="Trebuchet MS" w:hAnsi="Trebuchet MS"/>
                <w:color w:val="000000"/>
                <w:sz w:val="20"/>
                <w:szCs w:val="20"/>
              </w:rPr>
              <w:t>Muncul windows yang menampilkan daftar perubahan yang pernah dilakukan atas record tersebut</w:t>
            </w:r>
          </w:p>
        </w:tc>
      </w:tr>
      <w:tr w:rsidR="003D0288" w:rsidRPr="003D0288" w:rsidTr="003D0288">
        <w:trPr>
          <w:trHeight w:val="511"/>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3D0288" w:rsidRPr="003D0288" w:rsidRDefault="003D0288" w:rsidP="003D0288">
            <w:pPr>
              <w:spacing w:before="0" w:after="0"/>
              <w:ind w:left="0"/>
              <w:jc w:val="left"/>
              <w:rPr>
                <w:rFonts w:ascii="Trebuchet MS" w:hAnsi="Trebuchet MS"/>
                <w:color w:val="000000"/>
                <w:sz w:val="20"/>
                <w:szCs w:val="20"/>
              </w:rPr>
            </w:pPr>
            <w:r w:rsidRPr="003D0288">
              <w:rPr>
                <w:rFonts w:ascii="Trebuchet MS" w:hAnsi="Trebuchet MS"/>
                <w:color w:val="000000"/>
                <w:sz w:val="20"/>
              </w:rPr>
              <w:t>Klik tombol Daftar Approval</w:t>
            </w:r>
          </w:p>
        </w:tc>
        <w:tc>
          <w:tcPr>
            <w:tcW w:w="4230" w:type="dxa"/>
            <w:tcBorders>
              <w:top w:val="nil"/>
              <w:left w:val="nil"/>
              <w:bottom w:val="single" w:sz="8" w:space="0" w:color="auto"/>
              <w:right w:val="single" w:sz="8" w:space="0" w:color="auto"/>
            </w:tcBorders>
            <w:shd w:val="clear" w:color="auto" w:fill="auto"/>
            <w:hideMark/>
          </w:tcPr>
          <w:p w:rsidR="003D0288" w:rsidRPr="003D0288" w:rsidRDefault="003D0288" w:rsidP="003D0288">
            <w:pPr>
              <w:spacing w:before="0" w:after="0"/>
              <w:ind w:left="0"/>
              <w:rPr>
                <w:rFonts w:ascii="Trebuchet MS" w:hAnsi="Trebuchet MS"/>
                <w:color w:val="000000"/>
                <w:sz w:val="20"/>
                <w:szCs w:val="20"/>
              </w:rPr>
            </w:pPr>
            <w:r w:rsidRPr="003D0288">
              <w:rPr>
                <w:rFonts w:ascii="Trebuchet MS" w:hAnsi="Trebuchet MS"/>
                <w:color w:val="000000"/>
                <w:sz w:val="20"/>
                <w:szCs w:val="20"/>
              </w:rPr>
              <w:t>Muncul windows yang menampilkan catatan approval atas record tersebut</w:t>
            </w:r>
          </w:p>
        </w:tc>
      </w:tr>
      <w:tr w:rsidR="003D0288" w:rsidRPr="003D0288" w:rsidTr="003D0288">
        <w:trPr>
          <w:trHeight w:val="529"/>
        </w:trPr>
        <w:tc>
          <w:tcPr>
            <w:tcW w:w="4320" w:type="dxa"/>
            <w:gridSpan w:val="2"/>
            <w:tcBorders>
              <w:top w:val="single" w:sz="8" w:space="0" w:color="auto"/>
              <w:left w:val="single" w:sz="8" w:space="0" w:color="auto"/>
              <w:bottom w:val="single" w:sz="8" w:space="0" w:color="auto"/>
              <w:right w:val="single" w:sz="8" w:space="0" w:color="auto"/>
            </w:tcBorders>
            <w:shd w:val="clear" w:color="auto" w:fill="auto"/>
            <w:noWrap/>
            <w:hideMark/>
          </w:tcPr>
          <w:p w:rsidR="003D0288" w:rsidRPr="003D0288" w:rsidRDefault="003D0288" w:rsidP="003D0288">
            <w:pPr>
              <w:spacing w:before="0" w:after="0"/>
              <w:ind w:left="0"/>
              <w:jc w:val="left"/>
              <w:rPr>
                <w:rFonts w:ascii="Calibri" w:hAnsi="Calibri"/>
                <w:color w:val="000000"/>
                <w:sz w:val="22"/>
                <w:szCs w:val="22"/>
              </w:rPr>
            </w:pPr>
            <w:r w:rsidRPr="003D0288">
              <w:rPr>
                <w:rFonts w:ascii="Calibri" w:hAnsi="Calibri"/>
                <w:color w:val="000000"/>
                <w:sz w:val="22"/>
                <w:szCs w:val="22"/>
              </w:rPr>
              <w:t>Klik Print Daftar PO</w:t>
            </w:r>
          </w:p>
        </w:tc>
        <w:tc>
          <w:tcPr>
            <w:tcW w:w="4230" w:type="dxa"/>
            <w:tcBorders>
              <w:top w:val="nil"/>
              <w:left w:val="nil"/>
              <w:bottom w:val="single" w:sz="8" w:space="0" w:color="auto"/>
              <w:right w:val="single" w:sz="8" w:space="0" w:color="auto"/>
            </w:tcBorders>
            <w:shd w:val="clear" w:color="auto" w:fill="auto"/>
            <w:hideMark/>
          </w:tcPr>
          <w:p w:rsidR="003D0288" w:rsidRPr="003D0288" w:rsidRDefault="003D0288" w:rsidP="003D0288">
            <w:pPr>
              <w:spacing w:before="0" w:after="0"/>
              <w:ind w:left="0"/>
              <w:jc w:val="left"/>
              <w:rPr>
                <w:rFonts w:ascii="Calibri" w:hAnsi="Calibri"/>
                <w:color w:val="000000"/>
                <w:sz w:val="22"/>
                <w:szCs w:val="22"/>
              </w:rPr>
            </w:pPr>
            <w:r w:rsidRPr="003D0288">
              <w:rPr>
                <w:rFonts w:ascii="Calibri" w:hAnsi="Calibri"/>
                <w:color w:val="000000"/>
                <w:sz w:val="22"/>
                <w:szCs w:val="22"/>
              </w:rPr>
              <w:t>Muncul Wind</w:t>
            </w:r>
            <w:r>
              <w:rPr>
                <w:rFonts w:ascii="Calibri" w:hAnsi="Calibri"/>
                <w:color w:val="000000"/>
                <w:sz w:val="22"/>
                <w:szCs w:val="22"/>
              </w:rPr>
              <w:t>ows Print PR seperti gambar 3-91</w:t>
            </w:r>
          </w:p>
        </w:tc>
      </w:tr>
    </w:tbl>
    <w:p w:rsidR="003D0288" w:rsidRDefault="003D0288" w:rsidP="003D0288"/>
    <w:p w:rsidR="003D0288" w:rsidRPr="003D0288" w:rsidRDefault="003D0288" w:rsidP="003D0288"/>
    <w:tbl>
      <w:tblPr>
        <w:tblW w:w="8640" w:type="dxa"/>
        <w:tblInd w:w="710" w:type="dxa"/>
        <w:tblLook w:val="04A0" w:firstRow="1" w:lastRow="0" w:firstColumn="1" w:lastColumn="0" w:noHBand="0" w:noVBand="1"/>
      </w:tblPr>
      <w:tblGrid>
        <w:gridCol w:w="1890"/>
        <w:gridCol w:w="2430"/>
        <w:gridCol w:w="4320"/>
      </w:tblGrid>
      <w:tr w:rsidR="003D0288" w:rsidRPr="003D0288" w:rsidTr="003D0288">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3D0288" w:rsidRPr="003D0288" w:rsidRDefault="003D0288" w:rsidP="003D0288">
            <w:pPr>
              <w:spacing w:before="0" w:after="0"/>
              <w:ind w:left="0"/>
              <w:rPr>
                <w:rFonts w:ascii="Trebuchet MS" w:hAnsi="Trebuchet MS"/>
                <w:color w:val="000000"/>
                <w:sz w:val="20"/>
                <w:szCs w:val="20"/>
              </w:rPr>
            </w:pPr>
            <w:r w:rsidRPr="003D0288">
              <w:rPr>
                <w:rFonts w:ascii="Trebuchet MS" w:hAnsi="Trebuchet MS"/>
                <w:color w:val="000000"/>
                <w:sz w:val="20"/>
              </w:rPr>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3D0288" w:rsidRPr="003D0288" w:rsidRDefault="003D0288" w:rsidP="003D0288">
            <w:pPr>
              <w:spacing w:before="0" w:after="0"/>
              <w:ind w:left="0"/>
              <w:rPr>
                <w:rFonts w:ascii="Trebuchet MS" w:hAnsi="Trebuchet MS"/>
                <w:color w:val="000000"/>
                <w:sz w:val="20"/>
                <w:szCs w:val="20"/>
              </w:rPr>
            </w:pPr>
            <w:r w:rsidRPr="003D0288">
              <w:rPr>
                <w:rFonts w:ascii="Trebuchet MS" w:hAnsi="Trebuchet MS"/>
                <w:color w:val="000000"/>
                <w:sz w:val="20"/>
                <w:szCs w:val="20"/>
                <w:lang w:val="de-DE"/>
              </w:rPr>
              <w:t>Daftar PO</w:t>
            </w:r>
          </w:p>
        </w:tc>
      </w:tr>
      <w:tr w:rsidR="003D0288" w:rsidRPr="003D0288" w:rsidTr="003D0288">
        <w:trPr>
          <w:trHeight w:val="315"/>
        </w:trPr>
        <w:tc>
          <w:tcPr>
            <w:tcW w:w="1890" w:type="dxa"/>
            <w:tcBorders>
              <w:top w:val="nil"/>
              <w:left w:val="single" w:sz="8" w:space="0" w:color="auto"/>
              <w:bottom w:val="single" w:sz="8" w:space="0" w:color="auto"/>
              <w:right w:val="single" w:sz="8" w:space="0" w:color="auto"/>
            </w:tcBorders>
            <w:shd w:val="clear" w:color="000000" w:fill="F2F2F2"/>
            <w:hideMark/>
          </w:tcPr>
          <w:p w:rsidR="003D0288" w:rsidRPr="003D0288" w:rsidRDefault="003D0288" w:rsidP="003D0288">
            <w:pPr>
              <w:spacing w:before="0" w:after="0"/>
              <w:ind w:left="0"/>
              <w:rPr>
                <w:rFonts w:ascii="Trebuchet MS" w:hAnsi="Trebuchet MS"/>
                <w:color w:val="000000"/>
                <w:sz w:val="20"/>
                <w:szCs w:val="20"/>
              </w:rPr>
            </w:pPr>
            <w:r w:rsidRPr="003D0288">
              <w:rPr>
                <w:rFonts w:ascii="Trebuchet MS" w:hAnsi="Trebuchet MS"/>
                <w:color w:val="000000"/>
                <w:sz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3D0288" w:rsidRPr="003D0288" w:rsidRDefault="003D0288" w:rsidP="003D0288">
            <w:pPr>
              <w:spacing w:before="0" w:after="0"/>
              <w:ind w:left="0"/>
              <w:rPr>
                <w:rFonts w:ascii="Trebuchet MS" w:hAnsi="Trebuchet MS"/>
                <w:color w:val="000000"/>
                <w:sz w:val="20"/>
                <w:szCs w:val="20"/>
              </w:rPr>
            </w:pPr>
            <w:r w:rsidRPr="003D0288">
              <w:rPr>
                <w:rFonts w:ascii="Trebuchet MS" w:hAnsi="Trebuchet MS"/>
                <w:color w:val="000000"/>
                <w:sz w:val="20"/>
                <w:szCs w:val="20"/>
                <w:lang w:val="de-DE"/>
              </w:rPr>
              <w:t>User telah login dan berada di menu Daftar PO</w:t>
            </w:r>
          </w:p>
        </w:tc>
      </w:tr>
      <w:tr w:rsidR="003D0288" w:rsidRPr="003D0288" w:rsidTr="003D0288">
        <w:trPr>
          <w:trHeight w:val="315"/>
        </w:trPr>
        <w:tc>
          <w:tcPr>
            <w:tcW w:w="1890" w:type="dxa"/>
            <w:tcBorders>
              <w:top w:val="nil"/>
              <w:left w:val="single" w:sz="8" w:space="0" w:color="auto"/>
              <w:bottom w:val="single" w:sz="8" w:space="0" w:color="auto"/>
              <w:right w:val="single" w:sz="8" w:space="0" w:color="auto"/>
            </w:tcBorders>
            <w:shd w:val="clear" w:color="000000" w:fill="F2F2F2"/>
            <w:hideMark/>
          </w:tcPr>
          <w:p w:rsidR="003D0288" w:rsidRPr="003D0288" w:rsidRDefault="003D0288" w:rsidP="003D0288">
            <w:pPr>
              <w:spacing w:before="0" w:after="0"/>
              <w:ind w:left="0"/>
              <w:rPr>
                <w:rFonts w:ascii="Trebuchet MS" w:hAnsi="Trebuchet MS"/>
                <w:color w:val="000000"/>
                <w:sz w:val="20"/>
                <w:szCs w:val="20"/>
              </w:rPr>
            </w:pPr>
            <w:r w:rsidRPr="003D0288">
              <w:rPr>
                <w:rFonts w:ascii="Trebuchet MS" w:hAnsi="Trebuchet MS"/>
                <w:color w:val="000000"/>
                <w:sz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3D0288" w:rsidRPr="003D0288" w:rsidRDefault="003D0288" w:rsidP="003D0288">
            <w:pPr>
              <w:spacing w:before="0" w:after="0"/>
              <w:ind w:left="0"/>
              <w:rPr>
                <w:rFonts w:ascii="Trebuchet MS" w:hAnsi="Trebuchet MS"/>
                <w:color w:val="000000"/>
                <w:sz w:val="20"/>
                <w:szCs w:val="20"/>
              </w:rPr>
            </w:pPr>
            <w:r w:rsidRPr="003D0288">
              <w:rPr>
                <w:rFonts w:ascii="Trebuchet MS" w:hAnsi="Trebuchet MS"/>
                <w:color w:val="000000"/>
                <w:sz w:val="20"/>
                <w:szCs w:val="20"/>
                <w:lang w:val="de-DE"/>
              </w:rPr>
              <w:t>Aplikasi akan menampilkan perubahan Daftar PO setelah berhasil melakukan penyimpanan</w:t>
            </w:r>
          </w:p>
        </w:tc>
      </w:tr>
      <w:tr w:rsidR="003D0288" w:rsidRPr="003D0288" w:rsidTr="003D0288">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hideMark/>
          </w:tcPr>
          <w:p w:rsidR="003D0288" w:rsidRPr="003D0288" w:rsidRDefault="003D0288" w:rsidP="003D0288">
            <w:pPr>
              <w:spacing w:before="0" w:after="0"/>
              <w:ind w:left="0"/>
              <w:jc w:val="center"/>
              <w:rPr>
                <w:rFonts w:ascii="Trebuchet MS" w:hAnsi="Trebuchet MS"/>
                <w:color w:val="000000"/>
                <w:sz w:val="20"/>
                <w:szCs w:val="20"/>
              </w:rPr>
            </w:pPr>
            <w:r w:rsidRPr="003D0288">
              <w:rPr>
                <w:rFonts w:ascii="Trebuchet MS" w:hAnsi="Trebuchet MS"/>
                <w:color w:val="000000"/>
                <w:sz w:val="20"/>
              </w:rPr>
              <w:t>Aksi User</w:t>
            </w:r>
          </w:p>
        </w:tc>
        <w:tc>
          <w:tcPr>
            <w:tcW w:w="4320" w:type="dxa"/>
            <w:tcBorders>
              <w:top w:val="nil"/>
              <w:left w:val="nil"/>
              <w:bottom w:val="single" w:sz="8" w:space="0" w:color="auto"/>
              <w:right w:val="single" w:sz="8" w:space="0" w:color="auto"/>
            </w:tcBorders>
            <w:shd w:val="clear" w:color="000000" w:fill="F2F2F2"/>
            <w:hideMark/>
          </w:tcPr>
          <w:p w:rsidR="003D0288" w:rsidRPr="003D0288" w:rsidRDefault="003D0288" w:rsidP="003D0288">
            <w:pPr>
              <w:spacing w:before="0" w:after="0"/>
              <w:ind w:left="0"/>
              <w:rPr>
                <w:rFonts w:ascii="Trebuchet MS" w:hAnsi="Trebuchet MS"/>
                <w:color w:val="000000"/>
                <w:sz w:val="20"/>
                <w:szCs w:val="20"/>
              </w:rPr>
            </w:pPr>
            <w:r w:rsidRPr="003D0288">
              <w:rPr>
                <w:rFonts w:ascii="Trebuchet MS" w:hAnsi="Trebuchet MS"/>
                <w:color w:val="000000"/>
                <w:sz w:val="20"/>
              </w:rPr>
              <w:t>Reaksi Sistem</w:t>
            </w:r>
          </w:p>
        </w:tc>
      </w:tr>
      <w:tr w:rsidR="003D0288" w:rsidRPr="003D0288" w:rsidTr="003D0288">
        <w:trPr>
          <w:trHeight w:val="615"/>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3D0288" w:rsidRPr="003D0288" w:rsidRDefault="003D0288" w:rsidP="003D0288">
            <w:pPr>
              <w:spacing w:before="0" w:after="0"/>
              <w:ind w:left="0"/>
              <w:jc w:val="left"/>
              <w:rPr>
                <w:rFonts w:ascii="Trebuchet MS" w:hAnsi="Trebuchet MS"/>
                <w:color w:val="000000"/>
                <w:sz w:val="20"/>
                <w:szCs w:val="20"/>
              </w:rPr>
            </w:pPr>
            <w:r w:rsidRPr="003D0288">
              <w:rPr>
                <w:rFonts w:ascii="Trebuchet MS" w:hAnsi="Trebuchet MS"/>
                <w:color w:val="000000"/>
                <w:sz w:val="20"/>
                <w:szCs w:val="20"/>
              </w:rPr>
              <w:t>Input Tanggal Awal</w:t>
            </w:r>
          </w:p>
        </w:tc>
        <w:tc>
          <w:tcPr>
            <w:tcW w:w="4320" w:type="dxa"/>
            <w:tcBorders>
              <w:top w:val="nil"/>
              <w:left w:val="nil"/>
              <w:bottom w:val="single" w:sz="8" w:space="0" w:color="auto"/>
              <w:right w:val="single" w:sz="8" w:space="0" w:color="auto"/>
            </w:tcBorders>
            <w:shd w:val="clear" w:color="auto" w:fill="auto"/>
            <w:hideMark/>
          </w:tcPr>
          <w:p w:rsidR="003D0288" w:rsidRPr="003D0288" w:rsidRDefault="003D0288" w:rsidP="003D0288">
            <w:pPr>
              <w:spacing w:before="0" w:after="0"/>
              <w:ind w:left="0"/>
              <w:rPr>
                <w:rFonts w:ascii="Trebuchet MS" w:hAnsi="Trebuchet MS"/>
                <w:color w:val="000000"/>
                <w:sz w:val="20"/>
                <w:szCs w:val="20"/>
              </w:rPr>
            </w:pPr>
            <w:r w:rsidRPr="003D0288">
              <w:rPr>
                <w:rFonts w:ascii="Trebuchet MS" w:hAnsi="Trebuchet MS"/>
                <w:color w:val="000000"/>
                <w:sz w:val="20"/>
              </w:rPr>
              <w:t>Akan muncul popup untuk memilih tanggal</w:t>
            </w:r>
          </w:p>
        </w:tc>
      </w:tr>
      <w:tr w:rsidR="003D0288" w:rsidRPr="003D0288" w:rsidTr="003D0288">
        <w:trPr>
          <w:trHeight w:val="615"/>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3D0288" w:rsidRPr="003D0288" w:rsidRDefault="003D0288" w:rsidP="003D0288">
            <w:pPr>
              <w:spacing w:before="0" w:after="0"/>
              <w:ind w:left="0"/>
              <w:jc w:val="left"/>
              <w:rPr>
                <w:rFonts w:ascii="Trebuchet MS" w:hAnsi="Trebuchet MS"/>
                <w:color w:val="000000"/>
                <w:sz w:val="20"/>
                <w:szCs w:val="20"/>
              </w:rPr>
            </w:pPr>
            <w:r w:rsidRPr="003D0288">
              <w:rPr>
                <w:rFonts w:ascii="Trebuchet MS" w:hAnsi="Trebuchet MS"/>
                <w:color w:val="000000"/>
                <w:sz w:val="20"/>
                <w:szCs w:val="20"/>
              </w:rPr>
              <w:t>Input Tanggal Akhir</w:t>
            </w:r>
          </w:p>
        </w:tc>
        <w:tc>
          <w:tcPr>
            <w:tcW w:w="4320" w:type="dxa"/>
            <w:tcBorders>
              <w:top w:val="nil"/>
              <w:left w:val="nil"/>
              <w:bottom w:val="single" w:sz="8" w:space="0" w:color="auto"/>
              <w:right w:val="single" w:sz="8" w:space="0" w:color="auto"/>
            </w:tcBorders>
            <w:shd w:val="clear" w:color="auto" w:fill="auto"/>
            <w:hideMark/>
          </w:tcPr>
          <w:p w:rsidR="003D0288" w:rsidRPr="003D0288" w:rsidRDefault="003D0288" w:rsidP="003D0288">
            <w:pPr>
              <w:spacing w:before="0" w:after="0"/>
              <w:ind w:left="0"/>
              <w:rPr>
                <w:rFonts w:ascii="Trebuchet MS" w:hAnsi="Trebuchet MS"/>
                <w:color w:val="000000"/>
                <w:sz w:val="20"/>
                <w:szCs w:val="20"/>
              </w:rPr>
            </w:pPr>
            <w:r w:rsidRPr="003D0288">
              <w:rPr>
                <w:rFonts w:ascii="Trebuchet MS" w:hAnsi="Trebuchet MS"/>
                <w:color w:val="000000"/>
                <w:sz w:val="20"/>
              </w:rPr>
              <w:t>Akan muncul popup untuk memilih tanggal</w:t>
            </w:r>
          </w:p>
        </w:tc>
      </w:tr>
      <w:tr w:rsidR="003D0288" w:rsidRPr="003D0288" w:rsidTr="003D0288">
        <w:trPr>
          <w:trHeight w:val="915"/>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3D0288" w:rsidRPr="003D0288" w:rsidRDefault="003D0288" w:rsidP="003D0288">
            <w:pPr>
              <w:spacing w:before="0" w:after="0"/>
              <w:ind w:left="0"/>
              <w:jc w:val="left"/>
              <w:rPr>
                <w:rFonts w:ascii="Trebuchet MS" w:hAnsi="Trebuchet MS"/>
                <w:color w:val="000000"/>
                <w:sz w:val="20"/>
                <w:szCs w:val="20"/>
              </w:rPr>
            </w:pPr>
            <w:r w:rsidRPr="003D0288">
              <w:rPr>
                <w:rFonts w:ascii="Trebuchet MS" w:hAnsi="Trebuchet MS"/>
                <w:color w:val="000000"/>
                <w:sz w:val="20"/>
                <w:szCs w:val="20"/>
              </w:rPr>
              <w:t>Klik lookup user</w:t>
            </w:r>
          </w:p>
        </w:tc>
        <w:tc>
          <w:tcPr>
            <w:tcW w:w="4320" w:type="dxa"/>
            <w:tcBorders>
              <w:top w:val="nil"/>
              <w:left w:val="nil"/>
              <w:bottom w:val="single" w:sz="8" w:space="0" w:color="auto"/>
              <w:right w:val="single" w:sz="8" w:space="0" w:color="auto"/>
            </w:tcBorders>
            <w:shd w:val="clear" w:color="auto" w:fill="auto"/>
            <w:hideMark/>
          </w:tcPr>
          <w:p w:rsidR="003D0288" w:rsidRPr="003D0288" w:rsidRDefault="003D0288" w:rsidP="003D0288">
            <w:pPr>
              <w:spacing w:before="0" w:after="0"/>
              <w:ind w:left="0"/>
              <w:rPr>
                <w:rFonts w:ascii="Trebuchet MS" w:hAnsi="Trebuchet MS"/>
                <w:color w:val="000000"/>
                <w:sz w:val="20"/>
                <w:szCs w:val="20"/>
              </w:rPr>
            </w:pPr>
            <w:r w:rsidRPr="003D0288">
              <w:rPr>
                <w:rFonts w:ascii="Trebuchet MS" w:hAnsi="Trebuchet MS"/>
                <w:color w:val="000000"/>
                <w:sz w:val="20"/>
                <w:szCs w:val="20"/>
              </w:rPr>
              <w:t>Muncul windows yang menampilkan daftar user untuk dipilih</w:t>
            </w:r>
          </w:p>
        </w:tc>
      </w:tr>
      <w:tr w:rsidR="003D0288" w:rsidRPr="003D0288" w:rsidTr="003D0288">
        <w:trPr>
          <w:trHeight w:val="915"/>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3D0288" w:rsidRPr="003D0288" w:rsidRDefault="003D0288" w:rsidP="003D0288">
            <w:pPr>
              <w:spacing w:before="0" w:after="0"/>
              <w:ind w:left="0"/>
              <w:jc w:val="left"/>
              <w:rPr>
                <w:rFonts w:ascii="Trebuchet MS" w:hAnsi="Trebuchet MS"/>
                <w:color w:val="000000"/>
                <w:sz w:val="20"/>
                <w:szCs w:val="20"/>
              </w:rPr>
            </w:pPr>
            <w:r w:rsidRPr="003D0288">
              <w:rPr>
                <w:rFonts w:ascii="Trebuchet MS" w:hAnsi="Trebuchet MS"/>
                <w:color w:val="000000"/>
                <w:sz w:val="20"/>
                <w:szCs w:val="20"/>
              </w:rPr>
              <w:t>Klik tombol Jenis Approval</w:t>
            </w:r>
          </w:p>
        </w:tc>
        <w:tc>
          <w:tcPr>
            <w:tcW w:w="4320" w:type="dxa"/>
            <w:tcBorders>
              <w:top w:val="nil"/>
              <w:left w:val="nil"/>
              <w:bottom w:val="single" w:sz="8" w:space="0" w:color="auto"/>
              <w:right w:val="single" w:sz="8" w:space="0" w:color="auto"/>
            </w:tcBorders>
            <w:shd w:val="clear" w:color="auto" w:fill="auto"/>
            <w:hideMark/>
          </w:tcPr>
          <w:p w:rsidR="003D0288" w:rsidRPr="003D0288" w:rsidRDefault="003D0288" w:rsidP="003D0288">
            <w:pPr>
              <w:spacing w:before="0" w:after="0"/>
              <w:ind w:left="0"/>
              <w:rPr>
                <w:rFonts w:ascii="Trebuchet MS" w:hAnsi="Trebuchet MS"/>
                <w:color w:val="000000"/>
                <w:sz w:val="20"/>
                <w:szCs w:val="20"/>
              </w:rPr>
            </w:pPr>
            <w:r w:rsidRPr="003D0288">
              <w:rPr>
                <w:rFonts w:ascii="Trebuchet MS" w:hAnsi="Trebuchet MS"/>
                <w:color w:val="000000"/>
                <w:sz w:val="20"/>
                <w:szCs w:val="20"/>
              </w:rPr>
              <w:t>muncul item Jenis Approval dalam bentuk drop down list</w:t>
            </w:r>
          </w:p>
        </w:tc>
      </w:tr>
      <w:tr w:rsidR="003D0288" w:rsidRPr="003D0288" w:rsidTr="003D0288">
        <w:trPr>
          <w:trHeight w:val="615"/>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3D0288" w:rsidRPr="003D0288" w:rsidRDefault="003D0288" w:rsidP="003D0288">
            <w:pPr>
              <w:spacing w:before="0" w:after="0"/>
              <w:ind w:left="0"/>
              <w:jc w:val="left"/>
              <w:rPr>
                <w:rFonts w:ascii="Trebuchet MS" w:hAnsi="Trebuchet MS"/>
                <w:color w:val="000000"/>
                <w:sz w:val="20"/>
                <w:szCs w:val="20"/>
              </w:rPr>
            </w:pPr>
            <w:r w:rsidRPr="003D0288">
              <w:rPr>
                <w:rFonts w:ascii="Trebuchet MS" w:hAnsi="Trebuchet MS"/>
                <w:color w:val="000000"/>
                <w:sz w:val="20"/>
                <w:szCs w:val="20"/>
              </w:rPr>
              <w:t>Klik tombol Tampil Report</w:t>
            </w:r>
          </w:p>
        </w:tc>
        <w:tc>
          <w:tcPr>
            <w:tcW w:w="4320" w:type="dxa"/>
            <w:tcBorders>
              <w:top w:val="nil"/>
              <w:left w:val="nil"/>
              <w:bottom w:val="single" w:sz="8" w:space="0" w:color="auto"/>
              <w:right w:val="single" w:sz="8" w:space="0" w:color="auto"/>
            </w:tcBorders>
            <w:shd w:val="clear" w:color="auto" w:fill="auto"/>
            <w:hideMark/>
          </w:tcPr>
          <w:p w:rsidR="003D0288" w:rsidRPr="003D0288" w:rsidRDefault="003D0288" w:rsidP="003D0288">
            <w:pPr>
              <w:spacing w:before="0" w:after="0"/>
              <w:ind w:left="0"/>
              <w:rPr>
                <w:rFonts w:ascii="Trebuchet MS" w:hAnsi="Trebuchet MS"/>
                <w:color w:val="000000"/>
                <w:sz w:val="20"/>
                <w:szCs w:val="20"/>
              </w:rPr>
            </w:pPr>
            <w:r w:rsidRPr="003D0288">
              <w:rPr>
                <w:rFonts w:ascii="Trebuchet MS" w:hAnsi="Trebuchet MS"/>
                <w:color w:val="000000"/>
                <w:sz w:val="20"/>
                <w:szCs w:val="20"/>
              </w:rPr>
              <w:t>Muncul Popup report seperti gambar 3-92</w:t>
            </w:r>
          </w:p>
        </w:tc>
      </w:tr>
    </w:tbl>
    <w:p w:rsidR="00FE1B1A" w:rsidRDefault="00FE1B1A" w:rsidP="00FE1B1A"/>
    <w:p w:rsidR="00AE42E8" w:rsidRDefault="00AE42E8" w:rsidP="005404DF">
      <w:pPr>
        <w:pStyle w:val="Heading3"/>
      </w:pPr>
      <w:bookmarkStart w:id="877" w:name="_Toc437774429"/>
      <w:bookmarkStart w:id="878" w:name="_Toc440541258"/>
      <w:r>
        <w:lastRenderedPageBreak/>
        <w:t>Stock Out</w:t>
      </w:r>
      <w:bookmarkEnd w:id="877"/>
      <w:bookmarkEnd w:id="878"/>
    </w:p>
    <w:p w:rsidR="00E4652F" w:rsidRDefault="00E4652F" w:rsidP="00E4652F">
      <w:pPr>
        <w:pStyle w:val="BodyText"/>
      </w:pPr>
    </w:p>
    <w:p w:rsidR="00E76DAD" w:rsidRDefault="007A1599" w:rsidP="00E76DAD">
      <w:pPr>
        <w:pStyle w:val="ListParagraph"/>
        <w:keepNext/>
        <w:jc w:val="center"/>
      </w:pPr>
      <w:r>
        <w:rPr>
          <w:noProof/>
        </w:rPr>
        <w:drawing>
          <wp:inline distT="0" distB="0" distL="0" distR="0" wp14:anchorId="3CE8E173" wp14:editId="4D1DC6A1">
            <wp:extent cx="4688006" cy="29365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92845" cy="2939546"/>
                    </a:xfrm>
                    <a:prstGeom prst="rect">
                      <a:avLst/>
                    </a:prstGeom>
                  </pic:spPr>
                </pic:pic>
              </a:graphicData>
            </a:graphic>
          </wp:inline>
        </w:drawing>
      </w:r>
    </w:p>
    <w:p w:rsidR="00E76DAD" w:rsidRDefault="00E76DAD" w:rsidP="00E76DAD">
      <w:pPr>
        <w:pStyle w:val="Caption"/>
        <w:jc w:val="center"/>
      </w:pPr>
      <w:bookmarkStart w:id="879" w:name="_Toc440027155"/>
      <w:r>
        <w:t xml:space="preserve">Gambar </w:t>
      </w:r>
      <w:ins w:id="880" w:author="User1" w:date="2016-01-14T13:23:00Z">
        <w:r w:rsidR="0077448C">
          <w:fldChar w:fldCharType="begin"/>
        </w:r>
        <w:r w:rsidR="0077448C">
          <w:instrText xml:space="preserve"> STYLEREF 1 \s </w:instrText>
        </w:r>
      </w:ins>
      <w:r w:rsidR="0077448C">
        <w:fldChar w:fldCharType="separate"/>
      </w:r>
      <w:r w:rsidR="0077448C">
        <w:rPr>
          <w:noProof/>
        </w:rPr>
        <w:t>3</w:t>
      </w:r>
      <w:ins w:id="881"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882" w:author="User1" w:date="2016-01-14T13:23:00Z">
        <w:r w:rsidR="0077448C">
          <w:rPr>
            <w:noProof/>
          </w:rPr>
          <w:t>93</w:t>
        </w:r>
        <w:r w:rsidR="0077448C">
          <w:fldChar w:fldCharType="end"/>
        </w:r>
      </w:ins>
      <w:del w:id="883"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93</w:delText>
        </w:r>
        <w:r w:rsidR="00E95F7C" w:rsidDel="00E95F7C">
          <w:rPr>
            <w:noProof/>
          </w:rPr>
          <w:fldChar w:fldCharType="end"/>
        </w:r>
      </w:del>
      <w:r w:rsidRPr="00E76DAD">
        <w:t xml:space="preserve"> </w:t>
      </w:r>
      <w:r w:rsidRPr="006A54E5">
        <w:t>Stock Out</w:t>
      </w:r>
      <w:bookmarkEnd w:id="879"/>
    </w:p>
    <w:p w:rsidR="00E4652F" w:rsidRDefault="00E4652F" w:rsidP="00E4652F">
      <w:pPr>
        <w:pStyle w:val="ListParagraph"/>
      </w:pPr>
    </w:p>
    <w:p w:rsidR="00E76DAD" w:rsidRDefault="007A1599" w:rsidP="00E76DAD">
      <w:pPr>
        <w:pStyle w:val="ListParagraph"/>
        <w:keepNext/>
        <w:jc w:val="center"/>
      </w:pPr>
      <w:r>
        <w:rPr>
          <w:noProof/>
        </w:rPr>
        <w:drawing>
          <wp:inline distT="0" distB="0" distL="0" distR="0" wp14:anchorId="0A59DDC4" wp14:editId="349D626C">
            <wp:extent cx="4797188" cy="298748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01699" cy="2990289"/>
                    </a:xfrm>
                    <a:prstGeom prst="rect">
                      <a:avLst/>
                    </a:prstGeom>
                  </pic:spPr>
                </pic:pic>
              </a:graphicData>
            </a:graphic>
          </wp:inline>
        </w:drawing>
      </w:r>
    </w:p>
    <w:p w:rsidR="006110CB" w:rsidRDefault="00E76DAD" w:rsidP="00E76DAD">
      <w:pPr>
        <w:pStyle w:val="Caption"/>
        <w:jc w:val="center"/>
      </w:pPr>
      <w:bookmarkStart w:id="884" w:name="_Toc440027156"/>
      <w:r>
        <w:t xml:space="preserve">Gambar </w:t>
      </w:r>
      <w:ins w:id="885" w:author="User1" w:date="2016-01-14T13:23:00Z">
        <w:r w:rsidR="0077448C">
          <w:fldChar w:fldCharType="begin"/>
        </w:r>
        <w:r w:rsidR="0077448C">
          <w:instrText xml:space="preserve"> STYLEREF 1 \s </w:instrText>
        </w:r>
      </w:ins>
      <w:r w:rsidR="0077448C">
        <w:fldChar w:fldCharType="separate"/>
      </w:r>
      <w:r w:rsidR="0077448C">
        <w:rPr>
          <w:noProof/>
        </w:rPr>
        <w:t>3</w:t>
      </w:r>
      <w:ins w:id="886"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887" w:author="User1" w:date="2016-01-14T13:23:00Z">
        <w:r w:rsidR="0077448C">
          <w:rPr>
            <w:noProof/>
          </w:rPr>
          <w:t>94</w:t>
        </w:r>
        <w:r w:rsidR="0077448C">
          <w:fldChar w:fldCharType="end"/>
        </w:r>
      </w:ins>
      <w:del w:id="888"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94</w:delText>
        </w:r>
        <w:r w:rsidR="00E95F7C" w:rsidDel="00E95F7C">
          <w:rPr>
            <w:noProof/>
          </w:rPr>
          <w:fldChar w:fldCharType="end"/>
        </w:r>
      </w:del>
      <w:r>
        <w:t xml:space="preserve"> </w:t>
      </w:r>
      <w:r w:rsidRPr="006308E7">
        <w:t>Stock Out – Informasi Pengiriman</w:t>
      </w:r>
      <w:bookmarkEnd w:id="884"/>
    </w:p>
    <w:p w:rsidR="00F319F5" w:rsidRPr="00F319F5" w:rsidRDefault="00F319F5" w:rsidP="00F319F5"/>
    <w:p w:rsidR="00E76DAD" w:rsidRDefault="00AF752F" w:rsidP="00E76DAD">
      <w:pPr>
        <w:keepNext/>
        <w:jc w:val="center"/>
      </w:pPr>
      <w:r>
        <w:rPr>
          <w:noProof/>
        </w:rPr>
        <w:drawing>
          <wp:inline distT="0" distB="0" distL="0" distR="0" wp14:anchorId="14D5A83F" wp14:editId="63A438A6">
            <wp:extent cx="3371850" cy="102704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08468" cy="1038199"/>
                    </a:xfrm>
                    <a:prstGeom prst="rect">
                      <a:avLst/>
                    </a:prstGeom>
                  </pic:spPr>
                </pic:pic>
              </a:graphicData>
            </a:graphic>
          </wp:inline>
        </w:drawing>
      </w:r>
    </w:p>
    <w:p w:rsidR="006110CB" w:rsidRDefault="00E76DAD" w:rsidP="00E76DAD">
      <w:pPr>
        <w:pStyle w:val="Caption"/>
        <w:jc w:val="center"/>
      </w:pPr>
      <w:bookmarkStart w:id="889" w:name="_Toc440027157"/>
      <w:r>
        <w:t xml:space="preserve">Gambar </w:t>
      </w:r>
      <w:ins w:id="890" w:author="User1" w:date="2016-01-14T13:23:00Z">
        <w:r w:rsidR="0077448C">
          <w:fldChar w:fldCharType="begin"/>
        </w:r>
        <w:r w:rsidR="0077448C">
          <w:instrText xml:space="preserve"> STYLEREF 1 \s </w:instrText>
        </w:r>
      </w:ins>
      <w:r w:rsidR="0077448C">
        <w:fldChar w:fldCharType="separate"/>
      </w:r>
      <w:r w:rsidR="0077448C">
        <w:rPr>
          <w:noProof/>
        </w:rPr>
        <w:t>3</w:t>
      </w:r>
      <w:ins w:id="891"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892" w:author="User1" w:date="2016-01-14T13:23:00Z">
        <w:r w:rsidR="0077448C">
          <w:rPr>
            <w:noProof/>
          </w:rPr>
          <w:t>95</w:t>
        </w:r>
        <w:r w:rsidR="0077448C">
          <w:fldChar w:fldCharType="end"/>
        </w:r>
      </w:ins>
      <w:del w:id="893"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95</w:delText>
        </w:r>
        <w:r w:rsidR="00E95F7C" w:rsidDel="00E95F7C">
          <w:rPr>
            <w:noProof/>
          </w:rPr>
          <w:fldChar w:fldCharType="end"/>
        </w:r>
      </w:del>
      <w:r>
        <w:t xml:space="preserve"> </w:t>
      </w:r>
      <w:r w:rsidRPr="000B0145">
        <w:t>Lookup Produk</w:t>
      </w:r>
      <w:bookmarkEnd w:id="889"/>
    </w:p>
    <w:p w:rsidR="00AF752F" w:rsidRDefault="00AF752F" w:rsidP="00AF752F">
      <w:pPr>
        <w:tabs>
          <w:tab w:val="left" w:pos="5996"/>
        </w:tabs>
        <w:ind w:left="0"/>
      </w:pPr>
    </w:p>
    <w:p w:rsidR="006B48EE" w:rsidRDefault="00AF752F" w:rsidP="006B48EE">
      <w:pPr>
        <w:pStyle w:val="ListParagraph"/>
        <w:keepNext/>
        <w:jc w:val="center"/>
      </w:pPr>
      <w:r>
        <w:rPr>
          <w:noProof/>
        </w:rPr>
        <w:drawing>
          <wp:inline distT="0" distB="0" distL="0" distR="0" wp14:anchorId="2E1E2840" wp14:editId="55FAE0F6">
            <wp:extent cx="3797300" cy="1596407"/>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18822" cy="1605455"/>
                    </a:xfrm>
                    <a:prstGeom prst="rect">
                      <a:avLst/>
                    </a:prstGeom>
                  </pic:spPr>
                </pic:pic>
              </a:graphicData>
            </a:graphic>
          </wp:inline>
        </w:drawing>
      </w:r>
    </w:p>
    <w:p w:rsidR="006B48EE" w:rsidRDefault="006B48EE" w:rsidP="006B48EE">
      <w:pPr>
        <w:pStyle w:val="Caption"/>
        <w:jc w:val="center"/>
      </w:pPr>
      <w:bookmarkStart w:id="894" w:name="_Toc440027158"/>
      <w:r>
        <w:t xml:space="preserve">Gambar </w:t>
      </w:r>
      <w:ins w:id="895" w:author="User1" w:date="2016-01-14T13:23:00Z">
        <w:r w:rsidR="0077448C">
          <w:fldChar w:fldCharType="begin"/>
        </w:r>
        <w:r w:rsidR="0077448C">
          <w:instrText xml:space="preserve"> STYLEREF 1 \s </w:instrText>
        </w:r>
      </w:ins>
      <w:r w:rsidR="0077448C">
        <w:fldChar w:fldCharType="separate"/>
      </w:r>
      <w:r w:rsidR="0077448C">
        <w:rPr>
          <w:noProof/>
        </w:rPr>
        <w:t>3</w:t>
      </w:r>
      <w:ins w:id="896"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897" w:author="User1" w:date="2016-01-14T13:23:00Z">
        <w:r w:rsidR="0077448C">
          <w:rPr>
            <w:noProof/>
          </w:rPr>
          <w:t>96</w:t>
        </w:r>
        <w:r w:rsidR="0077448C">
          <w:fldChar w:fldCharType="end"/>
        </w:r>
      </w:ins>
      <w:del w:id="898"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96</w:delText>
        </w:r>
        <w:r w:rsidR="00E95F7C" w:rsidDel="00E95F7C">
          <w:rPr>
            <w:noProof/>
          </w:rPr>
          <w:fldChar w:fldCharType="end"/>
        </w:r>
      </w:del>
      <w:r>
        <w:t xml:space="preserve"> </w:t>
      </w:r>
      <w:r w:rsidRPr="00EC13C9">
        <w:t>Lookup PR</w:t>
      </w:r>
      <w:bookmarkEnd w:id="894"/>
    </w:p>
    <w:p w:rsidR="0089427E" w:rsidRDefault="0089427E" w:rsidP="0089427E"/>
    <w:p w:rsidR="006B48EE" w:rsidRDefault="0089427E" w:rsidP="006B48EE">
      <w:pPr>
        <w:keepNext/>
      </w:pPr>
      <w:r>
        <w:rPr>
          <w:noProof/>
        </w:rPr>
        <w:drawing>
          <wp:inline distT="0" distB="0" distL="0" distR="0" wp14:anchorId="149522AC" wp14:editId="385FEA24">
            <wp:extent cx="5943600" cy="1193800"/>
            <wp:effectExtent l="19050" t="19050" r="19050" b="2540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193800"/>
                    </a:xfrm>
                    <a:prstGeom prst="rect">
                      <a:avLst/>
                    </a:prstGeom>
                    <a:ln>
                      <a:solidFill>
                        <a:schemeClr val="accent1"/>
                      </a:solidFill>
                    </a:ln>
                  </pic:spPr>
                </pic:pic>
              </a:graphicData>
            </a:graphic>
          </wp:inline>
        </w:drawing>
      </w:r>
    </w:p>
    <w:p w:rsidR="0089427E" w:rsidRDefault="006B48EE" w:rsidP="006B48EE">
      <w:pPr>
        <w:pStyle w:val="Caption"/>
        <w:jc w:val="center"/>
      </w:pPr>
      <w:bookmarkStart w:id="899" w:name="_Toc440027159"/>
      <w:r>
        <w:t xml:space="preserve">Gambar </w:t>
      </w:r>
      <w:ins w:id="900" w:author="User1" w:date="2016-01-14T13:23:00Z">
        <w:r w:rsidR="0077448C">
          <w:fldChar w:fldCharType="begin"/>
        </w:r>
        <w:r w:rsidR="0077448C">
          <w:instrText xml:space="preserve"> STYLEREF 1 \s </w:instrText>
        </w:r>
      </w:ins>
      <w:r w:rsidR="0077448C">
        <w:fldChar w:fldCharType="separate"/>
      </w:r>
      <w:r w:rsidR="0077448C">
        <w:rPr>
          <w:noProof/>
        </w:rPr>
        <w:t>3</w:t>
      </w:r>
      <w:ins w:id="901"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902" w:author="User1" w:date="2016-01-14T13:23:00Z">
        <w:r w:rsidR="0077448C">
          <w:rPr>
            <w:noProof/>
          </w:rPr>
          <w:t>97</w:t>
        </w:r>
        <w:r w:rsidR="0077448C">
          <w:fldChar w:fldCharType="end"/>
        </w:r>
      </w:ins>
      <w:del w:id="903"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97</w:delText>
        </w:r>
        <w:r w:rsidR="00E95F7C" w:rsidDel="00E95F7C">
          <w:rPr>
            <w:noProof/>
          </w:rPr>
          <w:fldChar w:fldCharType="end"/>
        </w:r>
      </w:del>
      <w:r>
        <w:t xml:space="preserve"> Report Pengeluaran Stok</w:t>
      </w:r>
      <w:bookmarkEnd w:id="899"/>
    </w:p>
    <w:p w:rsidR="00004E78" w:rsidRPr="00004E78" w:rsidRDefault="00004E78" w:rsidP="00004E78"/>
    <w:tbl>
      <w:tblPr>
        <w:tblW w:w="8640" w:type="dxa"/>
        <w:tblInd w:w="710" w:type="dxa"/>
        <w:tblLook w:val="04A0" w:firstRow="1" w:lastRow="0" w:firstColumn="1" w:lastColumn="0" w:noHBand="0" w:noVBand="1"/>
      </w:tblPr>
      <w:tblGrid>
        <w:gridCol w:w="1890"/>
        <w:gridCol w:w="2430"/>
        <w:gridCol w:w="4320"/>
      </w:tblGrid>
      <w:tr w:rsidR="00004E78" w:rsidRPr="00004E78" w:rsidTr="007B1412">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004E78" w:rsidRPr="00004E78" w:rsidRDefault="00004E78" w:rsidP="00004E78">
            <w:pPr>
              <w:spacing w:before="0" w:after="0"/>
              <w:ind w:left="0"/>
              <w:rPr>
                <w:rFonts w:ascii="Trebuchet MS" w:hAnsi="Trebuchet MS"/>
                <w:sz w:val="20"/>
                <w:szCs w:val="20"/>
              </w:rPr>
            </w:pPr>
            <w:r w:rsidRPr="00004E78">
              <w:rPr>
                <w:rFonts w:ascii="Trebuchet MS" w:hAnsi="Trebuchet MS"/>
                <w:sz w:val="20"/>
                <w:szCs w:val="20"/>
              </w:rPr>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004E78" w:rsidRPr="00004E78" w:rsidRDefault="00004E78" w:rsidP="00004E78">
            <w:pPr>
              <w:spacing w:before="0" w:after="0"/>
              <w:ind w:left="0"/>
              <w:rPr>
                <w:rFonts w:ascii="Trebuchet MS" w:hAnsi="Trebuchet MS"/>
                <w:sz w:val="20"/>
                <w:szCs w:val="20"/>
              </w:rPr>
            </w:pPr>
            <w:r w:rsidRPr="00004E78">
              <w:rPr>
                <w:rFonts w:ascii="Trebuchet MS" w:hAnsi="Trebuchet MS"/>
                <w:sz w:val="20"/>
                <w:szCs w:val="20"/>
              </w:rPr>
              <w:t>Stock Out</w:t>
            </w:r>
          </w:p>
        </w:tc>
      </w:tr>
      <w:tr w:rsidR="00004E78" w:rsidRPr="00004E78" w:rsidTr="007B1412">
        <w:trPr>
          <w:trHeight w:val="315"/>
        </w:trPr>
        <w:tc>
          <w:tcPr>
            <w:tcW w:w="1890" w:type="dxa"/>
            <w:tcBorders>
              <w:top w:val="nil"/>
              <w:left w:val="single" w:sz="8" w:space="0" w:color="auto"/>
              <w:bottom w:val="single" w:sz="8" w:space="0" w:color="auto"/>
              <w:right w:val="single" w:sz="8" w:space="0" w:color="auto"/>
            </w:tcBorders>
            <w:shd w:val="clear" w:color="000000" w:fill="F2F2F2"/>
            <w:hideMark/>
          </w:tcPr>
          <w:p w:rsidR="00004E78" w:rsidRPr="00004E78" w:rsidRDefault="00004E78" w:rsidP="00004E78">
            <w:pPr>
              <w:spacing w:before="0" w:after="0"/>
              <w:ind w:left="0"/>
              <w:rPr>
                <w:rFonts w:ascii="Trebuchet MS" w:hAnsi="Trebuchet MS"/>
                <w:sz w:val="20"/>
                <w:szCs w:val="20"/>
              </w:rPr>
            </w:pPr>
            <w:r w:rsidRPr="00004E78">
              <w:rPr>
                <w:rFonts w:ascii="Trebuchet MS" w:hAnsi="Trebuchet MS"/>
                <w:sz w:val="20"/>
                <w:szCs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004E78" w:rsidRPr="00004E78" w:rsidRDefault="00004E78" w:rsidP="00004E78">
            <w:pPr>
              <w:spacing w:before="0" w:after="0"/>
              <w:ind w:left="0"/>
              <w:rPr>
                <w:rFonts w:ascii="Trebuchet MS" w:hAnsi="Trebuchet MS"/>
                <w:sz w:val="20"/>
                <w:szCs w:val="20"/>
              </w:rPr>
            </w:pPr>
            <w:r w:rsidRPr="00004E78">
              <w:rPr>
                <w:rFonts w:ascii="Trebuchet MS" w:hAnsi="Trebuchet MS"/>
                <w:sz w:val="20"/>
                <w:szCs w:val="20"/>
              </w:rPr>
              <w:t>User telah login dan berada di menu StockOut</w:t>
            </w:r>
          </w:p>
        </w:tc>
      </w:tr>
      <w:tr w:rsidR="00004E78" w:rsidRPr="00004E78" w:rsidTr="007B1412">
        <w:trPr>
          <w:trHeight w:val="600"/>
        </w:trPr>
        <w:tc>
          <w:tcPr>
            <w:tcW w:w="1890" w:type="dxa"/>
            <w:tcBorders>
              <w:top w:val="nil"/>
              <w:left w:val="single" w:sz="8" w:space="0" w:color="auto"/>
              <w:bottom w:val="single" w:sz="8" w:space="0" w:color="auto"/>
              <w:right w:val="single" w:sz="8" w:space="0" w:color="auto"/>
            </w:tcBorders>
            <w:shd w:val="clear" w:color="000000" w:fill="F2F2F2"/>
            <w:hideMark/>
          </w:tcPr>
          <w:p w:rsidR="00004E78" w:rsidRPr="00004E78" w:rsidRDefault="00004E78" w:rsidP="00004E78">
            <w:pPr>
              <w:spacing w:before="0" w:after="0"/>
              <w:ind w:left="0"/>
              <w:rPr>
                <w:rFonts w:ascii="Trebuchet MS" w:hAnsi="Trebuchet MS"/>
                <w:sz w:val="20"/>
                <w:szCs w:val="20"/>
              </w:rPr>
            </w:pPr>
            <w:r w:rsidRPr="00004E78">
              <w:rPr>
                <w:rFonts w:ascii="Trebuchet MS" w:hAnsi="Trebuchet MS"/>
                <w:sz w:val="20"/>
                <w:szCs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004E78" w:rsidRPr="00004E78" w:rsidRDefault="00004E78" w:rsidP="00004E78">
            <w:pPr>
              <w:spacing w:before="0" w:after="0"/>
              <w:ind w:left="0"/>
              <w:rPr>
                <w:rFonts w:ascii="Trebuchet MS" w:hAnsi="Trebuchet MS"/>
                <w:sz w:val="20"/>
                <w:szCs w:val="20"/>
              </w:rPr>
            </w:pPr>
            <w:r w:rsidRPr="00004E78">
              <w:rPr>
                <w:rFonts w:ascii="Trebuchet MS" w:hAnsi="Trebuchet MS"/>
                <w:sz w:val="20"/>
                <w:szCs w:val="20"/>
              </w:rPr>
              <w:t>Aplikasi akan menampilkan daftar pengambilan stock yang berhasil ditambahkan atau direvisi oleh user</w:t>
            </w:r>
          </w:p>
        </w:tc>
      </w:tr>
      <w:tr w:rsidR="00004E78" w:rsidRPr="00004E78" w:rsidTr="007B1412">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vAlign w:val="center"/>
            <w:hideMark/>
          </w:tcPr>
          <w:p w:rsidR="00004E78" w:rsidRPr="00004E78" w:rsidRDefault="00004E78" w:rsidP="00004E78">
            <w:pPr>
              <w:spacing w:before="0" w:after="0"/>
              <w:ind w:left="0"/>
              <w:jc w:val="center"/>
              <w:rPr>
                <w:rFonts w:ascii="Trebuchet MS" w:hAnsi="Trebuchet MS"/>
                <w:sz w:val="20"/>
                <w:szCs w:val="20"/>
              </w:rPr>
            </w:pPr>
            <w:r w:rsidRPr="00004E78">
              <w:rPr>
                <w:rFonts w:ascii="Trebuchet MS" w:hAnsi="Trebuchet MS"/>
                <w:sz w:val="20"/>
                <w:szCs w:val="20"/>
              </w:rPr>
              <w:t>Aksi User</w:t>
            </w:r>
          </w:p>
        </w:tc>
        <w:tc>
          <w:tcPr>
            <w:tcW w:w="4320" w:type="dxa"/>
            <w:tcBorders>
              <w:top w:val="nil"/>
              <w:left w:val="nil"/>
              <w:bottom w:val="single" w:sz="8" w:space="0" w:color="auto"/>
              <w:right w:val="single" w:sz="8" w:space="0" w:color="auto"/>
            </w:tcBorders>
            <w:shd w:val="clear" w:color="000000" w:fill="F2F2F2"/>
            <w:vAlign w:val="center"/>
            <w:hideMark/>
          </w:tcPr>
          <w:p w:rsidR="00004E78" w:rsidRPr="00004E78" w:rsidRDefault="00004E78" w:rsidP="00004E78">
            <w:pPr>
              <w:spacing w:before="0" w:after="0"/>
              <w:ind w:left="0"/>
              <w:jc w:val="center"/>
              <w:rPr>
                <w:rFonts w:ascii="Trebuchet MS" w:hAnsi="Trebuchet MS"/>
                <w:sz w:val="20"/>
                <w:szCs w:val="20"/>
              </w:rPr>
            </w:pPr>
            <w:r w:rsidRPr="00004E78">
              <w:rPr>
                <w:rFonts w:ascii="Trebuchet MS" w:hAnsi="Trebuchet MS"/>
                <w:sz w:val="20"/>
                <w:szCs w:val="20"/>
              </w:rPr>
              <w:t>Reaksi Sistem</w:t>
            </w:r>
          </w:p>
        </w:tc>
      </w:tr>
      <w:tr w:rsidR="00004E78" w:rsidRPr="00004E78" w:rsidTr="007B1412">
        <w:trPr>
          <w:trHeight w:val="615"/>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004E78" w:rsidRPr="00004E78" w:rsidRDefault="00004E78" w:rsidP="00004E78">
            <w:pPr>
              <w:spacing w:before="0" w:after="0"/>
              <w:ind w:left="0"/>
              <w:jc w:val="left"/>
              <w:rPr>
                <w:rFonts w:ascii="Trebuchet MS" w:hAnsi="Trebuchet MS"/>
                <w:sz w:val="20"/>
                <w:szCs w:val="20"/>
              </w:rPr>
            </w:pPr>
            <w:r w:rsidRPr="00004E78">
              <w:rPr>
                <w:rFonts w:ascii="Trebuchet MS" w:hAnsi="Trebuchet MS"/>
                <w:sz w:val="20"/>
                <w:szCs w:val="20"/>
              </w:rPr>
              <w:t>Klik Tab Daftar Permintaan</w:t>
            </w:r>
          </w:p>
        </w:tc>
        <w:tc>
          <w:tcPr>
            <w:tcW w:w="4320" w:type="dxa"/>
            <w:tcBorders>
              <w:top w:val="nil"/>
              <w:left w:val="nil"/>
              <w:bottom w:val="single" w:sz="8" w:space="0" w:color="auto"/>
              <w:right w:val="single" w:sz="8" w:space="0" w:color="auto"/>
            </w:tcBorders>
            <w:shd w:val="clear" w:color="auto" w:fill="auto"/>
            <w:hideMark/>
          </w:tcPr>
          <w:p w:rsidR="00004E78" w:rsidRPr="00004E78" w:rsidRDefault="00004E78" w:rsidP="003D0288">
            <w:pPr>
              <w:spacing w:before="0" w:after="0"/>
              <w:ind w:left="0"/>
              <w:jc w:val="left"/>
              <w:rPr>
                <w:rFonts w:ascii="Trebuchet MS" w:hAnsi="Trebuchet MS"/>
                <w:sz w:val="20"/>
                <w:szCs w:val="20"/>
              </w:rPr>
            </w:pPr>
            <w:r w:rsidRPr="00004E78">
              <w:rPr>
                <w:rFonts w:ascii="Trebuchet MS" w:hAnsi="Trebuchet MS"/>
                <w:sz w:val="20"/>
                <w:szCs w:val="20"/>
              </w:rPr>
              <w:t>Tab akan beralih ke tab Daftar Permintaan seperti gambar 3</w:t>
            </w:r>
            <w:r w:rsidR="006110CB">
              <w:rPr>
                <w:rFonts w:ascii="Trebuchet MS" w:hAnsi="Trebuchet MS"/>
                <w:sz w:val="20"/>
                <w:szCs w:val="20"/>
              </w:rPr>
              <w:t>-</w:t>
            </w:r>
            <w:r w:rsidR="003D0288">
              <w:rPr>
                <w:rFonts w:ascii="Trebuchet MS" w:hAnsi="Trebuchet MS"/>
                <w:sz w:val="20"/>
                <w:szCs w:val="20"/>
              </w:rPr>
              <w:t>93</w:t>
            </w:r>
            <w:r w:rsidRPr="00004E78">
              <w:rPr>
                <w:rFonts w:ascii="Trebuchet MS" w:hAnsi="Trebuchet MS"/>
                <w:sz w:val="20"/>
                <w:szCs w:val="20"/>
              </w:rPr>
              <w:t>.</w:t>
            </w:r>
          </w:p>
        </w:tc>
      </w:tr>
      <w:tr w:rsidR="00004E78" w:rsidRPr="00004E78" w:rsidTr="007B1412">
        <w:trPr>
          <w:trHeight w:val="615"/>
        </w:trPr>
        <w:tc>
          <w:tcPr>
            <w:tcW w:w="4320" w:type="dxa"/>
            <w:gridSpan w:val="2"/>
            <w:tcBorders>
              <w:top w:val="single" w:sz="8" w:space="0" w:color="auto"/>
              <w:left w:val="single" w:sz="8" w:space="0" w:color="auto"/>
              <w:bottom w:val="single" w:sz="8" w:space="0" w:color="auto"/>
              <w:right w:val="nil"/>
            </w:tcBorders>
            <w:shd w:val="clear" w:color="auto" w:fill="auto"/>
            <w:hideMark/>
          </w:tcPr>
          <w:p w:rsidR="00004E78" w:rsidRPr="00004E78" w:rsidRDefault="00004E78" w:rsidP="00004E78">
            <w:pPr>
              <w:spacing w:before="0" w:after="0"/>
              <w:ind w:left="0"/>
              <w:jc w:val="left"/>
              <w:rPr>
                <w:rFonts w:ascii="Calibri" w:hAnsi="Calibri"/>
                <w:sz w:val="22"/>
                <w:szCs w:val="22"/>
              </w:rPr>
            </w:pPr>
            <w:r w:rsidRPr="00004E78">
              <w:rPr>
                <w:rFonts w:ascii="Calibri" w:hAnsi="Calibri"/>
                <w:sz w:val="22"/>
                <w:szCs w:val="22"/>
              </w:rPr>
              <w:t>Klik Tab Informasi Pengiriman</w:t>
            </w:r>
          </w:p>
        </w:tc>
        <w:tc>
          <w:tcPr>
            <w:tcW w:w="4320" w:type="dxa"/>
            <w:tcBorders>
              <w:top w:val="nil"/>
              <w:left w:val="single" w:sz="8" w:space="0" w:color="auto"/>
              <w:bottom w:val="single" w:sz="8" w:space="0" w:color="auto"/>
              <w:right w:val="single" w:sz="8" w:space="0" w:color="auto"/>
            </w:tcBorders>
            <w:shd w:val="clear" w:color="auto" w:fill="auto"/>
            <w:hideMark/>
          </w:tcPr>
          <w:p w:rsidR="00004E78" w:rsidRPr="00004E78" w:rsidRDefault="00004E78" w:rsidP="003D0288">
            <w:pPr>
              <w:spacing w:before="0" w:after="0"/>
              <w:ind w:left="0"/>
              <w:jc w:val="left"/>
              <w:rPr>
                <w:rFonts w:ascii="Trebuchet MS" w:hAnsi="Trebuchet MS"/>
                <w:sz w:val="20"/>
                <w:szCs w:val="20"/>
              </w:rPr>
            </w:pPr>
            <w:r w:rsidRPr="00004E78">
              <w:rPr>
                <w:rFonts w:ascii="Trebuchet MS" w:hAnsi="Trebuchet MS"/>
                <w:sz w:val="20"/>
                <w:szCs w:val="20"/>
              </w:rPr>
              <w:t xml:space="preserve">Tab akan beralih ke tab </w:t>
            </w:r>
            <w:proofErr w:type="gramStart"/>
            <w:r w:rsidRPr="00004E78">
              <w:rPr>
                <w:rFonts w:ascii="Trebuchet MS" w:hAnsi="Trebuchet MS"/>
                <w:sz w:val="20"/>
                <w:szCs w:val="20"/>
              </w:rPr>
              <w:t>Informasi  Pengiriman</w:t>
            </w:r>
            <w:proofErr w:type="gramEnd"/>
            <w:r w:rsidRPr="00004E78">
              <w:rPr>
                <w:rFonts w:ascii="Trebuchet MS" w:hAnsi="Trebuchet MS"/>
                <w:sz w:val="20"/>
                <w:szCs w:val="20"/>
              </w:rPr>
              <w:t xml:space="preserve"> seperti gambar 3-</w:t>
            </w:r>
            <w:r w:rsidR="003D0288">
              <w:rPr>
                <w:rFonts w:ascii="Trebuchet MS" w:hAnsi="Trebuchet MS"/>
                <w:sz w:val="20"/>
                <w:szCs w:val="20"/>
              </w:rPr>
              <w:t>94</w:t>
            </w:r>
            <w:r w:rsidRPr="00004E78">
              <w:rPr>
                <w:rFonts w:ascii="Trebuchet MS" w:hAnsi="Trebuchet MS"/>
                <w:sz w:val="20"/>
                <w:szCs w:val="20"/>
              </w:rPr>
              <w:t>.</w:t>
            </w:r>
          </w:p>
        </w:tc>
      </w:tr>
      <w:tr w:rsidR="00004E78" w:rsidRPr="00004E78" w:rsidTr="007B1412">
        <w:trPr>
          <w:trHeight w:val="315"/>
        </w:trPr>
        <w:tc>
          <w:tcPr>
            <w:tcW w:w="4320" w:type="dxa"/>
            <w:gridSpan w:val="2"/>
            <w:tcBorders>
              <w:top w:val="single" w:sz="8" w:space="0" w:color="auto"/>
              <w:left w:val="single" w:sz="8" w:space="0" w:color="auto"/>
              <w:bottom w:val="single" w:sz="8" w:space="0" w:color="auto"/>
              <w:right w:val="nil"/>
            </w:tcBorders>
            <w:shd w:val="clear" w:color="auto" w:fill="auto"/>
            <w:hideMark/>
          </w:tcPr>
          <w:p w:rsidR="00004E78" w:rsidRPr="00004E78" w:rsidRDefault="00004E78" w:rsidP="00004E78">
            <w:pPr>
              <w:spacing w:before="0" w:after="0"/>
              <w:ind w:left="0"/>
              <w:jc w:val="left"/>
              <w:rPr>
                <w:rFonts w:ascii="Calibri" w:hAnsi="Calibri"/>
                <w:sz w:val="22"/>
                <w:szCs w:val="22"/>
              </w:rPr>
            </w:pPr>
            <w:r w:rsidRPr="00004E78">
              <w:rPr>
                <w:rFonts w:ascii="Calibri" w:hAnsi="Calibri"/>
                <w:sz w:val="22"/>
                <w:szCs w:val="22"/>
              </w:rPr>
              <w:t>Klik Tab Lampiran</w:t>
            </w:r>
          </w:p>
        </w:tc>
        <w:tc>
          <w:tcPr>
            <w:tcW w:w="4320" w:type="dxa"/>
            <w:tcBorders>
              <w:top w:val="nil"/>
              <w:left w:val="single" w:sz="8" w:space="0" w:color="auto"/>
              <w:bottom w:val="single" w:sz="8" w:space="0" w:color="auto"/>
              <w:right w:val="single" w:sz="8" w:space="0" w:color="auto"/>
            </w:tcBorders>
            <w:shd w:val="clear" w:color="auto" w:fill="auto"/>
            <w:hideMark/>
          </w:tcPr>
          <w:p w:rsidR="00004E78" w:rsidRPr="00004E78" w:rsidRDefault="00004E78" w:rsidP="00004E78">
            <w:pPr>
              <w:spacing w:before="0" w:after="0"/>
              <w:ind w:left="0"/>
              <w:jc w:val="left"/>
              <w:rPr>
                <w:rFonts w:ascii="Trebuchet MS" w:hAnsi="Trebuchet MS"/>
                <w:sz w:val="20"/>
                <w:szCs w:val="20"/>
              </w:rPr>
            </w:pPr>
            <w:r w:rsidRPr="00004E78">
              <w:rPr>
                <w:rFonts w:ascii="Trebuchet MS" w:hAnsi="Trebuchet MS"/>
                <w:sz w:val="20"/>
                <w:szCs w:val="20"/>
              </w:rPr>
              <w:t>Tab akan beralih ke tab Lampiran</w:t>
            </w:r>
          </w:p>
        </w:tc>
      </w:tr>
      <w:tr w:rsidR="00004E78" w:rsidRPr="00004E78" w:rsidTr="007B1412">
        <w:trPr>
          <w:trHeight w:val="615"/>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004E78" w:rsidRPr="00004E78" w:rsidRDefault="00004E78" w:rsidP="00004E78">
            <w:pPr>
              <w:spacing w:before="0" w:after="0"/>
              <w:ind w:left="0"/>
              <w:jc w:val="left"/>
              <w:rPr>
                <w:rFonts w:ascii="Calibri" w:hAnsi="Calibri"/>
                <w:sz w:val="22"/>
                <w:szCs w:val="22"/>
              </w:rPr>
            </w:pPr>
            <w:r w:rsidRPr="00004E78">
              <w:rPr>
                <w:rFonts w:ascii="Calibri" w:hAnsi="Calibri"/>
                <w:sz w:val="22"/>
                <w:szCs w:val="22"/>
              </w:rPr>
              <w:t>Klik tombol Print Stock Out</w:t>
            </w:r>
          </w:p>
        </w:tc>
        <w:tc>
          <w:tcPr>
            <w:tcW w:w="4320" w:type="dxa"/>
            <w:tcBorders>
              <w:top w:val="nil"/>
              <w:left w:val="nil"/>
              <w:bottom w:val="single" w:sz="8" w:space="0" w:color="auto"/>
              <w:right w:val="single" w:sz="8" w:space="0" w:color="auto"/>
            </w:tcBorders>
            <w:shd w:val="clear" w:color="auto" w:fill="auto"/>
            <w:hideMark/>
          </w:tcPr>
          <w:p w:rsidR="00004E78" w:rsidRPr="00004E78" w:rsidRDefault="00004E78" w:rsidP="00004E78">
            <w:pPr>
              <w:spacing w:before="0" w:after="0"/>
              <w:ind w:left="0"/>
              <w:jc w:val="left"/>
              <w:rPr>
                <w:rFonts w:ascii="Trebuchet MS" w:hAnsi="Trebuchet MS"/>
                <w:sz w:val="20"/>
                <w:szCs w:val="20"/>
              </w:rPr>
            </w:pPr>
            <w:r w:rsidRPr="00004E78">
              <w:rPr>
                <w:rFonts w:ascii="Trebuchet MS" w:hAnsi="Trebuchet MS"/>
                <w:sz w:val="20"/>
                <w:szCs w:val="20"/>
              </w:rPr>
              <w:t>Akan muncul windows popup report Stock Out.</w:t>
            </w:r>
          </w:p>
        </w:tc>
      </w:tr>
      <w:tr w:rsidR="00004E78" w:rsidRPr="00004E78" w:rsidTr="007F0C37">
        <w:trPr>
          <w:trHeight w:val="1393"/>
        </w:trPr>
        <w:tc>
          <w:tcPr>
            <w:tcW w:w="4320" w:type="dxa"/>
            <w:gridSpan w:val="2"/>
            <w:tcBorders>
              <w:top w:val="single" w:sz="8" w:space="0" w:color="auto"/>
              <w:left w:val="single" w:sz="8" w:space="0" w:color="auto"/>
              <w:bottom w:val="single" w:sz="8" w:space="0" w:color="auto"/>
              <w:right w:val="nil"/>
            </w:tcBorders>
            <w:shd w:val="clear" w:color="auto" w:fill="auto"/>
            <w:hideMark/>
          </w:tcPr>
          <w:p w:rsidR="00004E78" w:rsidRPr="00004E78" w:rsidRDefault="00004E78" w:rsidP="00004E78">
            <w:pPr>
              <w:spacing w:before="0" w:after="0"/>
              <w:ind w:left="0"/>
              <w:jc w:val="left"/>
              <w:rPr>
                <w:rFonts w:ascii="Calibri" w:hAnsi="Calibri"/>
                <w:sz w:val="22"/>
                <w:szCs w:val="22"/>
              </w:rPr>
            </w:pPr>
            <w:r w:rsidRPr="00004E78">
              <w:rPr>
                <w:rFonts w:ascii="Calibri" w:hAnsi="Calibri"/>
                <w:sz w:val="22"/>
                <w:szCs w:val="22"/>
              </w:rPr>
              <w:t>Klik tombol Simpan</w:t>
            </w:r>
          </w:p>
        </w:tc>
        <w:tc>
          <w:tcPr>
            <w:tcW w:w="4320" w:type="dxa"/>
            <w:tcBorders>
              <w:top w:val="nil"/>
              <w:left w:val="single" w:sz="8" w:space="0" w:color="auto"/>
              <w:bottom w:val="single" w:sz="8" w:space="0" w:color="auto"/>
              <w:right w:val="single" w:sz="8" w:space="0" w:color="auto"/>
            </w:tcBorders>
            <w:shd w:val="clear" w:color="auto" w:fill="auto"/>
            <w:hideMark/>
          </w:tcPr>
          <w:p w:rsidR="00004E78" w:rsidRPr="00004E78" w:rsidRDefault="00004E78" w:rsidP="00004E78">
            <w:pPr>
              <w:spacing w:before="0" w:after="0"/>
              <w:ind w:left="0"/>
              <w:jc w:val="left"/>
              <w:rPr>
                <w:rFonts w:ascii="Calibri" w:hAnsi="Calibri"/>
                <w:sz w:val="22"/>
                <w:szCs w:val="22"/>
              </w:rPr>
            </w:pPr>
            <w:r w:rsidRPr="00004E78">
              <w:rPr>
                <w:rFonts w:ascii="Calibri" w:hAnsi="Calibri"/>
                <w:sz w:val="22"/>
                <w:szCs w:val="22"/>
              </w:rPr>
              <w:t>Sistem akan mengecek validasi dan mulai menyimpan data pengambilan data stok. Apabila berhasil disimpan, maka akan muncul notifikasi dan aplikasi otomatis membuka halaman daftar Stock Out</w:t>
            </w:r>
          </w:p>
        </w:tc>
      </w:tr>
      <w:tr w:rsidR="00004E78" w:rsidRPr="00004E78" w:rsidTr="003D0288">
        <w:trPr>
          <w:trHeight w:val="628"/>
        </w:trPr>
        <w:tc>
          <w:tcPr>
            <w:tcW w:w="4320" w:type="dxa"/>
            <w:gridSpan w:val="2"/>
            <w:tcBorders>
              <w:top w:val="single" w:sz="8" w:space="0" w:color="auto"/>
              <w:left w:val="single" w:sz="8" w:space="0" w:color="auto"/>
              <w:bottom w:val="single" w:sz="8" w:space="0" w:color="auto"/>
              <w:right w:val="nil"/>
            </w:tcBorders>
            <w:shd w:val="clear" w:color="auto" w:fill="auto"/>
            <w:hideMark/>
          </w:tcPr>
          <w:p w:rsidR="00004E78" w:rsidRPr="00004E78" w:rsidRDefault="00004E78" w:rsidP="00004E78">
            <w:pPr>
              <w:spacing w:before="0" w:after="0"/>
              <w:ind w:left="0"/>
              <w:jc w:val="left"/>
              <w:rPr>
                <w:rFonts w:ascii="Calibri" w:hAnsi="Calibri"/>
                <w:sz w:val="22"/>
                <w:szCs w:val="22"/>
              </w:rPr>
            </w:pPr>
            <w:r w:rsidRPr="00004E78">
              <w:rPr>
                <w:rFonts w:ascii="Calibri" w:hAnsi="Calibri"/>
                <w:sz w:val="22"/>
                <w:szCs w:val="22"/>
              </w:rPr>
              <w:t>Klik tombol Batal</w:t>
            </w:r>
          </w:p>
        </w:tc>
        <w:tc>
          <w:tcPr>
            <w:tcW w:w="4320" w:type="dxa"/>
            <w:tcBorders>
              <w:top w:val="nil"/>
              <w:left w:val="single" w:sz="8" w:space="0" w:color="auto"/>
              <w:bottom w:val="single" w:sz="8" w:space="0" w:color="auto"/>
              <w:right w:val="single" w:sz="8" w:space="0" w:color="auto"/>
            </w:tcBorders>
            <w:shd w:val="clear" w:color="auto" w:fill="auto"/>
            <w:hideMark/>
          </w:tcPr>
          <w:p w:rsidR="00004E78" w:rsidRPr="00004E78" w:rsidRDefault="00004E78" w:rsidP="00004E78">
            <w:pPr>
              <w:spacing w:before="0" w:after="0"/>
              <w:ind w:left="0"/>
              <w:jc w:val="left"/>
              <w:rPr>
                <w:rFonts w:ascii="Calibri" w:hAnsi="Calibri"/>
                <w:sz w:val="22"/>
                <w:szCs w:val="22"/>
              </w:rPr>
            </w:pPr>
            <w:r w:rsidRPr="00004E78">
              <w:rPr>
                <w:rFonts w:ascii="Calibri" w:hAnsi="Calibri"/>
                <w:sz w:val="22"/>
                <w:szCs w:val="22"/>
              </w:rPr>
              <w:t xml:space="preserve">Akan menampilkan box confirm (Y/N) untuk membatalkan record yang telah diinput. </w:t>
            </w:r>
          </w:p>
        </w:tc>
      </w:tr>
      <w:tr w:rsidR="00004E78" w:rsidRPr="00004E78" w:rsidTr="007B1412">
        <w:trPr>
          <w:trHeight w:val="315"/>
        </w:trPr>
        <w:tc>
          <w:tcPr>
            <w:tcW w:w="1890" w:type="dxa"/>
            <w:tcBorders>
              <w:top w:val="nil"/>
              <w:left w:val="nil"/>
              <w:bottom w:val="nil"/>
              <w:right w:val="nil"/>
            </w:tcBorders>
            <w:shd w:val="clear" w:color="auto" w:fill="auto"/>
            <w:hideMark/>
          </w:tcPr>
          <w:p w:rsidR="00004E78" w:rsidRPr="00004E78" w:rsidRDefault="00004E78" w:rsidP="00004E78">
            <w:pPr>
              <w:spacing w:before="0" w:after="0"/>
              <w:ind w:left="0"/>
              <w:jc w:val="left"/>
              <w:rPr>
                <w:rFonts w:ascii="Calibri" w:hAnsi="Calibri"/>
                <w:sz w:val="22"/>
                <w:szCs w:val="22"/>
              </w:rPr>
            </w:pPr>
          </w:p>
        </w:tc>
        <w:tc>
          <w:tcPr>
            <w:tcW w:w="2430" w:type="dxa"/>
            <w:tcBorders>
              <w:top w:val="nil"/>
              <w:left w:val="nil"/>
              <w:bottom w:val="nil"/>
              <w:right w:val="nil"/>
            </w:tcBorders>
            <w:shd w:val="clear" w:color="auto" w:fill="auto"/>
            <w:hideMark/>
          </w:tcPr>
          <w:p w:rsidR="00004E78" w:rsidRPr="00004E78" w:rsidRDefault="00004E78" w:rsidP="00004E78">
            <w:pPr>
              <w:spacing w:before="0" w:after="0"/>
              <w:ind w:left="0"/>
              <w:jc w:val="left"/>
              <w:rPr>
                <w:sz w:val="20"/>
                <w:szCs w:val="20"/>
              </w:rPr>
            </w:pPr>
          </w:p>
        </w:tc>
        <w:tc>
          <w:tcPr>
            <w:tcW w:w="4320" w:type="dxa"/>
            <w:tcBorders>
              <w:top w:val="nil"/>
              <w:left w:val="nil"/>
              <w:bottom w:val="nil"/>
              <w:right w:val="nil"/>
            </w:tcBorders>
            <w:shd w:val="clear" w:color="auto" w:fill="auto"/>
            <w:hideMark/>
          </w:tcPr>
          <w:p w:rsidR="00004E78" w:rsidRDefault="00004E78" w:rsidP="00004E78">
            <w:pPr>
              <w:spacing w:before="0" w:after="0"/>
              <w:ind w:left="0"/>
              <w:jc w:val="left"/>
              <w:rPr>
                <w:sz w:val="20"/>
                <w:szCs w:val="20"/>
              </w:rPr>
            </w:pPr>
          </w:p>
          <w:p w:rsidR="003D0288" w:rsidRDefault="003D0288" w:rsidP="00004E78">
            <w:pPr>
              <w:spacing w:before="0" w:after="0"/>
              <w:ind w:left="0"/>
              <w:jc w:val="left"/>
              <w:rPr>
                <w:sz w:val="20"/>
                <w:szCs w:val="20"/>
              </w:rPr>
            </w:pPr>
          </w:p>
          <w:p w:rsidR="003D0288" w:rsidRDefault="003D0288" w:rsidP="00004E78">
            <w:pPr>
              <w:spacing w:before="0" w:after="0"/>
              <w:ind w:left="0"/>
              <w:jc w:val="left"/>
              <w:rPr>
                <w:sz w:val="20"/>
                <w:szCs w:val="20"/>
              </w:rPr>
            </w:pPr>
          </w:p>
          <w:p w:rsidR="003D0288" w:rsidRDefault="003D0288" w:rsidP="00004E78">
            <w:pPr>
              <w:spacing w:before="0" w:after="0"/>
              <w:ind w:left="0"/>
              <w:jc w:val="left"/>
              <w:rPr>
                <w:sz w:val="20"/>
                <w:szCs w:val="20"/>
              </w:rPr>
            </w:pPr>
          </w:p>
          <w:p w:rsidR="003D0288" w:rsidRPr="00004E78" w:rsidRDefault="003D0288" w:rsidP="00004E78">
            <w:pPr>
              <w:spacing w:before="0" w:after="0"/>
              <w:ind w:left="0"/>
              <w:jc w:val="left"/>
              <w:rPr>
                <w:sz w:val="20"/>
                <w:szCs w:val="20"/>
              </w:rPr>
            </w:pPr>
          </w:p>
        </w:tc>
      </w:tr>
      <w:tr w:rsidR="00004E78" w:rsidRPr="00004E78" w:rsidTr="007B1412">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004E78" w:rsidRPr="00004E78" w:rsidRDefault="00004E78" w:rsidP="00004E78">
            <w:pPr>
              <w:spacing w:before="0" w:after="0"/>
              <w:ind w:left="0"/>
              <w:rPr>
                <w:rFonts w:ascii="Trebuchet MS" w:hAnsi="Trebuchet MS"/>
                <w:color w:val="000000"/>
                <w:sz w:val="20"/>
                <w:szCs w:val="20"/>
              </w:rPr>
            </w:pPr>
            <w:r w:rsidRPr="00004E78">
              <w:rPr>
                <w:rFonts w:ascii="Trebuchet MS" w:hAnsi="Trebuchet MS"/>
                <w:color w:val="000000"/>
                <w:sz w:val="20"/>
                <w:szCs w:val="20"/>
              </w:rPr>
              <w:lastRenderedPageBreak/>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004E78" w:rsidRPr="00004E78" w:rsidRDefault="00004E78" w:rsidP="00004E78">
            <w:pPr>
              <w:spacing w:before="0" w:after="0"/>
              <w:ind w:left="0"/>
              <w:rPr>
                <w:rFonts w:ascii="Trebuchet MS" w:hAnsi="Trebuchet MS"/>
                <w:sz w:val="20"/>
                <w:szCs w:val="20"/>
              </w:rPr>
            </w:pPr>
            <w:r w:rsidRPr="00004E78">
              <w:rPr>
                <w:rFonts w:ascii="Trebuchet MS" w:hAnsi="Trebuchet MS"/>
                <w:sz w:val="20"/>
                <w:szCs w:val="20"/>
              </w:rPr>
              <w:t>Stock Out - Daftar Permintaan</w:t>
            </w:r>
          </w:p>
        </w:tc>
      </w:tr>
      <w:tr w:rsidR="00004E78" w:rsidRPr="00004E78" w:rsidTr="003D0288">
        <w:trPr>
          <w:trHeight w:val="250"/>
        </w:trPr>
        <w:tc>
          <w:tcPr>
            <w:tcW w:w="1890" w:type="dxa"/>
            <w:tcBorders>
              <w:top w:val="nil"/>
              <w:left w:val="single" w:sz="8" w:space="0" w:color="auto"/>
              <w:bottom w:val="single" w:sz="8" w:space="0" w:color="auto"/>
              <w:right w:val="single" w:sz="8" w:space="0" w:color="auto"/>
            </w:tcBorders>
            <w:shd w:val="clear" w:color="000000" w:fill="F2F2F2"/>
            <w:hideMark/>
          </w:tcPr>
          <w:p w:rsidR="00004E78" w:rsidRPr="00004E78" w:rsidRDefault="00004E78" w:rsidP="00004E78">
            <w:pPr>
              <w:spacing w:before="0" w:after="0"/>
              <w:ind w:left="0"/>
              <w:rPr>
                <w:rFonts w:ascii="Trebuchet MS" w:hAnsi="Trebuchet MS"/>
                <w:color w:val="000000"/>
                <w:sz w:val="20"/>
                <w:szCs w:val="20"/>
              </w:rPr>
            </w:pPr>
            <w:r w:rsidRPr="00004E78">
              <w:rPr>
                <w:rFonts w:ascii="Trebuchet MS" w:hAnsi="Trebuchet MS"/>
                <w:color w:val="000000"/>
                <w:sz w:val="20"/>
                <w:szCs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004E78" w:rsidRPr="00004E78" w:rsidRDefault="00004E78" w:rsidP="00004E78">
            <w:pPr>
              <w:spacing w:before="0" w:after="0"/>
              <w:ind w:left="0"/>
              <w:rPr>
                <w:rFonts w:ascii="Trebuchet MS" w:hAnsi="Trebuchet MS"/>
                <w:sz w:val="20"/>
                <w:szCs w:val="20"/>
              </w:rPr>
            </w:pPr>
            <w:r w:rsidRPr="00004E78">
              <w:rPr>
                <w:rFonts w:ascii="Trebuchet MS" w:hAnsi="Trebuchet MS"/>
                <w:sz w:val="20"/>
                <w:szCs w:val="20"/>
              </w:rPr>
              <w:t>User berada pada menu Stock Out dan klik tab Daftar Permintaan</w:t>
            </w:r>
          </w:p>
        </w:tc>
      </w:tr>
      <w:tr w:rsidR="00004E78" w:rsidRPr="00004E78" w:rsidTr="003D0288">
        <w:trPr>
          <w:trHeight w:val="340"/>
        </w:trPr>
        <w:tc>
          <w:tcPr>
            <w:tcW w:w="1890" w:type="dxa"/>
            <w:tcBorders>
              <w:top w:val="nil"/>
              <w:left w:val="single" w:sz="8" w:space="0" w:color="auto"/>
              <w:bottom w:val="single" w:sz="8" w:space="0" w:color="auto"/>
              <w:right w:val="single" w:sz="8" w:space="0" w:color="auto"/>
            </w:tcBorders>
            <w:shd w:val="clear" w:color="000000" w:fill="F2F2F2"/>
            <w:hideMark/>
          </w:tcPr>
          <w:p w:rsidR="00004E78" w:rsidRPr="00004E78" w:rsidRDefault="00004E78" w:rsidP="00004E78">
            <w:pPr>
              <w:spacing w:before="0" w:after="0"/>
              <w:ind w:left="0"/>
              <w:rPr>
                <w:rFonts w:ascii="Trebuchet MS" w:hAnsi="Trebuchet MS"/>
                <w:color w:val="000000"/>
                <w:sz w:val="20"/>
                <w:szCs w:val="20"/>
              </w:rPr>
            </w:pPr>
            <w:r w:rsidRPr="00004E78">
              <w:rPr>
                <w:rFonts w:ascii="Trebuchet MS" w:hAnsi="Trebuchet MS"/>
                <w:color w:val="000000"/>
                <w:sz w:val="20"/>
                <w:szCs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004E78" w:rsidRPr="00004E78" w:rsidRDefault="00004E78" w:rsidP="00004E78">
            <w:pPr>
              <w:spacing w:before="0" w:after="0"/>
              <w:ind w:left="0"/>
              <w:rPr>
                <w:rFonts w:ascii="Trebuchet MS" w:hAnsi="Trebuchet MS"/>
                <w:sz w:val="20"/>
                <w:szCs w:val="20"/>
              </w:rPr>
            </w:pPr>
            <w:r w:rsidRPr="00004E78">
              <w:rPr>
                <w:rFonts w:ascii="Trebuchet MS" w:hAnsi="Trebuchet MS"/>
                <w:sz w:val="20"/>
                <w:szCs w:val="20"/>
              </w:rPr>
              <w:t>User dapat mengolah pengambilan stok untuk PR yang dipilih</w:t>
            </w:r>
          </w:p>
        </w:tc>
      </w:tr>
      <w:tr w:rsidR="00004E78" w:rsidRPr="00004E78" w:rsidTr="007B1412">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vAlign w:val="center"/>
            <w:hideMark/>
          </w:tcPr>
          <w:p w:rsidR="00004E78" w:rsidRPr="00004E78" w:rsidRDefault="00004E78" w:rsidP="00004E78">
            <w:pPr>
              <w:spacing w:before="0" w:after="0"/>
              <w:ind w:left="0"/>
              <w:jc w:val="center"/>
              <w:rPr>
                <w:rFonts w:ascii="Trebuchet MS" w:hAnsi="Trebuchet MS"/>
                <w:color w:val="000000"/>
                <w:sz w:val="20"/>
                <w:szCs w:val="20"/>
              </w:rPr>
            </w:pPr>
            <w:r w:rsidRPr="00004E78">
              <w:rPr>
                <w:rFonts w:ascii="Trebuchet MS" w:hAnsi="Trebuchet MS"/>
                <w:color w:val="000000"/>
                <w:sz w:val="20"/>
                <w:szCs w:val="20"/>
              </w:rPr>
              <w:t>Aksi User</w:t>
            </w:r>
          </w:p>
        </w:tc>
        <w:tc>
          <w:tcPr>
            <w:tcW w:w="4320" w:type="dxa"/>
            <w:tcBorders>
              <w:top w:val="nil"/>
              <w:left w:val="nil"/>
              <w:bottom w:val="single" w:sz="8" w:space="0" w:color="auto"/>
              <w:right w:val="single" w:sz="8" w:space="0" w:color="auto"/>
            </w:tcBorders>
            <w:shd w:val="clear" w:color="000000" w:fill="F2F2F2"/>
            <w:vAlign w:val="center"/>
            <w:hideMark/>
          </w:tcPr>
          <w:p w:rsidR="00004E78" w:rsidRPr="00004E78" w:rsidRDefault="00004E78" w:rsidP="00004E78">
            <w:pPr>
              <w:spacing w:before="0" w:after="0"/>
              <w:ind w:left="0"/>
              <w:jc w:val="center"/>
              <w:rPr>
                <w:rFonts w:ascii="Trebuchet MS" w:hAnsi="Trebuchet MS"/>
                <w:color w:val="000000"/>
                <w:sz w:val="20"/>
                <w:szCs w:val="20"/>
              </w:rPr>
            </w:pPr>
            <w:r w:rsidRPr="00004E78">
              <w:rPr>
                <w:rFonts w:ascii="Trebuchet MS" w:hAnsi="Trebuchet MS"/>
                <w:color w:val="000000"/>
                <w:sz w:val="20"/>
                <w:szCs w:val="20"/>
              </w:rPr>
              <w:t>Reaksi Sistem</w:t>
            </w:r>
          </w:p>
        </w:tc>
      </w:tr>
      <w:tr w:rsidR="00004E78" w:rsidRPr="00004E78" w:rsidTr="006110CB">
        <w:trPr>
          <w:trHeight w:val="511"/>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004E78" w:rsidRPr="00004E78" w:rsidRDefault="00004E78" w:rsidP="00004E78">
            <w:pPr>
              <w:spacing w:before="0" w:after="0"/>
              <w:ind w:left="0"/>
              <w:jc w:val="left"/>
              <w:rPr>
                <w:rFonts w:ascii="Trebuchet MS" w:hAnsi="Trebuchet MS"/>
                <w:color w:val="000000"/>
                <w:sz w:val="20"/>
                <w:szCs w:val="20"/>
              </w:rPr>
            </w:pPr>
            <w:r w:rsidRPr="00004E78">
              <w:rPr>
                <w:rFonts w:ascii="Trebuchet MS" w:hAnsi="Trebuchet MS"/>
                <w:color w:val="000000"/>
                <w:sz w:val="20"/>
                <w:szCs w:val="20"/>
              </w:rPr>
              <w:t>Klik tombol Lihat Detail PR dalam Daftar Permintaan</w:t>
            </w:r>
          </w:p>
        </w:tc>
        <w:tc>
          <w:tcPr>
            <w:tcW w:w="4320" w:type="dxa"/>
            <w:tcBorders>
              <w:top w:val="nil"/>
              <w:left w:val="nil"/>
              <w:bottom w:val="single" w:sz="8" w:space="0" w:color="auto"/>
              <w:right w:val="single" w:sz="8" w:space="0" w:color="auto"/>
            </w:tcBorders>
            <w:shd w:val="clear" w:color="auto" w:fill="auto"/>
            <w:vAlign w:val="center"/>
            <w:hideMark/>
          </w:tcPr>
          <w:p w:rsidR="00004E78" w:rsidRPr="00004E78" w:rsidRDefault="00004E78" w:rsidP="00004E78">
            <w:pPr>
              <w:spacing w:before="0" w:after="0"/>
              <w:ind w:left="0"/>
              <w:jc w:val="left"/>
              <w:rPr>
                <w:rFonts w:ascii="Trebuchet MS" w:hAnsi="Trebuchet MS"/>
                <w:color w:val="000000"/>
                <w:sz w:val="20"/>
                <w:szCs w:val="20"/>
              </w:rPr>
            </w:pPr>
            <w:r w:rsidRPr="00004E78">
              <w:rPr>
                <w:rFonts w:ascii="Trebuchet MS" w:hAnsi="Trebuchet MS"/>
                <w:color w:val="000000"/>
                <w:sz w:val="20"/>
                <w:szCs w:val="20"/>
              </w:rPr>
              <w:t>Muncul popup windows yang menampilkan informasi PR yang diseleksi</w:t>
            </w:r>
          </w:p>
        </w:tc>
      </w:tr>
      <w:tr w:rsidR="00004E78" w:rsidRPr="00004E78" w:rsidTr="006110CB">
        <w:trPr>
          <w:trHeight w:val="925"/>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004E78" w:rsidRPr="00004E78" w:rsidRDefault="00004E78" w:rsidP="00004E78">
            <w:pPr>
              <w:spacing w:before="0" w:after="0"/>
              <w:ind w:left="0"/>
              <w:jc w:val="left"/>
              <w:rPr>
                <w:rFonts w:ascii="Trebuchet MS" w:hAnsi="Trebuchet MS"/>
                <w:color w:val="000000"/>
                <w:sz w:val="20"/>
                <w:szCs w:val="20"/>
              </w:rPr>
            </w:pPr>
            <w:r w:rsidRPr="00004E78">
              <w:rPr>
                <w:rFonts w:ascii="Trebuchet MS" w:hAnsi="Trebuchet MS"/>
                <w:color w:val="000000"/>
                <w:sz w:val="20"/>
                <w:szCs w:val="20"/>
              </w:rPr>
              <w:t>Klik tombol Daftar Produk PR pada Daftar Permintaan</w:t>
            </w:r>
          </w:p>
        </w:tc>
        <w:tc>
          <w:tcPr>
            <w:tcW w:w="4320" w:type="dxa"/>
            <w:tcBorders>
              <w:top w:val="nil"/>
              <w:left w:val="nil"/>
              <w:bottom w:val="single" w:sz="8" w:space="0" w:color="auto"/>
              <w:right w:val="single" w:sz="8" w:space="0" w:color="auto"/>
            </w:tcBorders>
            <w:shd w:val="clear" w:color="auto" w:fill="auto"/>
            <w:vAlign w:val="center"/>
            <w:hideMark/>
          </w:tcPr>
          <w:p w:rsidR="00004E78" w:rsidRPr="00004E78" w:rsidRDefault="00004E78" w:rsidP="003D0288">
            <w:pPr>
              <w:spacing w:before="0" w:after="0"/>
              <w:ind w:left="0"/>
              <w:jc w:val="left"/>
              <w:rPr>
                <w:rFonts w:ascii="Trebuchet MS" w:hAnsi="Trebuchet MS"/>
                <w:color w:val="000000"/>
                <w:sz w:val="20"/>
                <w:szCs w:val="20"/>
              </w:rPr>
            </w:pPr>
            <w:r w:rsidRPr="00004E78">
              <w:rPr>
                <w:rFonts w:ascii="Trebuchet MS" w:hAnsi="Trebuchet MS"/>
                <w:color w:val="000000"/>
                <w:sz w:val="20"/>
                <w:szCs w:val="20"/>
              </w:rPr>
              <w:t>Muncul popup windows yang menampilkan informasi Pro</w:t>
            </w:r>
            <w:r w:rsidR="006110CB">
              <w:rPr>
                <w:rFonts w:ascii="Trebuchet MS" w:hAnsi="Trebuchet MS"/>
                <w:color w:val="000000"/>
                <w:sz w:val="20"/>
                <w:szCs w:val="20"/>
              </w:rPr>
              <w:t xml:space="preserve">duk PR yang </w:t>
            </w:r>
            <w:proofErr w:type="gramStart"/>
            <w:r w:rsidR="006110CB">
              <w:rPr>
                <w:rFonts w:ascii="Trebuchet MS" w:hAnsi="Trebuchet MS"/>
                <w:color w:val="000000"/>
                <w:sz w:val="20"/>
                <w:szCs w:val="20"/>
              </w:rPr>
              <w:t>diseleksi(</w:t>
            </w:r>
            <w:proofErr w:type="gramEnd"/>
            <w:r w:rsidR="006110CB">
              <w:rPr>
                <w:rFonts w:ascii="Trebuchet MS" w:hAnsi="Trebuchet MS"/>
                <w:color w:val="000000"/>
                <w:sz w:val="20"/>
                <w:szCs w:val="20"/>
              </w:rPr>
              <w:t>Gambar 3-</w:t>
            </w:r>
            <w:r w:rsidR="003D0288">
              <w:rPr>
                <w:rFonts w:ascii="Trebuchet MS" w:hAnsi="Trebuchet MS"/>
                <w:color w:val="000000"/>
                <w:sz w:val="20"/>
                <w:szCs w:val="20"/>
              </w:rPr>
              <w:t>95</w:t>
            </w:r>
            <w:r w:rsidRPr="00004E78">
              <w:rPr>
                <w:rFonts w:ascii="Trebuchet MS" w:hAnsi="Trebuchet MS"/>
                <w:color w:val="000000"/>
                <w:sz w:val="20"/>
                <w:szCs w:val="20"/>
              </w:rPr>
              <w:t>). User dapat memilih kembali produk mana yang akan dipesan</w:t>
            </w:r>
          </w:p>
        </w:tc>
      </w:tr>
      <w:tr w:rsidR="00004E78" w:rsidRPr="00004E78" w:rsidTr="006110CB">
        <w:trPr>
          <w:trHeight w:val="574"/>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004E78" w:rsidRPr="00004E78" w:rsidRDefault="00004E78" w:rsidP="00004E78">
            <w:pPr>
              <w:spacing w:before="0" w:after="0"/>
              <w:ind w:left="0"/>
              <w:jc w:val="left"/>
              <w:rPr>
                <w:rFonts w:ascii="Trebuchet MS" w:hAnsi="Trebuchet MS"/>
                <w:color w:val="000000"/>
                <w:sz w:val="20"/>
                <w:szCs w:val="20"/>
              </w:rPr>
            </w:pPr>
            <w:r w:rsidRPr="00004E78">
              <w:rPr>
                <w:rFonts w:ascii="Trebuchet MS" w:hAnsi="Trebuchet MS"/>
                <w:color w:val="000000"/>
                <w:sz w:val="20"/>
                <w:szCs w:val="20"/>
              </w:rPr>
              <w:t>Klik tombol Hapus PR pada grid Daftar Permintaan</w:t>
            </w:r>
          </w:p>
        </w:tc>
        <w:tc>
          <w:tcPr>
            <w:tcW w:w="4320" w:type="dxa"/>
            <w:tcBorders>
              <w:top w:val="nil"/>
              <w:left w:val="nil"/>
              <w:bottom w:val="single" w:sz="8" w:space="0" w:color="auto"/>
              <w:right w:val="single" w:sz="8" w:space="0" w:color="auto"/>
            </w:tcBorders>
            <w:shd w:val="clear" w:color="auto" w:fill="auto"/>
            <w:vAlign w:val="center"/>
            <w:hideMark/>
          </w:tcPr>
          <w:p w:rsidR="00004E78" w:rsidRPr="00004E78" w:rsidRDefault="00004E78" w:rsidP="00004E78">
            <w:pPr>
              <w:spacing w:before="0" w:after="0"/>
              <w:ind w:left="0"/>
              <w:jc w:val="left"/>
              <w:rPr>
                <w:rFonts w:ascii="Trebuchet MS" w:hAnsi="Trebuchet MS"/>
                <w:color w:val="000000"/>
                <w:sz w:val="20"/>
                <w:szCs w:val="20"/>
              </w:rPr>
            </w:pPr>
            <w:r w:rsidRPr="00004E78">
              <w:rPr>
                <w:rFonts w:ascii="Trebuchet MS" w:hAnsi="Trebuchet MS"/>
                <w:color w:val="000000"/>
                <w:sz w:val="20"/>
                <w:szCs w:val="20"/>
              </w:rPr>
              <w:t>Akan menampilkan box confirm (Y/N) untuk menghapus record yang ada di tabel</w:t>
            </w:r>
          </w:p>
        </w:tc>
      </w:tr>
      <w:tr w:rsidR="00004E78" w:rsidRPr="00004E78" w:rsidTr="006110CB">
        <w:trPr>
          <w:trHeight w:val="115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004E78" w:rsidRPr="00004E78" w:rsidRDefault="00004E78" w:rsidP="00004E78">
            <w:pPr>
              <w:spacing w:before="0" w:after="0"/>
              <w:ind w:left="0"/>
              <w:jc w:val="left"/>
              <w:rPr>
                <w:rFonts w:ascii="Trebuchet MS" w:hAnsi="Trebuchet MS"/>
                <w:color w:val="000000"/>
                <w:sz w:val="20"/>
                <w:szCs w:val="20"/>
              </w:rPr>
            </w:pPr>
            <w:r w:rsidRPr="00004E78">
              <w:rPr>
                <w:rFonts w:ascii="Trebuchet MS" w:hAnsi="Trebuchet MS"/>
                <w:color w:val="000000"/>
                <w:sz w:val="20"/>
                <w:szCs w:val="20"/>
              </w:rPr>
              <w:t>Klik tombol Tambah PR</w:t>
            </w:r>
          </w:p>
        </w:tc>
        <w:tc>
          <w:tcPr>
            <w:tcW w:w="4320" w:type="dxa"/>
            <w:tcBorders>
              <w:top w:val="nil"/>
              <w:left w:val="nil"/>
              <w:bottom w:val="single" w:sz="8" w:space="0" w:color="auto"/>
              <w:right w:val="single" w:sz="8" w:space="0" w:color="auto"/>
            </w:tcBorders>
            <w:shd w:val="clear" w:color="auto" w:fill="auto"/>
            <w:vAlign w:val="center"/>
            <w:hideMark/>
          </w:tcPr>
          <w:p w:rsidR="00004E78" w:rsidRPr="00004E78" w:rsidRDefault="00004E78" w:rsidP="003D0288">
            <w:pPr>
              <w:spacing w:before="0" w:after="0"/>
              <w:ind w:left="0"/>
              <w:jc w:val="left"/>
              <w:rPr>
                <w:rFonts w:ascii="Trebuchet MS" w:hAnsi="Trebuchet MS"/>
                <w:color w:val="000000"/>
                <w:sz w:val="20"/>
                <w:szCs w:val="20"/>
              </w:rPr>
            </w:pPr>
            <w:r w:rsidRPr="00004E78">
              <w:rPr>
                <w:rFonts w:ascii="Trebuchet MS" w:hAnsi="Trebuchet MS"/>
                <w:color w:val="000000"/>
                <w:sz w:val="20"/>
                <w:szCs w:val="20"/>
              </w:rPr>
              <w:t>Muncul popup windows Lookup PR untuk memilih PR mana yang</w:t>
            </w:r>
            <w:r w:rsidR="006110CB">
              <w:rPr>
                <w:rFonts w:ascii="Trebuchet MS" w:hAnsi="Trebuchet MS"/>
                <w:color w:val="000000"/>
                <w:sz w:val="20"/>
                <w:szCs w:val="20"/>
              </w:rPr>
              <w:t xml:space="preserve"> akan dipesan(seperti Gambar 3-</w:t>
            </w:r>
            <w:r w:rsidR="003D0288">
              <w:rPr>
                <w:rFonts w:ascii="Trebuchet MS" w:hAnsi="Trebuchet MS"/>
                <w:color w:val="000000"/>
                <w:sz w:val="20"/>
                <w:szCs w:val="20"/>
              </w:rPr>
              <w:t>96</w:t>
            </w:r>
            <w:r w:rsidRPr="00004E78">
              <w:rPr>
                <w:rFonts w:ascii="Trebuchet MS" w:hAnsi="Trebuchet MS"/>
                <w:color w:val="000000"/>
                <w:sz w:val="20"/>
                <w:szCs w:val="20"/>
              </w:rPr>
              <w:t>)</w:t>
            </w:r>
            <w:r w:rsidRPr="00004E78">
              <w:rPr>
                <w:rFonts w:ascii="Trebuchet MS" w:hAnsi="Trebuchet MS"/>
                <w:color w:val="000000"/>
                <w:sz w:val="20"/>
                <w:szCs w:val="20"/>
              </w:rPr>
              <w:br/>
              <w:t>Catatan : PR dikelompokkan berdasarkan Tipe Pengayaan</w:t>
            </w:r>
          </w:p>
        </w:tc>
      </w:tr>
      <w:tr w:rsidR="00004E78" w:rsidRPr="00004E78" w:rsidTr="006110CB">
        <w:trPr>
          <w:trHeight w:val="583"/>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004E78" w:rsidRPr="00004E78" w:rsidRDefault="00004E78" w:rsidP="00004E78">
            <w:pPr>
              <w:spacing w:before="0" w:after="0"/>
              <w:ind w:left="0"/>
              <w:jc w:val="left"/>
              <w:rPr>
                <w:rFonts w:ascii="Trebuchet MS" w:hAnsi="Trebuchet MS"/>
                <w:color w:val="000000"/>
                <w:sz w:val="20"/>
                <w:szCs w:val="20"/>
              </w:rPr>
            </w:pPr>
            <w:r w:rsidRPr="00004E78">
              <w:rPr>
                <w:rFonts w:ascii="Trebuchet MS" w:hAnsi="Trebuchet MS"/>
                <w:color w:val="000000"/>
                <w:sz w:val="20"/>
                <w:szCs w:val="20"/>
              </w:rPr>
              <w:t>Input nilai Qty pada Daftar Permintaan Produk</w:t>
            </w:r>
          </w:p>
        </w:tc>
        <w:tc>
          <w:tcPr>
            <w:tcW w:w="4320" w:type="dxa"/>
            <w:tcBorders>
              <w:top w:val="nil"/>
              <w:left w:val="nil"/>
              <w:bottom w:val="single" w:sz="8" w:space="0" w:color="auto"/>
              <w:right w:val="single" w:sz="8" w:space="0" w:color="auto"/>
            </w:tcBorders>
            <w:shd w:val="clear" w:color="auto" w:fill="auto"/>
            <w:hideMark/>
          </w:tcPr>
          <w:p w:rsidR="00004E78" w:rsidRPr="00004E78" w:rsidRDefault="00004E78" w:rsidP="00004E78">
            <w:pPr>
              <w:spacing w:before="0" w:after="0"/>
              <w:ind w:left="0"/>
              <w:jc w:val="left"/>
              <w:rPr>
                <w:rFonts w:ascii="Trebuchet MS" w:hAnsi="Trebuchet MS"/>
                <w:color w:val="000000"/>
                <w:sz w:val="20"/>
                <w:szCs w:val="20"/>
              </w:rPr>
            </w:pPr>
            <w:r w:rsidRPr="00004E78">
              <w:rPr>
                <w:rFonts w:ascii="Trebuchet MS" w:hAnsi="Trebuchet MS"/>
                <w:color w:val="000000"/>
                <w:sz w:val="20"/>
                <w:szCs w:val="20"/>
              </w:rPr>
              <w:t>Kolom Sisa Stok berkurang berdasarkan nilai Qty yang diinput</w:t>
            </w:r>
          </w:p>
        </w:tc>
      </w:tr>
      <w:tr w:rsidR="00004E78" w:rsidRPr="00004E78" w:rsidTr="007B1412">
        <w:trPr>
          <w:trHeight w:val="315"/>
        </w:trPr>
        <w:tc>
          <w:tcPr>
            <w:tcW w:w="1890" w:type="dxa"/>
            <w:tcBorders>
              <w:top w:val="nil"/>
              <w:left w:val="nil"/>
              <w:bottom w:val="nil"/>
              <w:right w:val="nil"/>
            </w:tcBorders>
            <w:shd w:val="clear" w:color="auto" w:fill="auto"/>
            <w:noWrap/>
            <w:hideMark/>
          </w:tcPr>
          <w:p w:rsidR="00004E78" w:rsidRPr="00004E78" w:rsidRDefault="00004E78" w:rsidP="00004E78">
            <w:pPr>
              <w:spacing w:before="0" w:after="0"/>
              <w:ind w:left="0"/>
              <w:jc w:val="left"/>
              <w:rPr>
                <w:rFonts w:ascii="Trebuchet MS" w:hAnsi="Trebuchet MS"/>
                <w:color w:val="000000"/>
                <w:sz w:val="20"/>
                <w:szCs w:val="20"/>
              </w:rPr>
            </w:pPr>
          </w:p>
        </w:tc>
        <w:tc>
          <w:tcPr>
            <w:tcW w:w="2430" w:type="dxa"/>
            <w:tcBorders>
              <w:top w:val="nil"/>
              <w:left w:val="nil"/>
              <w:bottom w:val="nil"/>
              <w:right w:val="nil"/>
            </w:tcBorders>
            <w:shd w:val="clear" w:color="auto" w:fill="auto"/>
            <w:noWrap/>
            <w:hideMark/>
          </w:tcPr>
          <w:p w:rsidR="00004E78" w:rsidRPr="00004E78" w:rsidRDefault="00004E78" w:rsidP="00004E78">
            <w:pPr>
              <w:spacing w:before="0" w:after="0"/>
              <w:ind w:left="0"/>
              <w:jc w:val="left"/>
              <w:rPr>
                <w:sz w:val="20"/>
                <w:szCs w:val="20"/>
              </w:rPr>
            </w:pPr>
          </w:p>
        </w:tc>
        <w:tc>
          <w:tcPr>
            <w:tcW w:w="4320" w:type="dxa"/>
            <w:tcBorders>
              <w:top w:val="nil"/>
              <w:left w:val="nil"/>
              <w:bottom w:val="nil"/>
              <w:right w:val="nil"/>
            </w:tcBorders>
            <w:shd w:val="clear" w:color="auto" w:fill="auto"/>
            <w:hideMark/>
          </w:tcPr>
          <w:p w:rsidR="00004E78" w:rsidRPr="00004E78" w:rsidRDefault="00004E78" w:rsidP="00004E78">
            <w:pPr>
              <w:spacing w:before="0" w:after="0"/>
              <w:ind w:left="0"/>
              <w:jc w:val="left"/>
              <w:rPr>
                <w:sz w:val="20"/>
                <w:szCs w:val="20"/>
              </w:rPr>
            </w:pPr>
          </w:p>
        </w:tc>
      </w:tr>
      <w:tr w:rsidR="00004E78" w:rsidRPr="00004E78" w:rsidTr="007B1412">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004E78" w:rsidRPr="00004E78" w:rsidRDefault="00004E78" w:rsidP="00004E78">
            <w:pPr>
              <w:spacing w:before="0" w:after="0"/>
              <w:ind w:left="0"/>
              <w:rPr>
                <w:rFonts w:ascii="Trebuchet MS" w:hAnsi="Trebuchet MS"/>
                <w:color w:val="000000"/>
                <w:sz w:val="20"/>
                <w:szCs w:val="20"/>
              </w:rPr>
            </w:pPr>
            <w:r w:rsidRPr="00004E78">
              <w:rPr>
                <w:rFonts w:ascii="Trebuchet MS" w:hAnsi="Trebuchet MS"/>
                <w:color w:val="000000"/>
                <w:sz w:val="20"/>
                <w:szCs w:val="20"/>
              </w:rPr>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004E78" w:rsidRPr="00004E78" w:rsidRDefault="00004E78" w:rsidP="00004E78">
            <w:pPr>
              <w:spacing w:before="0" w:after="0"/>
              <w:ind w:left="0"/>
              <w:rPr>
                <w:rFonts w:ascii="Trebuchet MS" w:hAnsi="Trebuchet MS"/>
                <w:sz w:val="20"/>
                <w:szCs w:val="20"/>
              </w:rPr>
            </w:pPr>
            <w:r w:rsidRPr="00004E78">
              <w:rPr>
                <w:rFonts w:ascii="Trebuchet MS" w:hAnsi="Trebuchet MS"/>
                <w:sz w:val="20"/>
                <w:szCs w:val="20"/>
              </w:rPr>
              <w:t>Stock Out - Informasi Pengiriman</w:t>
            </w:r>
          </w:p>
        </w:tc>
      </w:tr>
      <w:tr w:rsidR="00004E78" w:rsidRPr="00004E78" w:rsidTr="007B1412">
        <w:trPr>
          <w:trHeight w:val="570"/>
        </w:trPr>
        <w:tc>
          <w:tcPr>
            <w:tcW w:w="1890" w:type="dxa"/>
            <w:tcBorders>
              <w:top w:val="nil"/>
              <w:left w:val="single" w:sz="8" w:space="0" w:color="auto"/>
              <w:bottom w:val="single" w:sz="8" w:space="0" w:color="auto"/>
              <w:right w:val="single" w:sz="8" w:space="0" w:color="auto"/>
            </w:tcBorders>
            <w:shd w:val="clear" w:color="000000" w:fill="F2F2F2"/>
            <w:hideMark/>
          </w:tcPr>
          <w:p w:rsidR="00004E78" w:rsidRPr="00004E78" w:rsidRDefault="00004E78" w:rsidP="00004E78">
            <w:pPr>
              <w:spacing w:before="0" w:after="0"/>
              <w:ind w:left="0"/>
              <w:rPr>
                <w:rFonts w:ascii="Trebuchet MS" w:hAnsi="Trebuchet MS"/>
                <w:color w:val="000000"/>
                <w:sz w:val="20"/>
                <w:szCs w:val="20"/>
              </w:rPr>
            </w:pPr>
            <w:r w:rsidRPr="00004E78">
              <w:rPr>
                <w:rFonts w:ascii="Trebuchet MS" w:hAnsi="Trebuchet MS"/>
                <w:color w:val="000000"/>
                <w:sz w:val="20"/>
                <w:szCs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004E78" w:rsidRPr="00004E78" w:rsidRDefault="00004E78" w:rsidP="00004E78">
            <w:pPr>
              <w:spacing w:before="0" w:after="0"/>
              <w:ind w:left="0"/>
              <w:rPr>
                <w:rFonts w:ascii="Trebuchet MS" w:hAnsi="Trebuchet MS"/>
                <w:sz w:val="20"/>
                <w:szCs w:val="20"/>
              </w:rPr>
            </w:pPr>
            <w:r w:rsidRPr="00004E78">
              <w:rPr>
                <w:rFonts w:ascii="Trebuchet MS" w:hAnsi="Trebuchet MS"/>
                <w:sz w:val="20"/>
                <w:szCs w:val="20"/>
              </w:rPr>
              <w:t>User berada pada menu Stock Out dan klik tab Informasi Pengiriman</w:t>
            </w:r>
          </w:p>
        </w:tc>
      </w:tr>
      <w:tr w:rsidR="00004E78" w:rsidRPr="00004E78" w:rsidTr="007B1412">
        <w:trPr>
          <w:trHeight w:val="645"/>
        </w:trPr>
        <w:tc>
          <w:tcPr>
            <w:tcW w:w="1890" w:type="dxa"/>
            <w:tcBorders>
              <w:top w:val="nil"/>
              <w:left w:val="single" w:sz="8" w:space="0" w:color="auto"/>
              <w:bottom w:val="single" w:sz="8" w:space="0" w:color="auto"/>
              <w:right w:val="single" w:sz="8" w:space="0" w:color="auto"/>
            </w:tcBorders>
            <w:shd w:val="clear" w:color="000000" w:fill="F2F2F2"/>
            <w:hideMark/>
          </w:tcPr>
          <w:p w:rsidR="00004E78" w:rsidRPr="00004E78" w:rsidRDefault="00004E78" w:rsidP="00004E78">
            <w:pPr>
              <w:spacing w:before="0" w:after="0"/>
              <w:ind w:left="0"/>
              <w:rPr>
                <w:rFonts w:ascii="Trebuchet MS" w:hAnsi="Trebuchet MS"/>
                <w:color w:val="000000"/>
                <w:sz w:val="20"/>
                <w:szCs w:val="20"/>
              </w:rPr>
            </w:pPr>
            <w:r w:rsidRPr="00004E78">
              <w:rPr>
                <w:rFonts w:ascii="Trebuchet MS" w:hAnsi="Trebuchet MS"/>
                <w:color w:val="000000"/>
                <w:sz w:val="20"/>
                <w:szCs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004E78" w:rsidRPr="00004E78" w:rsidRDefault="00004E78" w:rsidP="00004E78">
            <w:pPr>
              <w:spacing w:before="0" w:after="0"/>
              <w:ind w:left="0"/>
              <w:rPr>
                <w:rFonts w:ascii="Trebuchet MS" w:hAnsi="Trebuchet MS"/>
                <w:sz w:val="20"/>
                <w:szCs w:val="20"/>
              </w:rPr>
            </w:pPr>
            <w:r w:rsidRPr="00004E78">
              <w:rPr>
                <w:rFonts w:ascii="Trebuchet MS" w:hAnsi="Trebuchet MS"/>
                <w:sz w:val="20"/>
                <w:szCs w:val="20"/>
              </w:rPr>
              <w:t>User dapat melihat daftar informasi pengiriman dan melakukan modifikasi pengiriman</w:t>
            </w:r>
          </w:p>
        </w:tc>
      </w:tr>
      <w:tr w:rsidR="00004E78" w:rsidRPr="00004E78" w:rsidTr="007B1412">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vAlign w:val="center"/>
            <w:hideMark/>
          </w:tcPr>
          <w:p w:rsidR="00004E78" w:rsidRPr="00004E78" w:rsidRDefault="00004E78" w:rsidP="00004E78">
            <w:pPr>
              <w:spacing w:before="0" w:after="0"/>
              <w:ind w:left="0"/>
              <w:jc w:val="center"/>
              <w:rPr>
                <w:rFonts w:ascii="Trebuchet MS" w:hAnsi="Trebuchet MS"/>
                <w:color w:val="000000"/>
                <w:sz w:val="20"/>
                <w:szCs w:val="20"/>
              </w:rPr>
            </w:pPr>
            <w:r w:rsidRPr="00004E78">
              <w:rPr>
                <w:rFonts w:ascii="Trebuchet MS" w:hAnsi="Trebuchet MS"/>
                <w:color w:val="000000"/>
                <w:sz w:val="20"/>
                <w:szCs w:val="20"/>
              </w:rPr>
              <w:t>Aksi User</w:t>
            </w:r>
          </w:p>
        </w:tc>
        <w:tc>
          <w:tcPr>
            <w:tcW w:w="4320" w:type="dxa"/>
            <w:tcBorders>
              <w:top w:val="nil"/>
              <w:left w:val="nil"/>
              <w:bottom w:val="single" w:sz="8" w:space="0" w:color="auto"/>
              <w:right w:val="single" w:sz="8" w:space="0" w:color="auto"/>
            </w:tcBorders>
            <w:shd w:val="clear" w:color="000000" w:fill="F2F2F2"/>
            <w:vAlign w:val="center"/>
            <w:hideMark/>
          </w:tcPr>
          <w:p w:rsidR="00004E78" w:rsidRPr="00004E78" w:rsidRDefault="00004E78" w:rsidP="00004E78">
            <w:pPr>
              <w:spacing w:before="0" w:after="0"/>
              <w:ind w:left="0"/>
              <w:jc w:val="center"/>
              <w:rPr>
                <w:rFonts w:ascii="Trebuchet MS" w:hAnsi="Trebuchet MS"/>
                <w:color w:val="000000"/>
                <w:sz w:val="20"/>
                <w:szCs w:val="20"/>
              </w:rPr>
            </w:pPr>
            <w:r w:rsidRPr="00004E78">
              <w:rPr>
                <w:rFonts w:ascii="Trebuchet MS" w:hAnsi="Trebuchet MS"/>
                <w:color w:val="000000"/>
                <w:sz w:val="20"/>
                <w:szCs w:val="20"/>
              </w:rPr>
              <w:t>Reaksi Sistem</w:t>
            </w:r>
          </w:p>
        </w:tc>
      </w:tr>
      <w:tr w:rsidR="00004E78" w:rsidRPr="00004E78" w:rsidTr="007B1412">
        <w:trPr>
          <w:trHeight w:val="615"/>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004E78" w:rsidRPr="00004E78" w:rsidRDefault="00004E78" w:rsidP="00004E78">
            <w:pPr>
              <w:spacing w:before="0" w:after="0"/>
              <w:ind w:left="0"/>
              <w:jc w:val="left"/>
              <w:rPr>
                <w:rFonts w:ascii="Trebuchet MS" w:hAnsi="Trebuchet MS"/>
                <w:color w:val="000000"/>
                <w:sz w:val="20"/>
                <w:szCs w:val="20"/>
              </w:rPr>
            </w:pPr>
            <w:r w:rsidRPr="00004E78">
              <w:rPr>
                <w:rFonts w:ascii="Trebuchet MS" w:hAnsi="Trebuchet MS"/>
                <w:color w:val="000000"/>
                <w:sz w:val="20"/>
                <w:szCs w:val="20"/>
              </w:rPr>
              <w:t>Klik Detail Produk pada Daftar Informasi Pengiriman</w:t>
            </w:r>
          </w:p>
        </w:tc>
        <w:tc>
          <w:tcPr>
            <w:tcW w:w="4320" w:type="dxa"/>
            <w:tcBorders>
              <w:top w:val="nil"/>
              <w:left w:val="nil"/>
              <w:bottom w:val="single" w:sz="8" w:space="0" w:color="auto"/>
              <w:right w:val="single" w:sz="8" w:space="0" w:color="auto"/>
            </w:tcBorders>
            <w:shd w:val="clear" w:color="auto" w:fill="auto"/>
            <w:vAlign w:val="center"/>
            <w:hideMark/>
          </w:tcPr>
          <w:p w:rsidR="00004E78" w:rsidRPr="00004E78" w:rsidRDefault="00004E78" w:rsidP="00004E78">
            <w:pPr>
              <w:spacing w:before="0" w:after="0"/>
              <w:ind w:left="0"/>
              <w:jc w:val="left"/>
              <w:rPr>
                <w:rFonts w:ascii="Trebuchet MS" w:hAnsi="Trebuchet MS"/>
                <w:color w:val="000000"/>
                <w:sz w:val="20"/>
                <w:szCs w:val="20"/>
              </w:rPr>
            </w:pPr>
            <w:r w:rsidRPr="00004E78">
              <w:rPr>
                <w:rFonts w:ascii="Trebuchet MS" w:hAnsi="Trebuchet MS"/>
                <w:color w:val="000000"/>
                <w:sz w:val="20"/>
                <w:szCs w:val="20"/>
              </w:rPr>
              <w:t>Muncul popup windows yang berisi informasi produk yang terseleksi</w:t>
            </w:r>
          </w:p>
        </w:tc>
      </w:tr>
      <w:tr w:rsidR="00004E78" w:rsidRPr="00004E78" w:rsidTr="006110CB">
        <w:trPr>
          <w:trHeight w:val="1042"/>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004E78" w:rsidRPr="00004E78" w:rsidRDefault="00004E78" w:rsidP="00004E78">
            <w:pPr>
              <w:spacing w:before="0" w:after="0"/>
              <w:ind w:left="0"/>
              <w:jc w:val="left"/>
              <w:rPr>
                <w:rFonts w:ascii="Trebuchet MS" w:hAnsi="Trebuchet MS"/>
                <w:color w:val="000000"/>
                <w:sz w:val="20"/>
                <w:szCs w:val="20"/>
              </w:rPr>
            </w:pPr>
            <w:r w:rsidRPr="00004E78">
              <w:rPr>
                <w:rFonts w:ascii="Trebuchet MS" w:hAnsi="Trebuchet MS"/>
                <w:color w:val="000000"/>
                <w:sz w:val="20"/>
                <w:szCs w:val="20"/>
              </w:rPr>
              <w:t>Centang kolom kargo pada Daftar Informasi Pengiriman</w:t>
            </w:r>
          </w:p>
        </w:tc>
        <w:tc>
          <w:tcPr>
            <w:tcW w:w="4320" w:type="dxa"/>
            <w:tcBorders>
              <w:top w:val="nil"/>
              <w:left w:val="nil"/>
              <w:bottom w:val="single" w:sz="8" w:space="0" w:color="auto"/>
              <w:right w:val="single" w:sz="8" w:space="0" w:color="auto"/>
            </w:tcBorders>
            <w:shd w:val="clear" w:color="auto" w:fill="auto"/>
            <w:vAlign w:val="center"/>
            <w:hideMark/>
          </w:tcPr>
          <w:p w:rsidR="00004E78" w:rsidRPr="00004E78" w:rsidRDefault="00004E78" w:rsidP="00004E78">
            <w:pPr>
              <w:spacing w:before="0" w:after="0"/>
              <w:ind w:left="0"/>
              <w:jc w:val="left"/>
              <w:rPr>
                <w:rFonts w:ascii="Trebuchet MS" w:hAnsi="Trebuchet MS"/>
                <w:color w:val="000000"/>
                <w:sz w:val="20"/>
                <w:szCs w:val="20"/>
              </w:rPr>
            </w:pPr>
            <w:r w:rsidRPr="00004E78">
              <w:rPr>
                <w:rFonts w:ascii="Trebuchet MS" w:hAnsi="Trebuchet MS"/>
                <w:color w:val="000000"/>
                <w:sz w:val="20"/>
                <w:szCs w:val="20"/>
              </w:rPr>
              <w:t>Combobox dalam kolom Nama Kargo akan menjadi aktif dan muncul nama default kargo atas cost center tersebut. User dapat memilih kembali nama kargo yang diinginkan</w:t>
            </w:r>
          </w:p>
        </w:tc>
      </w:tr>
      <w:tr w:rsidR="00004E78" w:rsidRPr="00004E78" w:rsidTr="007B1412">
        <w:trPr>
          <w:trHeight w:val="615"/>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004E78" w:rsidRPr="00004E78" w:rsidRDefault="00004E78" w:rsidP="00004E78">
            <w:pPr>
              <w:spacing w:before="0" w:after="0"/>
              <w:ind w:left="0"/>
              <w:jc w:val="left"/>
              <w:rPr>
                <w:rFonts w:ascii="Trebuchet MS" w:hAnsi="Trebuchet MS"/>
                <w:color w:val="000000"/>
                <w:sz w:val="20"/>
                <w:szCs w:val="20"/>
              </w:rPr>
            </w:pPr>
            <w:r w:rsidRPr="00004E78">
              <w:rPr>
                <w:rFonts w:ascii="Trebuchet MS" w:hAnsi="Trebuchet MS"/>
                <w:color w:val="000000"/>
                <w:sz w:val="20"/>
                <w:szCs w:val="20"/>
              </w:rPr>
              <w:t>Centang kolom Asuransi pada Daftar Informasi Pengiriman</w:t>
            </w:r>
          </w:p>
        </w:tc>
        <w:tc>
          <w:tcPr>
            <w:tcW w:w="4320" w:type="dxa"/>
            <w:tcBorders>
              <w:top w:val="nil"/>
              <w:left w:val="nil"/>
              <w:bottom w:val="single" w:sz="8" w:space="0" w:color="auto"/>
              <w:right w:val="single" w:sz="8" w:space="0" w:color="auto"/>
            </w:tcBorders>
            <w:shd w:val="clear" w:color="auto" w:fill="auto"/>
            <w:vAlign w:val="center"/>
            <w:hideMark/>
          </w:tcPr>
          <w:p w:rsidR="00004E78" w:rsidRPr="00004E78" w:rsidRDefault="00004E78" w:rsidP="00004E78">
            <w:pPr>
              <w:spacing w:before="0" w:after="0"/>
              <w:ind w:left="0"/>
              <w:jc w:val="left"/>
              <w:rPr>
                <w:rFonts w:ascii="Trebuchet MS" w:hAnsi="Trebuchet MS"/>
                <w:color w:val="000000"/>
                <w:sz w:val="20"/>
                <w:szCs w:val="20"/>
              </w:rPr>
            </w:pPr>
            <w:r w:rsidRPr="00004E78">
              <w:rPr>
                <w:rFonts w:ascii="Trebuchet MS" w:hAnsi="Trebuchet MS"/>
                <w:color w:val="000000"/>
                <w:sz w:val="20"/>
                <w:szCs w:val="20"/>
              </w:rPr>
              <w:t>Sistem akan mengakumulasikan dengan biaya kirim.</w:t>
            </w:r>
          </w:p>
        </w:tc>
      </w:tr>
    </w:tbl>
    <w:p w:rsidR="00E4652F" w:rsidRDefault="00E4652F" w:rsidP="00E4652F">
      <w:pPr>
        <w:pStyle w:val="ListParagraph"/>
      </w:pPr>
    </w:p>
    <w:p w:rsidR="00E4652F" w:rsidRDefault="00E4652F" w:rsidP="003F5DCE">
      <w:pPr>
        <w:pStyle w:val="BodyText"/>
      </w:pPr>
    </w:p>
    <w:p w:rsidR="003D0288" w:rsidRDefault="003D0288" w:rsidP="003F5DCE">
      <w:pPr>
        <w:pStyle w:val="BodyText"/>
      </w:pPr>
    </w:p>
    <w:p w:rsidR="003D0288" w:rsidRDefault="003D0288" w:rsidP="003F5DCE">
      <w:pPr>
        <w:pStyle w:val="BodyText"/>
      </w:pPr>
    </w:p>
    <w:p w:rsidR="003D0288" w:rsidRDefault="003D0288" w:rsidP="003F5DCE">
      <w:pPr>
        <w:pStyle w:val="BodyText"/>
      </w:pPr>
    </w:p>
    <w:p w:rsidR="003D0288" w:rsidRDefault="003D0288" w:rsidP="003F5DCE">
      <w:pPr>
        <w:pStyle w:val="BodyText"/>
      </w:pPr>
    </w:p>
    <w:p w:rsidR="003D0288" w:rsidRDefault="003D0288" w:rsidP="003F5DCE">
      <w:pPr>
        <w:pStyle w:val="BodyText"/>
      </w:pPr>
    </w:p>
    <w:p w:rsidR="003D0288" w:rsidRDefault="003D0288" w:rsidP="003F5DCE">
      <w:pPr>
        <w:pStyle w:val="BodyText"/>
      </w:pPr>
    </w:p>
    <w:p w:rsidR="003D0288" w:rsidRDefault="003D0288" w:rsidP="003F5DCE">
      <w:pPr>
        <w:pStyle w:val="BodyText"/>
      </w:pPr>
    </w:p>
    <w:p w:rsidR="003D0288" w:rsidRDefault="003D0288" w:rsidP="003F5DCE">
      <w:pPr>
        <w:pStyle w:val="BodyText"/>
      </w:pPr>
    </w:p>
    <w:p w:rsidR="00AE42E8" w:rsidRDefault="00AE42E8" w:rsidP="005404DF">
      <w:pPr>
        <w:pStyle w:val="Heading3"/>
      </w:pPr>
      <w:bookmarkStart w:id="904" w:name="_Toc437774430"/>
      <w:bookmarkStart w:id="905" w:name="_Toc440541259"/>
      <w:r>
        <w:lastRenderedPageBreak/>
        <w:t>Monitoring Delivery Order</w:t>
      </w:r>
      <w:bookmarkEnd w:id="904"/>
      <w:bookmarkEnd w:id="905"/>
    </w:p>
    <w:p w:rsidR="001E5185" w:rsidRDefault="001E5185" w:rsidP="001E5185">
      <w:pPr>
        <w:pStyle w:val="BodyText"/>
      </w:pPr>
    </w:p>
    <w:p w:rsidR="006B48EE" w:rsidRDefault="00F40193" w:rsidP="006B48EE">
      <w:pPr>
        <w:pStyle w:val="BodyText"/>
        <w:keepNext/>
        <w:jc w:val="center"/>
      </w:pPr>
      <w:r>
        <w:rPr>
          <w:noProof/>
        </w:rPr>
        <w:drawing>
          <wp:inline distT="0" distB="0" distL="0" distR="0" wp14:anchorId="52A62FC2" wp14:editId="4C8306A8">
            <wp:extent cx="5056495" cy="24789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6535" b="6259"/>
                    <a:stretch/>
                  </pic:blipFill>
                  <pic:spPr bwMode="auto">
                    <a:xfrm>
                      <a:off x="0" y="0"/>
                      <a:ext cx="5070468" cy="2485813"/>
                    </a:xfrm>
                    <a:prstGeom prst="rect">
                      <a:avLst/>
                    </a:prstGeom>
                    <a:ln>
                      <a:noFill/>
                    </a:ln>
                    <a:extLst>
                      <a:ext uri="{53640926-AAD7-44D8-BBD7-CCE9431645EC}">
                        <a14:shadowObscured xmlns:a14="http://schemas.microsoft.com/office/drawing/2010/main"/>
                      </a:ext>
                    </a:extLst>
                  </pic:spPr>
                </pic:pic>
              </a:graphicData>
            </a:graphic>
          </wp:inline>
        </w:drawing>
      </w:r>
    </w:p>
    <w:p w:rsidR="006B48EE" w:rsidRDefault="006B48EE" w:rsidP="006B48EE">
      <w:pPr>
        <w:pStyle w:val="Caption"/>
        <w:jc w:val="center"/>
      </w:pPr>
      <w:bookmarkStart w:id="906" w:name="_Toc440027160"/>
      <w:r>
        <w:t xml:space="preserve">Gambar </w:t>
      </w:r>
      <w:ins w:id="907" w:author="User1" w:date="2016-01-14T13:23:00Z">
        <w:r w:rsidR="0077448C">
          <w:fldChar w:fldCharType="begin"/>
        </w:r>
        <w:r w:rsidR="0077448C">
          <w:instrText xml:space="preserve"> STYLEREF 1 \s </w:instrText>
        </w:r>
      </w:ins>
      <w:r w:rsidR="0077448C">
        <w:fldChar w:fldCharType="separate"/>
      </w:r>
      <w:r w:rsidR="0077448C">
        <w:rPr>
          <w:noProof/>
        </w:rPr>
        <w:t>3</w:t>
      </w:r>
      <w:ins w:id="908"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909" w:author="User1" w:date="2016-01-14T13:23:00Z">
        <w:r w:rsidR="0077448C">
          <w:rPr>
            <w:noProof/>
          </w:rPr>
          <w:t>98</w:t>
        </w:r>
        <w:r w:rsidR="0077448C">
          <w:fldChar w:fldCharType="end"/>
        </w:r>
      </w:ins>
      <w:del w:id="910"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98</w:delText>
        </w:r>
        <w:r w:rsidR="00E95F7C" w:rsidDel="00E95F7C">
          <w:rPr>
            <w:noProof/>
          </w:rPr>
          <w:fldChar w:fldCharType="end"/>
        </w:r>
      </w:del>
      <w:r>
        <w:t xml:space="preserve"> </w:t>
      </w:r>
      <w:r w:rsidRPr="00C0046A">
        <w:t>Monitoring Delivery Order – 1</w:t>
      </w:r>
      <w:bookmarkEnd w:id="906"/>
    </w:p>
    <w:p w:rsidR="00F40193" w:rsidRDefault="00F40193" w:rsidP="00F40193"/>
    <w:p w:rsidR="006B48EE" w:rsidRDefault="00F40193" w:rsidP="006B48EE">
      <w:pPr>
        <w:keepNext/>
        <w:jc w:val="center"/>
      </w:pPr>
      <w:r>
        <w:rPr>
          <w:noProof/>
        </w:rPr>
        <w:drawing>
          <wp:inline distT="0" distB="0" distL="0" distR="0" wp14:anchorId="59A34B6C" wp14:editId="689159C1">
            <wp:extent cx="5385903" cy="2640842"/>
            <wp:effectExtent l="0" t="0" r="571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5514" b="7267"/>
                    <a:stretch/>
                  </pic:blipFill>
                  <pic:spPr bwMode="auto">
                    <a:xfrm>
                      <a:off x="0" y="0"/>
                      <a:ext cx="5401777" cy="2648626"/>
                    </a:xfrm>
                    <a:prstGeom prst="rect">
                      <a:avLst/>
                    </a:prstGeom>
                    <a:ln>
                      <a:noFill/>
                    </a:ln>
                    <a:extLst>
                      <a:ext uri="{53640926-AAD7-44D8-BBD7-CCE9431645EC}">
                        <a14:shadowObscured xmlns:a14="http://schemas.microsoft.com/office/drawing/2010/main"/>
                      </a:ext>
                    </a:extLst>
                  </pic:spPr>
                </pic:pic>
              </a:graphicData>
            </a:graphic>
          </wp:inline>
        </w:drawing>
      </w:r>
    </w:p>
    <w:p w:rsidR="006B48EE" w:rsidRPr="00F40193" w:rsidRDefault="006B48EE" w:rsidP="006B48EE">
      <w:pPr>
        <w:pStyle w:val="Caption"/>
        <w:jc w:val="center"/>
      </w:pPr>
      <w:bookmarkStart w:id="911" w:name="_Toc440027161"/>
      <w:r>
        <w:t xml:space="preserve">Gambar </w:t>
      </w:r>
      <w:ins w:id="912" w:author="User1" w:date="2016-01-14T13:23:00Z">
        <w:r w:rsidR="0077448C">
          <w:fldChar w:fldCharType="begin"/>
        </w:r>
        <w:r w:rsidR="0077448C">
          <w:instrText xml:space="preserve"> STYLEREF 1 \s </w:instrText>
        </w:r>
      </w:ins>
      <w:r w:rsidR="0077448C">
        <w:fldChar w:fldCharType="separate"/>
      </w:r>
      <w:r w:rsidR="0077448C">
        <w:rPr>
          <w:noProof/>
        </w:rPr>
        <w:t>3</w:t>
      </w:r>
      <w:ins w:id="913"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914" w:author="User1" w:date="2016-01-14T13:23:00Z">
        <w:r w:rsidR="0077448C">
          <w:rPr>
            <w:noProof/>
          </w:rPr>
          <w:t>99</w:t>
        </w:r>
        <w:r w:rsidR="0077448C">
          <w:fldChar w:fldCharType="end"/>
        </w:r>
      </w:ins>
      <w:del w:id="915"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99</w:delText>
        </w:r>
        <w:r w:rsidR="00E95F7C" w:rsidDel="00E95F7C">
          <w:rPr>
            <w:noProof/>
          </w:rPr>
          <w:fldChar w:fldCharType="end"/>
        </w:r>
      </w:del>
      <w:r>
        <w:t xml:space="preserve"> </w:t>
      </w:r>
      <w:r w:rsidRPr="00C00354">
        <w:t>Monitoring Delivery Order – 2</w:t>
      </w:r>
      <w:bookmarkEnd w:id="911"/>
    </w:p>
    <w:p w:rsidR="006B48EE" w:rsidRDefault="00367BA7" w:rsidP="006B48EE">
      <w:pPr>
        <w:keepNext/>
      </w:pPr>
      <w:r>
        <w:rPr>
          <w:noProof/>
        </w:rPr>
        <w:drawing>
          <wp:inline distT="0" distB="0" distL="0" distR="0" wp14:anchorId="2B2D340E" wp14:editId="0032C8FE">
            <wp:extent cx="5943600" cy="169037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690370"/>
                    </a:xfrm>
                    <a:prstGeom prst="rect">
                      <a:avLst/>
                    </a:prstGeom>
                  </pic:spPr>
                </pic:pic>
              </a:graphicData>
            </a:graphic>
          </wp:inline>
        </w:drawing>
      </w:r>
    </w:p>
    <w:p w:rsidR="006B48EE" w:rsidRDefault="006B48EE" w:rsidP="006B48EE">
      <w:pPr>
        <w:pStyle w:val="Caption"/>
        <w:jc w:val="center"/>
      </w:pPr>
      <w:bookmarkStart w:id="916" w:name="_Toc440027162"/>
      <w:r>
        <w:t xml:space="preserve">Gambar </w:t>
      </w:r>
      <w:ins w:id="917" w:author="User1" w:date="2016-01-14T13:23:00Z">
        <w:r w:rsidR="0077448C">
          <w:fldChar w:fldCharType="begin"/>
        </w:r>
        <w:r w:rsidR="0077448C">
          <w:instrText xml:space="preserve"> STYLEREF 1 \s </w:instrText>
        </w:r>
      </w:ins>
      <w:r w:rsidR="0077448C">
        <w:fldChar w:fldCharType="separate"/>
      </w:r>
      <w:r w:rsidR="0077448C">
        <w:rPr>
          <w:noProof/>
        </w:rPr>
        <w:t>3</w:t>
      </w:r>
      <w:ins w:id="918"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919" w:author="User1" w:date="2016-01-14T13:23:00Z">
        <w:r w:rsidR="0077448C">
          <w:rPr>
            <w:noProof/>
          </w:rPr>
          <w:t>100</w:t>
        </w:r>
        <w:r w:rsidR="0077448C">
          <w:fldChar w:fldCharType="end"/>
        </w:r>
      </w:ins>
      <w:del w:id="920"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100</w:delText>
        </w:r>
        <w:r w:rsidR="00E95F7C" w:rsidDel="00E95F7C">
          <w:rPr>
            <w:noProof/>
          </w:rPr>
          <w:fldChar w:fldCharType="end"/>
        </w:r>
      </w:del>
      <w:r>
        <w:t xml:space="preserve"> </w:t>
      </w:r>
      <w:r w:rsidRPr="00554DAC">
        <w:t>History Upload</w:t>
      </w:r>
      <w:bookmarkEnd w:id="916"/>
    </w:p>
    <w:p w:rsidR="00EC6F5F" w:rsidRPr="00EC6F5F" w:rsidRDefault="00EC6F5F" w:rsidP="006B48EE">
      <w:pPr>
        <w:ind w:left="0"/>
      </w:pPr>
    </w:p>
    <w:p w:rsidR="006B48EE" w:rsidRDefault="00367BA7" w:rsidP="006B48EE">
      <w:pPr>
        <w:keepNext/>
      </w:pPr>
      <w:r>
        <w:rPr>
          <w:noProof/>
        </w:rPr>
        <w:lastRenderedPageBreak/>
        <w:drawing>
          <wp:inline distT="0" distB="0" distL="0" distR="0" wp14:anchorId="37556BD3" wp14:editId="6316564B">
            <wp:extent cx="5943600" cy="21418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141855"/>
                    </a:xfrm>
                    <a:prstGeom prst="rect">
                      <a:avLst/>
                    </a:prstGeom>
                  </pic:spPr>
                </pic:pic>
              </a:graphicData>
            </a:graphic>
          </wp:inline>
        </w:drawing>
      </w:r>
    </w:p>
    <w:p w:rsidR="006B48EE" w:rsidRDefault="006B48EE" w:rsidP="006B48EE">
      <w:pPr>
        <w:pStyle w:val="Caption"/>
        <w:jc w:val="center"/>
      </w:pPr>
      <w:bookmarkStart w:id="921" w:name="_Toc440027163"/>
      <w:r>
        <w:t xml:space="preserve">Gambar </w:t>
      </w:r>
      <w:ins w:id="922" w:author="User1" w:date="2016-01-14T13:23:00Z">
        <w:r w:rsidR="0077448C">
          <w:fldChar w:fldCharType="begin"/>
        </w:r>
        <w:r w:rsidR="0077448C">
          <w:instrText xml:space="preserve"> STYLEREF 1 \s </w:instrText>
        </w:r>
      </w:ins>
      <w:r w:rsidR="0077448C">
        <w:fldChar w:fldCharType="separate"/>
      </w:r>
      <w:r w:rsidR="0077448C">
        <w:rPr>
          <w:noProof/>
        </w:rPr>
        <w:t>3</w:t>
      </w:r>
      <w:ins w:id="923"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924" w:author="User1" w:date="2016-01-14T13:23:00Z">
        <w:r w:rsidR="0077448C">
          <w:rPr>
            <w:noProof/>
          </w:rPr>
          <w:t>101</w:t>
        </w:r>
        <w:r w:rsidR="0077448C">
          <w:fldChar w:fldCharType="end"/>
        </w:r>
      </w:ins>
      <w:del w:id="925"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101</w:delText>
        </w:r>
        <w:r w:rsidR="00E95F7C" w:rsidDel="00E95F7C">
          <w:rPr>
            <w:noProof/>
          </w:rPr>
          <w:fldChar w:fldCharType="end"/>
        </w:r>
      </w:del>
      <w:r>
        <w:t xml:space="preserve"> </w:t>
      </w:r>
      <w:r w:rsidRPr="003D4942">
        <w:t>Detail History Upload Vendor ke Kargo</w:t>
      </w:r>
      <w:bookmarkEnd w:id="921"/>
    </w:p>
    <w:p w:rsidR="00367BA7" w:rsidRDefault="00367BA7" w:rsidP="006110CB">
      <w:pPr>
        <w:pStyle w:val="Caption"/>
        <w:jc w:val="center"/>
      </w:pPr>
    </w:p>
    <w:p w:rsidR="00EC6F5F" w:rsidRDefault="00EC6F5F" w:rsidP="00367BA7"/>
    <w:p w:rsidR="006B48EE" w:rsidRDefault="00535421" w:rsidP="006B48EE">
      <w:pPr>
        <w:keepNext/>
      </w:pPr>
      <w:r>
        <w:rPr>
          <w:noProof/>
        </w:rPr>
        <w:drawing>
          <wp:inline distT="0" distB="0" distL="0" distR="0" wp14:anchorId="6AF95EE6" wp14:editId="7BBA8DB8">
            <wp:extent cx="5302155" cy="1903863"/>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4937" t="22855" r="5840" b="11398"/>
                    <a:stretch/>
                  </pic:blipFill>
                  <pic:spPr bwMode="auto">
                    <a:xfrm>
                      <a:off x="0" y="0"/>
                      <a:ext cx="5303078" cy="1904195"/>
                    </a:xfrm>
                    <a:prstGeom prst="rect">
                      <a:avLst/>
                    </a:prstGeom>
                    <a:ln>
                      <a:noFill/>
                    </a:ln>
                    <a:extLst>
                      <a:ext uri="{53640926-AAD7-44D8-BBD7-CCE9431645EC}">
                        <a14:shadowObscured xmlns:a14="http://schemas.microsoft.com/office/drawing/2010/main"/>
                      </a:ext>
                    </a:extLst>
                  </pic:spPr>
                </pic:pic>
              </a:graphicData>
            </a:graphic>
          </wp:inline>
        </w:drawing>
      </w:r>
    </w:p>
    <w:p w:rsidR="006B48EE" w:rsidRDefault="006B48EE" w:rsidP="006B48EE">
      <w:pPr>
        <w:pStyle w:val="Caption"/>
        <w:jc w:val="center"/>
      </w:pPr>
      <w:bookmarkStart w:id="926" w:name="_Toc440027164"/>
      <w:r>
        <w:t xml:space="preserve">Gambar </w:t>
      </w:r>
      <w:ins w:id="927" w:author="User1" w:date="2016-01-14T13:23:00Z">
        <w:r w:rsidR="0077448C">
          <w:fldChar w:fldCharType="begin"/>
        </w:r>
        <w:r w:rsidR="0077448C">
          <w:instrText xml:space="preserve"> STYLEREF 1 \s </w:instrText>
        </w:r>
      </w:ins>
      <w:r w:rsidR="0077448C">
        <w:fldChar w:fldCharType="separate"/>
      </w:r>
      <w:r w:rsidR="0077448C">
        <w:rPr>
          <w:noProof/>
        </w:rPr>
        <w:t>3</w:t>
      </w:r>
      <w:ins w:id="928"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929" w:author="User1" w:date="2016-01-14T13:23:00Z">
        <w:r w:rsidR="0077448C">
          <w:rPr>
            <w:noProof/>
          </w:rPr>
          <w:t>102</w:t>
        </w:r>
        <w:r w:rsidR="0077448C">
          <w:fldChar w:fldCharType="end"/>
        </w:r>
      </w:ins>
      <w:del w:id="930"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102</w:delText>
        </w:r>
        <w:r w:rsidR="00E95F7C" w:rsidDel="00E95F7C">
          <w:rPr>
            <w:noProof/>
          </w:rPr>
          <w:fldChar w:fldCharType="end"/>
        </w:r>
      </w:del>
      <w:r>
        <w:t xml:space="preserve"> </w:t>
      </w:r>
      <w:r w:rsidRPr="004D3B03">
        <w:t>Detail History Upload Kargo ke Cabang</w:t>
      </w:r>
      <w:bookmarkEnd w:id="926"/>
    </w:p>
    <w:p w:rsidR="004A6E13" w:rsidRPr="00535421" w:rsidRDefault="004A6E13" w:rsidP="00535421">
      <w:pPr>
        <w:pStyle w:val="BodyText"/>
      </w:pPr>
    </w:p>
    <w:tbl>
      <w:tblPr>
        <w:tblW w:w="8640" w:type="dxa"/>
        <w:tblInd w:w="710" w:type="dxa"/>
        <w:tblLook w:val="04A0" w:firstRow="1" w:lastRow="0" w:firstColumn="1" w:lastColumn="0" w:noHBand="0" w:noVBand="1"/>
      </w:tblPr>
      <w:tblGrid>
        <w:gridCol w:w="1890"/>
        <w:gridCol w:w="2430"/>
        <w:gridCol w:w="4320"/>
      </w:tblGrid>
      <w:tr w:rsidR="00535421" w:rsidRPr="00535421" w:rsidTr="006C0176">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535421" w:rsidRPr="00535421" w:rsidRDefault="00535421" w:rsidP="00535421">
            <w:pPr>
              <w:spacing w:before="0" w:after="0"/>
              <w:ind w:left="0"/>
              <w:rPr>
                <w:rFonts w:ascii="Trebuchet MS" w:hAnsi="Trebuchet MS"/>
                <w:sz w:val="20"/>
                <w:szCs w:val="20"/>
              </w:rPr>
            </w:pPr>
            <w:r w:rsidRPr="00535421">
              <w:rPr>
                <w:rFonts w:ascii="Trebuchet MS" w:hAnsi="Trebuchet MS"/>
                <w:sz w:val="20"/>
                <w:szCs w:val="20"/>
              </w:rPr>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535421" w:rsidRPr="00535421" w:rsidRDefault="00535421" w:rsidP="00535421">
            <w:pPr>
              <w:spacing w:before="0" w:after="0"/>
              <w:ind w:left="0"/>
              <w:rPr>
                <w:rFonts w:ascii="Trebuchet MS" w:hAnsi="Trebuchet MS"/>
                <w:sz w:val="20"/>
                <w:szCs w:val="20"/>
              </w:rPr>
            </w:pPr>
            <w:r w:rsidRPr="00535421">
              <w:rPr>
                <w:rFonts w:ascii="Trebuchet MS" w:hAnsi="Trebuchet MS"/>
                <w:sz w:val="20"/>
                <w:szCs w:val="20"/>
              </w:rPr>
              <w:t>Monitoring Delivery Order</w:t>
            </w:r>
          </w:p>
        </w:tc>
      </w:tr>
      <w:tr w:rsidR="00535421" w:rsidRPr="00535421" w:rsidTr="006C0176">
        <w:trPr>
          <w:trHeight w:val="315"/>
        </w:trPr>
        <w:tc>
          <w:tcPr>
            <w:tcW w:w="1890" w:type="dxa"/>
            <w:tcBorders>
              <w:top w:val="nil"/>
              <w:left w:val="single" w:sz="8" w:space="0" w:color="auto"/>
              <w:bottom w:val="single" w:sz="8" w:space="0" w:color="auto"/>
              <w:right w:val="single" w:sz="8" w:space="0" w:color="auto"/>
            </w:tcBorders>
            <w:shd w:val="clear" w:color="000000" w:fill="F2F2F2"/>
            <w:hideMark/>
          </w:tcPr>
          <w:p w:rsidR="00535421" w:rsidRPr="00535421" w:rsidRDefault="00535421" w:rsidP="00535421">
            <w:pPr>
              <w:spacing w:before="0" w:after="0"/>
              <w:ind w:left="0"/>
              <w:rPr>
                <w:rFonts w:ascii="Trebuchet MS" w:hAnsi="Trebuchet MS"/>
                <w:sz w:val="20"/>
                <w:szCs w:val="20"/>
              </w:rPr>
            </w:pPr>
            <w:r w:rsidRPr="00535421">
              <w:rPr>
                <w:rFonts w:ascii="Trebuchet MS" w:hAnsi="Trebuchet MS"/>
                <w:sz w:val="20"/>
                <w:szCs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535421" w:rsidRPr="00535421" w:rsidRDefault="00535421" w:rsidP="00535421">
            <w:pPr>
              <w:spacing w:before="0" w:after="0"/>
              <w:ind w:left="0"/>
              <w:rPr>
                <w:rFonts w:ascii="Trebuchet MS" w:hAnsi="Trebuchet MS"/>
                <w:sz w:val="20"/>
                <w:szCs w:val="20"/>
              </w:rPr>
            </w:pPr>
            <w:r w:rsidRPr="00535421">
              <w:rPr>
                <w:rFonts w:ascii="Trebuchet MS" w:hAnsi="Trebuchet MS"/>
                <w:sz w:val="20"/>
                <w:szCs w:val="20"/>
              </w:rPr>
              <w:t>User telah login dan berada di menu Monitoring Delivery Order</w:t>
            </w:r>
          </w:p>
        </w:tc>
      </w:tr>
      <w:tr w:rsidR="00535421" w:rsidRPr="00535421" w:rsidTr="006C0176">
        <w:trPr>
          <w:trHeight w:val="600"/>
        </w:trPr>
        <w:tc>
          <w:tcPr>
            <w:tcW w:w="1890" w:type="dxa"/>
            <w:tcBorders>
              <w:top w:val="nil"/>
              <w:left w:val="single" w:sz="8" w:space="0" w:color="auto"/>
              <w:bottom w:val="single" w:sz="8" w:space="0" w:color="auto"/>
              <w:right w:val="single" w:sz="8" w:space="0" w:color="auto"/>
            </w:tcBorders>
            <w:shd w:val="clear" w:color="000000" w:fill="F2F2F2"/>
            <w:hideMark/>
          </w:tcPr>
          <w:p w:rsidR="00535421" w:rsidRPr="00535421" w:rsidRDefault="00535421" w:rsidP="00535421">
            <w:pPr>
              <w:spacing w:before="0" w:after="0"/>
              <w:ind w:left="0"/>
              <w:rPr>
                <w:rFonts w:ascii="Trebuchet MS" w:hAnsi="Trebuchet MS"/>
                <w:sz w:val="20"/>
                <w:szCs w:val="20"/>
              </w:rPr>
            </w:pPr>
            <w:r w:rsidRPr="00535421">
              <w:rPr>
                <w:rFonts w:ascii="Trebuchet MS" w:hAnsi="Trebuchet MS"/>
                <w:sz w:val="20"/>
                <w:szCs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535421" w:rsidRPr="00535421" w:rsidRDefault="00535421" w:rsidP="00535421">
            <w:pPr>
              <w:spacing w:before="0" w:after="0"/>
              <w:ind w:left="0"/>
              <w:rPr>
                <w:rFonts w:ascii="Trebuchet MS" w:hAnsi="Trebuchet MS"/>
                <w:sz w:val="20"/>
                <w:szCs w:val="20"/>
              </w:rPr>
            </w:pPr>
            <w:r w:rsidRPr="00535421">
              <w:rPr>
                <w:rFonts w:ascii="Trebuchet MS" w:hAnsi="Trebuchet MS"/>
                <w:sz w:val="20"/>
                <w:szCs w:val="20"/>
              </w:rPr>
              <w:t>User dapat monitoring pengiriman dan mengupdate informasi pengiriman atas kargo atau vendor</w:t>
            </w:r>
          </w:p>
        </w:tc>
      </w:tr>
      <w:tr w:rsidR="00535421" w:rsidRPr="00535421" w:rsidTr="006C0176">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vAlign w:val="center"/>
            <w:hideMark/>
          </w:tcPr>
          <w:p w:rsidR="00535421" w:rsidRPr="00535421" w:rsidRDefault="00535421" w:rsidP="00535421">
            <w:pPr>
              <w:spacing w:before="0" w:after="0"/>
              <w:ind w:left="0"/>
              <w:jc w:val="center"/>
              <w:rPr>
                <w:rFonts w:ascii="Trebuchet MS" w:hAnsi="Trebuchet MS"/>
                <w:sz w:val="20"/>
                <w:szCs w:val="20"/>
              </w:rPr>
            </w:pPr>
            <w:r w:rsidRPr="00535421">
              <w:rPr>
                <w:rFonts w:ascii="Trebuchet MS" w:hAnsi="Trebuchet MS"/>
                <w:sz w:val="20"/>
                <w:szCs w:val="20"/>
              </w:rPr>
              <w:t>Aksi User</w:t>
            </w:r>
          </w:p>
        </w:tc>
        <w:tc>
          <w:tcPr>
            <w:tcW w:w="4320" w:type="dxa"/>
            <w:tcBorders>
              <w:top w:val="nil"/>
              <w:left w:val="nil"/>
              <w:bottom w:val="single" w:sz="8" w:space="0" w:color="auto"/>
              <w:right w:val="single" w:sz="8" w:space="0" w:color="auto"/>
            </w:tcBorders>
            <w:shd w:val="clear" w:color="000000" w:fill="F2F2F2"/>
            <w:vAlign w:val="center"/>
            <w:hideMark/>
          </w:tcPr>
          <w:p w:rsidR="00535421" w:rsidRPr="00535421" w:rsidRDefault="00535421" w:rsidP="00535421">
            <w:pPr>
              <w:spacing w:before="0" w:after="0"/>
              <w:ind w:left="0"/>
              <w:jc w:val="center"/>
              <w:rPr>
                <w:rFonts w:ascii="Trebuchet MS" w:hAnsi="Trebuchet MS"/>
                <w:sz w:val="20"/>
                <w:szCs w:val="20"/>
              </w:rPr>
            </w:pPr>
            <w:r w:rsidRPr="00535421">
              <w:rPr>
                <w:rFonts w:ascii="Trebuchet MS" w:hAnsi="Trebuchet MS"/>
                <w:sz w:val="20"/>
                <w:szCs w:val="20"/>
              </w:rPr>
              <w:t>Reaksi Sistem</w:t>
            </w:r>
          </w:p>
        </w:tc>
      </w:tr>
      <w:tr w:rsidR="00535421" w:rsidRPr="00535421" w:rsidTr="006C0176">
        <w:trPr>
          <w:trHeight w:val="615"/>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535421" w:rsidRPr="00535421" w:rsidRDefault="00535421" w:rsidP="00535421">
            <w:pPr>
              <w:spacing w:before="0" w:after="0"/>
              <w:ind w:left="0"/>
              <w:jc w:val="left"/>
              <w:rPr>
                <w:rFonts w:ascii="Trebuchet MS" w:hAnsi="Trebuchet MS"/>
                <w:sz w:val="20"/>
                <w:szCs w:val="20"/>
              </w:rPr>
            </w:pPr>
            <w:r w:rsidRPr="00535421">
              <w:rPr>
                <w:rFonts w:ascii="Trebuchet MS" w:hAnsi="Trebuchet MS"/>
                <w:sz w:val="20"/>
                <w:szCs w:val="20"/>
              </w:rPr>
              <w:t>Klik tombol Download Template Vendor - Kargo</w:t>
            </w:r>
          </w:p>
        </w:tc>
        <w:tc>
          <w:tcPr>
            <w:tcW w:w="4320" w:type="dxa"/>
            <w:tcBorders>
              <w:top w:val="nil"/>
              <w:left w:val="nil"/>
              <w:bottom w:val="single" w:sz="8" w:space="0" w:color="auto"/>
              <w:right w:val="single" w:sz="8" w:space="0" w:color="auto"/>
            </w:tcBorders>
            <w:shd w:val="clear" w:color="auto" w:fill="auto"/>
            <w:hideMark/>
          </w:tcPr>
          <w:p w:rsidR="00535421" w:rsidRPr="00535421" w:rsidRDefault="00535421" w:rsidP="00535421">
            <w:pPr>
              <w:spacing w:before="0" w:after="0"/>
              <w:ind w:left="0"/>
              <w:jc w:val="left"/>
              <w:rPr>
                <w:rFonts w:ascii="Trebuchet MS" w:hAnsi="Trebuchet MS"/>
                <w:sz w:val="20"/>
                <w:szCs w:val="20"/>
              </w:rPr>
            </w:pPr>
            <w:r w:rsidRPr="00535421">
              <w:rPr>
                <w:rFonts w:ascii="Trebuchet MS" w:hAnsi="Trebuchet MS"/>
                <w:sz w:val="20"/>
                <w:szCs w:val="20"/>
              </w:rPr>
              <w:t>Akan muncul windows popup download template Vendor-Kargo</w:t>
            </w:r>
          </w:p>
        </w:tc>
      </w:tr>
      <w:tr w:rsidR="00535421" w:rsidRPr="00535421" w:rsidTr="006C0176">
        <w:trPr>
          <w:trHeight w:val="615"/>
        </w:trPr>
        <w:tc>
          <w:tcPr>
            <w:tcW w:w="4320" w:type="dxa"/>
            <w:gridSpan w:val="2"/>
            <w:tcBorders>
              <w:top w:val="single" w:sz="8" w:space="0" w:color="auto"/>
              <w:left w:val="single" w:sz="8" w:space="0" w:color="auto"/>
              <w:bottom w:val="single" w:sz="8" w:space="0" w:color="auto"/>
              <w:right w:val="nil"/>
            </w:tcBorders>
            <w:shd w:val="clear" w:color="auto" w:fill="auto"/>
            <w:hideMark/>
          </w:tcPr>
          <w:p w:rsidR="00535421" w:rsidRPr="00535421" w:rsidRDefault="00535421" w:rsidP="00535421">
            <w:pPr>
              <w:spacing w:before="0" w:after="0"/>
              <w:ind w:left="0"/>
              <w:jc w:val="left"/>
              <w:rPr>
                <w:rFonts w:ascii="Calibri" w:hAnsi="Calibri"/>
                <w:sz w:val="22"/>
                <w:szCs w:val="22"/>
              </w:rPr>
            </w:pPr>
            <w:r w:rsidRPr="00535421">
              <w:rPr>
                <w:rFonts w:ascii="Calibri" w:hAnsi="Calibri"/>
                <w:sz w:val="22"/>
                <w:szCs w:val="22"/>
              </w:rPr>
              <w:t>Klik tombol Upload Vendor - Kargo</w:t>
            </w:r>
          </w:p>
        </w:tc>
        <w:tc>
          <w:tcPr>
            <w:tcW w:w="4320" w:type="dxa"/>
            <w:tcBorders>
              <w:top w:val="nil"/>
              <w:left w:val="single" w:sz="8" w:space="0" w:color="auto"/>
              <w:bottom w:val="single" w:sz="8" w:space="0" w:color="auto"/>
              <w:right w:val="single" w:sz="8" w:space="0" w:color="auto"/>
            </w:tcBorders>
            <w:shd w:val="clear" w:color="auto" w:fill="auto"/>
            <w:hideMark/>
          </w:tcPr>
          <w:p w:rsidR="00535421" w:rsidRPr="00535421" w:rsidRDefault="00535421" w:rsidP="00535421">
            <w:pPr>
              <w:spacing w:before="0" w:after="0"/>
              <w:ind w:left="0"/>
              <w:jc w:val="left"/>
              <w:rPr>
                <w:rFonts w:ascii="Trebuchet MS" w:hAnsi="Trebuchet MS"/>
                <w:sz w:val="20"/>
                <w:szCs w:val="20"/>
              </w:rPr>
            </w:pPr>
            <w:r w:rsidRPr="00535421">
              <w:rPr>
                <w:rFonts w:ascii="Trebuchet MS" w:hAnsi="Trebuchet MS"/>
                <w:sz w:val="20"/>
                <w:szCs w:val="20"/>
              </w:rPr>
              <w:t>Akan muncul windows popup Upload Vendor - Kargo</w:t>
            </w:r>
          </w:p>
        </w:tc>
      </w:tr>
      <w:tr w:rsidR="00535421" w:rsidRPr="00535421" w:rsidTr="006C0176">
        <w:trPr>
          <w:trHeight w:val="66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535421" w:rsidRPr="00535421" w:rsidRDefault="00535421" w:rsidP="00535421">
            <w:pPr>
              <w:spacing w:before="0" w:after="0"/>
              <w:ind w:left="0"/>
              <w:jc w:val="left"/>
              <w:rPr>
                <w:rFonts w:ascii="Calibri" w:hAnsi="Calibri"/>
                <w:sz w:val="22"/>
                <w:szCs w:val="22"/>
              </w:rPr>
            </w:pPr>
            <w:r w:rsidRPr="00535421">
              <w:rPr>
                <w:rFonts w:ascii="Calibri" w:hAnsi="Calibri"/>
                <w:sz w:val="22"/>
                <w:szCs w:val="22"/>
              </w:rPr>
              <w:t>Klik tombol download Template Kargo - Cabang</w:t>
            </w:r>
          </w:p>
        </w:tc>
        <w:tc>
          <w:tcPr>
            <w:tcW w:w="4320" w:type="dxa"/>
            <w:tcBorders>
              <w:top w:val="nil"/>
              <w:left w:val="nil"/>
              <w:bottom w:val="single" w:sz="8" w:space="0" w:color="auto"/>
              <w:right w:val="single" w:sz="8" w:space="0" w:color="auto"/>
            </w:tcBorders>
            <w:shd w:val="clear" w:color="auto" w:fill="auto"/>
            <w:hideMark/>
          </w:tcPr>
          <w:p w:rsidR="00535421" w:rsidRPr="00535421" w:rsidRDefault="00535421" w:rsidP="00535421">
            <w:pPr>
              <w:spacing w:before="0" w:after="0"/>
              <w:ind w:left="0"/>
              <w:jc w:val="left"/>
              <w:rPr>
                <w:rFonts w:ascii="Trebuchet MS" w:hAnsi="Trebuchet MS"/>
                <w:sz w:val="20"/>
                <w:szCs w:val="20"/>
              </w:rPr>
            </w:pPr>
            <w:r w:rsidRPr="00535421">
              <w:rPr>
                <w:rFonts w:ascii="Trebuchet MS" w:hAnsi="Trebuchet MS"/>
                <w:sz w:val="20"/>
                <w:szCs w:val="20"/>
              </w:rPr>
              <w:t>Akan muncul windows popup download template Kargo - Cabang</w:t>
            </w:r>
          </w:p>
        </w:tc>
      </w:tr>
      <w:tr w:rsidR="00535421" w:rsidRPr="00535421" w:rsidTr="003D0288">
        <w:trPr>
          <w:trHeight w:val="1393"/>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535421" w:rsidRPr="00535421" w:rsidRDefault="00535421" w:rsidP="00535421">
            <w:pPr>
              <w:spacing w:before="0" w:after="0"/>
              <w:ind w:left="0"/>
              <w:jc w:val="left"/>
              <w:rPr>
                <w:rFonts w:ascii="Calibri" w:hAnsi="Calibri"/>
                <w:sz w:val="22"/>
                <w:szCs w:val="22"/>
              </w:rPr>
            </w:pPr>
            <w:r w:rsidRPr="00535421">
              <w:rPr>
                <w:rFonts w:ascii="Calibri" w:hAnsi="Calibri"/>
                <w:sz w:val="22"/>
                <w:szCs w:val="22"/>
              </w:rPr>
              <w:t>Klik tombol Upload Kargo - Cabang</w:t>
            </w:r>
          </w:p>
        </w:tc>
        <w:tc>
          <w:tcPr>
            <w:tcW w:w="4320" w:type="dxa"/>
            <w:tcBorders>
              <w:top w:val="nil"/>
              <w:left w:val="nil"/>
              <w:bottom w:val="single" w:sz="8" w:space="0" w:color="auto"/>
              <w:right w:val="single" w:sz="8" w:space="0" w:color="auto"/>
            </w:tcBorders>
            <w:shd w:val="clear" w:color="auto" w:fill="auto"/>
            <w:hideMark/>
          </w:tcPr>
          <w:p w:rsidR="00535421" w:rsidRPr="00535421" w:rsidRDefault="00535421" w:rsidP="00535421">
            <w:pPr>
              <w:spacing w:before="0" w:after="0"/>
              <w:ind w:left="0"/>
              <w:jc w:val="left"/>
              <w:rPr>
                <w:rFonts w:ascii="Trebuchet MS" w:hAnsi="Trebuchet MS"/>
                <w:sz w:val="20"/>
                <w:szCs w:val="20"/>
              </w:rPr>
            </w:pPr>
            <w:r w:rsidRPr="00535421">
              <w:rPr>
                <w:rFonts w:ascii="Trebuchet MS" w:hAnsi="Trebuchet MS"/>
                <w:sz w:val="20"/>
                <w:szCs w:val="20"/>
              </w:rPr>
              <w:t>Akan muncul windows popup Upload Kargo - Cabang.</w:t>
            </w:r>
            <w:r w:rsidRPr="00535421">
              <w:rPr>
                <w:rFonts w:ascii="Trebuchet MS" w:hAnsi="Trebuchet MS"/>
                <w:sz w:val="20"/>
                <w:szCs w:val="20"/>
              </w:rPr>
              <w:br/>
              <w:t>Bila sebelumnya user belum melakukan upload Vendor - kargo maka akan muncul konfirmasi harus mengupload Vendor - kargo terlebih dahulu</w:t>
            </w:r>
          </w:p>
        </w:tc>
      </w:tr>
      <w:tr w:rsidR="00535421" w:rsidRPr="00535421" w:rsidTr="007F0C37">
        <w:trPr>
          <w:trHeight w:val="952"/>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535421" w:rsidRPr="00535421" w:rsidRDefault="00535421" w:rsidP="00535421">
            <w:pPr>
              <w:spacing w:before="0" w:after="0"/>
              <w:ind w:left="0"/>
              <w:jc w:val="left"/>
              <w:rPr>
                <w:rFonts w:ascii="Calibri" w:hAnsi="Calibri"/>
                <w:sz w:val="22"/>
                <w:szCs w:val="22"/>
              </w:rPr>
            </w:pPr>
            <w:r w:rsidRPr="00535421">
              <w:rPr>
                <w:rFonts w:ascii="Calibri" w:hAnsi="Calibri"/>
                <w:sz w:val="22"/>
                <w:szCs w:val="22"/>
              </w:rPr>
              <w:lastRenderedPageBreak/>
              <w:t>Klik tombol History Upload File</w:t>
            </w:r>
          </w:p>
        </w:tc>
        <w:tc>
          <w:tcPr>
            <w:tcW w:w="4320" w:type="dxa"/>
            <w:tcBorders>
              <w:top w:val="nil"/>
              <w:left w:val="nil"/>
              <w:bottom w:val="single" w:sz="8" w:space="0" w:color="auto"/>
              <w:right w:val="single" w:sz="8" w:space="0" w:color="auto"/>
            </w:tcBorders>
            <w:shd w:val="clear" w:color="auto" w:fill="auto"/>
            <w:hideMark/>
          </w:tcPr>
          <w:p w:rsidR="00535421" w:rsidRPr="00535421" w:rsidRDefault="00535421" w:rsidP="003D0288">
            <w:pPr>
              <w:spacing w:before="0" w:after="0"/>
              <w:ind w:left="0"/>
              <w:jc w:val="left"/>
              <w:rPr>
                <w:rFonts w:ascii="Trebuchet MS" w:hAnsi="Trebuchet MS"/>
                <w:sz w:val="20"/>
                <w:szCs w:val="20"/>
              </w:rPr>
            </w:pPr>
            <w:r w:rsidRPr="00535421">
              <w:rPr>
                <w:rFonts w:ascii="Trebuchet MS" w:hAnsi="Trebuchet MS"/>
                <w:sz w:val="20"/>
                <w:szCs w:val="20"/>
              </w:rPr>
              <w:t>Akan muncul windows popup</w:t>
            </w:r>
            <w:r w:rsidR="006110CB">
              <w:rPr>
                <w:rFonts w:ascii="Trebuchet MS" w:hAnsi="Trebuchet MS"/>
                <w:sz w:val="20"/>
                <w:szCs w:val="20"/>
              </w:rPr>
              <w:t xml:space="preserve"> History Upload File (gambar 3-</w:t>
            </w:r>
            <w:r w:rsidR="003D0288">
              <w:rPr>
                <w:rFonts w:ascii="Trebuchet MS" w:hAnsi="Trebuchet MS"/>
                <w:sz w:val="20"/>
                <w:szCs w:val="20"/>
              </w:rPr>
              <w:t>100</w:t>
            </w:r>
            <w:r w:rsidRPr="00535421">
              <w:rPr>
                <w:rFonts w:ascii="Trebuchet MS" w:hAnsi="Trebuchet MS"/>
                <w:sz w:val="20"/>
                <w:szCs w:val="20"/>
              </w:rPr>
              <w:t>) untuk menampilkan informasi history upload yang sudah dilakukan oleh user</w:t>
            </w:r>
          </w:p>
        </w:tc>
      </w:tr>
      <w:tr w:rsidR="00535421" w:rsidRPr="00535421" w:rsidTr="007F0C37">
        <w:trPr>
          <w:trHeight w:val="1150"/>
        </w:trPr>
        <w:tc>
          <w:tcPr>
            <w:tcW w:w="4320" w:type="dxa"/>
            <w:gridSpan w:val="2"/>
            <w:tcBorders>
              <w:top w:val="single" w:sz="8" w:space="0" w:color="auto"/>
              <w:left w:val="single" w:sz="8" w:space="0" w:color="auto"/>
              <w:bottom w:val="single" w:sz="8" w:space="0" w:color="auto"/>
              <w:right w:val="nil"/>
            </w:tcBorders>
            <w:shd w:val="clear" w:color="auto" w:fill="auto"/>
            <w:hideMark/>
          </w:tcPr>
          <w:p w:rsidR="00535421" w:rsidRPr="00535421" w:rsidRDefault="00535421" w:rsidP="00535421">
            <w:pPr>
              <w:spacing w:before="0" w:after="0"/>
              <w:ind w:left="0"/>
              <w:jc w:val="left"/>
              <w:rPr>
                <w:rFonts w:ascii="Calibri" w:hAnsi="Calibri"/>
                <w:sz w:val="22"/>
                <w:szCs w:val="22"/>
              </w:rPr>
            </w:pPr>
            <w:r w:rsidRPr="00535421">
              <w:rPr>
                <w:rFonts w:ascii="Calibri" w:hAnsi="Calibri"/>
                <w:sz w:val="22"/>
                <w:szCs w:val="22"/>
              </w:rPr>
              <w:t>Klik tombol Simpan</w:t>
            </w:r>
          </w:p>
        </w:tc>
        <w:tc>
          <w:tcPr>
            <w:tcW w:w="4320" w:type="dxa"/>
            <w:tcBorders>
              <w:top w:val="nil"/>
              <w:left w:val="single" w:sz="8" w:space="0" w:color="auto"/>
              <w:bottom w:val="single" w:sz="8" w:space="0" w:color="auto"/>
              <w:right w:val="single" w:sz="8" w:space="0" w:color="auto"/>
            </w:tcBorders>
            <w:shd w:val="clear" w:color="auto" w:fill="auto"/>
            <w:hideMark/>
          </w:tcPr>
          <w:p w:rsidR="00535421" w:rsidRPr="00535421" w:rsidRDefault="00535421" w:rsidP="00535421">
            <w:pPr>
              <w:spacing w:before="0" w:after="0"/>
              <w:ind w:left="0"/>
              <w:jc w:val="left"/>
              <w:rPr>
                <w:rFonts w:ascii="Calibri" w:hAnsi="Calibri"/>
                <w:sz w:val="22"/>
                <w:szCs w:val="22"/>
              </w:rPr>
            </w:pPr>
            <w:r w:rsidRPr="00535421">
              <w:rPr>
                <w:rFonts w:ascii="Calibri" w:hAnsi="Calibri"/>
                <w:sz w:val="22"/>
                <w:szCs w:val="22"/>
              </w:rPr>
              <w:t>Sistem akan mengecek validasi dan mulai menyimpan data informasi pengiriman. Apabila berhasil disimpan, maka akan muncul notifikasi.</w:t>
            </w:r>
          </w:p>
        </w:tc>
      </w:tr>
      <w:tr w:rsidR="00535421" w:rsidRPr="00535421" w:rsidTr="007F0C37">
        <w:trPr>
          <w:trHeight w:val="610"/>
        </w:trPr>
        <w:tc>
          <w:tcPr>
            <w:tcW w:w="4320" w:type="dxa"/>
            <w:gridSpan w:val="2"/>
            <w:tcBorders>
              <w:top w:val="single" w:sz="8" w:space="0" w:color="auto"/>
              <w:left w:val="single" w:sz="8" w:space="0" w:color="auto"/>
              <w:bottom w:val="single" w:sz="8" w:space="0" w:color="auto"/>
              <w:right w:val="nil"/>
            </w:tcBorders>
            <w:shd w:val="clear" w:color="auto" w:fill="auto"/>
            <w:hideMark/>
          </w:tcPr>
          <w:p w:rsidR="00535421" w:rsidRPr="00535421" w:rsidRDefault="00535421" w:rsidP="00535421">
            <w:pPr>
              <w:spacing w:before="0" w:after="0"/>
              <w:ind w:left="0"/>
              <w:jc w:val="left"/>
              <w:rPr>
                <w:rFonts w:ascii="Calibri" w:hAnsi="Calibri"/>
                <w:sz w:val="22"/>
                <w:szCs w:val="22"/>
              </w:rPr>
            </w:pPr>
            <w:r w:rsidRPr="00535421">
              <w:rPr>
                <w:rFonts w:ascii="Calibri" w:hAnsi="Calibri"/>
                <w:sz w:val="22"/>
                <w:szCs w:val="22"/>
              </w:rPr>
              <w:t>Klik tombol Batal</w:t>
            </w:r>
          </w:p>
        </w:tc>
        <w:tc>
          <w:tcPr>
            <w:tcW w:w="4320" w:type="dxa"/>
            <w:tcBorders>
              <w:top w:val="nil"/>
              <w:left w:val="single" w:sz="8" w:space="0" w:color="auto"/>
              <w:bottom w:val="single" w:sz="8" w:space="0" w:color="auto"/>
              <w:right w:val="single" w:sz="8" w:space="0" w:color="auto"/>
            </w:tcBorders>
            <w:shd w:val="clear" w:color="auto" w:fill="auto"/>
            <w:hideMark/>
          </w:tcPr>
          <w:p w:rsidR="00535421" w:rsidRPr="00535421" w:rsidRDefault="00535421" w:rsidP="00535421">
            <w:pPr>
              <w:spacing w:before="0" w:after="0"/>
              <w:ind w:left="0"/>
              <w:jc w:val="left"/>
              <w:rPr>
                <w:rFonts w:ascii="Calibri" w:hAnsi="Calibri"/>
                <w:sz w:val="22"/>
                <w:szCs w:val="22"/>
              </w:rPr>
            </w:pPr>
            <w:r w:rsidRPr="00535421">
              <w:rPr>
                <w:rFonts w:ascii="Calibri" w:hAnsi="Calibri"/>
                <w:sz w:val="22"/>
                <w:szCs w:val="22"/>
              </w:rPr>
              <w:t xml:space="preserve">Akan menampilkan box confirm (Y/N) untuk membatalkan record yang telah diinput. </w:t>
            </w:r>
          </w:p>
        </w:tc>
      </w:tr>
      <w:tr w:rsidR="00535421" w:rsidRPr="00535421" w:rsidTr="006C0176">
        <w:trPr>
          <w:trHeight w:val="315"/>
        </w:trPr>
        <w:tc>
          <w:tcPr>
            <w:tcW w:w="1890" w:type="dxa"/>
            <w:tcBorders>
              <w:top w:val="nil"/>
              <w:left w:val="nil"/>
              <w:bottom w:val="nil"/>
              <w:right w:val="nil"/>
            </w:tcBorders>
            <w:shd w:val="clear" w:color="auto" w:fill="auto"/>
            <w:hideMark/>
          </w:tcPr>
          <w:p w:rsidR="00535421" w:rsidRPr="00535421" w:rsidRDefault="00535421" w:rsidP="00535421">
            <w:pPr>
              <w:spacing w:before="0" w:after="0"/>
              <w:ind w:left="0"/>
              <w:jc w:val="left"/>
              <w:rPr>
                <w:rFonts w:ascii="Calibri" w:hAnsi="Calibri"/>
                <w:sz w:val="22"/>
                <w:szCs w:val="22"/>
              </w:rPr>
            </w:pPr>
          </w:p>
        </w:tc>
        <w:tc>
          <w:tcPr>
            <w:tcW w:w="2430" w:type="dxa"/>
            <w:tcBorders>
              <w:top w:val="nil"/>
              <w:left w:val="nil"/>
              <w:bottom w:val="nil"/>
              <w:right w:val="nil"/>
            </w:tcBorders>
            <w:shd w:val="clear" w:color="auto" w:fill="auto"/>
            <w:hideMark/>
          </w:tcPr>
          <w:p w:rsidR="00535421" w:rsidRPr="00535421" w:rsidRDefault="00535421" w:rsidP="00535421">
            <w:pPr>
              <w:spacing w:before="0" w:after="0"/>
              <w:ind w:left="0"/>
              <w:jc w:val="left"/>
              <w:rPr>
                <w:sz w:val="20"/>
                <w:szCs w:val="20"/>
              </w:rPr>
            </w:pPr>
          </w:p>
        </w:tc>
        <w:tc>
          <w:tcPr>
            <w:tcW w:w="4320" w:type="dxa"/>
            <w:tcBorders>
              <w:top w:val="nil"/>
              <w:left w:val="nil"/>
              <w:bottom w:val="nil"/>
              <w:right w:val="nil"/>
            </w:tcBorders>
            <w:shd w:val="clear" w:color="auto" w:fill="auto"/>
            <w:hideMark/>
          </w:tcPr>
          <w:p w:rsidR="00535421" w:rsidRPr="00535421" w:rsidRDefault="00535421" w:rsidP="00535421">
            <w:pPr>
              <w:spacing w:before="0" w:after="0"/>
              <w:ind w:left="0"/>
              <w:jc w:val="left"/>
              <w:rPr>
                <w:sz w:val="20"/>
                <w:szCs w:val="20"/>
              </w:rPr>
            </w:pPr>
          </w:p>
        </w:tc>
      </w:tr>
      <w:tr w:rsidR="00535421" w:rsidRPr="00535421" w:rsidTr="006C0176">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535421" w:rsidRPr="00535421" w:rsidRDefault="00535421" w:rsidP="00535421">
            <w:pPr>
              <w:spacing w:before="0" w:after="0"/>
              <w:ind w:left="0"/>
              <w:rPr>
                <w:rFonts w:ascii="Trebuchet MS" w:hAnsi="Trebuchet MS"/>
                <w:color w:val="000000"/>
                <w:sz w:val="20"/>
                <w:szCs w:val="20"/>
              </w:rPr>
            </w:pPr>
            <w:r w:rsidRPr="00535421">
              <w:rPr>
                <w:rFonts w:ascii="Trebuchet MS" w:hAnsi="Trebuchet MS"/>
                <w:color w:val="000000"/>
                <w:sz w:val="20"/>
                <w:szCs w:val="20"/>
              </w:rPr>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535421" w:rsidRPr="00535421" w:rsidRDefault="00535421" w:rsidP="00535421">
            <w:pPr>
              <w:spacing w:before="0" w:after="0"/>
              <w:ind w:left="0"/>
              <w:rPr>
                <w:rFonts w:ascii="Trebuchet MS" w:hAnsi="Trebuchet MS"/>
                <w:sz w:val="20"/>
                <w:szCs w:val="20"/>
              </w:rPr>
            </w:pPr>
            <w:r w:rsidRPr="00535421">
              <w:rPr>
                <w:rFonts w:ascii="Trebuchet MS" w:hAnsi="Trebuchet MS"/>
                <w:sz w:val="20"/>
                <w:szCs w:val="20"/>
              </w:rPr>
              <w:t>History Upload File</w:t>
            </w:r>
          </w:p>
        </w:tc>
      </w:tr>
      <w:tr w:rsidR="00535421" w:rsidRPr="00535421" w:rsidTr="006C0176">
        <w:trPr>
          <w:trHeight w:val="645"/>
        </w:trPr>
        <w:tc>
          <w:tcPr>
            <w:tcW w:w="1890" w:type="dxa"/>
            <w:tcBorders>
              <w:top w:val="nil"/>
              <w:left w:val="single" w:sz="8" w:space="0" w:color="auto"/>
              <w:bottom w:val="single" w:sz="8" w:space="0" w:color="auto"/>
              <w:right w:val="single" w:sz="8" w:space="0" w:color="auto"/>
            </w:tcBorders>
            <w:shd w:val="clear" w:color="000000" w:fill="F2F2F2"/>
            <w:hideMark/>
          </w:tcPr>
          <w:p w:rsidR="00535421" w:rsidRPr="00535421" w:rsidRDefault="00535421" w:rsidP="00535421">
            <w:pPr>
              <w:spacing w:before="0" w:after="0"/>
              <w:ind w:left="0"/>
              <w:rPr>
                <w:rFonts w:ascii="Trebuchet MS" w:hAnsi="Trebuchet MS"/>
                <w:color w:val="000000"/>
                <w:sz w:val="20"/>
                <w:szCs w:val="20"/>
              </w:rPr>
            </w:pPr>
            <w:r w:rsidRPr="00535421">
              <w:rPr>
                <w:rFonts w:ascii="Trebuchet MS" w:hAnsi="Trebuchet MS"/>
                <w:color w:val="000000"/>
                <w:sz w:val="20"/>
                <w:szCs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535421" w:rsidRPr="00535421" w:rsidRDefault="00535421" w:rsidP="00535421">
            <w:pPr>
              <w:spacing w:before="0" w:after="0"/>
              <w:ind w:left="0"/>
              <w:rPr>
                <w:rFonts w:ascii="Trebuchet MS" w:hAnsi="Trebuchet MS"/>
                <w:sz w:val="20"/>
                <w:szCs w:val="20"/>
              </w:rPr>
            </w:pPr>
            <w:r w:rsidRPr="00535421">
              <w:rPr>
                <w:rFonts w:ascii="Trebuchet MS" w:hAnsi="Trebuchet MS"/>
                <w:sz w:val="20"/>
                <w:szCs w:val="20"/>
              </w:rPr>
              <w:t>User berada pada menu Stock Out dan klik tab Daftar Permintaan</w:t>
            </w:r>
          </w:p>
        </w:tc>
      </w:tr>
      <w:tr w:rsidR="00535421" w:rsidRPr="00535421" w:rsidTr="006C0176">
        <w:trPr>
          <w:trHeight w:val="645"/>
        </w:trPr>
        <w:tc>
          <w:tcPr>
            <w:tcW w:w="1890" w:type="dxa"/>
            <w:tcBorders>
              <w:top w:val="nil"/>
              <w:left w:val="single" w:sz="8" w:space="0" w:color="auto"/>
              <w:bottom w:val="single" w:sz="8" w:space="0" w:color="auto"/>
              <w:right w:val="single" w:sz="8" w:space="0" w:color="auto"/>
            </w:tcBorders>
            <w:shd w:val="clear" w:color="000000" w:fill="F2F2F2"/>
            <w:hideMark/>
          </w:tcPr>
          <w:p w:rsidR="00535421" w:rsidRPr="00535421" w:rsidRDefault="00535421" w:rsidP="00535421">
            <w:pPr>
              <w:spacing w:before="0" w:after="0"/>
              <w:ind w:left="0"/>
              <w:rPr>
                <w:rFonts w:ascii="Trebuchet MS" w:hAnsi="Trebuchet MS"/>
                <w:color w:val="000000"/>
                <w:sz w:val="20"/>
                <w:szCs w:val="20"/>
              </w:rPr>
            </w:pPr>
            <w:r w:rsidRPr="00535421">
              <w:rPr>
                <w:rFonts w:ascii="Trebuchet MS" w:hAnsi="Trebuchet MS"/>
                <w:color w:val="000000"/>
                <w:sz w:val="20"/>
                <w:szCs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535421" w:rsidRPr="00535421" w:rsidRDefault="00535421" w:rsidP="00535421">
            <w:pPr>
              <w:spacing w:before="0" w:after="0"/>
              <w:ind w:left="0"/>
              <w:rPr>
                <w:rFonts w:ascii="Trebuchet MS" w:hAnsi="Trebuchet MS"/>
                <w:sz w:val="20"/>
                <w:szCs w:val="20"/>
              </w:rPr>
            </w:pPr>
            <w:r w:rsidRPr="00535421">
              <w:rPr>
                <w:rFonts w:ascii="Trebuchet MS" w:hAnsi="Trebuchet MS"/>
                <w:sz w:val="20"/>
                <w:szCs w:val="20"/>
              </w:rPr>
              <w:t>User dapat mengolah pengambilan stok untuk PR yang dipilih</w:t>
            </w:r>
          </w:p>
        </w:tc>
      </w:tr>
      <w:tr w:rsidR="00535421" w:rsidRPr="00535421" w:rsidTr="006C0176">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vAlign w:val="center"/>
            <w:hideMark/>
          </w:tcPr>
          <w:p w:rsidR="00535421" w:rsidRPr="00535421" w:rsidRDefault="00535421" w:rsidP="00535421">
            <w:pPr>
              <w:spacing w:before="0" w:after="0"/>
              <w:ind w:left="0"/>
              <w:jc w:val="center"/>
              <w:rPr>
                <w:rFonts w:ascii="Trebuchet MS" w:hAnsi="Trebuchet MS"/>
                <w:color w:val="000000"/>
                <w:sz w:val="20"/>
                <w:szCs w:val="20"/>
              </w:rPr>
            </w:pPr>
            <w:r w:rsidRPr="00535421">
              <w:rPr>
                <w:rFonts w:ascii="Trebuchet MS" w:hAnsi="Trebuchet MS"/>
                <w:color w:val="000000"/>
                <w:sz w:val="20"/>
                <w:szCs w:val="20"/>
              </w:rPr>
              <w:t>Aksi User</w:t>
            </w:r>
          </w:p>
        </w:tc>
        <w:tc>
          <w:tcPr>
            <w:tcW w:w="4320" w:type="dxa"/>
            <w:tcBorders>
              <w:top w:val="nil"/>
              <w:left w:val="nil"/>
              <w:bottom w:val="single" w:sz="8" w:space="0" w:color="auto"/>
              <w:right w:val="single" w:sz="8" w:space="0" w:color="auto"/>
            </w:tcBorders>
            <w:shd w:val="clear" w:color="000000" w:fill="F2F2F2"/>
            <w:vAlign w:val="center"/>
            <w:hideMark/>
          </w:tcPr>
          <w:p w:rsidR="00535421" w:rsidRPr="00535421" w:rsidRDefault="00535421" w:rsidP="00535421">
            <w:pPr>
              <w:spacing w:before="0" w:after="0"/>
              <w:ind w:left="0"/>
              <w:jc w:val="center"/>
              <w:rPr>
                <w:rFonts w:ascii="Trebuchet MS" w:hAnsi="Trebuchet MS"/>
                <w:color w:val="000000"/>
                <w:sz w:val="20"/>
                <w:szCs w:val="20"/>
              </w:rPr>
            </w:pPr>
            <w:r w:rsidRPr="00535421">
              <w:rPr>
                <w:rFonts w:ascii="Trebuchet MS" w:hAnsi="Trebuchet MS"/>
                <w:color w:val="000000"/>
                <w:sz w:val="20"/>
                <w:szCs w:val="20"/>
              </w:rPr>
              <w:t>Reaksi Sistem</w:t>
            </w:r>
          </w:p>
        </w:tc>
      </w:tr>
      <w:tr w:rsidR="00535421" w:rsidRPr="00535421" w:rsidTr="003D0288">
        <w:trPr>
          <w:trHeight w:val="871"/>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535421" w:rsidRPr="00535421" w:rsidRDefault="00535421" w:rsidP="00535421">
            <w:pPr>
              <w:spacing w:before="0" w:after="0"/>
              <w:ind w:left="0"/>
              <w:jc w:val="left"/>
              <w:rPr>
                <w:rFonts w:ascii="Trebuchet MS" w:hAnsi="Trebuchet MS"/>
                <w:color w:val="000000"/>
                <w:sz w:val="20"/>
                <w:szCs w:val="20"/>
              </w:rPr>
            </w:pPr>
            <w:r w:rsidRPr="00535421">
              <w:rPr>
                <w:rFonts w:ascii="Trebuchet MS" w:hAnsi="Trebuchet MS"/>
                <w:color w:val="000000"/>
                <w:sz w:val="20"/>
                <w:szCs w:val="20"/>
              </w:rPr>
              <w:t>Klik tombol Lihat Detail pada kolom Vendor dalam Daftar History Upload</w:t>
            </w:r>
          </w:p>
        </w:tc>
        <w:tc>
          <w:tcPr>
            <w:tcW w:w="4320" w:type="dxa"/>
            <w:tcBorders>
              <w:top w:val="nil"/>
              <w:left w:val="nil"/>
              <w:bottom w:val="single" w:sz="8" w:space="0" w:color="auto"/>
              <w:right w:val="single" w:sz="8" w:space="0" w:color="auto"/>
            </w:tcBorders>
            <w:shd w:val="clear" w:color="auto" w:fill="auto"/>
            <w:vAlign w:val="center"/>
            <w:hideMark/>
          </w:tcPr>
          <w:p w:rsidR="00535421" w:rsidRPr="00535421" w:rsidRDefault="00535421" w:rsidP="003D0288">
            <w:pPr>
              <w:spacing w:before="0" w:after="0"/>
              <w:ind w:left="0"/>
              <w:jc w:val="left"/>
              <w:rPr>
                <w:rFonts w:ascii="Trebuchet MS" w:hAnsi="Trebuchet MS"/>
                <w:color w:val="000000"/>
                <w:sz w:val="20"/>
                <w:szCs w:val="20"/>
              </w:rPr>
            </w:pPr>
            <w:r w:rsidRPr="00535421">
              <w:rPr>
                <w:rFonts w:ascii="Trebuchet MS" w:hAnsi="Trebuchet MS"/>
                <w:color w:val="000000"/>
                <w:sz w:val="20"/>
                <w:szCs w:val="20"/>
              </w:rPr>
              <w:t>Muncul popup windows Detail History U</w:t>
            </w:r>
            <w:r w:rsidR="006110CB">
              <w:rPr>
                <w:rFonts w:ascii="Trebuchet MS" w:hAnsi="Trebuchet MS"/>
                <w:color w:val="000000"/>
                <w:sz w:val="20"/>
                <w:szCs w:val="20"/>
              </w:rPr>
              <w:t>pload Vendor ke Kargo(gambar 3-</w:t>
            </w:r>
            <w:r w:rsidR="003D0288">
              <w:rPr>
                <w:rFonts w:ascii="Trebuchet MS" w:hAnsi="Trebuchet MS"/>
                <w:color w:val="000000"/>
                <w:sz w:val="20"/>
                <w:szCs w:val="20"/>
              </w:rPr>
              <w:t>101</w:t>
            </w:r>
            <w:r w:rsidRPr="00535421">
              <w:rPr>
                <w:rFonts w:ascii="Trebuchet MS" w:hAnsi="Trebuchet MS"/>
                <w:color w:val="000000"/>
                <w:sz w:val="20"/>
                <w:szCs w:val="20"/>
              </w:rPr>
              <w:t>) yang menampilkan data upload per nomor dokumen tersebut</w:t>
            </w:r>
          </w:p>
        </w:tc>
      </w:tr>
      <w:tr w:rsidR="00535421" w:rsidRPr="00535421" w:rsidTr="003D0288">
        <w:trPr>
          <w:trHeight w:val="826"/>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535421" w:rsidRPr="00535421" w:rsidRDefault="00535421" w:rsidP="00535421">
            <w:pPr>
              <w:spacing w:before="0" w:after="0"/>
              <w:ind w:left="0"/>
              <w:jc w:val="left"/>
              <w:rPr>
                <w:rFonts w:ascii="Trebuchet MS" w:hAnsi="Trebuchet MS"/>
                <w:color w:val="000000"/>
                <w:sz w:val="20"/>
                <w:szCs w:val="20"/>
              </w:rPr>
            </w:pPr>
            <w:r w:rsidRPr="00535421">
              <w:rPr>
                <w:rFonts w:ascii="Trebuchet MS" w:hAnsi="Trebuchet MS"/>
                <w:color w:val="000000"/>
                <w:sz w:val="20"/>
                <w:szCs w:val="20"/>
              </w:rPr>
              <w:t>Klik tombol Lihat Detail pada kolom Kargo dalam Daftar History Upload</w:t>
            </w:r>
          </w:p>
        </w:tc>
        <w:tc>
          <w:tcPr>
            <w:tcW w:w="4320" w:type="dxa"/>
            <w:tcBorders>
              <w:top w:val="nil"/>
              <w:left w:val="nil"/>
              <w:bottom w:val="single" w:sz="8" w:space="0" w:color="auto"/>
              <w:right w:val="single" w:sz="8" w:space="0" w:color="auto"/>
            </w:tcBorders>
            <w:shd w:val="clear" w:color="auto" w:fill="auto"/>
            <w:vAlign w:val="center"/>
            <w:hideMark/>
          </w:tcPr>
          <w:p w:rsidR="00535421" w:rsidRPr="00535421" w:rsidRDefault="00535421" w:rsidP="003D0288">
            <w:pPr>
              <w:spacing w:before="0" w:after="0"/>
              <w:ind w:left="0"/>
              <w:jc w:val="left"/>
              <w:rPr>
                <w:rFonts w:ascii="Trebuchet MS" w:hAnsi="Trebuchet MS"/>
                <w:color w:val="000000"/>
                <w:sz w:val="20"/>
                <w:szCs w:val="20"/>
              </w:rPr>
            </w:pPr>
            <w:r w:rsidRPr="00535421">
              <w:rPr>
                <w:rFonts w:ascii="Trebuchet MS" w:hAnsi="Trebuchet MS"/>
                <w:color w:val="000000"/>
                <w:sz w:val="20"/>
                <w:szCs w:val="20"/>
              </w:rPr>
              <w:t>Muncul popup windows Detail History U</w:t>
            </w:r>
            <w:r w:rsidR="006110CB">
              <w:rPr>
                <w:rFonts w:ascii="Trebuchet MS" w:hAnsi="Trebuchet MS"/>
                <w:color w:val="000000"/>
                <w:sz w:val="20"/>
                <w:szCs w:val="20"/>
              </w:rPr>
              <w:t>pload Kargo ke Cabang(gambar 3-</w:t>
            </w:r>
            <w:r w:rsidR="003D0288">
              <w:rPr>
                <w:rFonts w:ascii="Trebuchet MS" w:hAnsi="Trebuchet MS"/>
                <w:color w:val="000000"/>
                <w:sz w:val="20"/>
                <w:szCs w:val="20"/>
              </w:rPr>
              <w:t>102</w:t>
            </w:r>
            <w:r w:rsidRPr="00535421">
              <w:rPr>
                <w:rFonts w:ascii="Trebuchet MS" w:hAnsi="Trebuchet MS"/>
                <w:color w:val="000000"/>
                <w:sz w:val="20"/>
                <w:szCs w:val="20"/>
              </w:rPr>
              <w:t>) yang menampilkan data upload per nomor dokumen tersebut</w:t>
            </w:r>
          </w:p>
        </w:tc>
      </w:tr>
      <w:tr w:rsidR="00535421" w:rsidRPr="00535421" w:rsidTr="006C0176">
        <w:trPr>
          <w:trHeight w:val="615"/>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535421" w:rsidRPr="00535421" w:rsidRDefault="00535421" w:rsidP="00535421">
            <w:pPr>
              <w:spacing w:before="0" w:after="0"/>
              <w:ind w:left="0"/>
              <w:jc w:val="left"/>
              <w:rPr>
                <w:rFonts w:ascii="Trebuchet MS" w:hAnsi="Trebuchet MS"/>
                <w:color w:val="000000"/>
                <w:sz w:val="20"/>
                <w:szCs w:val="20"/>
              </w:rPr>
            </w:pPr>
            <w:r w:rsidRPr="00535421">
              <w:rPr>
                <w:rFonts w:ascii="Trebuchet MS" w:hAnsi="Trebuchet MS"/>
                <w:color w:val="000000"/>
                <w:sz w:val="20"/>
                <w:szCs w:val="20"/>
              </w:rPr>
              <w:t>Klik tombol Tutup</w:t>
            </w:r>
          </w:p>
        </w:tc>
        <w:tc>
          <w:tcPr>
            <w:tcW w:w="4320" w:type="dxa"/>
            <w:tcBorders>
              <w:top w:val="nil"/>
              <w:left w:val="nil"/>
              <w:bottom w:val="single" w:sz="8" w:space="0" w:color="auto"/>
              <w:right w:val="single" w:sz="8" w:space="0" w:color="auto"/>
            </w:tcBorders>
            <w:shd w:val="clear" w:color="auto" w:fill="auto"/>
            <w:vAlign w:val="center"/>
            <w:hideMark/>
          </w:tcPr>
          <w:p w:rsidR="00535421" w:rsidRPr="00535421" w:rsidRDefault="00535421" w:rsidP="00535421">
            <w:pPr>
              <w:spacing w:before="0" w:after="0"/>
              <w:ind w:left="0"/>
              <w:jc w:val="left"/>
              <w:rPr>
                <w:rFonts w:ascii="Trebuchet MS" w:hAnsi="Trebuchet MS"/>
                <w:color w:val="000000"/>
                <w:sz w:val="20"/>
                <w:szCs w:val="20"/>
              </w:rPr>
            </w:pPr>
            <w:r w:rsidRPr="00535421">
              <w:rPr>
                <w:rFonts w:ascii="Trebuchet MS" w:hAnsi="Trebuchet MS"/>
                <w:color w:val="000000"/>
                <w:sz w:val="20"/>
                <w:szCs w:val="20"/>
              </w:rPr>
              <w:t>Windows akan menutup dan kembali ke form sebelumnya</w:t>
            </w:r>
          </w:p>
        </w:tc>
      </w:tr>
      <w:tr w:rsidR="00535421" w:rsidRPr="00535421" w:rsidTr="006C0176">
        <w:trPr>
          <w:trHeight w:val="315"/>
        </w:trPr>
        <w:tc>
          <w:tcPr>
            <w:tcW w:w="1890" w:type="dxa"/>
            <w:tcBorders>
              <w:top w:val="nil"/>
              <w:left w:val="nil"/>
              <w:bottom w:val="nil"/>
              <w:right w:val="nil"/>
            </w:tcBorders>
            <w:shd w:val="clear" w:color="auto" w:fill="auto"/>
            <w:noWrap/>
            <w:hideMark/>
          </w:tcPr>
          <w:p w:rsidR="00535421" w:rsidRPr="00535421" w:rsidRDefault="00535421" w:rsidP="00535421">
            <w:pPr>
              <w:spacing w:before="0" w:after="0"/>
              <w:ind w:left="0"/>
              <w:jc w:val="left"/>
              <w:rPr>
                <w:rFonts w:ascii="Trebuchet MS" w:hAnsi="Trebuchet MS"/>
                <w:color w:val="000000"/>
                <w:sz w:val="20"/>
                <w:szCs w:val="20"/>
              </w:rPr>
            </w:pPr>
          </w:p>
        </w:tc>
        <w:tc>
          <w:tcPr>
            <w:tcW w:w="2430" w:type="dxa"/>
            <w:tcBorders>
              <w:top w:val="nil"/>
              <w:left w:val="nil"/>
              <w:bottom w:val="nil"/>
              <w:right w:val="nil"/>
            </w:tcBorders>
            <w:shd w:val="clear" w:color="auto" w:fill="auto"/>
            <w:noWrap/>
            <w:hideMark/>
          </w:tcPr>
          <w:p w:rsidR="00535421" w:rsidRPr="00535421" w:rsidRDefault="00535421" w:rsidP="00535421">
            <w:pPr>
              <w:spacing w:before="0" w:after="0"/>
              <w:ind w:left="0"/>
              <w:jc w:val="left"/>
              <w:rPr>
                <w:sz w:val="20"/>
                <w:szCs w:val="20"/>
              </w:rPr>
            </w:pPr>
          </w:p>
        </w:tc>
        <w:tc>
          <w:tcPr>
            <w:tcW w:w="4320" w:type="dxa"/>
            <w:tcBorders>
              <w:top w:val="nil"/>
              <w:left w:val="nil"/>
              <w:bottom w:val="nil"/>
              <w:right w:val="nil"/>
            </w:tcBorders>
            <w:shd w:val="clear" w:color="auto" w:fill="auto"/>
            <w:hideMark/>
          </w:tcPr>
          <w:p w:rsidR="00535421" w:rsidRDefault="00535421" w:rsidP="00535421">
            <w:pPr>
              <w:spacing w:before="0" w:after="0"/>
              <w:ind w:left="0"/>
              <w:jc w:val="left"/>
              <w:rPr>
                <w:sz w:val="20"/>
                <w:szCs w:val="20"/>
              </w:rPr>
            </w:pPr>
          </w:p>
          <w:p w:rsidR="003D0288" w:rsidRDefault="003D0288" w:rsidP="00535421">
            <w:pPr>
              <w:spacing w:before="0" w:after="0"/>
              <w:ind w:left="0"/>
              <w:jc w:val="left"/>
              <w:rPr>
                <w:sz w:val="20"/>
                <w:szCs w:val="20"/>
              </w:rPr>
            </w:pPr>
          </w:p>
          <w:p w:rsidR="003D0288" w:rsidRPr="00535421" w:rsidRDefault="003D0288" w:rsidP="00535421">
            <w:pPr>
              <w:spacing w:before="0" w:after="0"/>
              <w:ind w:left="0"/>
              <w:jc w:val="left"/>
              <w:rPr>
                <w:sz w:val="20"/>
                <w:szCs w:val="20"/>
              </w:rPr>
            </w:pPr>
          </w:p>
        </w:tc>
      </w:tr>
      <w:tr w:rsidR="00535421" w:rsidRPr="00535421" w:rsidTr="006C0176">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535421" w:rsidRPr="00535421" w:rsidRDefault="00535421" w:rsidP="00535421">
            <w:pPr>
              <w:spacing w:before="0" w:after="0"/>
              <w:ind w:left="0"/>
              <w:rPr>
                <w:rFonts w:ascii="Trebuchet MS" w:hAnsi="Trebuchet MS"/>
                <w:color w:val="000000"/>
                <w:sz w:val="20"/>
                <w:szCs w:val="20"/>
              </w:rPr>
            </w:pPr>
            <w:r w:rsidRPr="00535421">
              <w:rPr>
                <w:rFonts w:ascii="Trebuchet MS" w:hAnsi="Trebuchet MS"/>
                <w:color w:val="000000"/>
                <w:sz w:val="20"/>
                <w:szCs w:val="20"/>
              </w:rPr>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535421" w:rsidRPr="00535421" w:rsidRDefault="00535421" w:rsidP="00535421">
            <w:pPr>
              <w:spacing w:before="0" w:after="0"/>
              <w:ind w:left="0"/>
              <w:rPr>
                <w:rFonts w:ascii="Trebuchet MS" w:hAnsi="Trebuchet MS"/>
                <w:sz w:val="20"/>
                <w:szCs w:val="20"/>
              </w:rPr>
            </w:pPr>
            <w:r w:rsidRPr="00535421">
              <w:rPr>
                <w:rFonts w:ascii="Trebuchet MS" w:hAnsi="Trebuchet MS"/>
                <w:sz w:val="20"/>
                <w:szCs w:val="20"/>
              </w:rPr>
              <w:t>Detail History Vendor ke Kargo</w:t>
            </w:r>
          </w:p>
        </w:tc>
      </w:tr>
      <w:tr w:rsidR="00535421" w:rsidRPr="00535421" w:rsidTr="006C0176">
        <w:trPr>
          <w:trHeight w:val="570"/>
        </w:trPr>
        <w:tc>
          <w:tcPr>
            <w:tcW w:w="1890" w:type="dxa"/>
            <w:tcBorders>
              <w:top w:val="nil"/>
              <w:left w:val="single" w:sz="8" w:space="0" w:color="auto"/>
              <w:bottom w:val="single" w:sz="8" w:space="0" w:color="auto"/>
              <w:right w:val="single" w:sz="8" w:space="0" w:color="auto"/>
            </w:tcBorders>
            <w:shd w:val="clear" w:color="000000" w:fill="F2F2F2"/>
            <w:hideMark/>
          </w:tcPr>
          <w:p w:rsidR="00535421" w:rsidRPr="00535421" w:rsidRDefault="00535421" w:rsidP="00535421">
            <w:pPr>
              <w:spacing w:before="0" w:after="0"/>
              <w:ind w:left="0"/>
              <w:rPr>
                <w:rFonts w:ascii="Trebuchet MS" w:hAnsi="Trebuchet MS"/>
                <w:color w:val="000000"/>
                <w:sz w:val="20"/>
                <w:szCs w:val="20"/>
              </w:rPr>
            </w:pPr>
            <w:r w:rsidRPr="00535421">
              <w:rPr>
                <w:rFonts w:ascii="Trebuchet MS" w:hAnsi="Trebuchet MS"/>
                <w:color w:val="000000"/>
                <w:sz w:val="20"/>
                <w:szCs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535421" w:rsidRPr="00535421" w:rsidRDefault="00535421" w:rsidP="00535421">
            <w:pPr>
              <w:spacing w:before="0" w:after="0"/>
              <w:ind w:left="0"/>
              <w:rPr>
                <w:rFonts w:ascii="Trebuchet MS" w:hAnsi="Trebuchet MS"/>
                <w:sz w:val="20"/>
                <w:szCs w:val="20"/>
              </w:rPr>
            </w:pPr>
            <w:r w:rsidRPr="00535421">
              <w:rPr>
                <w:rFonts w:ascii="Trebuchet MS" w:hAnsi="Trebuchet MS"/>
                <w:sz w:val="20"/>
                <w:szCs w:val="20"/>
              </w:rPr>
              <w:t>User berada pada form History Upload File dan klik tombol detail History Upload Vendor ke kargo</w:t>
            </w:r>
          </w:p>
        </w:tc>
      </w:tr>
      <w:tr w:rsidR="00535421" w:rsidRPr="00535421" w:rsidTr="006C0176">
        <w:trPr>
          <w:trHeight w:val="645"/>
        </w:trPr>
        <w:tc>
          <w:tcPr>
            <w:tcW w:w="1890" w:type="dxa"/>
            <w:tcBorders>
              <w:top w:val="nil"/>
              <w:left w:val="single" w:sz="8" w:space="0" w:color="auto"/>
              <w:bottom w:val="single" w:sz="8" w:space="0" w:color="auto"/>
              <w:right w:val="single" w:sz="8" w:space="0" w:color="auto"/>
            </w:tcBorders>
            <w:shd w:val="clear" w:color="000000" w:fill="F2F2F2"/>
            <w:hideMark/>
          </w:tcPr>
          <w:p w:rsidR="00535421" w:rsidRPr="00535421" w:rsidRDefault="00535421" w:rsidP="00535421">
            <w:pPr>
              <w:spacing w:before="0" w:after="0"/>
              <w:ind w:left="0"/>
              <w:rPr>
                <w:rFonts w:ascii="Trebuchet MS" w:hAnsi="Trebuchet MS"/>
                <w:color w:val="000000"/>
                <w:sz w:val="20"/>
                <w:szCs w:val="20"/>
              </w:rPr>
            </w:pPr>
            <w:r w:rsidRPr="00535421">
              <w:rPr>
                <w:rFonts w:ascii="Trebuchet MS" w:hAnsi="Trebuchet MS"/>
                <w:color w:val="000000"/>
                <w:sz w:val="20"/>
                <w:szCs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535421" w:rsidRPr="00535421" w:rsidRDefault="00535421" w:rsidP="00535421">
            <w:pPr>
              <w:spacing w:before="0" w:after="0"/>
              <w:ind w:left="0"/>
              <w:rPr>
                <w:rFonts w:ascii="Trebuchet MS" w:hAnsi="Trebuchet MS"/>
                <w:sz w:val="20"/>
                <w:szCs w:val="20"/>
              </w:rPr>
            </w:pPr>
            <w:r w:rsidRPr="00535421">
              <w:rPr>
                <w:rFonts w:ascii="Trebuchet MS" w:hAnsi="Trebuchet MS"/>
                <w:sz w:val="20"/>
                <w:szCs w:val="20"/>
              </w:rPr>
              <w:t>User dapat melihat hasil revisi upload vendor ke kargo setelah proses simpan</w:t>
            </w:r>
          </w:p>
        </w:tc>
      </w:tr>
      <w:tr w:rsidR="00535421" w:rsidRPr="00535421" w:rsidTr="006C0176">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vAlign w:val="center"/>
            <w:hideMark/>
          </w:tcPr>
          <w:p w:rsidR="00535421" w:rsidRPr="00535421" w:rsidRDefault="00535421" w:rsidP="00535421">
            <w:pPr>
              <w:spacing w:before="0" w:after="0"/>
              <w:ind w:left="0"/>
              <w:jc w:val="center"/>
              <w:rPr>
                <w:rFonts w:ascii="Trebuchet MS" w:hAnsi="Trebuchet MS"/>
                <w:color w:val="000000"/>
                <w:sz w:val="20"/>
                <w:szCs w:val="20"/>
              </w:rPr>
            </w:pPr>
            <w:r w:rsidRPr="00535421">
              <w:rPr>
                <w:rFonts w:ascii="Trebuchet MS" w:hAnsi="Trebuchet MS"/>
                <w:color w:val="000000"/>
                <w:sz w:val="20"/>
                <w:szCs w:val="20"/>
              </w:rPr>
              <w:t>Aksi User</w:t>
            </w:r>
          </w:p>
        </w:tc>
        <w:tc>
          <w:tcPr>
            <w:tcW w:w="4320" w:type="dxa"/>
            <w:tcBorders>
              <w:top w:val="nil"/>
              <w:left w:val="nil"/>
              <w:bottom w:val="single" w:sz="8" w:space="0" w:color="auto"/>
              <w:right w:val="single" w:sz="8" w:space="0" w:color="auto"/>
            </w:tcBorders>
            <w:shd w:val="clear" w:color="000000" w:fill="F2F2F2"/>
            <w:vAlign w:val="center"/>
            <w:hideMark/>
          </w:tcPr>
          <w:p w:rsidR="00535421" w:rsidRPr="00535421" w:rsidRDefault="00535421" w:rsidP="00535421">
            <w:pPr>
              <w:spacing w:before="0" w:after="0"/>
              <w:ind w:left="0"/>
              <w:jc w:val="center"/>
              <w:rPr>
                <w:rFonts w:ascii="Trebuchet MS" w:hAnsi="Trebuchet MS"/>
                <w:color w:val="000000"/>
                <w:sz w:val="20"/>
                <w:szCs w:val="20"/>
              </w:rPr>
            </w:pPr>
            <w:r w:rsidRPr="00535421">
              <w:rPr>
                <w:rFonts w:ascii="Trebuchet MS" w:hAnsi="Trebuchet MS"/>
                <w:color w:val="000000"/>
                <w:sz w:val="20"/>
                <w:szCs w:val="20"/>
              </w:rPr>
              <w:t>Reaksi Sistem</w:t>
            </w:r>
          </w:p>
        </w:tc>
      </w:tr>
      <w:tr w:rsidR="00535421" w:rsidRPr="00535421" w:rsidTr="006C0176">
        <w:trPr>
          <w:trHeight w:val="615"/>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535421" w:rsidRPr="00535421" w:rsidRDefault="00535421" w:rsidP="00535421">
            <w:pPr>
              <w:spacing w:before="0" w:after="0"/>
              <w:ind w:left="0"/>
              <w:jc w:val="left"/>
              <w:rPr>
                <w:rFonts w:ascii="Trebuchet MS" w:hAnsi="Trebuchet MS"/>
                <w:color w:val="000000"/>
                <w:sz w:val="20"/>
                <w:szCs w:val="20"/>
              </w:rPr>
            </w:pPr>
            <w:r w:rsidRPr="00535421">
              <w:rPr>
                <w:rFonts w:ascii="Trebuchet MS" w:hAnsi="Trebuchet MS"/>
                <w:color w:val="000000"/>
                <w:sz w:val="20"/>
                <w:szCs w:val="20"/>
              </w:rPr>
              <w:t>Klik tombol Upload Revisi</w:t>
            </w:r>
          </w:p>
        </w:tc>
        <w:tc>
          <w:tcPr>
            <w:tcW w:w="4320" w:type="dxa"/>
            <w:tcBorders>
              <w:top w:val="nil"/>
              <w:left w:val="nil"/>
              <w:bottom w:val="single" w:sz="8" w:space="0" w:color="auto"/>
              <w:right w:val="single" w:sz="8" w:space="0" w:color="auto"/>
            </w:tcBorders>
            <w:shd w:val="clear" w:color="auto" w:fill="auto"/>
            <w:vAlign w:val="center"/>
            <w:hideMark/>
          </w:tcPr>
          <w:p w:rsidR="00535421" w:rsidRPr="00535421" w:rsidRDefault="00535421" w:rsidP="00535421">
            <w:pPr>
              <w:spacing w:before="0" w:after="0"/>
              <w:ind w:left="0"/>
              <w:jc w:val="left"/>
              <w:rPr>
                <w:rFonts w:ascii="Trebuchet MS" w:hAnsi="Trebuchet MS"/>
                <w:color w:val="000000"/>
                <w:sz w:val="20"/>
                <w:szCs w:val="20"/>
              </w:rPr>
            </w:pPr>
            <w:r w:rsidRPr="00535421">
              <w:rPr>
                <w:rFonts w:ascii="Trebuchet MS" w:hAnsi="Trebuchet MS"/>
                <w:color w:val="000000"/>
                <w:sz w:val="20"/>
                <w:szCs w:val="20"/>
              </w:rPr>
              <w:t>Muncul popup windows upload untuk mengupload file vendor ke Kargo</w:t>
            </w:r>
          </w:p>
        </w:tc>
      </w:tr>
      <w:tr w:rsidR="00535421" w:rsidRPr="00535421" w:rsidTr="006C0176">
        <w:trPr>
          <w:trHeight w:val="915"/>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535421" w:rsidRPr="00535421" w:rsidRDefault="00535421" w:rsidP="00535421">
            <w:pPr>
              <w:spacing w:before="0" w:after="0"/>
              <w:ind w:left="0"/>
              <w:jc w:val="left"/>
              <w:rPr>
                <w:rFonts w:ascii="Trebuchet MS" w:hAnsi="Trebuchet MS"/>
                <w:color w:val="000000"/>
                <w:sz w:val="20"/>
                <w:szCs w:val="20"/>
              </w:rPr>
            </w:pPr>
            <w:r w:rsidRPr="00535421">
              <w:rPr>
                <w:rFonts w:ascii="Trebuchet MS" w:hAnsi="Trebuchet MS"/>
                <w:color w:val="000000"/>
                <w:sz w:val="20"/>
                <w:szCs w:val="20"/>
              </w:rPr>
              <w:t>Klik tombol Simpan</w:t>
            </w:r>
          </w:p>
        </w:tc>
        <w:tc>
          <w:tcPr>
            <w:tcW w:w="4320" w:type="dxa"/>
            <w:tcBorders>
              <w:top w:val="nil"/>
              <w:left w:val="nil"/>
              <w:bottom w:val="single" w:sz="8" w:space="0" w:color="auto"/>
              <w:right w:val="single" w:sz="8" w:space="0" w:color="auto"/>
            </w:tcBorders>
            <w:shd w:val="clear" w:color="auto" w:fill="auto"/>
            <w:vAlign w:val="center"/>
            <w:hideMark/>
          </w:tcPr>
          <w:p w:rsidR="00535421" w:rsidRPr="00535421" w:rsidRDefault="00535421" w:rsidP="00535421">
            <w:pPr>
              <w:spacing w:before="0" w:after="0"/>
              <w:ind w:left="0"/>
              <w:jc w:val="left"/>
              <w:rPr>
                <w:rFonts w:ascii="Trebuchet MS" w:hAnsi="Trebuchet MS"/>
                <w:color w:val="000000"/>
                <w:sz w:val="20"/>
                <w:szCs w:val="20"/>
              </w:rPr>
            </w:pPr>
            <w:r w:rsidRPr="00535421">
              <w:rPr>
                <w:rFonts w:ascii="Trebuchet MS" w:hAnsi="Trebuchet MS"/>
                <w:color w:val="000000"/>
                <w:sz w:val="20"/>
                <w:szCs w:val="20"/>
              </w:rPr>
              <w:t>Sistem akan mengecek validasi dan melakukan proses simpan dan menaikkan version file</w:t>
            </w:r>
          </w:p>
        </w:tc>
      </w:tr>
      <w:tr w:rsidR="00535421" w:rsidRPr="00535421" w:rsidTr="006C0176">
        <w:trPr>
          <w:trHeight w:val="615"/>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535421" w:rsidRPr="00535421" w:rsidRDefault="00535421" w:rsidP="00535421">
            <w:pPr>
              <w:spacing w:before="0" w:after="0"/>
              <w:ind w:left="0"/>
              <w:jc w:val="left"/>
              <w:rPr>
                <w:rFonts w:ascii="Trebuchet MS" w:hAnsi="Trebuchet MS"/>
                <w:color w:val="000000"/>
                <w:sz w:val="20"/>
                <w:szCs w:val="20"/>
              </w:rPr>
            </w:pPr>
            <w:r w:rsidRPr="00535421">
              <w:rPr>
                <w:rFonts w:ascii="Trebuchet MS" w:hAnsi="Trebuchet MS"/>
                <w:color w:val="000000"/>
                <w:sz w:val="20"/>
                <w:szCs w:val="20"/>
              </w:rPr>
              <w:t>Klik tombol Batal</w:t>
            </w:r>
          </w:p>
        </w:tc>
        <w:tc>
          <w:tcPr>
            <w:tcW w:w="4320" w:type="dxa"/>
            <w:tcBorders>
              <w:top w:val="nil"/>
              <w:left w:val="nil"/>
              <w:bottom w:val="single" w:sz="8" w:space="0" w:color="auto"/>
              <w:right w:val="single" w:sz="8" w:space="0" w:color="auto"/>
            </w:tcBorders>
            <w:shd w:val="clear" w:color="auto" w:fill="auto"/>
            <w:vAlign w:val="center"/>
            <w:hideMark/>
          </w:tcPr>
          <w:p w:rsidR="00535421" w:rsidRPr="00535421" w:rsidRDefault="00535421" w:rsidP="00535421">
            <w:pPr>
              <w:spacing w:before="0" w:after="0"/>
              <w:ind w:left="0"/>
              <w:jc w:val="left"/>
              <w:rPr>
                <w:rFonts w:ascii="Trebuchet MS" w:hAnsi="Trebuchet MS"/>
                <w:color w:val="000000"/>
                <w:sz w:val="20"/>
                <w:szCs w:val="20"/>
              </w:rPr>
            </w:pPr>
            <w:r w:rsidRPr="00535421">
              <w:rPr>
                <w:rFonts w:ascii="Trebuchet MS" w:hAnsi="Trebuchet MS"/>
                <w:color w:val="000000"/>
                <w:sz w:val="20"/>
                <w:szCs w:val="20"/>
              </w:rPr>
              <w:t>Sistem akan membatalkan penyimpanan perubahan</w:t>
            </w:r>
          </w:p>
        </w:tc>
      </w:tr>
      <w:tr w:rsidR="00535421" w:rsidRPr="00535421" w:rsidTr="006C0176">
        <w:trPr>
          <w:trHeight w:val="300"/>
        </w:trPr>
        <w:tc>
          <w:tcPr>
            <w:tcW w:w="1890" w:type="dxa"/>
            <w:tcBorders>
              <w:top w:val="nil"/>
              <w:left w:val="nil"/>
              <w:bottom w:val="nil"/>
              <w:right w:val="nil"/>
            </w:tcBorders>
            <w:shd w:val="clear" w:color="auto" w:fill="auto"/>
            <w:noWrap/>
            <w:vAlign w:val="bottom"/>
            <w:hideMark/>
          </w:tcPr>
          <w:p w:rsidR="00535421" w:rsidRPr="00535421" w:rsidRDefault="00535421" w:rsidP="00535421">
            <w:pPr>
              <w:spacing w:before="0" w:after="0"/>
              <w:ind w:left="0"/>
              <w:jc w:val="left"/>
              <w:rPr>
                <w:rFonts w:ascii="Trebuchet MS" w:hAnsi="Trebuchet MS"/>
                <w:color w:val="000000"/>
                <w:sz w:val="20"/>
                <w:szCs w:val="20"/>
              </w:rPr>
            </w:pPr>
          </w:p>
        </w:tc>
        <w:tc>
          <w:tcPr>
            <w:tcW w:w="2430" w:type="dxa"/>
            <w:tcBorders>
              <w:top w:val="nil"/>
              <w:left w:val="nil"/>
              <w:bottom w:val="nil"/>
              <w:right w:val="nil"/>
            </w:tcBorders>
            <w:shd w:val="clear" w:color="auto" w:fill="auto"/>
            <w:noWrap/>
            <w:vAlign w:val="bottom"/>
            <w:hideMark/>
          </w:tcPr>
          <w:p w:rsidR="00535421" w:rsidRPr="00535421" w:rsidRDefault="00535421" w:rsidP="00535421">
            <w:pPr>
              <w:spacing w:before="0" w:after="0"/>
              <w:ind w:left="0"/>
              <w:jc w:val="left"/>
              <w:rPr>
                <w:sz w:val="20"/>
                <w:szCs w:val="20"/>
              </w:rPr>
            </w:pPr>
          </w:p>
        </w:tc>
        <w:tc>
          <w:tcPr>
            <w:tcW w:w="4320" w:type="dxa"/>
            <w:tcBorders>
              <w:top w:val="nil"/>
              <w:left w:val="nil"/>
              <w:bottom w:val="nil"/>
              <w:right w:val="nil"/>
            </w:tcBorders>
            <w:shd w:val="clear" w:color="auto" w:fill="auto"/>
            <w:noWrap/>
            <w:vAlign w:val="bottom"/>
            <w:hideMark/>
          </w:tcPr>
          <w:p w:rsidR="00535421" w:rsidRPr="00535421" w:rsidRDefault="00535421" w:rsidP="00535421">
            <w:pPr>
              <w:spacing w:before="0" w:after="0"/>
              <w:ind w:left="0"/>
              <w:jc w:val="left"/>
              <w:rPr>
                <w:sz w:val="20"/>
                <w:szCs w:val="20"/>
              </w:rPr>
            </w:pPr>
          </w:p>
        </w:tc>
      </w:tr>
      <w:tr w:rsidR="00535421" w:rsidRPr="00535421" w:rsidTr="006C0176">
        <w:trPr>
          <w:trHeight w:val="315"/>
        </w:trPr>
        <w:tc>
          <w:tcPr>
            <w:tcW w:w="1890" w:type="dxa"/>
            <w:tcBorders>
              <w:top w:val="nil"/>
              <w:left w:val="nil"/>
              <w:bottom w:val="nil"/>
              <w:right w:val="nil"/>
            </w:tcBorders>
            <w:shd w:val="clear" w:color="auto" w:fill="auto"/>
            <w:noWrap/>
            <w:vAlign w:val="bottom"/>
            <w:hideMark/>
          </w:tcPr>
          <w:p w:rsidR="00535421" w:rsidRPr="00535421" w:rsidRDefault="00535421" w:rsidP="00535421">
            <w:pPr>
              <w:spacing w:before="0" w:after="0"/>
              <w:ind w:left="0"/>
              <w:jc w:val="left"/>
              <w:rPr>
                <w:sz w:val="20"/>
                <w:szCs w:val="20"/>
              </w:rPr>
            </w:pPr>
          </w:p>
        </w:tc>
        <w:tc>
          <w:tcPr>
            <w:tcW w:w="2430" w:type="dxa"/>
            <w:tcBorders>
              <w:top w:val="nil"/>
              <w:left w:val="nil"/>
              <w:bottom w:val="nil"/>
              <w:right w:val="nil"/>
            </w:tcBorders>
            <w:shd w:val="clear" w:color="auto" w:fill="auto"/>
            <w:noWrap/>
            <w:vAlign w:val="bottom"/>
            <w:hideMark/>
          </w:tcPr>
          <w:p w:rsidR="00535421" w:rsidRPr="00535421" w:rsidRDefault="00535421" w:rsidP="00535421">
            <w:pPr>
              <w:spacing w:before="0" w:after="0"/>
              <w:ind w:left="0"/>
              <w:jc w:val="left"/>
              <w:rPr>
                <w:sz w:val="20"/>
                <w:szCs w:val="20"/>
              </w:rPr>
            </w:pPr>
          </w:p>
        </w:tc>
        <w:tc>
          <w:tcPr>
            <w:tcW w:w="4320" w:type="dxa"/>
            <w:tcBorders>
              <w:top w:val="nil"/>
              <w:left w:val="nil"/>
              <w:bottom w:val="nil"/>
              <w:right w:val="nil"/>
            </w:tcBorders>
            <w:shd w:val="clear" w:color="auto" w:fill="auto"/>
            <w:noWrap/>
            <w:vAlign w:val="bottom"/>
            <w:hideMark/>
          </w:tcPr>
          <w:p w:rsidR="00535421" w:rsidRDefault="00535421" w:rsidP="00535421">
            <w:pPr>
              <w:spacing w:before="0" w:after="0"/>
              <w:ind w:left="0"/>
              <w:jc w:val="left"/>
              <w:rPr>
                <w:sz w:val="20"/>
                <w:szCs w:val="20"/>
              </w:rPr>
            </w:pPr>
          </w:p>
          <w:p w:rsidR="003D0288" w:rsidRDefault="003D0288" w:rsidP="00535421">
            <w:pPr>
              <w:spacing w:before="0" w:after="0"/>
              <w:ind w:left="0"/>
              <w:jc w:val="left"/>
              <w:rPr>
                <w:sz w:val="20"/>
                <w:szCs w:val="20"/>
              </w:rPr>
            </w:pPr>
          </w:p>
          <w:p w:rsidR="003D0288" w:rsidRPr="00535421" w:rsidRDefault="003D0288" w:rsidP="00535421">
            <w:pPr>
              <w:spacing w:before="0" w:after="0"/>
              <w:ind w:left="0"/>
              <w:jc w:val="left"/>
              <w:rPr>
                <w:sz w:val="20"/>
                <w:szCs w:val="20"/>
              </w:rPr>
            </w:pPr>
          </w:p>
        </w:tc>
      </w:tr>
      <w:tr w:rsidR="00535421" w:rsidRPr="00535421" w:rsidTr="006C0176">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535421" w:rsidRPr="00535421" w:rsidRDefault="00535421" w:rsidP="00535421">
            <w:pPr>
              <w:spacing w:before="0" w:after="0"/>
              <w:ind w:left="0"/>
              <w:rPr>
                <w:rFonts w:ascii="Trebuchet MS" w:hAnsi="Trebuchet MS"/>
                <w:color w:val="000000"/>
                <w:sz w:val="20"/>
                <w:szCs w:val="20"/>
              </w:rPr>
            </w:pPr>
            <w:r w:rsidRPr="00535421">
              <w:rPr>
                <w:rFonts w:ascii="Trebuchet MS" w:hAnsi="Trebuchet MS"/>
                <w:color w:val="000000"/>
                <w:sz w:val="20"/>
                <w:szCs w:val="20"/>
              </w:rPr>
              <w:lastRenderedPageBreak/>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535421" w:rsidRPr="00535421" w:rsidRDefault="00535421" w:rsidP="00535421">
            <w:pPr>
              <w:spacing w:before="0" w:after="0"/>
              <w:ind w:left="0"/>
              <w:rPr>
                <w:rFonts w:ascii="Trebuchet MS" w:hAnsi="Trebuchet MS"/>
                <w:sz w:val="20"/>
                <w:szCs w:val="20"/>
              </w:rPr>
            </w:pPr>
            <w:r w:rsidRPr="00535421">
              <w:rPr>
                <w:rFonts w:ascii="Trebuchet MS" w:hAnsi="Trebuchet MS"/>
                <w:sz w:val="20"/>
                <w:szCs w:val="20"/>
              </w:rPr>
              <w:t>Detail History Kargo ke Cabang</w:t>
            </w:r>
          </w:p>
        </w:tc>
      </w:tr>
      <w:tr w:rsidR="00535421" w:rsidRPr="00535421" w:rsidTr="006C0176">
        <w:trPr>
          <w:trHeight w:val="630"/>
        </w:trPr>
        <w:tc>
          <w:tcPr>
            <w:tcW w:w="1890" w:type="dxa"/>
            <w:tcBorders>
              <w:top w:val="nil"/>
              <w:left w:val="single" w:sz="8" w:space="0" w:color="auto"/>
              <w:bottom w:val="single" w:sz="8" w:space="0" w:color="auto"/>
              <w:right w:val="single" w:sz="8" w:space="0" w:color="auto"/>
            </w:tcBorders>
            <w:shd w:val="clear" w:color="000000" w:fill="F2F2F2"/>
            <w:hideMark/>
          </w:tcPr>
          <w:p w:rsidR="00535421" w:rsidRPr="00535421" w:rsidRDefault="00535421" w:rsidP="00535421">
            <w:pPr>
              <w:spacing w:before="0" w:after="0"/>
              <w:ind w:left="0"/>
              <w:rPr>
                <w:rFonts w:ascii="Trebuchet MS" w:hAnsi="Trebuchet MS"/>
                <w:color w:val="000000"/>
                <w:sz w:val="20"/>
                <w:szCs w:val="20"/>
              </w:rPr>
            </w:pPr>
            <w:r w:rsidRPr="00535421">
              <w:rPr>
                <w:rFonts w:ascii="Trebuchet MS" w:hAnsi="Trebuchet MS"/>
                <w:color w:val="000000"/>
                <w:sz w:val="20"/>
                <w:szCs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535421" w:rsidRPr="00535421" w:rsidRDefault="00535421" w:rsidP="00535421">
            <w:pPr>
              <w:spacing w:before="0" w:after="0"/>
              <w:ind w:left="0"/>
              <w:rPr>
                <w:rFonts w:ascii="Trebuchet MS" w:hAnsi="Trebuchet MS"/>
                <w:sz w:val="20"/>
                <w:szCs w:val="20"/>
              </w:rPr>
            </w:pPr>
            <w:r w:rsidRPr="00535421">
              <w:rPr>
                <w:rFonts w:ascii="Trebuchet MS" w:hAnsi="Trebuchet MS"/>
                <w:sz w:val="20"/>
                <w:szCs w:val="20"/>
              </w:rPr>
              <w:t>User berada pada form History Upload File dan klik tombol detail History Upload Kargo ke Cabang</w:t>
            </w:r>
          </w:p>
        </w:tc>
      </w:tr>
      <w:tr w:rsidR="00535421" w:rsidRPr="00535421" w:rsidTr="006C0176">
        <w:trPr>
          <w:trHeight w:val="570"/>
        </w:trPr>
        <w:tc>
          <w:tcPr>
            <w:tcW w:w="1890" w:type="dxa"/>
            <w:tcBorders>
              <w:top w:val="nil"/>
              <w:left w:val="single" w:sz="8" w:space="0" w:color="auto"/>
              <w:bottom w:val="single" w:sz="8" w:space="0" w:color="auto"/>
              <w:right w:val="single" w:sz="8" w:space="0" w:color="auto"/>
            </w:tcBorders>
            <w:shd w:val="clear" w:color="000000" w:fill="F2F2F2"/>
            <w:hideMark/>
          </w:tcPr>
          <w:p w:rsidR="00535421" w:rsidRPr="00535421" w:rsidRDefault="00535421" w:rsidP="00535421">
            <w:pPr>
              <w:spacing w:before="0" w:after="0"/>
              <w:ind w:left="0"/>
              <w:rPr>
                <w:rFonts w:ascii="Trebuchet MS" w:hAnsi="Trebuchet MS"/>
                <w:color w:val="000000"/>
                <w:sz w:val="20"/>
                <w:szCs w:val="20"/>
              </w:rPr>
            </w:pPr>
            <w:r w:rsidRPr="00535421">
              <w:rPr>
                <w:rFonts w:ascii="Trebuchet MS" w:hAnsi="Trebuchet MS"/>
                <w:color w:val="000000"/>
                <w:sz w:val="20"/>
                <w:szCs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535421" w:rsidRPr="00535421" w:rsidRDefault="00535421" w:rsidP="00535421">
            <w:pPr>
              <w:spacing w:before="0" w:after="0"/>
              <w:ind w:left="0"/>
              <w:rPr>
                <w:rFonts w:ascii="Trebuchet MS" w:hAnsi="Trebuchet MS"/>
                <w:sz w:val="20"/>
                <w:szCs w:val="20"/>
              </w:rPr>
            </w:pPr>
            <w:r w:rsidRPr="00535421">
              <w:rPr>
                <w:rFonts w:ascii="Trebuchet MS" w:hAnsi="Trebuchet MS"/>
                <w:sz w:val="20"/>
                <w:szCs w:val="20"/>
              </w:rPr>
              <w:t>User dapat melihat hasil revisi upload kargo ke cabang setelah proses simpan</w:t>
            </w:r>
          </w:p>
        </w:tc>
      </w:tr>
      <w:tr w:rsidR="00535421" w:rsidRPr="00535421" w:rsidTr="006C0176">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vAlign w:val="center"/>
            <w:hideMark/>
          </w:tcPr>
          <w:p w:rsidR="00535421" w:rsidRPr="00535421" w:rsidRDefault="00535421" w:rsidP="00535421">
            <w:pPr>
              <w:spacing w:before="0" w:after="0"/>
              <w:ind w:left="0"/>
              <w:jc w:val="center"/>
              <w:rPr>
                <w:rFonts w:ascii="Trebuchet MS" w:hAnsi="Trebuchet MS"/>
                <w:color w:val="000000"/>
                <w:sz w:val="20"/>
                <w:szCs w:val="20"/>
              </w:rPr>
            </w:pPr>
            <w:r w:rsidRPr="00535421">
              <w:rPr>
                <w:rFonts w:ascii="Trebuchet MS" w:hAnsi="Trebuchet MS"/>
                <w:color w:val="000000"/>
                <w:sz w:val="20"/>
                <w:szCs w:val="20"/>
              </w:rPr>
              <w:t>Aksi User</w:t>
            </w:r>
          </w:p>
        </w:tc>
        <w:tc>
          <w:tcPr>
            <w:tcW w:w="4320" w:type="dxa"/>
            <w:tcBorders>
              <w:top w:val="nil"/>
              <w:left w:val="nil"/>
              <w:bottom w:val="single" w:sz="8" w:space="0" w:color="auto"/>
              <w:right w:val="single" w:sz="8" w:space="0" w:color="auto"/>
            </w:tcBorders>
            <w:shd w:val="clear" w:color="000000" w:fill="F2F2F2"/>
            <w:vAlign w:val="center"/>
            <w:hideMark/>
          </w:tcPr>
          <w:p w:rsidR="00535421" w:rsidRPr="00535421" w:rsidRDefault="00535421" w:rsidP="00535421">
            <w:pPr>
              <w:spacing w:before="0" w:after="0"/>
              <w:ind w:left="0"/>
              <w:jc w:val="center"/>
              <w:rPr>
                <w:rFonts w:ascii="Trebuchet MS" w:hAnsi="Trebuchet MS"/>
                <w:color w:val="000000"/>
                <w:sz w:val="20"/>
                <w:szCs w:val="20"/>
              </w:rPr>
            </w:pPr>
            <w:r w:rsidRPr="00535421">
              <w:rPr>
                <w:rFonts w:ascii="Trebuchet MS" w:hAnsi="Trebuchet MS"/>
                <w:color w:val="000000"/>
                <w:sz w:val="20"/>
                <w:szCs w:val="20"/>
              </w:rPr>
              <w:t>Reaksi Sistem</w:t>
            </w:r>
          </w:p>
        </w:tc>
      </w:tr>
      <w:tr w:rsidR="00535421" w:rsidRPr="00535421" w:rsidTr="006C0176">
        <w:trPr>
          <w:trHeight w:val="615"/>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535421" w:rsidRPr="00535421" w:rsidRDefault="00535421" w:rsidP="00535421">
            <w:pPr>
              <w:spacing w:before="0" w:after="0"/>
              <w:ind w:left="0"/>
              <w:jc w:val="left"/>
              <w:rPr>
                <w:rFonts w:ascii="Trebuchet MS" w:hAnsi="Trebuchet MS"/>
                <w:color w:val="000000"/>
                <w:sz w:val="20"/>
                <w:szCs w:val="20"/>
              </w:rPr>
            </w:pPr>
            <w:r w:rsidRPr="00535421">
              <w:rPr>
                <w:rFonts w:ascii="Trebuchet MS" w:hAnsi="Trebuchet MS"/>
                <w:color w:val="000000"/>
                <w:sz w:val="20"/>
                <w:szCs w:val="20"/>
              </w:rPr>
              <w:t>Klik tombol Upload Revisi</w:t>
            </w:r>
          </w:p>
        </w:tc>
        <w:tc>
          <w:tcPr>
            <w:tcW w:w="4320" w:type="dxa"/>
            <w:tcBorders>
              <w:top w:val="nil"/>
              <w:left w:val="nil"/>
              <w:bottom w:val="single" w:sz="8" w:space="0" w:color="auto"/>
              <w:right w:val="single" w:sz="8" w:space="0" w:color="auto"/>
            </w:tcBorders>
            <w:shd w:val="clear" w:color="auto" w:fill="auto"/>
            <w:vAlign w:val="center"/>
            <w:hideMark/>
          </w:tcPr>
          <w:p w:rsidR="00535421" w:rsidRPr="00535421" w:rsidRDefault="00535421" w:rsidP="00535421">
            <w:pPr>
              <w:spacing w:before="0" w:after="0"/>
              <w:ind w:left="0"/>
              <w:jc w:val="left"/>
              <w:rPr>
                <w:rFonts w:ascii="Trebuchet MS" w:hAnsi="Trebuchet MS"/>
                <w:color w:val="000000"/>
                <w:sz w:val="20"/>
                <w:szCs w:val="20"/>
              </w:rPr>
            </w:pPr>
            <w:r w:rsidRPr="00535421">
              <w:rPr>
                <w:rFonts w:ascii="Trebuchet MS" w:hAnsi="Trebuchet MS"/>
                <w:color w:val="000000"/>
                <w:sz w:val="20"/>
                <w:szCs w:val="20"/>
              </w:rPr>
              <w:t>Muncul popup windows upload untuk mengupload file kargo ke cabang</w:t>
            </w:r>
          </w:p>
        </w:tc>
      </w:tr>
      <w:tr w:rsidR="00535421" w:rsidRPr="00535421" w:rsidTr="006C0176">
        <w:trPr>
          <w:trHeight w:val="915"/>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535421" w:rsidRPr="00535421" w:rsidRDefault="00535421" w:rsidP="00535421">
            <w:pPr>
              <w:spacing w:before="0" w:after="0"/>
              <w:ind w:left="0"/>
              <w:jc w:val="left"/>
              <w:rPr>
                <w:rFonts w:ascii="Trebuchet MS" w:hAnsi="Trebuchet MS"/>
                <w:color w:val="000000"/>
                <w:sz w:val="20"/>
                <w:szCs w:val="20"/>
              </w:rPr>
            </w:pPr>
            <w:r w:rsidRPr="00535421">
              <w:rPr>
                <w:rFonts w:ascii="Trebuchet MS" w:hAnsi="Trebuchet MS"/>
                <w:color w:val="000000"/>
                <w:sz w:val="20"/>
                <w:szCs w:val="20"/>
              </w:rPr>
              <w:t>Klik tombol Simpan</w:t>
            </w:r>
          </w:p>
        </w:tc>
        <w:tc>
          <w:tcPr>
            <w:tcW w:w="4320" w:type="dxa"/>
            <w:tcBorders>
              <w:top w:val="nil"/>
              <w:left w:val="nil"/>
              <w:bottom w:val="single" w:sz="8" w:space="0" w:color="auto"/>
              <w:right w:val="single" w:sz="8" w:space="0" w:color="auto"/>
            </w:tcBorders>
            <w:shd w:val="clear" w:color="auto" w:fill="auto"/>
            <w:vAlign w:val="center"/>
            <w:hideMark/>
          </w:tcPr>
          <w:p w:rsidR="00535421" w:rsidRPr="00535421" w:rsidRDefault="00535421" w:rsidP="00535421">
            <w:pPr>
              <w:spacing w:before="0" w:after="0"/>
              <w:ind w:left="0"/>
              <w:jc w:val="left"/>
              <w:rPr>
                <w:rFonts w:ascii="Trebuchet MS" w:hAnsi="Trebuchet MS"/>
                <w:color w:val="000000"/>
                <w:sz w:val="20"/>
                <w:szCs w:val="20"/>
              </w:rPr>
            </w:pPr>
            <w:r w:rsidRPr="00535421">
              <w:rPr>
                <w:rFonts w:ascii="Trebuchet MS" w:hAnsi="Trebuchet MS"/>
                <w:color w:val="000000"/>
                <w:sz w:val="20"/>
                <w:szCs w:val="20"/>
              </w:rPr>
              <w:t>Sistem akan mengecek validasi dan melakukan proses simpan dan menaikkan version file</w:t>
            </w:r>
          </w:p>
        </w:tc>
      </w:tr>
      <w:tr w:rsidR="00535421" w:rsidRPr="00535421" w:rsidTr="007F0C37">
        <w:trPr>
          <w:trHeight w:val="502"/>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535421" w:rsidRPr="00535421" w:rsidRDefault="00535421" w:rsidP="00535421">
            <w:pPr>
              <w:spacing w:before="0" w:after="0"/>
              <w:ind w:left="0"/>
              <w:jc w:val="left"/>
              <w:rPr>
                <w:rFonts w:ascii="Trebuchet MS" w:hAnsi="Trebuchet MS"/>
                <w:color w:val="000000"/>
                <w:sz w:val="20"/>
                <w:szCs w:val="20"/>
              </w:rPr>
            </w:pPr>
            <w:r w:rsidRPr="00535421">
              <w:rPr>
                <w:rFonts w:ascii="Trebuchet MS" w:hAnsi="Trebuchet MS"/>
                <w:color w:val="000000"/>
                <w:sz w:val="20"/>
                <w:szCs w:val="20"/>
              </w:rPr>
              <w:t>Klik tombol Batal</w:t>
            </w:r>
          </w:p>
        </w:tc>
        <w:tc>
          <w:tcPr>
            <w:tcW w:w="4320" w:type="dxa"/>
            <w:tcBorders>
              <w:top w:val="nil"/>
              <w:left w:val="nil"/>
              <w:bottom w:val="single" w:sz="8" w:space="0" w:color="auto"/>
              <w:right w:val="single" w:sz="8" w:space="0" w:color="auto"/>
            </w:tcBorders>
            <w:shd w:val="clear" w:color="auto" w:fill="auto"/>
            <w:vAlign w:val="center"/>
            <w:hideMark/>
          </w:tcPr>
          <w:p w:rsidR="00535421" w:rsidRPr="00535421" w:rsidRDefault="00535421" w:rsidP="00535421">
            <w:pPr>
              <w:spacing w:before="0" w:after="0"/>
              <w:ind w:left="0"/>
              <w:jc w:val="left"/>
              <w:rPr>
                <w:rFonts w:ascii="Trebuchet MS" w:hAnsi="Trebuchet MS"/>
                <w:color w:val="000000"/>
                <w:sz w:val="20"/>
                <w:szCs w:val="20"/>
              </w:rPr>
            </w:pPr>
            <w:r w:rsidRPr="00535421">
              <w:rPr>
                <w:rFonts w:ascii="Trebuchet MS" w:hAnsi="Trebuchet MS"/>
                <w:color w:val="000000"/>
                <w:sz w:val="20"/>
                <w:szCs w:val="20"/>
              </w:rPr>
              <w:t>Sistem akan membatalkan penyimpanan perubahan</w:t>
            </w:r>
          </w:p>
        </w:tc>
      </w:tr>
    </w:tbl>
    <w:p w:rsidR="006524F1" w:rsidRDefault="006524F1" w:rsidP="00EC6F5F">
      <w:pPr>
        <w:pStyle w:val="BodyText"/>
        <w:ind w:left="0"/>
      </w:pPr>
    </w:p>
    <w:p w:rsidR="006524F1" w:rsidRDefault="006524F1" w:rsidP="00CE5ADD">
      <w:pPr>
        <w:pStyle w:val="BodyText"/>
      </w:pPr>
    </w:p>
    <w:p w:rsidR="00AE42E8" w:rsidRDefault="00AE42E8" w:rsidP="005404DF">
      <w:pPr>
        <w:pStyle w:val="Heading3"/>
      </w:pPr>
      <w:bookmarkStart w:id="931" w:name="_Toc437774431"/>
      <w:bookmarkStart w:id="932" w:name="_Toc440541260"/>
      <w:r>
        <w:t>Delivery Order</w:t>
      </w:r>
      <w:bookmarkEnd w:id="931"/>
      <w:bookmarkEnd w:id="932"/>
    </w:p>
    <w:p w:rsidR="00345900" w:rsidRDefault="00345900" w:rsidP="00345900">
      <w:pPr>
        <w:pStyle w:val="BodyText"/>
      </w:pPr>
    </w:p>
    <w:p w:rsidR="006B48EE" w:rsidRDefault="008A1757" w:rsidP="006B48EE">
      <w:pPr>
        <w:pStyle w:val="BodyText"/>
        <w:keepNext/>
        <w:jc w:val="center"/>
      </w:pPr>
      <w:r>
        <w:rPr>
          <w:noProof/>
        </w:rPr>
        <w:drawing>
          <wp:inline distT="0" distB="0" distL="0" distR="0" wp14:anchorId="3EDBC8E6" wp14:editId="10B6FF8B">
            <wp:extent cx="4330621" cy="287967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32764" cy="2881103"/>
                    </a:xfrm>
                    <a:prstGeom prst="rect">
                      <a:avLst/>
                    </a:prstGeom>
                  </pic:spPr>
                </pic:pic>
              </a:graphicData>
            </a:graphic>
          </wp:inline>
        </w:drawing>
      </w:r>
    </w:p>
    <w:p w:rsidR="006110CB" w:rsidRDefault="006B48EE" w:rsidP="006B48EE">
      <w:pPr>
        <w:pStyle w:val="Caption"/>
        <w:jc w:val="center"/>
      </w:pPr>
      <w:bookmarkStart w:id="933" w:name="_Toc440027165"/>
      <w:r>
        <w:t xml:space="preserve">Gambar </w:t>
      </w:r>
      <w:ins w:id="934" w:author="User1" w:date="2016-01-14T13:23:00Z">
        <w:r w:rsidR="0077448C">
          <w:fldChar w:fldCharType="begin"/>
        </w:r>
        <w:r w:rsidR="0077448C">
          <w:instrText xml:space="preserve"> STYLEREF 1 \s </w:instrText>
        </w:r>
      </w:ins>
      <w:r w:rsidR="0077448C">
        <w:fldChar w:fldCharType="separate"/>
      </w:r>
      <w:r w:rsidR="0077448C">
        <w:rPr>
          <w:noProof/>
        </w:rPr>
        <w:t>3</w:t>
      </w:r>
      <w:ins w:id="935"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936" w:author="User1" w:date="2016-01-14T13:23:00Z">
        <w:r w:rsidR="0077448C">
          <w:rPr>
            <w:noProof/>
          </w:rPr>
          <w:t>103</w:t>
        </w:r>
        <w:r w:rsidR="0077448C">
          <w:fldChar w:fldCharType="end"/>
        </w:r>
      </w:ins>
      <w:del w:id="937"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103</w:delText>
        </w:r>
        <w:r w:rsidR="00E95F7C" w:rsidDel="00E95F7C">
          <w:rPr>
            <w:noProof/>
          </w:rPr>
          <w:fldChar w:fldCharType="end"/>
        </w:r>
      </w:del>
      <w:r>
        <w:t xml:space="preserve"> </w:t>
      </w:r>
      <w:r w:rsidRPr="007C5752">
        <w:t>Delivery Order</w:t>
      </w:r>
      <w:bookmarkEnd w:id="933"/>
    </w:p>
    <w:p w:rsidR="00F40193" w:rsidRDefault="00F40193" w:rsidP="008A1757">
      <w:pPr>
        <w:pStyle w:val="BodyText"/>
        <w:jc w:val="center"/>
      </w:pPr>
    </w:p>
    <w:p w:rsidR="00317A89" w:rsidRDefault="00367BA7" w:rsidP="00317A89">
      <w:pPr>
        <w:pStyle w:val="BodyText"/>
        <w:keepNext/>
        <w:jc w:val="center"/>
      </w:pPr>
      <w:r>
        <w:rPr>
          <w:noProof/>
        </w:rPr>
        <w:lastRenderedPageBreak/>
        <w:drawing>
          <wp:inline distT="0" distB="0" distL="0" distR="0" wp14:anchorId="57761EC2" wp14:editId="6986D935">
            <wp:extent cx="4339988" cy="2927445"/>
            <wp:effectExtent l="0" t="0" r="381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3433" t="5923" r="13541" b="6458"/>
                    <a:stretch/>
                  </pic:blipFill>
                  <pic:spPr bwMode="auto">
                    <a:xfrm>
                      <a:off x="0" y="0"/>
                      <a:ext cx="4340356" cy="2927693"/>
                    </a:xfrm>
                    <a:prstGeom prst="rect">
                      <a:avLst/>
                    </a:prstGeom>
                    <a:ln>
                      <a:noFill/>
                    </a:ln>
                    <a:extLst>
                      <a:ext uri="{53640926-AAD7-44D8-BBD7-CCE9431645EC}">
                        <a14:shadowObscured xmlns:a14="http://schemas.microsoft.com/office/drawing/2010/main"/>
                      </a:ext>
                    </a:extLst>
                  </pic:spPr>
                </pic:pic>
              </a:graphicData>
            </a:graphic>
          </wp:inline>
        </w:drawing>
      </w:r>
    </w:p>
    <w:p w:rsidR="006110CB" w:rsidRDefault="00317A89" w:rsidP="00317A89">
      <w:pPr>
        <w:pStyle w:val="Caption"/>
        <w:jc w:val="center"/>
      </w:pPr>
      <w:bookmarkStart w:id="938" w:name="_Toc440027166"/>
      <w:r>
        <w:t xml:space="preserve">Gambar </w:t>
      </w:r>
      <w:ins w:id="939" w:author="User1" w:date="2016-01-14T13:23:00Z">
        <w:r w:rsidR="0077448C">
          <w:fldChar w:fldCharType="begin"/>
        </w:r>
        <w:r w:rsidR="0077448C">
          <w:instrText xml:space="preserve"> STYLEREF 1 \s </w:instrText>
        </w:r>
      </w:ins>
      <w:r w:rsidR="0077448C">
        <w:fldChar w:fldCharType="separate"/>
      </w:r>
      <w:r w:rsidR="0077448C">
        <w:rPr>
          <w:noProof/>
        </w:rPr>
        <w:t>3</w:t>
      </w:r>
      <w:ins w:id="940"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941" w:author="User1" w:date="2016-01-14T13:23:00Z">
        <w:r w:rsidR="0077448C">
          <w:rPr>
            <w:noProof/>
          </w:rPr>
          <w:t>104</w:t>
        </w:r>
        <w:r w:rsidR="0077448C">
          <w:fldChar w:fldCharType="end"/>
        </w:r>
      </w:ins>
      <w:del w:id="942"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104</w:delText>
        </w:r>
        <w:r w:rsidR="00E95F7C" w:rsidDel="00E95F7C">
          <w:rPr>
            <w:noProof/>
          </w:rPr>
          <w:fldChar w:fldCharType="end"/>
        </w:r>
      </w:del>
      <w:r>
        <w:t xml:space="preserve"> </w:t>
      </w:r>
      <w:r w:rsidRPr="00313D40">
        <w:t>Revisi Delivery Order</w:t>
      </w:r>
      <w:bookmarkEnd w:id="938"/>
    </w:p>
    <w:p w:rsidR="00345900" w:rsidRDefault="00345900" w:rsidP="00345900">
      <w:pPr>
        <w:pStyle w:val="Caption"/>
      </w:pPr>
    </w:p>
    <w:tbl>
      <w:tblPr>
        <w:tblW w:w="8640" w:type="dxa"/>
        <w:tblInd w:w="710" w:type="dxa"/>
        <w:tblLook w:val="04A0" w:firstRow="1" w:lastRow="0" w:firstColumn="1" w:lastColumn="0" w:noHBand="0" w:noVBand="1"/>
      </w:tblPr>
      <w:tblGrid>
        <w:gridCol w:w="1890"/>
        <w:gridCol w:w="2430"/>
        <w:gridCol w:w="4320"/>
      </w:tblGrid>
      <w:tr w:rsidR="0014547C" w:rsidRPr="0014547C" w:rsidTr="006C0176">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14547C" w:rsidRPr="0014547C" w:rsidRDefault="0014547C" w:rsidP="0014547C">
            <w:pPr>
              <w:spacing w:before="0" w:after="0"/>
              <w:ind w:left="0"/>
              <w:rPr>
                <w:rFonts w:ascii="Trebuchet MS" w:hAnsi="Trebuchet MS"/>
                <w:sz w:val="20"/>
                <w:szCs w:val="20"/>
              </w:rPr>
            </w:pPr>
            <w:r w:rsidRPr="0014547C">
              <w:rPr>
                <w:rFonts w:ascii="Trebuchet MS" w:hAnsi="Trebuchet MS"/>
                <w:sz w:val="20"/>
                <w:szCs w:val="20"/>
              </w:rPr>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14547C" w:rsidRPr="0014547C" w:rsidRDefault="0014547C" w:rsidP="0014547C">
            <w:pPr>
              <w:spacing w:before="0" w:after="0"/>
              <w:ind w:left="0"/>
              <w:rPr>
                <w:rFonts w:ascii="Trebuchet MS" w:hAnsi="Trebuchet MS"/>
                <w:sz w:val="20"/>
                <w:szCs w:val="20"/>
              </w:rPr>
            </w:pPr>
            <w:r w:rsidRPr="0014547C">
              <w:rPr>
                <w:rFonts w:ascii="Trebuchet MS" w:hAnsi="Trebuchet MS"/>
                <w:sz w:val="20"/>
                <w:szCs w:val="20"/>
              </w:rPr>
              <w:t>Delivery Order</w:t>
            </w:r>
          </w:p>
        </w:tc>
      </w:tr>
      <w:tr w:rsidR="0014547C" w:rsidRPr="0014547C" w:rsidTr="006C0176">
        <w:trPr>
          <w:trHeight w:val="315"/>
        </w:trPr>
        <w:tc>
          <w:tcPr>
            <w:tcW w:w="1890" w:type="dxa"/>
            <w:tcBorders>
              <w:top w:val="nil"/>
              <w:left w:val="single" w:sz="8" w:space="0" w:color="auto"/>
              <w:bottom w:val="single" w:sz="8" w:space="0" w:color="auto"/>
              <w:right w:val="single" w:sz="8" w:space="0" w:color="auto"/>
            </w:tcBorders>
            <w:shd w:val="clear" w:color="000000" w:fill="F2F2F2"/>
            <w:hideMark/>
          </w:tcPr>
          <w:p w:rsidR="0014547C" w:rsidRPr="0014547C" w:rsidRDefault="0014547C" w:rsidP="0014547C">
            <w:pPr>
              <w:spacing w:before="0" w:after="0"/>
              <w:ind w:left="0"/>
              <w:rPr>
                <w:rFonts w:ascii="Trebuchet MS" w:hAnsi="Trebuchet MS"/>
                <w:sz w:val="20"/>
                <w:szCs w:val="20"/>
              </w:rPr>
            </w:pPr>
            <w:r w:rsidRPr="0014547C">
              <w:rPr>
                <w:rFonts w:ascii="Trebuchet MS" w:hAnsi="Trebuchet MS"/>
                <w:sz w:val="20"/>
                <w:szCs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14547C" w:rsidRPr="0014547C" w:rsidRDefault="0014547C" w:rsidP="0014547C">
            <w:pPr>
              <w:spacing w:before="0" w:after="0"/>
              <w:ind w:left="0"/>
              <w:rPr>
                <w:rFonts w:ascii="Trebuchet MS" w:hAnsi="Trebuchet MS"/>
                <w:sz w:val="20"/>
                <w:szCs w:val="20"/>
              </w:rPr>
            </w:pPr>
            <w:r w:rsidRPr="0014547C">
              <w:rPr>
                <w:rFonts w:ascii="Trebuchet MS" w:hAnsi="Trebuchet MS"/>
                <w:sz w:val="20"/>
                <w:szCs w:val="20"/>
              </w:rPr>
              <w:t>User telah login dan berada di menu Delivery Order</w:t>
            </w:r>
          </w:p>
        </w:tc>
      </w:tr>
      <w:tr w:rsidR="0014547C" w:rsidRPr="0014547C" w:rsidTr="006C0176">
        <w:trPr>
          <w:trHeight w:val="600"/>
        </w:trPr>
        <w:tc>
          <w:tcPr>
            <w:tcW w:w="1890" w:type="dxa"/>
            <w:tcBorders>
              <w:top w:val="nil"/>
              <w:left w:val="single" w:sz="8" w:space="0" w:color="auto"/>
              <w:bottom w:val="single" w:sz="8" w:space="0" w:color="auto"/>
              <w:right w:val="single" w:sz="8" w:space="0" w:color="auto"/>
            </w:tcBorders>
            <w:shd w:val="clear" w:color="000000" w:fill="F2F2F2"/>
            <w:hideMark/>
          </w:tcPr>
          <w:p w:rsidR="0014547C" w:rsidRPr="0014547C" w:rsidRDefault="0014547C" w:rsidP="0014547C">
            <w:pPr>
              <w:spacing w:before="0" w:after="0"/>
              <w:ind w:left="0"/>
              <w:rPr>
                <w:rFonts w:ascii="Trebuchet MS" w:hAnsi="Trebuchet MS"/>
                <w:sz w:val="20"/>
                <w:szCs w:val="20"/>
              </w:rPr>
            </w:pPr>
            <w:r w:rsidRPr="0014547C">
              <w:rPr>
                <w:rFonts w:ascii="Trebuchet MS" w:hAnsi="Trebuchet MS"/>
                <w:sz w:val="20"/>
                <w:szCs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14547C" w:rsidRPr="0014547C" w:rsidRDefault="0014547C" w:rsidP="0014547C">
            <w:pPr>
              <w:spacing w:before="0" w:after="0"/>
              <w:ind w:left="0"/>
              <w:rPr>
                <w:rFonts w:ascii="Trebuchet MS" w:hAnsi="Trebuchet MS"/>
                <w:sz w:val="20"/>
                <w:szCs w:val="20"/>
              </w:rPr>
            </w:pPr>
            <w:r w:rsidRPr="0014547C">
              <w:rPr>
                <w:rFonts w:ascii="Trebuchet MS" w:hAnsi="Trebuchet MS"/>
                <w:sz w:val="20"/>
                <w:szCs w:val="20"/>
              </w:rPr>
              <w:t>User dapat melihat informasi pengiriman barang yang dimintanya</w:t>
            </w:r>
          </w:p>
        </w:tc>
      </w:tr>
      <w:tr w:rsidR="0014547C" w:rsidRPr="0014547C" w:rsidTr="006C0176">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vAlign w:val="center"/>
            <w:hideMark/>
          </w:tcPr>
          <w:p w:rsidR="0014547C" w:rsidRPr="0014547C" w:rsidRDefault="0014547C" w:rsidP="0014547C">
            <w:pPr>
              <w:spacing w:before="0" w:after="0"/>
              <w:ind w:left="0"/>
              <w:jc w:val="center"/>
              <w:rPr>
                <w:rFonts w:ascii="Trebuchet MS" w:hAnsi="Trebuchet MS"/>
                <w:sz w:val="20"/>
                <w:szCs w:val="20"/>
              </w:rPr>
            </w:pPr>
            <w:r w:rsidRPr="0014547C">
              <w:rPr>
                <w:rFonts w:ascii="Trebuchet MS" w:hAnsi="Trebuchet MS"/>
                <w:sz w:val="20"/>
                <w:szCs w:val="20"/>
              </w:rPr>
              <w:t>Aksi User</w:t>
            </w:r>
          </w:p>
        </w:tc>
        <w:tc>
          <w:tcPr>
            <w:tcW w:w="4320" w:type="dxa"/>
            <w:tcBorders>
              <w:top w:val="nil"/>
              <w:left w:val="nil"/>
              <w:bottom w:val="single" w:sz="8" w:space="0" w:color="auto"/>
              <w:right w:val="single" w:sz="8" w:space="0" w:color="auto"/>
            </w:tcBorders>
            <w:shd w:val="clear" w:color="000000" w:fill="F2F2F2"/>
            <w:vAlign w:val="center"/>
            <w:hideMark/>
          </w:tcPr>
          <w:p w:rsidR="0014547C" w:rsidRPr="0014547C" w:rsidRDefault="0014547C" w:rsidP="0014547C">
            <w:pPr>
              <w:spacing w:before="0" w:after="0"/>
              <w:ind w:left="0"/>
              <w:jc w:val="center"/>
              <w:rPr>
                <w:rFonts w:ascii="Trebuchet MS" w:hAnsi="Trebuchet MS"/>
                <w:sz w:val="20"/>
                <w:szCs w:val="20"/>
              </w:rPr>
            </w:pPr>
            <w:r w:rsidRPr="0014547C">
              <w:rPr>
                <w:rFonts w:ascii="Trebuchet MS" w:hAnsi="Trebuchet MS"/>
                <w:sz w:val="20"/>
                <w:szCs w:val="20"/>
              </w:rPr>
              <w:t>Reaksi Sistem</w:t>
            </w:r>
          </w:p>
        </w:tc>
      </w:tr>
      <w:tr w:rsidR="0014547C" w:rsidRPr="0014547C" w:rsidTr="006110CB">
        <w:trPr>
          <w:trHeight w:val="1402"/>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14547C" w:rsidRPr="0014547C" w:rsidRDefault="0014547C" w:rsidP="0014547C">
            <w:pPr>
              <w:spacing w:before="0" w:after="0"/>
              <w:ind w:left="0"/>
              <w:jc w:val="left"/>
              <w:rPr>
                <w:rFonts w:ascii="Trebuchet MS" w:hAnsi="Trebuchet MS"/>
                <w:sz w:val="20"/>
                <w:szCs w:val="20"/>
              </w:rPr>
            </w:pPr>
            <w:r w:rsidRPr="0014547C">
              <w:rPr>
                <w:rFonts w:ascii="Trebuchet MS" w:hAnsi="Trebuchet MS"/>
                <w:sz w:val="20"/>
                <w:szCs w:val="20"/>
              </w:rPr>
              <w:t>Input nilai pada Qty Penerimaan</w:t>
            </w:r>
          </w:p>
        </w:tc>
        <w:tc>
          <w:tcPr>
            <w:tcW w:w="4320" w:type="dxa"/>
            <w:tcBorders>
              <w:top w:val="nil"/>
              <w:left w:val="nil"/>
              <w:bottom w:val="single" w:sz="8" w:space="0" w:color="auto"/>
              <w:right w:val="single" w:sz="8" w:space="0" w:color="auto"/>
            </w:tcBorders>
            <w:shd w:val="clear" w:color="auto" w:fill="auto"/>
            <w:hideMark/>
          </w:tcPr>
          <w:p w:rsidR="0014547C" w:rsidRPr="0014547C" w:rsidRDefault="0014547C" w:rsidP="0014547C">
            <w:pPr>
              <w:spacing w:before="0" w:after="0"/>
              <w:ind w:left="0"/>
              <w:jc w:val="left"/>
              <w:rPr>
                <w:rFonts w:ascii="Trebuchet MS" w:hAnsi="Trebuchet MS"/>
                <w:sz w:val="20"/>
                <w:szCs w:val="20"/>
              </w:rPr>
            </w:pPr>
            <w:r w:rsidRPr="0014547C">
              <w:rPr>
                <w:rFonts w:ascii="Trebuchet MS" w:hAnsi="Trebuchet MS"/>
                <w:sz w:val="20"/>
                <w:szCs w:val="20"/>
              </w:rPr>
              <w:t>Kolom Sisa Qty akan berkurang secara otomatis mengikuti jumlah Qty Permintaan dikurangi Qty Penerimaan yang diinput. Bila jumlah diinput lebih besar daripada Sisa Qty maka akan muncul konfirmasi niai tidak sesuai</w:t>
            </w:r>
          </w:p>
        </w:tc>
      </w:tr>
      <w:tr w:rsidR="0014547C" w:rsidRPr="0014547C" w:rsidTr="006110CB">
        <w:trPr>
          <w:trHeight w:val="880"/>
        </w:trPr>
        <w:tc>
          <w:tcPr>
            <w:tcW w:w="4320" w:type="dxa"/>
            <w:gridSpan w:val="2"/>
            <w:tcBorders>
              <w:top w:val="single" w:sz="8" w:space="0" w:color="auto"/>
              <w:left w:val="single" w:sz="8" w:space="0" w:color="auto"/>
              <w:bottom w:val="single" w:sz="8" w:space="0" w:color="auto"/>
              <w:right w:val="nil"/>
            </w:tcBorders>
            <w:shd w:val="clear" w:color="auto" w:fill="auto"/>
            <w:hideMark/>
          </w:tcPr>
          <w:p w:rsidR="0014547C" w:rsidRPr="0014547C" w:rsidRDefault="0014547C" w:rsidP="0014547C">
            <w:pPr>
              <w:spacing w:before="0" w:after="0"/>
              <w:ind w:left="0"/>
              <w:jc w:val="left"/>
              <w:rPr>
                <w:rFonts w:ascii="Calibri" w:hAnsi="Calibri"/>
                <w:sz w:val="22"/>
                <w:szCs w:val="22"/>
              </w:rPr>
            </w:pPr>
            <w:r w:rsidRPr="0014547C">
              <w:rPr>
                <w:rFonts w:ascii="Calibri" w:hAnsi="Calibri"/>
                <w:sz w:val="22"/>
                <w:szCs w:val="22"/>
              </w:rPr>
              <w:t>Centang Produk pada grid sebelah kiri</w:t>
            </w:r>
          </w:p>
        </w:tc>
        <w:tc>
          <w:tcPr>
            <w:tcW w:w="4320" w:type="dxa"/>
            <w:tcBorders>
              <w:top w:val="nil"/>
              <w:left w:val="single" w:sz="8" w:space="0" w:color="auto"/>
              <w:bottom w:val="single" w:sz="8" w:space="0" w:color="auto"/>
              <w:right w:val="single" w:sz="8" w:space="0" w:color="auto"/>
            </w:tcBorders>
            <w:shd w:val="clear" w:color="auto" w:fill="auto"/>
            <w:hideMark/>
          </w:tcPr>
          <w:p w:rsidR="0014547C" w:rsidRPr="0014547C" w:rsidRDefault="0014547C" w:rsidP="0014547C">
            <w:pPr>
              <w:spacing w:before="0" w:after="0"/>
              <w:ind w:left="0"/>
              <w:jc w:val="left"/>
              <w:rPr>
                <w:rFonts w:ascii="Calibri" w:hAnsi="Calibri"/>
                <w:sz w:val="22"/>
                <w:szCs w:val="22"/>
              </w:rPr>
            </w:pPr>
            <w:r w:rsidRPr="0014547C">
              <w:rPr>
                <w:rFonts w:ascii="Calibri" w:hAnsi="Calibri"/>
                <w:sz w:val="22"/>
                <w:szCs w:val="22"/>
              </w:rPr>
              <w:t>Qty Penerimaan akan terisi otomatis mengikuti nilai sisa Qty. Nilai Sisa Qty akan berubah menjadi 0</w:t>
            </w:r>
          </w:p>
        </w:tc>
      </w:tr>
      <w:tr w:rsidR="0014547C" w:rsidRPr="0014547C" w:rsidTr="006110CB">
        <w:trPr>
          <w:trHeight w:val="1159"/>
        </w:trPr>
        <w:tc>
          <w:tcPr>
            <w:tcW w:w="4320" w:type="dxa"/>
            <w:gridSpan w:val="2"/>
            <w:tcBorders>
              <w:top w:val="single" w:sz="8" w:space="0" w:color="auto"/>
              <w:left w:val="single" w:sz="8" w:space="0" w:color="auto"/>
              <w:bottom w:val="single" w:sz="8" w:space="0" w:color="auto"/>
              <w:right w:val="nil"/>
            </w:tcBorders>
            <w:shd w:val="clear" w:color="auto" w:fill="auto"/>
            <w:hideMark/>
          </w:tcPr>
          <w:p w:rsidR="0014547C" w:rsidRPr="0014547C" w:rsidRDefault="0014547C" w:rsidP="0014547C">
            <w:pPr>
              <w:spacing w:before="0" w:after="0"/>
              <w:ind w:left="0"/>
              <w:jc w:val="left"/>
              <w:rPr>
                <w:rFonts w:ascii="Calibri" w:hAnsi="Calibri"/>
                <w:sz w:val="22"/>
                <w:szCs w:val="22"/>
              </w:rPr>
            </w:pPr>
            <w:r w:rsidRPr="0014547C">
              <w:rPr>
                <w:rFonts w:ascii="Calibri" w:hAnsi="Calibri"/>
                <w:sz w:val="22"/>
                <w:szCs w:val="22"/>
              </w:rPr>
              <w:t>Klik tombol Submit</w:t>
            </w:r>
          </w:p>
        </w:tc>
        <w:tc>
          <w:tcPr>
            <w:tcW w:w="4320" w:type="dxa"/>
            <w:tcBorders>
              <w:top w:val="nil"/>
              <w:left w:val="single" w:sz="8" w:space="0" w:color="auto"/>
              <w:bottom w:val="single" w:sz="8" w:space="0" w:color="auto"/>
              <w:right w:val="single" w:sz="8" w:space="0" w:color="auto"/>
            </w:tcBorders>
            <w:shd w:val="clear" w:color="auto" w:fill="auto"/>
            <w:hideMark/>
          </w:tcPr>
          <w:p w:rsidR="0014547C" w:rsidRPr="0014547C" w:rsidRDefault="0014547C" w:rsidP="0014547C">
            <w:pPr>
              <w:spacing w:before="0" w:after="0"/>
              <w:ind w:left="0"/>
              <w:jc w:val="left"/>
              <w:rPr>
                <w:rFonts w:ascii="Calibri" w:hAnsi="Calibri"/>
                <w:sz w:val="22"/>
                <w:szCs w:val="22"/>
              </w:rPr>
            </w:pPr>
            <w:r w:rsidRPr="0014547C">
              <w:rPr>
                <w:rFonts w:ascii="Calibri" w:hAnsi="Calibri"/>
                <w:sz w:val="22"/>
                <w:szCs w:val="22"/>
              </w:rPr>
              <w:t>Sistem akan mengecek validasi lalu akan melakukan proses penyimpanan. Bila berhasil maka akan muncul konfirmasi data berhasil disimpan</w:t>
            </w:r>
          </w:p>
        </w:tc>
      </w:tr>
      <w:tr w:rsidR="0014547C" w:rsidRPr="0014547C" w:rsidTr="006110CB">
        <w:trPr>
          <w:trHeight w:val="601"/>
        </w:trPr>
        <w:tc>
          <w:tcPr>
            <w:tcW w:w="4320" w:type="dxa"/>
            <w:gridSpan w:val="2"/>
            <w:tcBorders>
              <w:top w:val="single" w:sz="8" w:space="0" w:color="auto"/>
              <w:left w:val="single" w:sz="8" w:space="0" w:color="auto"/>
              <w:bottom w:val="single" w:sz="8" w:space="0" w:color="auto"/>
              <w:right w:val="nil"/>
            </w:tcBorders>
            <w:shd w:val="clear" w:color="auto" w:fill="auto"/>
            <w:hideMark/>
          </w:tcPr>
          <w:p w:rsidR="0014547C" w:rsidRPr="0014547C" w:rsidRDefault="0014547C" w:rsidP="0014547C">
            <w:pPr>
              <w:spacing w:before="0" w:after="0"/>
              <w:ind w:left="0"/>
              <w:jc w:val="left"/>
              <w:rPr>
                <w:rFonts w:ascii="Calibri" w:hAnsi="Calibri"/>
                <w:sz w:val="22"/>
                <w:szCs w:val="22"/>
              </w:rPr>
            </w:pPr>
            <w:r w:rsidRPr="0014547C">
              <w:rPr>
                <w:rFonts w:ascii="Calibri" w:hAnsi="Calibri"/>
                <w:sz w:val="22"/>
                <w:szCs w:val="22"/>
              </w:rPr>
              <w:t>Klik tombol Batal</w:t>
            </w:r>
          </w:p>
        </w:tc>
        <w:tc>
          <w:tcPr>
            <w:tcW w:w="4320" w:type="dxa"/>
            <w:tcBorders>
              <w:top w:val="nil"/>
              <w:left w:val="single" w:sz="8" w:space="0" w:color="auto"/>
              <w:bottom w:val="single" w:sz="8" w:space="0" w:color="auto"/>
              <w:right w:val="single" w:sz="8" w:space="0" w:color="auto"/>
            </w:tcBorders>
            <w:shd w:val="clear" w:color="auto" w:fill="auto"/>
            <w:hideMark/>
          </w:tcPr>
          <w:p w:rsidR="0014547C" w:rsidRPr="0014547C" w:rsidRDefault="0014547C" w:rsidP="0014547C">
            <w:pPr>
              <w:spacing w:before="0" w:after="0"/>
              <w:ind w:left="0"/>
              <w:jc w:val="left"/>
              <w:rPr>
                <w:rFonts w:ascii="Calibri" w:hAnsi="Calibri"/>
                <w:sz w:val="22"/>
                <w:szCs w:val="22"/>
              </w:rPr>
            </w:pPr>
            <w:r w:rsidRPr="0014547C">
              <w:rPr>
                <w:rFonts w:ascii="Calibri" w:hAnsi="Calibri"/>
                <w:sz w:val="22"/>
                <w:szCs w:val="22"/>
              </w:rPr>
              <w:t xml:space="preserve">Akan menampilkan box confirm (Y/N) untuk membatalkan record yang telah diinput. </w:t>
            </w:r>
          </w:p>
        </w:tc>
      </w:tr>
      <w:tr w:rsidR="0014547C" w:rsidRPr="0014547C" w:rsidTr="006C0176">
        <w:trPr>
          <w:trHeight w:val="315"/>
        </w:trPr>
        <w:tc>
          <w:tcPr>
            <w:tcW w:w="1890" w:type="dxa"/>
            <w:tcBorders>
              <w:top w:val="nil"/>
              <w:left w:val="nil"/>
              <w:bottom w:val="nil"/>
              <w:right w:val="nil"/>
            </w:tcBorders>
            <w:shd w:val="clear" w:color="auto" w:fill="auto"/>
            <w:hideMark/>
          </w:tcPr>
          <w:p w:rsidR="0014547C" w:rsidRPr="0014547C" w:rsidRDefault="0014547C" w:rsidP="0014547C">
            <w:pPr>
              <w:spacing w:before="0" w:after="0"/>
              <w:ind w:left="0"/>
              <w:jc w:val="left"/>
              <w:rPr>
                <w:rFonts w:ascii="Calibri" w:hAnsi="Calibri"/>
                <w:sz w:val="22"/>
                <w:szCs w:val="22"/>
              </w:rPr>
            </w:pPr>
          </w:p>
        </w:tc>
        <w:tc>
          <w:tcPr>
            <w:tcW w:w="2430" w:type="dxa"/>
            <w:tcBorders>
              <w:top w:val="nil"/>
              <w:left w:val="nil"/>
              <w:bottom w:val="nil"/>
              <w:right w:val="nil"/>
            </w:tcBorders>
            <w:shd w:val="clear" w:color="auto" w:fill="auto"/>
            <w:hideMark/>
          </w:tcPr>
          <w:p w:rsidR="0014547C" w:rsidRPr="0014547C" w:rsidRDefault="0014547C" w:rsidP="0014547C">
            <w:pPr>
              <w:spacing w:before="0" w:after="0"/>
              <w:ind w:left="0"/>
              <w:jc w:val="left"/>
              <w:rPr>
                <w:sz w:val="20"/>
                <w:szCs w:val="20"/>
              </w:rPr>
            </w:pPr>
          </w:p>
        </w:tc>
        <w:tc>
          <w:tcPr>
            <w:tcW w:w="4320" w:type="dxa"/>
            <w:tcBorders>
              <w:top w:val="nil"/>
              <w:left w:val="nil"/>
              <w:bottom w:val="nil"/>
              <w:right w:val="nil"/>
            </w:tcBorders>
            <w:shd w:val="clear" w:color="auto" w:fill="auto"/>
            <w:hideMark/>
          </w:tcPr>
          <w:p w:rsidR="0014547C" w:rsidRPr="0014547C" w:rsidRDefault="0014547C" w:rsidP="0014547C">
            <w:pPr>
              <w:spacing w:before="0" w:after="0"/>
              <w:ind w:left="0"/>
              <w:jc w:val="left"/>
              <w:rPr>
                <w:sz w:val="20"/>
                <w:szCs w:val="20"/>
              </w:rPr>
            </w:pPr>
          </w:p>
        </w:tc>
      </w:tr>
      <w:tr w:rsidR="0014547C" w:rsidRPr="0014547C" w:rsidTr="006C0176">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14547C" w:rsidRPr="0014547C" w:rsidRDefault="0014547C" w:rsidP="0014547C">
            <w:pPr>
              <w:spacing w:before="0" w:after="0"/>
              <w:ind w:left="0"/>
              <w:rPr>
                <w:rFonts w:ascii="Trebuchet MS" w:hAnsi="Trebuchet MS"/>
                <w:sz w:val="20"/>
                <w:szCs w:val="20"/>
              </w:rPr>
            </w:pPr>
            <w:r w:rsidRPr="0014547C">
              <w:rPr>
                <w:rFonts w:ascii="Trebuchet MS" w:hAnsi="Trebuchet MS"/>
                <w:sz w:val="20"/>
                <w:szCs w:val="20"/>
              </w:rPr>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14547C" w:rsidRPr="0014547C" w:rsidRDefault="0014547C" w:rsidP="0014547C">
            <w:pPr>
              <w:spacing w:before="0" w:after="0"/>
              <w:ind w:left="0"/>
              <w:rPr>
                <w:rFonts w:ascii="Trebuchet MS" w:hAnsi="Trebuchet MS"/>
                <w:sz w:val="20"/>
                <w:szCs w:val="20"/>
              </w:rPr>
            </w:pPr>
            <w:r w:rsidRPr="0014547C">
              <w:rPr>
                <w:rFonts w:ascii="Trebuchet MS" w:hAnsi="Trebuchet MS"/>
                <w:sz w:val="20"/>
                <w:szCs w:val="20"/>
              </w:rPr>
              <w:t>Revisi Delivery Order</w:t>
            </w:r>
          </w:p>
        </w:tc>
      </w:tr>
      <w:tr w:rsidR="0014547C" w:rsidRPr="0014547C" w:rsidTr="006C0176">
        <w:trPr>
          <w:trHeight w:val="720"/>
        </w:trPr>
        <w:tc>
          <w:tcPr>
            <w:tcW w:w="1890" w:type="dxa"/>
            <w:tcBorders>
              <w:top w:val="nil"/>
              <w:left w:val="single" w:sz="8" w:space="0" w:color="auto"/>
              <w:bottom w:val="single" w:sz="8" w:space="0" w:color="auto"/>
              <w:right w:val="single" w:sz="8" w:space="0" w:color="auto"/>
            </w:tcBorders>
            <w:shd w:val="clear" w:color="000000" w:fill="F2F2F2"/>
            <w:hideMark/>
          </w:tcPr>
          <w:p w:rsidR="0014547C" w:rsidRPr="0014547C" w:rsidRDefault="0014547C" w:rsidP="0014547C">
            <w:pPr>
              <w:spacing w:before="0" w:after="0"/>
              <w:ind w:left="0"/>
              <w:rPr>
                <w:rFonts w:ascii="Trebuchet MS" w:hAnsi="Trebuchet MS"/>
                <w:sz w:val="20"/>
                <w:szCs w:val="20"/>
              </w:rPr>
            </w:pPr>
            <w:r w:rsidRPr="0014547C">
              <w:rPr>
                <w:rFonts w:ascii="Trebuchet MS" w:hAnsi="Trebuchet MS"/>
                <w:sz w:val="20"/>
                <w:szCs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14547C" w:rsidRPr="0014547C" w:rsidRDefault="0014547C" w:rsidP="0014547C">
            <w:pPr>
              <w:spacing w:before="0" w:after="0"/>
              <w:ind w:left="0"/>
              <w:rPr>
                <w:rFonts w:ascii="Trebuchet MS" w:hAnsi="Trebuchet MS"/>
                <w:sz w:val="20"/>
                <w:szCs w:val="20"/>
              </w:rPr>
            </w:pPr>
            <w:r w:rsidRPr="0014547C">
              <w:rPr>
                <w:rFonts w:ascii="Trebuchet MS" w:hAnsi="Trebuchet MS"/>
                <w:sz w:val="20"/>
                <w:szCs w:val="20"/>
              </w:rPr>
              <w:t>User telah login dan berada di menu Daftar Delivery Order. Lalu user klik tombol revisi dari Daftar Delivery Order</w:t>
            </w:r>
          </w:p>
        </w:tc>
      </w:tr>
      <w:tr w:rsidR="0014547C" w:rsidRPr="0014547C" w:rsidTr="006C0176">
        <w:trPr>
          <w:trHeight w:val="675"/>
        </w:trPr>
        <w:tc>
          <w:tcPr>
            <w:tcW w:w="1890" w:type="dxa"/>
            <w:tcBorders>
              <w:top w:val="nil"/>
              <w:left w:val="single" w:sz="8" w:space="0" w:color="auto"/>
              <w:bottom w:val="single" w:sz="8" w:space="0" w:color="auto"/>
              <w:right w:val="single" w:sz="8" w:space="0" w:color="auto"/>
            </w:tcBorders>
            <w:shd w:val="clear" w:color="000000" w:fill="F2F2F2"/>
            <w:hideMark/>
          </w:tcPr>
          <w:p w:rsidR="0014547C" w:rsidRPr="0014547C" w:rsidRDefault="0014547C" w:rsidP="0014547C">
            <w:pPr>
              <w:spacing w:before="0" w:after="0"/>
              <w:ind w:left="0"/>
              <w:rPr>
                <w:rFonts w:ascii="Trebuchet MS" w:hAnsi="Trebuchet MS"/>
                <w:sz w:val="20"/>
                <w:szCs w:val="20"/>
              </w:rPr>
            </w:pPr>
            <w:r w:rsidRPr="0014547C">
              <w:rPr>
                <w:rFonts w:ascii="Trebuchet MS" w:hAnsi="Trebuchet MS"/>
                <w:sz w:val="20"/>
                <w:szCs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14547C" w:rsidRPr="0014547C" w:rsidRDefault="0014547C" w:rsidP="0014547C">
            <w:pPr>
              <w:spacing w:before="0" w:after="0"/>
              <w:ind w:left="0"/>
              <w:rPr>
                <w:rFonts w:ascii="Trebuchet MS" w:hAnsi="Trebuchet MS"/>
                <w:sz w:val="20"/>
                <w:szCs w:val="20"/>
              </w:rPr>
            </w:pPr>
            <w:r w:rsidRPr="0014547C">
              <w:rPr>
                <w:rFonts w:ascii="Trebuchet MS" w:hAnsi="Trebuchet MS"/>
                <w:sz w:val="20"/>
                <w:szCs w:val="20"/>
              </w:rPr>
              <w:t>User dapat mengubah Delivery Order sesuai dengan yang diinginkan</w:t>
            </w:r>
          </w:p>
        </w:tc>
      </w:tr>
      <w:tr w:rsidR="0014547C" w:rsidRPr="0014547C" w:rsidTr="006C0176">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vAlign w:val="center"/>
            <w:hideMark/>
          </w:tcPr>
          <w:p w:rsidR="0014547C" w:rsidRPr="0014547C" w:rsidRDefault="0014547C" w:rsidP="0014547C">
            <w:pPr>
              <w:spacing w:before="0" w:after="0"/>
              <w:ind w:left="0"/>
              <w:jc w:val="center"/>
              <w:rPr>
                <w:rFonts w:ascii="Trebuchet MS" w:hAnsi="Trebuchet MS"/>
                <w:sz w:val="20"/>
                <w:szCs w:val="20"/>
              </w:rPr>
            </w:pPr>
            <w:r w:rsidRPr="0014547C">
              <w:rPr>
                <w:rFonts w:ascii="Trebuchet MS" w:hAnsi="Trebuchet MS"/>
                <w:sz w:val="20"/>
                <w:szCs w:val="20"/>
              </w:rPr>
              <w:t>Aksi User</w:t>
            </w:r>
          </w:p>
        </w:tc>
        <w:tc>
          <w:tcPr>
            <w:tcW w:w="4320" w:type="dxa"/>
            <w:tcBorders>
              <w:top w:val="nil"/>
              <w:left w:val="nil"/>
              <w:bottom w:val="single" w:sz="8" w:space="0" w:color="auto"/>
              <w:right w:val="single" w:sz="8" w:space="0" w:color="auto"/>
            </w:tcBorders>
            <w:shd w:val="clear" w:color="000000" w:fill="F2F2F2"/>
            <w:vAlign w:val="center"/>
            <w:hideMark/>
          </w:tcPr>
          <w:p w:rsidR="0014547C" w:rsidRPr="0014547C" w:rsidRDefault="0014547C" w:rsidP="0014547C">
            <w:pPr>
              <w:spacing w:before="0" w:after="0"/>
              <w:ind w:left="0"/>
              <w:jc w:val="center"/>
              <w:rPr>
                <w:rFonts w:ascii="Trebuchet MS" w:hAnsi="Trebuchet MS"/>
                <w:sz w:val="20"/>
                <w:szCs w:val="20"/>
              </w:rPr>
            </w:pPr>
            <w:r w:rsidRPr="0014547C">
              <w:rPr>
                <w:rFonts w:ascii="Trebuchet MS" w:hAnsi="Trebuchet MS"/>
                <w:sz w:val="20"/>
                <w:szCs w:val="20"/>
              </w:rPr>
              <w:t>Reaksi Sistem</w:t>
            </w:r>
          </w:p>
        </w:tc>
      </w:tr>
      <w:tr w:rsidR="0014547C" w:rsidRPr="0014547C" w:rsidTr="006110CB">
        <w:trPr>
          <w:trHeight w:val="142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14547C" w:rsidRPr="0014547C" w:rsidRDefault="0014547C" w:rsidP="0014547C">
            <w:pPr>
              <w:spacing w:before="0" w:after="0"/>
              <w:ind w:left="0"/>
              <w:jc w:val="left"/>
              <w:rPr>
                <w:rFonts w:ascii="Trebuchet MS" w:hAnsi="Trebuchet MS"/>
                <w:sz w:val="20"/>
                <w:szCs w:val="20"/>
              </w:rPr>
            </w:pPr>
            <w:r w:rsidRPr="0014547C">
              <w:rPr>
                <w:rFonts w:ascii="Trebuchet MS" w:hAnsi="Trebuchet MS"/>
                <w:sz w:val="20"/>
                <w:szCs w:val="20"/>
              </w:rPr>
              <w:lastRenderedPageBreak/>
              <w:t>Input nilai pada Qty Penerimaan</w:t>
            </w:r>
          </w:p>
        </w:tc>
        <w:tc>
          <w:tcPr>
            <w:tcW w:w="4320" w:type="dxa"/>
            <w:tcBorders>
              <w:top w:val="nil"/>
              <w:left w:val="nil"/>
              <w:bottom w:val="single" w:sz="8" w:space="0" w:color="auto"/>
              <w:right w:val="single" w:sz="8" w:space="0" w:color="auto"/>
            </w:tcBorders>
            <w:shd w:val="clear" w:color="auto" w:fill="auto"/>
            <w:hideMark/>
          </w:tcPr>
          <w:p w:rsidR="0014547C" w:rsidRPr="0014547C" w:rsidRDefault="0014547C" w:rsidP="0014547C">
            <w:pPr>
              <w:spacing w:before="0" w:after="0"/>
              <w:ind w:left="0"/>
              <w:jc w:val="left"/>
              <w:rPr>
                <w:rFonts w:ascii="Trebuchet MS" w:hAnsi="Trebuchet MS"/>
                <w:sz w:val="20"/>
                <w:szCs w:val="20"/>
              </w:rPr>
            </w:pPr>
            <w:r w:rsidRPr="0014547C">
              <w:rPr>
                <w:rFonts w:ascii="Trebuchet MS" w:hAnsi="Trebuchet MS"/>
                <w:sz w:val="20"/>
                <w:szCs w:val="20"/>
              </w:rPr>
              <w:t>Kolom Sisa Qty akan berkurang secara otomatis mengikuti jumlah Qty Permintaan dikurangi Qty Penerimaan yang diinput. Bila jumlah diinput lebih besar daripada Sisa Qty maka akan muncul konfirmasi niai tidak sesuai</w:t>
            </w:r>
          </w:p>
        </w:tc>
      </w:tr>
      <w:tr w:rsidR="0014547C" w:rsidRPr="0014547C" w:rsidTr="006110CB">
        <w:trPr>
          <w:trHeight w:val="790"/>
        </w:trPr>
        <w:tc>
          <w:tcPr>
            <w:tcW w:w="4320" w:type="dxa"/>
            <w:gridSpan w:val="2"/>
            <w:tcBorders>
              <w:top w:val="single" w:sz="8" w:space="0" w:color="auto"/>
              <w:left w:val="single" w:sz="8" w:space="0" w:color="auto"/>
              <w:bottom w:val="single" w:sz="8" w:space="0" w:color="auto"/>
              <w:right w:val="nil"/>
            </w:tcBorders>
            <w:shd w:val="clear" w:color="auto" w:fill="auto"/>
            <w:hideMark/>
          </w:tcPr>
          <w:p w:rsidR="0014547C" w:rsidRPr="0014547C" w:rsidRDefault="0014547C" w:rsidP="0014547C">
            <w:pPr>
              <w:spacing w:before="0" w:after="0"/>
              <w:ind w:left="0"/>
              <w:jc w:val="left"/>
              <w:rPr>
                <w:rFonts w:ascii="Calibri" w:hAnsi="Calibri"/>
                <w:sz w:val="22"/>
                <w:szCs w:val="22"/>
              </w:rPr>
            </w:pPr>
            <w:r w:rsidRPr="0014547C">
              <w:rPr>
                <w:rFonts w:ascii="Calibri" w:hAnsi="Calibri"/>
                <w:sz w:val="22"/>
                <w:szCs w:val="22"/>
              </w:rPr>
              <w:t>Centang Produk pada grid sebelah kiri</w:t>
            </w:r>
          </w:p>
        </w:tc>
        <w:tc>
          <w:tcPr>
            <w:tcW w:w="4320" w:type="dxa"/>
            <w:tcBorders>
              <w:top w:val="nil"/>
              <w:left w:val="single" w:sz="8" w:space="0" w:color="auto"/>
              <w:bottom w:val="single" w:sz="8" w:space="0" w:color="auto"/>
              <w:right w:val="single" w:sz="8" w:space="0" w:color="auto"/>
            </w:tcBorders>
            <w:shd w:val="clear" w:color="auto" w:fill="auto"/>
            <w:hideMark/>
          </w:tcPr>
          <w:p w:rsidR="0014547C" w:rsidRPr="0014547C" w:rsidRDefault="0014547C" w:rsidP="0014547C">
            <w:pPr>
              <w:spacing w:before="0" w:after="0"/>
              <w:ind w:left="0"/>
              <w:jc w:val="left"/>
              <w:rPr>
                <w:rFonts w:ascii="Calibri" w:hAnsi="Calibri"/>
                <w:sz w:val="22"/>
                <w:szCs w:val="22"/>
              </w:rPr>
            </w:pPr>
            <w:r w:rsidRPr="0014547C">
              <w:rPr>
                <w:rFonts w:ascii="Calibri" w:hAnsi="Calibri"/>
                <w:sz w:val="22"/>
                <w:szCs w:val="22"/>
              </w:rPr>
              <w:t>Qty Penerimaan akan terisi otomatis mengikuti nilai sisa Qty. Nilai Sisa Qty akan berubah menjadi 0</w:t>
            </w:r>
          </w:p>
        </w:tc>
      </w:tr>
      <w:tr w:rsidR="0014547C" w:rsidRPr="0014547C" w:rsidTr="006110CB">
        <w:trPr>
          <w:trHeight w:val="583"/>
        </w:trPr>
        <w:tc>
          <w:tcPr>
            <w:tcW w:w="4320" w:type="dxa"/>
            <w:gridSpan w:val="2"/>
            <w:tcBorders>
              <w:top w:val="single" w:sz="8" w:space="0" w:color="auto"/>
              <w:left w:val="single" w:sz="8" w:space="0" w:color="auto"/>
              <w:bottom w:val="single" w:sz="8" w:space="0" w:color="auto"/>
              <w:right w:val="nil"/>
            </w:tcBorders>
            <w:shd w:val="clear" w:color="auto" w:fill="auto"/>
            <w:hideMark/>
          </w:tcPr>
          <w:p w:rsidR="0014547C" w:rsidRPr="0014547C" w:rsidRDefault="0014547C" w:rsidP="0014547C">
            <w:pPr>
              <w:spacing w:before="0" w:after="0"/>
              <w:ind w:left="0"/>
              <w:jc w:val="left"/>
              <w:rPr>
                <w:rFonts w:ascii="Calibri" w:hAnsi="Calibri"/>
                <w:sz w:val="22"/>
                <w:szCs w:val="22"/>
              </w:rPr>
            </w:pPr>
            <w:r w:rsidRPr="0014547C">
              <w:rPr>
                <w:rFonts w:ascii="Calibri" w:hAnsi="Calibri"/>
                <w:sz w:val="22"/>
                <w:szCs w:val="22"/>
              </w:rPr>
              <w:t>Klik tombo Pilih Produk</w:t>
            </w:r>
          </w:p>
        </w:tc>
        <w:tc>
          <w:tcPr>
            <w:tcW w:w="4320" w:type="dxa"/>
            <w:tcBorders>
              <w:top w:val="nil"/>
              <w:left w:val="single" w:sz="8" w:space="0" w:color="auto"/>
              <w:bottom w:val="single" w:sz="8" w:space="0" w:color="auto"/>
              <w:right w:val="single" w:sz="8" w:space="0" w:color="auto"/>
            </w:tcBorders>
            <w:shd w:val="clear" w:color="auto" w:fill="auto"/>
            <w:hideMark/>
          </w:tcPr>
          <w:p w:rsidR="0014547C" w:rsidRPr="0014547C" w:rsidRDefault="0014547C" w:rsidP="0014547C">
            <w:pPr>
              <w:spacing w:before="0" w:after="0"/>
              <w:ind w:left="0"/>
              <w:jc w:val="left"/>
              <w:rPr>
                <w:rFonts w:ascii="Calibri" w:hAnsi="Calibri"/>
                <w:sz w:val="22"/>
                <w:szCs w:val="22"/>
              </w:rPr>
            </w:pPr>
            <w:r w:rsidRPr="0014547C">
              <w:rPr>
                <w:rFonts w:ascii="Calibri" w:hAnsi="Calibri"/>
                <w:sz w:val="22"/>
                <w:szCs w:val="22"/>
              </w:rPr>
              <w:t>Muncul windows popup untuk memilih produk berdasarkan cost center user</w:t>
            </w:r>
          </w:p>
        </w:tc>
      </w:tr>
      <w:tr w:rsidR="0014547C" w:rsidRPr="0014547C" w:rsidTr="006110CB">
        <w:trPr>
          <w:trHeight w:val="1060"/>
        </w:trPr>
        <w:tc>
          <w:tcPr>
            <w:tcW w:w="4320" w:type="dxa"/>
            <w:gridSpan w:val="2"/>
            <w:tcBorders>
              <w:top w:val="single" w:sz="8" w:space="0" w:color="auto"/>
              <w:left w:val="single" w:sz="8" w:space="0" w:color="auto"/>
              <w:bottom w:val="single" w:sz="8" w:space="0" w:color="auto"/>
              <w:right w:val="nil"/>
            </w:tcBorders>
            <w:shd w:val="clear" w:color="auto" w:fill="auto"/>
            <w:hideMark/>
          </w:tcPr>
          <w:p w:rsidR="0014547C" w:rsidRPr="0014547C" w:rsidRDefault="0014547C" w:rsidP="0014547C">
            <w:pPr>
              <w:spacing w:before="0" w:after="0"/>
              <w:ind w:left="0"/>
              <w:jc w:val="left"/>
              <w:rPr>
                <w:rFonts w:ascii="Calibri" w:hAnsi="Calibri"/>
                <w:sz w:val="22"/>
                <w:szCs w:val="22"/>
              </w:rPr>
            </w:pPr>
            <w:r w:rsidRPr="0014547C">
              <w:rPr>
                <w:rFonts w:ascii="Calibri" w:hAnsi="Calibri"/>
                <w:sz w:val="22"/>
                <w:szCs w:val="22"/>
              </w:rPr>
              <w:t>Klik tombol Submit</w:t>
            </w:r>
          </w:p>
        </w:tc>
        <w:tc>
          <w:tcPr>
            <w:tcW w:w="4320" w:type="dxa"/>
            <w:tcBorders>
              <w:top w:val="nil"/>
              <w:left w:val="single" w:sz="8" w:space="0" w:color="auto"/>
              <w:bottom w:val="single" w:sz="8" w:space="0" w:color="auto"/>
              <w:right w:val="single" w:sz="8" w:space="0" w:color="auto"/>
            </w:tcBorders>
            <w:shd w:val="clear" w:color="auto" w:fill="auto"/>
            <w:hideMark/>
          </w:tcPr>
          <w:p w:rsidR="0014547C" w:rsidRPr="0014547C" w:rsidRDefault="0014547C" w:rsidP="0014547C">
            <w:pPr>
              <w:spacing w:before="0" w:after="0"/>
              <w:ind w:left="0"/>
              <w:jc w:val="left"/>
              <w:rPr>
                <w:rFonts w:ascii="Calibri" w:hAnsi="Calibri"/>
                <w:sz w:val="22"/>
                <w:szCs w:val="22"/>
              </w:rPr>
            </w:pPr>
            <w:r w:rsidRPr="0014547C">
              <w:rPr>
                <w:rFonts w:ascii="Calibri" w:hAnsi="Calibri"/>
                <w:sz w:val="22"/>
                <w:szCs w:val="22"/>
              </w:rPr>
              <w:t>Sistem akan mengecek validasi lalu akan melakukan proses penyimpanan. Bila berhasil maka akan muncul konfirmasi data berhasil disimpan</w:t>
            </w:r>
          </w:p>
        </w:tc>
      </w:tr>
      <w:tr w:rsidR="0014547C" w:rsidRPr="0014547C" w:rsidTr="006110CB">
        <w:trPr>
          <w:trHeight w:val="610"/>
        </w:trPr>
        <w:tc>
          <w:tcPr>
            <w:tcW w:w="4320" w:type="dxa"/>
            <w:gridSpan w:val="2"/>
            <w:tcBorders>
              <w:top w:val="single" w:sz="8" w:space="0" w:color="auto"/>
              <w:left w:val="single" w:sz="8" w:space="0" w:color="auto"/>
              <w:bottom w:val="single" w:sz="8" w:space="0" w:color="auto"/>
              <w:right w:val="nil"/>
            </w:tcBorders>
            <w:shd w:val="clear" w:color="auto" w:fill="auto"/>
            <w:hideMark/>
          </w:tcPr>
          <w:p w:rsidR="0014547C" w:rsidRPr="0014547C" w:rsidRDefault="0014547C" w:rsidP="0014547C">
            <w:pPr>
              <w:spacing w:before="0" w:after="0"/>
              <w:ind w:left="0"/>
              <w:jc w:val="left"/>
              <w:rPr>
                <w:rFonts w:ascii="Calibri" w:hAnsi="Calibri"/>
                <w:sz w:val="22"/>
                <w:szCs w:val="22"/>
              </w:rPr>
            </w:pPr>
            <w:r w:rsidRPr="0014547C">
              <w:rPr>
                <w:rFonts w:ascii="Calibri" w:hAnsi="Calibri"/>
                <w:sz w:val="22"/>
                <w:szCs w:val="22"/>
              </w:rPr>
              <w:t>Klik tombol Batal</w:t>
            </w:r>
          </w:p>
        </w:tc>
        <w:tc>
          <w:tcPr>
            <w:tcW w:w="4320" w:type="dxa"/>
            <w:tcBorders>
              <w:top w:val="nil"/>
              <w:left w:val="single" w:sz="8" w:space="0" w:color="auto"/>
              <w:bottom w:val="single" w:sz="8" w:space="0" w:color="auto"/>
              <w:right w:val="single" w:sz="8" w:space="0" w:color="auto"/>
            </w:tcBorders>
            <w:shd w:val="clear" w:color="auto" w:fill="auto"/>
            <w:hideMark/>
          </w:tcPr>
          <w:p w:rsidR="0014547C" w:rsidRPr="0014547C" w:rsidRDefault="0014547C" w:rsidP="0014547C">
            <w:pPr>
              <w:spacing w:before="0" w:after="0"/>
              <w:ind w:left="0"/>
              <w:jc w:val="left"/>
              <w:rPr>
                <w:rFonts w:ascii="Calibri" w:hAnsi="Calibri"/>
                <w:sz w:val="22"/>
                <w:szCs w:val="22"/>
              </w:rPr>
            </w:pPr>
            <w:r w:rsidRPr="0014547C">
              <w:rPr>
                <w:rFonts w:ascii="Calibri" w:hAnsi="Calibri"/>
                <w:sz w:val="22"/>
                <w:szCs w:val="22"/>
              </w:rPr>
              <w:t xml:space="preserve">Akan menampilkan box confirm (Y/N) untuk membatalkan record yang telah diinput. </w:t>
            </w:r>
          </w:p>
        </w:tc>
      </w:tr>
    </w:tbl>
    <w:p w:rsidR="006110CB" w:rsidRDefault="006110CB" w:rsidP="007F0C37">
      <w:pPr>
        <w:ind w:left="0"/>
      </w:pPr>
    </w:p>
    <w:p w:rsidR="00317A89" w:rsidRDefault="00317A89" w:rsidP="007F0C37">
      <w:pPr>
        <w:ind w:left="0"/>
      </w:pPr>
    </w:p>
    <w:p w:rsidR="00317A89" w:rsidRPr="0014547C" w:rsidRDefault="00317A89" w:rsidP="007F0C37">
      <w:pPr>
        <w:ind w:left="0"/>
      </w:pPr>
    </w:p>
    <w:p w:rsidR="00AE42E8" w:rsidRDefault="00AE42E8" w:rsidP="005404DF">
      <w:pPr>
        <w:pStyle w:val="Heading3"/>
      </w:pPr>
      <w:bookmarkStart w:id="943" w:name="_Toc437774432"/>
      <w:bookmarkStart w:id="944" w:name="_Toc440541261"/>
      <w:r>
        <w:t>Delivery Order Payment</w:t>
      </w:r>
      <w:bookmarkEnd w:id="943"/>
      <w:bookmarkEnd w:id="944"/>
    </w:p>
    <w:p w:rsidR="00367BA7" w:rsidRDefault="00367BA7" w:rsidP="00367BA7">
      <w:pPr>
        <w:pStyle w:val="BodyText"/>
      </w:pPr>
    </w:p>
    <w:p w:rsidR="00317A89" w:rsidRDefault="00367BA7" w:rsidP="00317A89">
      <w:pPr>
        <w:pStyle w:val="BodyText"/>
        <w:keepNext/>
        <w:jc w:val="center"/>
      </w:pPr>
      <w:r>
        <w:rPr>
          <w:noProof/>
        </w:rPr>
        <w:drawing>
          <wp:inline distT="0" distB="0" distL="0" distR="0" wp14:anchorId="7547B332" wp14:editId="5AB28969">
            <wp:extent cx="3862317" cy="2566807"/>
            <wp:effectExtent l="0" t="0" r="508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13318" t="6330" r="13420" b="7063"/>
                    <a:stretch/>
                  </pic:blipFill>
                  <pic:spPr bwMode="auto">
                    <a:xfrm>
                      <a:off x="0" y="0"/>
                      <a:ext cx="3872631" cy="2573661"/>
                    </a:xfrm>
                    <a:prstGeom prst="rect">
                      <a:avLst/>
                    </a:prstGeom>
                    <a:ln>
                      <a:noFill/>
                    </a:ln>
                    <a:extLst>
                      <a:ext uri="{53640926-AAD7-44D8-BBD7-CCE9431645EC}">
                        <a14:shadowObscured xmlns:a14="http://schemas.microsoft.com/office/drawing/2010/main"/>
                      </a:ext>
                    </a:extLst>
                  </pic:spPr>
                </pic:pic>
              </a:graphicData>
            </a:graphic>
          </wp:inline>
        </w:drawing>
      </w:r>
    </w:p>
    <w:p w:rsidR="006110CB" w:rsidRDefault="00317A89" w:rsidP="00317A89">
      <w:pPr>
        <w:pStyle w:val="Caption"/>
        <w:jc w:val="center"/>
      </w:pPr>
      <w:bookmarkStart w:id="945" w:name="_Toc440027167"/>
      <w:r>
        <w:t xml:space="preserve">Gambar </w:t>
      </w:r>
      <w:ins w:id="946" w:author="User1" w:date="2016-01-14T13:23:00Z">
        <w:r w:rsidR="0077448C">
          <w:fldChar w:fldCharType="begin"/>
        </w:r>
        <w:r w:rsidR="0077448C">
          <w:instrText xml:space="preserve"> STYLEREF 1 \s </w:instrText>
        </w:r>
      </w:ins>
      <w:r w:rsidR="0077448C">
        <w:fldChar w:fldCharType="separate"/>
      </w:r>
      <w:r w:rsidR="0077448C">
        <w:rPr>
          <w:noProof/>
        </w:rPr>
        <w:t>3</w:t>
      </w:r>
      <w:ins w:id="947"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948" w:author="User1" w:date="2016-01-14T13:23:00Z">
        <w:r w:rsidR="0077448C">
          <w:rPr>
            <w:noProof/>
          </w:rPr>
          <w:t>105</w:t>
        </w:r>
        <w:r w:rsidR="0077448C">
          <w:fldChar w:fldCharType="end"/>
        </w:r>
      </w:ins>
      <w:del w:id="949"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105</w:delText>
        </w:r>
        <w:r w:rsidR="00E95F7C" w:rsidDel="00E95F7C">
          <w:rPr>
            <w:noProof/>
          </w:rPr>
          <w:fldChar w:fldCharType="end"/>
        </w:r>
      </w:del>
      <w:r>
        <w:t xml:space="preserve"> </w:t>
      </w:r>
      <w:r w:rsidRPr="002353D2">
        <w:t>Delivery Order Payment</w:t>
      </w:r>
      <w:bookmarkEnd w:id="945"/>
    </w:p>
    <w:p w:rsidR="00367BA7" w:rsidRDefault="00367BA7" w:rsidP="00367BA7">
      <w:pPr>
        <w:pStyle w:val="BodyText"/>
      </w:pPr>
    </w:p>
    <w:p w:rsidR="00317A89" w:rsidRDefault="00367BA7" w:rsidP="00317A89">
      <w:pPr>
        <w:pStyle w:val="BodyText"/>
        <w:keepNext/>
        <w:jc w:val="center"/>
      </w:pPr>
      <w:r>
        <w:rPr>
          <w:noProof/>
        </w:rPr>
        <w:lastRenderedPageBreak/>
        <w:drawing>
          <wp:inline distT="0" distB="0" distL="0" distR="0" wp14:anchorId="0E4E71EA" wp14:editId="7274DFA4">
            <wp:extent cx="3664424" cy="245830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3317" t="6330" r="13421" b="6246"/>
                    <a:stretch/>
                  </pic:blipFill>
                  <pic:spPr bwMode="auto">
                    <a:xfrm>
                      <a:off x="0" y="0"/>
                      <a:ext cx="3679769" cy="2468602"/>
                    </a:xfrm>
                    <a:prstGeom prst="rect">
                      <a:avLst/>
                    </a:prstGeom>
                    <a:ln>
                      <a:noFill/>
                    </a:ln>
                    <a:extLst>
                      <a:ext uri="{53640926-AAD7-44D8-BBD7-CCE9431645EC}">
                        <a14:shadowObscured xmlns:a14="http://schemas.microsoft.com/office/drawing/2010/main"/>
                      </a:ext>
                    </a:extLst>
                  </pic:spPr>
                </pic:pic>
              </a:graphicData>
            </a:graphic>
          </wp:inline>
        </w:drawing>
      </w:r>
    </w:p>
    <w:p w:rsidR="006110CB" w:rsidRDefault="00317A89" w:rsidP="00317A89">
      <w:pPr>
        <w:pStyle w:val="Caption"/>
        <w:jc w:val="center"/>
      </w:pPr>
      <w:bookmarkStart w:id="950" w:name="_Toc440027168"/>
      <w:r>
        <w:t xml:space="preserve">Gambar </w:t>
      </w:r>
      <w:ins w:id="951" w:author="User1" w:date="2016-01-14T13:23:00Z">
        <w:r w:rsidR="0077448C">
          <w:fldChar w:fldCharType="begin"/>
        </w:r>
        <w:r w:rsidR="0077448C">
          <w:instrText xml:space="preserve"> STYLEREF 1 \s </w:instrText>
        </w:r>
      </w:ins>
      <w:r w:rsidR="0077448C">
        <w:fldChar w:fldCharType="separate"/>
      </w:r>
      <w:r w:rsidR="0077448C">
        <w:rPr>
          <w:noProof/>
        </w:rPr>
        <w:t>3</w:t>
      </w:r>
      <w:ins w:id="952"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953" w:author="User1" w:date="2016-01-14T13:23:00Z">
        <w:r w:rsidR="0077448C">
          <w:rPr>
            <w:noProof/>
          </w:rPr>
          <w:t>106</w:t>
        </w:r>
        <w:r w:rsidR="0077448C">
          <w:fldChar w:fldCharType="end"/>
        </w:r>
      </w:ins>
      <w:del w:id="954"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106</w:delText>
        </w:r>
        <w:r w:rsidR="00E95F7C" w:rsidDel="00E95F7C">
          <w:rPr>
            <w:noProof/>
          </w:rPr>
          <w:fldChar w:fldCharType="end"/>
        </w:r>
      </w:del>
      <w:r>
        <w:t xml:space="preserve"> </w:t>
      </w:r>
      <w:r w:rsidRPr="00122890">
        <w:t>Revisi Delivery Order Payment</w:t>
      </w:r>
      <w:bookmarkEnd w:id="950"/>
    </w:p>
    <w:p w:rsidR="0014547C" w:rsidRDefault="0014547C" w:rsidP="0014547C">
      <w:pPr>
        <w:pStyle w:val="Caption"/>
      </w:pPr>
    </w:p>
    <w:tbl>
      <w:tblPr>
        <w:tblW w:w="8640" w:type="dxa"/>
        <w:tblInd w:w="710" w:type="dxa"/>
        <w:tblLook w:val="04A0" w:firstRow="1" w:lastRow="0" w:firstColumn="1" w:lastColumn="0" w:noHBand="0" w:noVBand="1"/>
      </w:tblPr>
      <w:tblGrid>
        <w:gridCol w:w="1890"/>
        <w:gridCol w:w="2430"/>
        <w:gridCol w:w="4320"/>
      </w:tblGrid>
      <w:tr w:rsidR="0014547C" w:rsidRPr="0014547C" w:rsidTr="006C0176">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14547C" w:rsidRPr="0014547C" w:rsidRDefault="0014547C" w:rsidP="0014547C">
            <w:pPr>
              <w:spacing w:before="0" w:after="0"/>
              <w:ind w:left="0"/>
              <w:rPr>
                <w:rFonts w:ascii="Trebuchet MS" w:hAnsi="Trebuchet MS"/>
                <w:sz w:val="20"/>
                <w:szCs w:val="20"/>
              </w:rPr>
            </w:pPr>
            <w:r w:rsidRPr="0014547C">
              <w:rPr>
                <w:rFonts w:ascii="Trebuchet MS" w:hAnsi="Trebuchet MS"/>
                <w:sz w:val="20"/>
                <w:szCs w:val="20"/>
              </w:rPr>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14547C" w:rsidRPr="0014547C" w:rsidRDefault="0014547C" w:rsidP="0014547C">
            <w:pPr>
              <w:spacing w:before="0" w:after="0"/>
              <w:ind w:left="0"/>
              <w:rPr>
                <w:rFonts w:ascii="Trebuchet MS" w:hAnsi="Trebuchet MS"/>
                <w:sz w:val="20"/>
                <w:szCs w:val="20"/>
              </w:rPr>
            </w:pPr>
            <w:r w:rsidRPr="0014547C">
              <w:rPr>
                <w:rFonts w:ascii="Trebuchet MS" w:hAnsi="Trebuchet MS"/>
                <w:sz w:val="20"/>
                <w:szCs w:val="20"/>
              </w:rPr>
              <w:t>Delivery Order Payment</w:t>
            </w:r>
          </w:p>
        </w:tc>
      </w:tr>
      <w:tr w:rsidR="0014547C" w:rsidRPr="0014547C" w:rsidTr="006C0176">
        <w:trPr>
          <w:trHeight w:val="315"/>
        </w:trPr>
        <w:tc>
          <w:tcPr>
            <w:tcW w:w="1890" w:type="dxa"/>
            <w:tcBorders>
              <w:top w:val="nil"/>
              <w:left w:val="single" w:sz="8" w:space="0" w:color="auto"/>
              <w:bottom w:val="single" w:sz="8" w:space="0" w:color="auto"/>
              <w:right w:val="single" w:sz="8" w:space="0" w:color="auto"/>
            </w:tcBorders>
            <w:shd w:val="clear" w:color="000000" w:fill="F2F2F2"/>
            <w:hideMark/>
          </w:tcPr>
          <w:p w:rsidR="0014547C" w:rsidRPr="0014547C" w:rsidRDefault="0014547C" w:rsidP="0014547C">
            <w:pPr>
              <w:spacing w:before="0" w:after="0"/>
              <w:ind w:left="0"/>
              <w:rPr>
                <w:rFonts w:ascii="Trebuchet MS" w:hAnsi="Trebuchet MS"/>
                <w:sz w:val="20"/>
                <w:szCs w:val="20"/>
              </w:rPr>
            </w:pPr>
            <w:r w:rsidRPr="0014547C">
              <w:rPr>
                <w:rFonts w:ascii="Trebuchet MS" w:hAnsi="Trebuchet MS"/>
                <w:sz w:val="20"/>
                <w:szCs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14547C" w:rsidRPr="0014547C" w:rsidRDefault="0014547C" w:rsidP="0014547C">
            <w:pPr>
              <w:spacing w:before="0" w:after="0"/>
              <w:ind w:left="0"/>
              <w:rPr>
                <w:rFonts w:ascii="Trebuchet MS" w:hAnsi="Trebuchet MS"/>
                <w:sz w:val="20"/>
                <w:szCs w:val="20"/>
              </w:rPr>
            </w:pPr>
            <w:r w:rsidRPr="0014547C">
              <w:rPr>
                <w:rFonts w:ascii="Trebuchet MS" w:hAnsi="Trebuchet MS"/>
                <w:sz w:val="20"/>
                <w:szCs w:val="20"/>
              </w:rPr>
              <w:t>User telah login dan berada di menu Delivery Order</w:t>
            </w:r>
          </w:p>
        </w:tc>
      </w:tr>
      <w:tr w:rsidR="0014547C" w:rsidRPr="0014547C" w:rsidTr="006C0176">
        <w:trPr>
          <w:trHeight w:val="600"/>
        </w:trPr>
        <w:tc>
          <w:tcPr>
            <w:tcW w:w="1890" w:type="dxa"/>
            <w:tcBorders>
              <w:top w:val="nil"/>
              <w:left w:val="single" w:sz="8" w:space="0" w:color="auto"/>
              <w:bottom w:val="single" w:sz="8" w:space="0" w:color="auto"/>
              <w:right w:val="single" w:sz="8" w:space="0" w:color="auto"/>
            </w:tcBorders>
            <w:shd w:val="clear" w:color="000000" w:fill="F2F2F2"/>
            <w:hideMark/>
          </w:tcPr>
          <w:p w:rsidR="0014547C" w:rsidRPr="0014547C" w:rsidRDefault="0014547C" w:rsidP="0014547C">
            <w:pPr>
              <w:spacing w:before="0" w:after="0"/>
              <w:ind w:left="0"/>
              <w:rPr>
                <w:rFonts w:ascii="Trebuchet MS" w:hAnsi="Trebuchet MS"/>
                <w:sz w:val="20"/>
                <w:szCs w:val="20"/>
              </w:rPr>
            </w:pPr>
            <w:r w:rsidRPr="0014547C">
              <w:rPr>
                <w:rFonts w:ascii="Trebuchet MS" w:hAnsi="Trebuchet MS"/>
                <w:sz w:val="20"/>
                <w:szCs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14547C" w:rsidRPr="0014547C" w:rsidRDefault="0014547C" w:rsidP="0014547C">
            <w:pPr>
              <w:spacing w:before="0" w:after="0"/>
              <w:ind w:left="0"/>
              <w:rPr>
                <w:rFonts w:ascii="Trebuchet MS" w:hAnsi="Trebuchet MS"/>
                <w:sz w:val="20"/>
                <w:szCs w:val="20"/>
              </w:rPr>
            </w:pPr>
            <w:r w:rsidRPr="0014547C">
              <w:rPr>
                <w:rFonts w:ascii="Trebuchet MS" w:hAnsi="Trebuchet MS"/>
                <w:sz w:val="20"/>
                <w:szCs w:val="20"/>
              </w:rPr>
              <w:t>User dapat melihat informasi pengiriman barang yang dimintanya</w:t>
            </w:r>
          </w:p>
        </w:tc>
      </w:tr>
      <w:tr w:rsidR="0014547C" w:rsidRPr="0014547C" w:rsidTr="006C0176">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vAlign w:val="center"/>
            <w:hideMark/>
          </w:tcPr>
          <w:p w:rsidR="0014547C" w:rsidRPr="0014547C" w:rsidRDefault="0014547C" w:rsidP="0014547C">
            <w:pPr>
              <w:spacing w:before="0" w:after="0"/>
              <w:ind w:left="0"/>
              <w:jc w:val="center"/>
              <w:rPr>
                <w:rFonts w:ascii="Trebuchet MS" w:hAnsi="Trebuchet MS"/>
                <w:sz w:val="20"/>
                <w:szCs w:val="20"/>
              </w:rPr>
            </w:pPr>
            <w:r w:rsidRPr="0014547C">
              <w:rPr>
                <w:rFonts w:ascii="Trebuchet MS" w:hAnsi="Trebuchet MS"/>
                <w:sz w:val="20"/>
                <w:szCs w:val="20"/>
              </w:rPr>
              <w:t>Aksi User</w:t>
            </w:r>
          </w:p>
        </w:tc>
        <w:tc>
          <w:tcPr>
            <w:tcW w:w="4320" w:type="dxa"/>
            <w:tcBorders>
              <w:top w:val="nil"/>
              <w:left w:val="nil"/>
              <w:bottom w:val="single" w:sz="8" w:space="0" w:color="auto"/>
              <w:right w:val="single" w:sz="8" w:space="0" w:color="auto"/>
            </w:tcBorders>
            <w:shd w:val="clear" w:color="000000" w:fill="F2F2F2"/>
            <w:vAlign w:val="center"/>
            <w:hideMark/>
          </w:tcPr>
          <w:p w:rsidR="0014547C" w:rsidRPr="0014547C" w:rsidRDefault="0014547C" w:rsidP="0014547C">
            <w:pPr>
              <w:spacing w:before="0" w:after="0"/>
              <w:ind w:left="0"/>
              <w:jc w:val="center"/>
              <w:rPr>
                <w:rFonts w:ascii="Trebuchet MS" w:hAnsi="Trebuchet MS"/>
                <w:sz w:val="20"/>
                <w:szCs w:val="20"/>
              </w:rPr>
            </w:pPr>
            <w:r w:rsidRPr="0014547C">
              <w:rPr>
                <w:rFonts w:ascii="Trebuchet MS" w:hAnsi="Trebuchet MS"/>
                <w:sz w:val="20"/>
                <w:szCs w:val="20"/>
              </w:rPr>
              <w:t>Reaksi Sistem</w:t>
            </w:r>
          </w:p>
        </w:tc>
      </w:tr>
      <w:tr w:rsidR="0014547C" w:rsidRPr="0014547C" w:rsidTr="006C0176">
        <w:trPr>
          <w:trHeight w:val="1215"/>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14547C" w:rsidRPr="0014547C" w:rsidRDefault="0014547C" w:rsidP="0014547C">
            <w:pPr>
              <w:spacing w:before="0" w:after="0"/>
              <w:ind w:left="0"/>
              <w:jc w:val="left"/>
              <w:rPr>
                <w:rFonts w:ascii="Trebuchet MS" w:hAnsi="Trebuchet MS"/>
                <w:sz w:val="20"/>
                <w:szCs w:val="20"/>
              </w:rPr>
            </w:pPr>
            <w:r w:rsidRPr="0014547C">
              <w:rPr>
                <w:rFonts w:ascii="Trebuchet MS" w:hAnsi="Trebuchet MS"/>
                <w:sz w:val="20"/>
                <w:szCs w:val="20"/>
              </w:rPr>
              <w:t>Klik tombol Lookup Cost Center</w:t>
            </w:r>
          </w:p>
        </w:tc>
        <w:tc>
          <w:tcPr>
            <w:tcW w:w="4320" w:type="dxa"/>
            <w:tcBorders>
              <w:top w:val="nil"/>
              <w:left w:val="nil"/>
              <w:bottom w:val="single" w:sz="8" w:space="0" w:color="auto"/>
              <w:right w:val="single" w:sz="8" w:space="0" w:color="auto"/>
            </w:tcBorders>
            <w:shd w:val="clear" w:color="auto" w:fill="auto"/>
            <w:hideMark/>
          </w:tcPr>
          <w:p w:rsidR="0014547C" w:rsidRPr="0014547C" w:rsidRDefault="0014547C" w:rsidP="0014547C">
            <w:pPr>
              <w:spacing w:before="0" w:after="0"/>
              <w:ind w:left="0"/>
              <w:jc w:val="left"/>
              <w:rPr>
                <w:rFonts w:ascii="Trebuchet MS" w:hAnsi="Trebuchet MS"/>
                <w:sz w:val="20"/>
                <w:szCs w:val="20"/>
              </w:rPr>
            </w:pPr>
            <w:r w:rsidRPr="0014547C">
              <w:rPr>
                <w:rFonts w:ascii="Trebuchet MS" w:hAnsi="Trebuchet MS"/>
                <w:sz w:val="20"/>
                <w:szCs w:val="20"/>
              </w:rPr>
              <w:t>Muncul windows Lookup Cost Center. Setelah dipilih, grid otomatis menampilkan daftar pesanan barang berdasarkan cost center terpilih</w:t>
            </w:r>
          </w:p>
        </w:tc>
      </w:tr>
      <w:tr w:rsidR="0014547C" w:rsidRPr="0014547C" w:rsidTr="006110CB">
        <w:trPr>
          <w:trHeight w:val="1402"/>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14547C" w:rsidRPr="0014547C" w:rsidRDefault="0014547C" w:rsidP="0014547C">
            <w:pPr>
              <w:spacing w:before="0" w:after="0"/>
              <w:ind w:left="0"/>
              <w:jc w:val="left"/>
              <w:rPr>
                <w:rFonts w:ascii="Trebuchet MS" w:hAnsi="Trebuchet MS"/>
                <w:sz w:val="20"/>
                <w:szCs w:val="20"/>
              </w:rPr>
            </w:pPr>
            <w:r w:rsidRPr="0014547C">
              <w:rPr>
                <w:rFonts w:ascii="Trebuchet MS" w:hAnsi="Trebuchet MS"/>
                <w:sz w:val="20"/>
                <w:szCs w:val="20"/>
              </w:rPr>
              <w:t>Input nilai pada Qty Penerimaan</w:t>
            </w:r>
          </w:p>
        </w:tc>
        <w:tc>
          <w:tcPr>
            <w:tcW w:w="4320" w:type="dxa"/>
            <w:tcBorders>
              <w:top w:val="nil"/>
              <w:left w:val="nil"/>
              <w:bottom w:val="single" w:sz="8" w:space="0" w:color="auto"/>
              <w:right w:val="single" w:sz="8" w:space="0" w:color="auto"/>
            </w:tcBorders>
            <w:shd w:val="clear" w:color="auto" w:fill="auto"/>
            <w:hideMark/>
          </w:tcPr>
          <w:p w:rsidR="0014547C" w:rsidRPr="0014547C" w:rsidRDefault="0014547C" w:rsidP="0014547C">
            <w:pPr>
              <w:spacing w:before="0" w:after="0"/>
              <w:ind w:left="0"/>
              <w:jc w:val="left"/>
              <w:rPr>
                <w:rFonts w:ascii="Trebuchet MS" w:hAnsi="Trebuchet MS"/>
                <w:sz w:val="20"/>
                <w:szCs w:val="20"/>
              </w:rPr>
            </w:pPr>
            <w:r w:rsidRPr="0014547C">
              <w:rPr>
                <w:rFonts w:ascii="Trebuchet MS" w:hAnsi="Trebuchet MS"/>
                <w:sz w:val="20"/>
                <w:szCs w:val="20"/>
              </w:rPr>
              <w:t>Kolom Sisa Qty akan berkurang secara otomatis mengikuti jumlah Qty Permintaan dikurangi Qty Penerimaan yang diinput. Bila jumlah diinput lebih besar daripada Sisa Qty maka akan muncul konfirmasi niai tidak sesuai</w:t>
            </w:r>
          </w:p>
        </w:tc>
      </w:tr>
      <w:tr w:rsidR="0014547C" w:rsidRPr="0014547C" w:rsidTr="006110CB">
        <w:trPr>
          <w:trHeight w:val="880"/>
        </w:trPr>
        <w:tc>
          <w:tcPr>
            <w:tcW w:w="4320" w:type="dxa"/>
            <w:gridSpan w:val="2"/>
            <w:tcBorders>
              <w:top w:val="single" w:sz="8" w:space="0" w:color="auto"/>
              <w:left w:val="single" w:sz="8" w:space="0" w:color="auto"/>
              <w:bottom w:val="single" w:sz="8" w:space="0" w:color="auto"/>
              <w:right w:val="nil"/>
            </w:tcBorders>
            <w:shd w:val="clear" w:color="auto" w:fill="auto"/>
            <w:hideMark/>
          </w:tcPr>
          <w:p w:rsidR="0014547C" w:rsidRPr="0014547C" w:rsidRDefault="0014547C" w:rsidP="0014547C">
            <w:pPr>
              <w:spacing w:before="0" w:after="0"/>
              <w:ind w:left="0"/>
              <w:jc w:val="left"/>
              <w:rPr>
                <w:rFonts w:ascii="Calibri" w:hAnsi="Calibri"/>
                <w:sz w:val="22"/>
                <w:szCs w:val="22"/>
              </w:rPr>
            </w:pPr>
            <w:r w:rsidRPr="0014547C">
              <w:rPr>
                <w:rFonts w:ascii="Calibri" w:hAnsi="Calibri"/>
                <w:sz w:val="22"/>
                <w:szCs w:val="22"/>
              </w:rPr>
              <w:t>Centang Produk pada grid sebelah kiri</w:t>
            </w:r>
          </w:p>
        </w:tc>
        <w:tc>
          <w:tcPr>
            <w:tcW w:w="4320" w:type="dxa"/>
            <w:tcBorders>
              <w:top w:val="nil"/>
              <w:left w:val="single" w:sz="8" w:space="0" w:color="auto"/>
              <w:bottom w:val="single" w:sz="8" w:space="0" w:color="auto"/>
              <w:right w:val="single" w:sz="8" w:space="0" w:color="auto"/>
            </w:tcBorders>
            <w:shd w:val="clear" w:color="auto" w:fill="auto"/>
            <w:hideMark/>
          </w:tcPr>
          <w:p w:rsidR="0014547C" w:rsidRPr="0014547C" w:rsidRDefault="0014547C" w:rsidP="0014547C">
            <w:pPr>
              <w:spacing w:before="0" w:after="0"/>
              <w:ind w:left="0"/>
              <w:jc w:val="left"/>
              <w:rPr>
                <w:rFonts w:ascii="Calibri" w:hAnsi="Calibri"/>
                <w:sz w:val="22"/>
                <w:szCs w:val="22"/>
              </w:rPr>
            </w:pPr>
            <w:r w:rsidRPr="0014547C">
              <w:rPr>
                <w:rFonts w:ascii="Calibri" w:hAnsi="Calibri"/>
                <w:sz w:val="22"/>
                <w:szCs w:val="22"/>
              </w:rPr>
              <w:t>Qty Penerimaan akan terisi otomatis mengikuti nilai sisa Qty. Nilai Sisa Qty akan berubah menjadi 0</w:t>
            </w:r>
          </w:p>
        </w:tc>
      </w:tr>
      <w:tr w:rsidR="0014547C" w:rsidRPr="0014547C" w:rsidTr="006110CB">
        <w:trPr>
          <w:trHeight w:val="1069"/>
        </w:trPr>
        <w:tc>
          <w:tcPr>
            <w:tcW w:w="4320" w:type="dxa"/>
            <w:gridSpan w:val="2"/>
            <w:tcBorders>
              <w:top w:val="single" w:sz="8" w:space="0" w:color="auto"/>
              <w:left w:val="single" w:sz="8" w:space="0" w:color="auto"/>
              <w:bottom w:val="single" w:sz="8" w:space="0" w:color="auto"/>
              <w:right w:val="nil"/>
            </w:tcBorders>
            <w:shd w:val="clear" w:color="auto" w:fill="auto"/>
            <w:hideMark/>
          </w:tcPr>
          <w:p w:rsidR="0014547C" w:rsidRPr="0014547C" w:rsidRDefault="0014547C" w:rsidP="0014547C">
            <w:pPr>
              <w:spacing w:before="0" w:after="0"/>
              <w:ind w:left="0"/>
              <w:jc w:val="left"/>
              <w:rPr>
                <w:rFonts w:ascii="Calibri" w:hAnsi="Calibri"/>
                <w:sz w:val="22"/>
                <w:szCs w:val="22"/>
              </w:rPr>
            </w:pPr>
            <w:r w:rsidRPr="0014547C">
              <w:rPr>
                <w:rFonts w:ascii="Calibri" w:hAnsi="Calibri"/>
                <w:sz w:val="22"/>
                <w:szCs w:val="22"/>
              </w:rPr>
              <w:t>Klik tombol Submit</w:t>
            </w:r>
          </w:p>
        </w:tc>
        <w:tc>
          <w:tcPr>
            <w:tcW w:w="4320" w:type="dxa"/>
            <w:tcBorders>
              <w:top w:val="nil"/>
              <w:left w:val="single" w:sz="8" w:space="0" w:color="auto"/>
              <w:bottom w:val="single" w:sz="8" w:space="0" w:color="auto"/>
              <w:right w:val="single" w:sz="8" w:space="0" w:color="auto"/>
            </w:tcBorders>
            <w:shd w:val="clear" w:color="auto" w:fill="auto"/>
            <w:hideMark/>
          </w:tcPr>
          <w:p w:rsidR="0014547C" w:rsidRPr="0014547C" w:rsidRDefault="0014547C" w:rsidP="0014547C">
            <w:pPr>
              <w:spacing w:before="0" w:after="0"/>
              <w:ind w:left="0"/>
              <w:jc w:val="left"/>
              <w:rPr>
                <w:rFonts w:ascii="Calibri" w:hAnsi="Calibri"/>
                <w:sz w:val="22"/>
                <w:szCs w:val="22"/>
              </w:rPr>
            </w:pPr>
            <w:r w:rsidRPr="0014547C">
              <w:rPr>
                <w:rFonts w:ascii="Calibri" w:hAnsi="Calibri"/>
                <w:sz w:val="22"/>
                <w:szCs w:val="22"/>
              </w:rPr>
              <w:t>Sistem akan mengecek validasi lalu akan melakukan proses penyimpanan. Bila berhasil maka akan muncul konfirmasi data berhasil disimpan</w:t>
            </w:r>
          </w:p>
        </w:tc>
      </w:tr>
      <w:tr w:rsidR="0014547C" w:rsidRPr="0014547C" w:rsidTr="006110CB">
        <w:trPr>
          <w:trHeight w:val="601"/>
        </w:trPr>
        <w:tc>
          <w:tcPr>
            <w:tcW w:w="4320" w:type="dxa"/>
            <w:gridSpan w:val="2"/>
            <w:tcBorders>
              <w:top w:val="single" w:sz="8" w:space="0" w:color="auto"/>
              <w:left w:val="single" w:sz="8" w:space="0" w:color="auto"/>
              <w:bottom w:val="single" w:sz="8" w:space="0" w:color="auto"/>
              <w:right w:val="nil"/>
            </w:tcBorders>
            <w:shd w:val="clear" w:color="auto" w:fill="auto"/>
            <w:hideMark/>
          </w:tcPr>
          <w:p w:rsidR="0014547C" w:rsidRPr="0014547C" w:rsidRDefault="0014547C" w:rsidP="0014547C">
            <w:pPr>
              <w:spacing w:before="0" w:after="0"/>
              <w:ind w:left="0"/>
              <w:jc w:val="left"/>
              <w:rPr>
                <w:rFonts w:ascii="Calibri" w:hAnsi="Calibri"/>
                <w:sz w:val="22"/>
                <w:szCs w:val="22"/>
              </w:rPr>
            </w:pPr>
            <w:r w:rsidRPr="0014547C">
              <w:rPr>
                <w:rFonts w:ascii="Calibri" w:hAnsi="Calibri"/>
                <w:sz w:val="22"/>
                <w:szCs w:val="22"/>
              </w:rPr>
              <w:t>Klik tombol Batal</w:t>
            </w:r>
          </w:p>
        </w:tc>
        <w:tc>
          <w:tcPr>
            <w:tcW w:w="4320" w:type="dxa"/>
            <w:tcBorders>
              <w:top w:val="nil"/>
              <w:left w:val="single" w:sz="8" w:space="0" w:color="auto"/>
              <w:bottom w:val="single" w:sz="8" w:space="0" w:color="auto"/>
              <w:right w:val="single" w:sz="8" w:space="0" w:color="auto"/>
            </w:tcBorders>
            <w:shd w:val="clear" w:color="auto" w:fill="auto"/>
            <w:hideMark/>
          </w:tcPr>
          <w:p w:rsidR="0014547C" w:rsidRPr="0014547C" w:rsidRDefault="0014547C" w:rsidP="0014547C">
            <w:pPr>
              <w:spacing w:before="0" w:after="0"/>
              <w:ind w:left="0"/>
              <w:jc w:val="left"/>
              <w:rPr>
                <w:rFonts w:ascii="Calibri" w:hAnsi="Calibri"/>
                <w:sz w:val="22"/>
                <w:szCs w:val="22"/>
              </w:rPr>
            </w:pPr>
            <w:r w:rsidRPr="0014547C">
              <w:rPr>
                <w:rFonts w:ascii="Calibri" w:hAnsi="Calibri"/>
                <w:sz w:val="22"/>
                <w:szCs w:val="22"/>
              </w:rPr>
              <w:t xml:space="preserve">Akan menampilkan box confirm (Y/N) untuk membatalkan record yang telah diinput. </w:t>
            </w:r>
          </w:p>
        </w:tc>
      </w:tr>
      <w:tr w:rsidR="0014547C" w:rsidRPr="0014547C" w:rsidTr="006C0176">
        <w:trPr>
          <w:trHeight w:val="315"/>
        </w:trPr>
        <w:tc>
          <w:tcPr>
            <w:tcW w:w="1890" w:type="dxa"/>
            <w:tcBorders>
              <w:top w:val="nil"/>
              <w:left w:val="nil"/>
              <w:bottom w:val="nil"/>
              <w:right w:val="nil"/>
            </w:tcBorders>
            <w:shd w:val="clear" w:color="auto" w:fill="auto"/>
            <w:hideMark/>
          </w:tcPr>
          <w:p w:rsidR="0014547C" w:rsidRPr="0014547C" w:rsidRDefault="0014547C" w:rsidP="0014547C">
            <w:pPr>
              <w:spacing w:before="0" w:after="0"/>
              <w:ind w:left="0"/>
              <w:jc w:val="left"/>
              <w:rPr>
                <w:rFonts w:ascii="Calibri" w:hAnsi="Calibri"/>
                <w:sz w:val="22"/>
                <w:szCs w:val="22"/>
              </w:rPr>
            </w:pPr>
          </w:p>
        </w:tc>
        <w:tc>
          <w:tcPr>
            <w:tcW w:w="2430" w:type="dxa"/>
            <w:tcBorders>
              <w:top w:val="nil"/>
              <w:left w:val="nil"/>
              <w:bottom w:val="nil"/>
              <w:right w:val="nil"/>
            </w:tcBorders>
            <w:shd w:val="clear" w:color="auto" w:fill="auto"/>
            <w:hideMark/>
          </w:tcPr>
          <w:p w:rsidR="0014547C" w:rsidRPr="0014547C" w:rsidRDefault="0014547C" w:rsidP="0014547C">
            <w:pPr>
              <w:spacing w:before="0" w:after="0"/>
              <w:ind w:left="0"/>
              <w:jc w:val="left"/>
              <w:rPr>
                <w:sz w:val="20"/>
                <w:szCs w:val="20"/>
              </w:rPr>
            </w:pPr>
          </w:p>
        </w:tc>
        <w:tc>
          <w:tcPr>
            <w:tcW w:w="4320" w:type="dxa"/>
            <w:tcBorders>
              <w:top w:val="nil"/>
              <w:left w:val="nil"/>
              <w:bottom w:val="nil"/>
              <w:right w:val="nil"/>
            </w:tcBorders>
            <w:shd w:val="clear" w:color="auto" w:fill="auto"/>
            <w:hideMark/>
          </w:tcPr>
          <w:p w:rsidR="0014547C" w:rsidRDefault="0014547C" w:rsidP="0014547C">
            <w:pPr>
              <w:spacing w:before="0" w:after="0"/>
              <w:ind w:left="0"/>
              <w:jc w:val="left"/>
              <w:rPr>
                <w:sz w:val="20"/>
                <w:szCs w:val="20"/>
              </w:rPr>
            </w:pPr>
          </w:p>
          <w:p w:rsidR="003D0288" w:rsidRDefault="003D0288" w:rsidP="0014547C">
            <w:pPr>
              <w:spacing w:before="0" w:after="0"/>
              <w:ind w:left="0"/>
              <w:jc w:val="left"/>
              <w:rPr>
                <w:sz w:val="20"/>
                <w:szCs w:val="20"/>
              </w:rPr>
            </w:pPr>
          </w:p>
          <w:p w:rsidR="003D0288" w:rsidRDefault="003D0288" w:rsidP="0014547C">
            <w:pPr>
              <w:spacing w:before="0" w:after="0"/>
              <w:ind w:left="0"/>
              <w:jc w:val="left"/>
              <w:rPr>
                <w:sz w:val="20"/>
                <w:szCs w:val="20"/>
              </w:rPr>
            </w:pPr>
          </w:p>
          <w:p w:rsidR="003D0288" w:rsidRDefault="003D0288" w:rsidP="0014547C">
            <w:pPr>
              <w:spacing w:before="0" w:after="0"/>
              <w:ind w:left="0"/>
              <w:jc w:val="left"/>
              <w:rPr>
                <w:sz w:val="20"/>
                <w:szCs w:val="20"/>
              </w:rPr>
            </w:pPr>
          </w:p>
          <w:p w:rsidR="003D0288" w:rsidRDefault="003D0288" w:rsidP="0014547C">
            <w:pPr>
              <w:spacing w:before="0" w:after="0"/>
              <w:ind w:left="0"/>
              <w:jc w:val="left"/>
              <w:rPr>
                <w:sz w:val="20"/>
                <w:szCs w:val="20"/>
              </w:rPr>
            </w:pPr>
          </w:p>
          <w:p w:rsidR="003D0288" w:rsidRDefault="003D0288" w:rsidP="0014547C">
            <w:pPr>
              <w:spacing w:before="0" w:after="0"/>
              <w:ind w:left="0"/>
              <w:jc w:val="left"/>
              <w:rPr>
                <w:sz w:val="20"/>
                <w:szCs w:val="20"/>
              </w:rPr>
            </w:pPr>
          </w:p>
          <w:p w:rsidR="003D0288" w:rsidRDefault="003D0288" w:rsidP="0014547C">
            <w:pPr>
              <w:spacing w:before="0" w:after="0"/>
              <w:ind w:left="0"/>
              <w:jc w:val="left"/>
              <w:rPr>
                <w:sz w:val="20"/>
                <w:szCs w:val="20"/>
              </w:rPr>
            </w:pPr>
          </w:p>
          <w:p w:rsidR="003D0288" w:rsidRPr="0014547C" w:rsidRDefault="003D0288" w:rsidP="0014547C">
            <w:pPr>
              <w:spacing w:before="0" w:after="0"/>
              <w:ind w:left="0"/>
              <w:jc w:val="left"/>
              <w:rPr>
                <w:sz w:val="20"/>
                <w:szCs w:val="20"/>
              </w:rPr>
            </w:pPr>
          </w:p>
        </w:tc>
      </w:tr>
      <w:tr w:rsidR="0014547C" w:rsidRPr="0014547C" w:rsidTr="006C0176">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14547C" w:rsidRPr="0014547C" w:rsidRDefault="0014547C" w:rsidP="0014547C">
            <w:pPr>
              <w:spacing w:before="0" w:after="0"/>
              <w:ind w:left="0"/>
              <w:rPr>
                <w:rFonts w:ascii="Trebuchet MS" w:hAnsi="Trebuchet MS"/>
                <w:sz w:val="20"/>
                <w:szCs w:val="20"/>
              </w:rPr>
            </w:pPr>
            <w:r w:rsidRPr="0014547C">
              <w:rPr>
                <w:rFonts w:ascii="Trebuchet MS" w:hAnsi="Trebuchet MS"/>
                <w:sz w:val="20"/>
                <w:szCs w:val="20"/>
              </w:rPr>
              <w:lastRenderedPageBreak/>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14547C" w:rsidRPr="0014547C" w:rsidRDefault="0014547C" w:rsidP="0014547C">
            <w:pPr>
              <w:spacing w:before="0" w:after="0"/>
              <w:ind w:left="0"/>
              <w:rPr>
                <w:rFonts w:ascii="Trebuchet MS" w:hAnsi="Trebuchet MS"/>
                <w:sz w:val="20"/>
                <w:szCs w:val="20"/>
              </w:rPr>
            </w:pPr>
            <w:r w:rsidRPr="0014547C">
              <w:rPr>
                <w:rFonts w:ascii="Trebuchet MS" w:hAnsi="Trebuchet MS"/>
                <w:sz w:val="20"/>
                <w:szCs w:val="20"/>
              </w:rPr>
              <w:t>Revisi Delivery Order Payment</w:t>
            </w:r>
          </w:p>
        </w:tc>
      </w:tr>
      <w:tr w:rsidR="0014547C" w:rsidRPr="0014547C" w:rsidTr="006C0176">
        <w:trPr>
          <w:trHeight w:val="720"/>
        </w:trPr>
        <w:tc>
          <w:tcPr>
            <w:tcW w:w="1890" w:type="dxa"/>
            <w:tcBorders>
              <w:top w:val="nil"/>
              <w:left w:val="single" w:sz="8" w:space="0" w:color="auto"/>
              <w:bottom w:val="single" w:sz="8" w:space="0" w:color="auto"/>
              <w:right w:val="single" w:sz="8" w:space="0" w:color="auto"/>
            </w:tcBorders>
            <w:shd w:val="clear" w:color="000000" w:fill="F2F2F2"/>
            <w:hideMark/>
          </w:tcPr>
          <w:p w:rsidR="0014547C" w:rsidRPr="0014547C" w:rsidRDefault="0014547C" w:rsidP="0014547C">
            <w:pPr>
              <w:spacing w:before="0" w:after="0"/>
              <w:ind w:left="0"/>
              <w:rPr>
                <w:rFonts w:ascii="Trebuchet MS" w:hAnsi="Trebuchet MS"/>
                <w:sz w:val="20"/>
                <w:szCs w:val="20"/>
              </w:rPr>
            </w:pPr>
            <w:r w:rsidRPr="0014547C">
              <w:rPr>
                <w:rFonts w:ascii="Trebuchet MS" w:hAnsi="Trebuchet MS"/>
                <w:sz w:val="20"/>
                <w:szCs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14547C" w:rsidRPr="0014547C" w:rsidRDefault="0014547C" w:rsidP="0014547C">
            <w:pPr>
              <w:spacing w:before="0" w:after="0"/>
              <w:ind w:left="0"/>
              <w:rPr>
                <w:rFonts w:ascii="Trebuchet MS" w:hAnsi="Trebuchet MS"/>
                <w:sz w:val="20"/>
                <w:szCs w:val="20"/>
              </w:rPr>
            </w:pPr>
            <w:r w:rsidRPr="0014547C">
              <w:rPr>
                <w:rFonts w:ascii="Trebuchet MS" w:hAnsi="Trebuchet MS"/>
                <w:sz w:val="20"/>
                <w:szCs w:val="20"/>
              </w:rPr>
              <w:t>User telah login dan berada di menu Daftar Delivery Order. Lalu user klik tombol revisi dari Daftar Delivery Order</w:t>
            </w:r>
          </w:p>
        </w:tc>
      </w:tr>
      <w:tr w:rsidR="0014547C" w:rsidRPr="0014547C" w:rsidTr="006C0176">
        <w:trPr>
          <w:trHeight w:val="675"/>
        </w:trPr>
        <w:tc>
          <w:tcPr>
            <w:tcW w:w="1890" w:type="dxa"/>
            <w:tcBorders>
              <w:top w:val="nil"/>
              <w:left w:val="single" w:sz="8" w:space="0" w:color="auto"/>
              <w:bottom w:val="single" w:sz="8" w:space="0" w:color="auto"/>
              <w:right w:val="single" w:sz="8" w:space="0" w:color="auto"/>
            </w:tcBorders>
            <w:shd w:val="clear" w:color="000000" w:fill="F2F2F2"/>
            <w:hideMark/>
          </w:tcPr>
          <w:p w:rsidR="0014547C" w:rsidRPr="0014547C" w:rsidRDefault="0014547C" w:rsidP="0014547C">
            <w:pPr>
              <w:spacing w:before="0" w:after="0"/>
              <w:ind w:left="0"/>
              <w:rPr>
                <w:rFonts w:ascii="Trebuchet MS" w:hAnsi="Trebuchet MS"/>
                <w:sz w:val="20"/>
                <w:szCs w:val="20"/>
              </w:rPr>
            </w:pPr>
            <w:r w:rsidRPr="0014547C">
              <w:rPr>
                <w:rFonts w:ascii="Trebuchet MS" w:hAnsi="Trebuchet MS"/>
                <w:sz w:val="20"/>
                <w:szCs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14547C" w:rsidRPr="0014547C" w:rsidRDefault="0014547C" w:rsidP="0014547C">
            <w:pPr>
              <w:spacing w:before="0" w:after="0"/>
              <w:ind w:left="0"/>
              <w:rPr>
                <w:rFonts w:ascii="Trebuchet MS" w:hAnsi="Trebuchet MS"/>
                <w:sz w:val="20"/>
                <w:szCs w:val="20"/>
              </w:rPr>
            </w:pPr>
            <w:r w:rsidRPr="0014547C">
              <w:rPr>
                <w:rFonts w:ascii="Trebuchet MS" w:hAnsi="Trebuchet MS"/>
                <w:sz w:val="20"/>
                <w:szCs w:val="20"/>
              </w:rPr>
              <w:t>User dapat mengubah Delivery Order sesuai dengan yang diinginkan</w:t>
            </w:r>
          </w:p>
        </w:tc>
      </w:tr>
      <w:tr w:rsidR="0014547C" w:rsidRPr="0014547C" w:rsidTr="006C0176">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vAlign w:val="center"/>
            <w:hideMark/>
          </w:tcPr>
          <w:p w:rsidR="0014547C" w:rsidRPr="0014547C" w:rsidRDefault="0014547C" w:rsidP="0014547C">
            <w:pPr>
              <w:spacing w:before="0" w:after="0"/>
              <w:ind w:left="0"/>
              <w:jc w:val="center"/>
              <w:rPr>
                <w:rFonts w:ascii="Trebuchet MS" w:hAnsi="Trebuchet MS"/>
                <w:sz w:val="20"/>
                <w:szCs w:val="20"/>
              </w:rPr>
            </w:pPr>
            <w:r w:rsidRPr="0014547C">
              <w:rPr>
                <w:rFonts w:ascii="Trebuchet MS" w:hAnsi="Trebuchet MS"/>
                <w:sz w:val="20"/>
                <w:szCs w:val="20"/>
              </w:rPr>
              <w:t>Aksi User</w:t>
            </w:r>
          </w:p>
        </w:tc>
        <w:tc>
          <w:tcPr>
            <w:tcW w:w="4320" w:type="dxa"/>
            <w:tcBorders>
              <w:top w:val="nil"/>
              <w:left w:val="nil"/>
              <w:bottom w:val="single" w:sz="8" w:space="0" w:color="auto"/>
              <w:right w:val="single" w:sz="8" w:space="0" w:color="auto"/>
            </w:tcBorders>
            <w:shd w:val="clear" w:color="000000" w:fill="F2F2F2"/>
            <w:vAlign w:val="center"/>
            <w:hideMark/>
          </w:tcPr>
          <w:p w:rsidR="0014547C" w:rsidRPr="0014547C" w:rsidRDefault="0014547C" w:rsidP="0014547C">
            <w:pPr>
              <w:spacing w:before="0" w:after="0"/>
              <w:ind w:left="0"/>
              <w:jc w:val="center"/>
              <w:rPr>
                <w:rFonts w:ascii="Trebuchet MS" w:hAnsi="Trebuchet MS"/>
                <w:sz w:val="20"/>
                <w:szCs w:val="20"/>
              </w:rPr>
            </w:pPr>
            <w:r w:rsidRPr="0014547C">
              <w:rPr>
                <w:rFonts w:ascii="Trebuchet MS" w:hAnsi="Trebuchet MS"/>
                <w:sz w:val="20"/>
                <w:szCs w:val="20"/>
              </w:rPr>
              <w:t>Reaksi Sistem</w:t>
            </w:r>
          </w:p>
        </w:tc>
      </w:tr>
      <w:tr w:rsidR="0014547C" w:rsidRPr="0014547C" w:rsidTr="006110CB">
        <w:trPr>
          <w:trHeight w:val="952"/>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14547C" w:rsidRPr="0014547C" w:rsidRDefault="0014547C" w:rsidP="0014547C">
            <w:pPr>
              <w:spacing w:before="0" w:after="0"/>
              <w:ind w:left="0"/>
              <w:jc w:val="left"/>
              <w:rPr>
                <w:rFonts w:ascii="Trebuchet MS" w:hAnsi="Trebuchet MS"/>
                <w:sz w:val="20"/>
                <w:szCs w:val="20"/>
              </w:rPr>
            </w:pPr>
            <w:r w:rsidRPr="0014547C">
              <w:rPr>
                <w:rFonts w:ascii="Trebuchet MS" w:hAnsi="Trebuchet MS"/>
                <w:sz w:val="20"/>
                <w:szCs w:val="20"/>
              </w:rPr>
              <w:t>Klik tombol Lookup Cost Center</w:t>
            </w:r>
          </w:p>
        </w:tc>
        <w:tc>
          <w:tcPr>
            <w:tcW w:w="4320" w:type="dxa"/>
            <w:tcBorders>
              <w:top w:val="nil"/>
              <w:left w:val="nil"/>
              <w:bottom w:val="single" w:sz="8" w:space="0" w:color="auto"/>
              <w:right w:val="single" w:sz="8" w:space="0" w:color="auto"/>
            </w:tcBorders>
            <w:shd w:val="clear" w:color="auto" w:fill="auto"/>
            <w:hideMark/>
          </w:tcPr>
          <w:p w:rsidR="0014547C" w:rsidRPr="0014547C" w:rsidRDefault="0014547C" w:rsidP="0014547C">
            <w:pPr>
              <w:spacing w:before="0" w:after="0"/>
              <w:ind w:left="0"/>
              <w:jc w:val="left"/>
              <w:rPr>
                <w:rFonts w:ascii="Trebuchet MS" w:hAnsi="Trebuchet MS"/>
                <w:sz w:val="20"/>
                <w:szCs w:val="20"/>
              </w:rPr>
            </w:pPr>
            <w:r w:rsidRPr="0014547C">
              <w:rPr>
                <w:rFonts w:ascii="Trebuchet MS" w:hAnsi="Trebuchet MS"/>
                <w:sz w:val="20"/>
                <w:szCs w:val="20"/>
              </w:rPr>
              <w:t>Muncul windows Lookup Cost Center. Setelah dipilih, grid otomatis menampilkan daftar pesanan barang berdasarkan cost center terpilih</w:t>
            </w:r>
          </w:p>
        </w:tc>
      </w:tr>
      <w:tr w:rsidR="0014547C" w:rsidRPr="0014547C" w:rsidTr="006110CB">
        <w:trPr>
          <w:trHeight w:val="1420"/>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14547C" w:rsidRPr="0014547C" w:rsidRDefault="0014547C" w:rsidP="0014547C">
            <w:pPr>
              <w:spacing w:before="0" w:after="0"/>
              <w:ind w:left="0"/>
              <w:jc w:val="left"/>
              <w:rPr>
                <w:rFonts w:ascii="Trebuchet MS" w:hAnsi="Trebuchet MS"/>
                <w:sz w:val="20"/>
                <w:szCs w:val="20"/>
              </w:rPr>
            </w:pPr>
            <w:r w:rsidRPr="0014547C">
              <w:rPr>
                <w:rFonts w:ascii="Trebuchet MS" w:hAnsi="Trebuchet MS"/>
                <w:sz w:val="20"/>
                <w:szCs w:val="20"/>
              </w:rPr>
              <w:t>Input nilai pada Qty Penerimaan</w:t>
            </w:r>
          </w:p>
        </w:tc>
        <w:tc>
          <w:tcPr>
            <w:tcW w:w="4320" w:type="dxa"/>
            <w:tcBorders>
              <w:top w:val="nil"/>
              <w:left w:val="nil"/>
              <w:bottom w:val="single" w:sz="8" w:space="0" w:color="auto"/>
              <w:right w:val="single" w:sz="8" w:space="0" w:color="auto"/>
            </w:tcBorders>
            <w:shd w:val="clear" w:color="auto" w:fill="auto"/>
            <w:hideMark/>
          </w:tcPr>
          <w:p w:rsidR="0014547C" w:rsidRPr="0014547C" w:rsidRDefault="0014547C" w:rsidP="0014547C">
            <w:pPr>
              <w:spacing w:before="0" w:after="0"/>
              <w:ind w:left="0"/>
              <w:jc w:val="left"/>
              <w:rPr>
                <w:rFonts w:ascii="Trebuchet MS" w:hAnsi="Trebuchet MS"/>
                <w:sz w:val="20"/>
                <w:szCs w:val="20"/>
              </w:rPr>
            </w:pPr>
            <w:r w:rsidRPr="0014547C">
              <w:rPr>
                <w:rFonts w:ascii="Trebuchet MS" w:hAnsi="Trebuchet MS"/>
                <w:sz w:val="20"/>
                <w:szCs w:val="20"/>
              </w:rPr>
              <w:t>Kolom Sisa Qty akan berkurang secara otomatis mengikuti jumlah Qty Permintaan dikurangi Qty Penerimaan yang diinput. Bila jumlah diinput lebih besar daripada Sisa Qty maka akan muncul konfirmasi niai tidak sesuai</w:t>
            </w:r>
          </w:p>
        </w:tc>
      </w:tr>
      <w:tr w:rsidR="0014547C" w:rsidRPr="0014547C" w:rsidTr="006110CB">
        <w:trPr>
          <w:trHeight w:val="880"/>
        </w:trPr>
        <w:tc>
          <w:tcPr>
            <w:tcW w:w="4320" w:type="dxa"/>
            <w:gridSpan w:val="2"/>
            <w:tcBorders>
              <w:top w:val="single" w:sz="8" w:space="0" w:color="auto"/>
              <w:left w:val="single" w:sz="8" w:space="0" w:color="auto"/>
              <w:bottom w:val="single" w:sz="8" w:space="0" w:color="auto"/>
              <w:right w:val="nil"/>
            </w:tcBorders>
            <w:shd w:val="clear" w:color="auto" w:fill="auto"/>
            <w:hideMark/>
          </w:tcPr>
          <w:p w:rsidR="0014547C" w:rsidRPr="0014547C" w:rsidRDefault="0014547C" w:rsidP="0014547C">
            <w:pPr>
              <w:spacing w:before="0" w:after="0"/>
              <w:ind w:left="0"/>
              <w:jc w:val="left"/>
              <w:rPr>
                <w:rFonts w:ascii="Calibri" w:hAnsi="Calibri"/>
                <w:sz w:val="22"/>
                <w:szCs w:val="22"/>
              </w:rPr>
            </w:pPr>
            <w:r w:rsidRPr="0014547C">
              <w:rPr>
                <w:rFonts w:ascii="Calibri" w:hAnsi="Calibri"/>
                <w:sz w:val="22"/>
                <w:szCs w:val="22"/>
              </w:rPr>
              <w:t>Centang Produk pada grid sebelah kiri</w:t>
            </w:r>
          </w:p>
        </w:tc>
        <w:tc>
          <w:tcPr>
            <w:tcW w:w="4320" w:type="dxa"/>
            <w:tcBorders>
              <w:top w:val="nil"/>
              <w:left w:val="single" w:sz="8" w:space="0" w:color="auto"/>
              <w:bottom w:val="single" w:sz="8" w:space="0" w:color="auto"/>
              <w:right w:val="single" w:sz="8" w:space="0" w:color="auto"/>
            </w:tcBorders>
            <w:shd w:val="clear" w:color="auto" w:fill="auto"/>
            <w:hideMark/>
          </w:tcPr>
          <w:p w:rsidR="0014547C" w:rsidRPr="0014547C" w:rsidRDefault="0014547C" w:rsidP="0014547C">
            <w:pPr>
              <w:spacing w:before="0" w:after="0"/>
              <w:ind w:left="0"/>
              <w:jc w:val="left"/>
              <w:rPr>
                <w:rFonts w:ascii="Calibri" w:hAnsi="Calibri"/>
                <w:sz w:val="22"/>
                <w:szCs w:val="22"/>
              </w:rPr>
            </w:pPr>
            <w:r w:rsidRPr="0014547C">
              <w:rPr>
                <w:rFonts w:ascii="Calibri" w:hAnsi="Calibri"/>
                <w:sz w:val="22"/>
                <w:szCs w:val="22"/>
              </w:rPr>
              <w:t>Qty Penerimaan akan terisi otomatis mengikuti nilai sisa Qty. Nilai Sisa Qty akan berubah menjadi 0</w:t>
            </w:r>
          </w:p>
        </w:tc>
      </w:tr>
      <w:tr w:rsidR="0014547C" w:rsidRPr="0014547C" w:rsidTr="006110CB">
        <w:trPr>
          <w:trHeight w:val="529"/>
        </w:trPr>
        <w:tc>
          <w:tcPr>
            <w:tcW w:w="4320" w:type="dxa"/>
            <w:gridSpan w:val="2"/>
            <w:tcBorders>
              <w:top w:val="single" w:sz="8" w:space="0" w:color="auto"/>
              <w:left w:val="single" w:sz="8" w:space="0" w:color="auto"/>
              <w:bottom w:val="single" w:sz="8" w:space="0" w:color="auto"/>
              <w:right w:val="nil"/>
            </w:tcBorders>
            <w:shd w:val="clear" w:color="auto" w:fill="auto"/>
            <w:hideMark/>
          </w:tcPr>
          <w:p w:rsidR="0014547C" w:rsidRPr="0014547C" w:rsidRDefault="0014547C" w:rsidP="0014547C">
            <w:pPr>
              <w:spacing w:before="0" w:after="0"/>
              <w:ind w:left="0"/>
              <w:jc w:val="left"/>
              <w:rPr>
                <w:rFonts w:ascii="Calibri" w:hAnsi="Calibri"/>
                <w:sz w:val="22"/>
                <w:szCs w:val="22"/>
              </w:rPr>
            </w:pPr>
            <w:r w:rsidRPr="0014547C">
              <w:rPr>
                <w:rFonts w:ascii="Calibri" w:hAnsi="Calibri"/>
                <w:sz w:val="22"/>
                <w:szCs w:val="22"/>
              </w:rPr>
              <w:t>Klik tombo Pilih Produk</w:t>
            </w:r>
          </w:p>
        </w:tc>
        <w:tc>
          <w:tcPr>
            <w:tcW w:w="4320" w:type="dxa"/>
            <w:tcBorders>
              <w:top w:val="nil"/>
              <w:left w:val="single" w:sz="8" w:space="0" w:color="auto"/>
              <w:bottom w:val="single" w:sz="8" w:space="0" w:color="auto"/>
              <w:right w:val="single" w:sz="8" w:space="0" w:color="auto"/>
            </w:tcBorders>
            <w:shd w:val="clear" w:color="auto" w:fill="auto"/>
            <w:hideMark/>
          </w:tcPr>
          <w:p w:rsidR="0014547C" w:rsidRPr="0014547C" w:rsidRDefault="0014547C" w:rsidP="0014547C">
            <w:pPr>
              <w:spacing w:before="0" w:after="0"/>
              <w:ind w:left="0"/>
              <w:jc w:val="left"/>
              <w:rPr>
                <w:rFonts w:ascii="Calibri" w:hAnsi="Calibri"/>
                <w:sz w:val="22"/>
                <w:szCs w:val="22"/>
              </w:rPr>
            </w:pPr>
            <w:r w:rsidRPr="0014547C">
              <w:rPr>
                <w:rFonts w:ascii="Calibri" w:hAnsi="Calibri"/>
                <w:sz w:val="22"/>
                <w:szCs w:val="22"/>
              </w:rPr>
              <w:t>Muncul windows popup untuk memilih produk berdasarkan cost center user</w:t>
            </w:r>
          </w:p>
        </w:tc>
      </w:tr>
      <w:tr w:rsidR="0014547C" w:rsidRPr="0014547C" w:rsidTr="006110CB">
        <w:trPr>
          <w:trHeight w:val="1051"/>
        </w:trPr>
        <w:tc>
          <w:tcPr>
            <w:tcW w:w="4320" w:type="dxa"/>
            <w:gridSpan w:val="2"/>
            <w:tcBorders>
              <w:top w:val="single" w:sz="8" w:space="0" w:color="auto"/>
              <w:left w:val="single" w:sz="8" w:space="0" w:color="auto"/>
              <w:bottom w:val="single" w:sz="8" w:space="0" w:color="auto"/>
              <w:right w:val="nil"/>
            </w:tcBorders>
            <w:shd w:val="clear" w:color="auto" w:fill="auto"/>
            <w:hideMark/>
          </w:tcPr>
          <w:p w:rsidR="0014547C" w:rsidRPr="0014547C" w:rsidRDefault="0014547C" w:rsidP="0014547C">
            <w:pPr>
              <w:spacing w:before="0" w:after="0"/>
              <w:ind w:left="0"/>
              <w:jc w:val="left"/>
              <w:rPr>
                <w:rFonts w:ascii="Calibri" w:hAnsi="Calibri"/>
                <w:sz w:val="22"/>
                <w:szCs w:val="22"/>
              </w:rPr>
            </w:pPr>
            <w:r w:rsidRPr="0014547C">
              <w:rPr>
                <w:rFonts w:ascii="Calibri" w:hAnsi="Calibri"/>
                <w:sz w:val="22"/>
                <w:szCs w:val="22"/>
              </w:rPr>
              <w:t>Klik tombol Submit</w:t>
            </w:r>
          </w:p>
        </w:tc>
        <w:tc>
          <w:tcPr>
            <w:tcW w:w="4320" w:type="dxa"/>
            <w:tcBorders>
              <w:top w:val="nil"/>
              <w:left w:val="single" w:sz="8" w:space="0" w:color="auto"/>
              <w:bottom w:val="single" w:sz="8" w:space="0" w:color="auto"/>
              <w:right w:val="single" w:sz="8" w:space="0" w:color="auto"/>
            </w:tcBorders>
            <w:shd w:val="clear" w:color="auto" w:fill="auto"/>
            <w:hideMark/>
          </w:tcPr>
          <w:p w:rsidR="0014547C" w:rsidRPr="0014547C" w:rsidRDefault="0014547C" w:rsidP="0014547C">
            <w:pPr>
              <w:spacing w:before="0" w:after="0"/>
              <w:ind w:left="0"/>
              <w:jc w:val="left"/>
              <w:rPr>
                <w:rFonts w:ascii="Calibri" w:hAnsi="Calibri"/>
                <w:sz w:val="22"/>
                <w:szCs w:val="22"/>
              </w:rPr>
            </w:pPr>
            <w:r w:rsidRPr="0014547C">
              <w:rPr>
                <w:rFonts w:ascii="Calibri" w:hAnsi="Calibri"/>
                <w:sz w:val="22"/>
                <w:szCs w:val="22"/>
              </w:rPr>
              <w:t>Sistem akan mengecek validasi lalu akan melakukan proses penyimpanan. Bila berhasil maka akan muncul konfirmasi data berhasil disimpan</w:t>
            </w:r>
          </w:p>
        </w:tc>
      </w:tr>
      <w:tr w:rsidR="0014547C" w:rsidRPr="0014547C" w:rsidTr="006110CB">
        <w:trPr>
          <w:trHeight w:val="673"/>
        </w:trPr>
        <w:tc>
          <w:tcPr>
            <w:tcW w:w="4320" w:type="dxa"/>
            <w:gridSpan w:val="2"/>
            <w:tcBorders>
              <w:top w:val="single" w:sz="8" w:space="0" w:color="auto"/>
              <w:left w:val="single" w:sz="8" w:space="0" w:color="auto"/>
              <w:bottom w:val="single" w:sz="8" w:space="0" w:color="auto"/>
              <w:right w:val="nil"/>
            </w:tcBorders>
            <w:shd w:val="clear" w:color="auto" w:fill="auto"/>
            <w:hideMark/>
          </w:tcPr>
          <w:p w:rsidR="0014547C" w:rsidRPr="0014547C" w:rsidRDefault="0014547C" w:rsidP="0014547C">
            <w:pPr>
              <w:spacing w:before="0" w:after="0"/>
              <w:ind w:left="0"/>
              <w:jc w:val="left"/>
              <w:rPr>
                <w:rFonts w:ascii="Calibri" w:hAnsi="Calibri"/>
                <w:sz w:val="22"/>
                <w:szCs w:val="22"/>
              </w:rPr>
            </w:pPr>
            <w:r w:rsidRPr="0014547C">
              <w:rPr>
                <w:rFonts w:ascii="Calibri" w:hAnsi="Calibri"/>
                <w:sz w:val="22"/>
                <w:szCs w:val="22"/>
              </w:rPr>
              <w:t>Klik tombol Batal</w:t>
            </w:r>
          </w:p>
        </w:tc>
        <w:tc>
          <w:tcPr>
            <w:tcW w:w="4320" w:type="dxa"/>
            <w:tcBorders>
              <w:top w:val="nil"/>
              <w:left w:val="single" w:sz="8" w:space="0" w:color="auto"/>
              <w:bottom w:val="single" w:sz="8" w:space="0" w:color="auto"/>
              <w:right w:val="single" w:sz="8" w:space="0" w:color="auto"/>
            </w:tcBorders>
            <w:shd w:val="clear" w:color="auto" w:fill="auto"/>
            <w:hideMark/>
          </w:tcPr>
          <w:p w:rsidR="0014547C" w:rsidRPr="0014547C" w:rsidRDefault="0014547C" w:rsidP="0014547C">
            <w:pPr>
              <w:spacing w:before="0" w:after="0"/>
              <w:ind w:left="0"/>
              <w:jc w:val="left"/>
              <w:rPr>
                <w:rFonts w:ascii="Calibri" w:hAnsi="Calibri"/>
                <w:sz w:val="22"/>
                <w:szCs w:val="22"/>
              </w:rPr>
            </w:pPr>
            <w:r w:rsidRPr="0014547C">
              <w:rPr>
                <w:rFonts w:ascii="Calibri" w:hAnsi="Calibri"/>
                <w:sz w:val="22"/>
                <w:szCs w:val="22"/>
              </w:rPr>
              <w:t xml:space="preserve">Akan menampilkan box confirm (Y/N) untuk membatalkan record yang telah diinput. </w:t>
            </w:r>
          </w:p>
        </w:tc>
      </w:tr>
    </w:tbl>
    <w:p w:rsidR="006110CB" w:rsidRDefault="006110CB" w:rsidP="007F0C37">
      <w:pPr>
        <w:pStyle w:val="BodyText"/>
        <w:ind w:left="0"/>
      </w:pPr>
    </w:p>
    <w:p w:rsidR="001936C7" w:rsidRDefault="006207C8" w:rsidP="006207C8">
      <w:pPr>
        <w:pStyle w:val="Heading3"/>
      </w:pPr>
      <w:bookmarkStart w:id="955" w:name="_Toc440541262"/>
      <w:r>
        <w:t>Daftar Stok</w:t>
      </w:r>
      <w:bookmarkEnd w:id="955"/>
    </w:p>
    <w:p w:rsidR="00317A89" w:rsidRDefault="006207C8" w:rsidP="00317A89">
      <w:pPr>
        <w:pStyle w:val="BodyText"/>
        <w:keepNext/>
        <w:jc w:val="center"/>
      </w:pPr>
      <w:r>
        <w:rPr>
          <w:noProof/>
        </w:rPr>
        <w:drawing>
          <wp:inline distT="0" distB="0" distL="0" distR="0" wp14:anchorId="08B49B48" wp14:editId="13B5C0A6">
            <wp:extent cx="3518452" cy="2723322"/>
            <wp:effectExtent l="19050" t="19050" r="25400" b="203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0401" t="8031" r="20397" b="10459"/>
                    <a:stretch/>
                  </pic:blipFill>
                  <pic:spPr bwMode="auto">
                    <a:xfrm>
                      <a:off x="0" y="0"/>
                      <a:ext cx="3518736" cy="272354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317A89" w:rsidRDefault="00317A89" w:rsidP="00317A89">
      <w:pPr>
        <w:pStyle w:val="Caption"/>
        <w:jc w:val="center"/>
      </w:pPr>
      <w:bookmarkStart w:id="956" w:name="_Toc440027169"/>
      <w:r>
        <w:t xml:space="preserve">Gambar </w:t>
      </w:r>
      <w:ins w:id="957" w:author="User1" w:date="2016-01-14T13:23:00Z">
        <w:r w:rsidR="0077448C">
          <w:fldChar w:fldCharType="begin"/>
        </w:r>
        <w:r w:rsidR="0077448C">
          <w:instrText xml:space="preserve"> STYLEREF 1 \s </w:instrText>
        </w:r>
      </w:ins>
      <w:r w:rsidR="0077448C">
        <w:fldChar w:fldCharType="separate"/>
      </w:r>
      <w:r w:rsidR="0077448C">
        <w:rPr>
          <w:noProof/>
        </w:rPr>
        <w:t>3</w:t>
      </w:r>
      <w:ins w:id="958"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959" w:author="User1" w:date="2016-01-14T13:23:00Z">
        <w:r w:rsidR="0077448C">
          <w:rPr>
            <w:noProof/>
          </w:rPr>
          <w:t>107</w:t>
        </w:r>
        <w:r w:rsidR="0077448C">
          <w:fldChar w:fldCharType="end"/>
        </w:r>
      </w:ins>
      <w:del w:id="960"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107</w:delText>
        </w:r>
        <w:r w:rsidR="00E95F7C" w:rsidDel="00E95F7C">
          <w:rPr>
            <w:noProof/>
          </w:rPr>
          <w:fldChar w:fldCharType="end"/>
        </w:r>
      </w:del>
      <w:r>
        <w:t xml:space="preserve"> Daftar Stok</w:t>
      </w:r>
      <w:bookmarkEnd w:id="956"/>
    </w:p>
    <w:p w:rsidR="003D0288" w:rsidRDefault="003D0288" w:rsidP="003D0288"/>
    <w:p w:rsidR="00317A89" w:rsidRDefault="003D0288" w:rsidP="00B37FE9">
      <w:pPr>
        <w:keepNext/>
        <w:jc w:val="center"/>
      </w:pPr>
      <w:r>
        <w:rPr>
          <w:noProof/>
        </w:rPr>
        <w:lastRenderedPageBreak/>
        <w:drawing>
          <wp:inline distT="0" distB="0" distL="0" distR="0" wp14:anchorId="3EAC4937" wp14:editId="7281A38F">
            <wp:extent cx="5943600" cy="757555"/>
            <wp:effectExtent l="19050" t="19050" r="19050" b="2349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757555"/>
                    </a:xfrm>
                    <a:prstGeom prst="rect">
                      <a:avLst/>
                    </a:prstGeom>
                    <a:ln>
                      <a:solidFill>
                        <a:schemeClr val="accent1"/>
                      </a:solidFill>
                    </a:ln>
                  </pic:spPr>
                </pic:pic>
              </a:graphicData>
            </a:graphic>
          </wp:inline>
        </w:drawing>
      </w:r>
    </w:p>
    <w:p w:rsidR="003D0288" w:rsidRDefault="00317A89" w:rsidP="00317A89">
      <w:pPr>
        <w:pStyle w:val="Caption"/>
        <w:jc w:val="center"/>
      </w:pPr>
      <w:bookmarkStart w:id="961" w:name="_Toc440027170"/>
      <w:r>
        <w:t xml:space="preserve">Gambar </w:t>
      </w:r>
      <w:ins w:id="962" w:author="User1" w:date="2016-01-14T13:23:00Z">
        <w:r w:rsidR="0077448C">
          <w:fldChar w:fldCharType="begin"/>
        </w:r>
        <w:r w:rsidR="0077448C">
          <w:instrText xml:space="preserve"> STYLEREF 1 \s </w:instrText>
        </w:r>
      </w:ins>
      <w:r w:rsidR="0077448C">
        <w:fldChar w:fldCharType="separate"/>
      </w:r>
      <w:r w:rsidR="0077448C">
        <w:rPr>
          <w:noProof/>
        </w:rPr>
        <w:t>3</w:t>
      </w:r>
      <w:ins w:id="963"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964" w:author="User1" w:date="2016-01-14T13:23:00Z">
        <w:r w:rsidR="0077448C">
          <w:rPr>
            <w:noProof/>
          </w:rPr>
          <w:t>108</w:t>
        </w:r>
        <w:r w:rsidR="0077448C">
          <w:fldChar w:fldCharType="end"/>
        </w:r>
      </w:ins>
      <w:del w:id="965"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108</w:delText>
        </w:r>
        <w:r w:rsidR="00E95F7C" w:rsidDel="00E95F7C">
          <w:rPr>
            <w:noProof/>
          </w:rPr>
          <w:fldChar w:fldCharType="end"/>
        </w:r>
      </w:del>
      <w:r>
        <w:t xml:space="preserve"> Print Report Stok</w:t>
      </w:r>
      <w:bookmarkEnd w:id="961"/>
    </w:p>
    <w:p w:rsidR="006207C8" w:rsidRDefault="006207C8" w:rsidP="006207C8">
      <w:pPr>
        <w:pStyle w:val="BodyText"/>
      </w:pPr>
    </w:p>
    <w:p w:rsidR="00317A89" w:rsidRDefault="006207C8" w:rsidP="00317A89">
      <w:pPr>
        <w:pStyle w:val="BodyText"/>
        <w:keepNext/>
        <w:jc w:val="center"/>
      </w:pPr>
      <w:r>
        <w:rPr>
          <w:noProof/>
        </w:rPr>
        <w:drawing>
          <wp:inline distT="0" distB="0" distL="0" distR="0" wp14:anchorId="726CAA52" wp14:editId="4DCEF1EA">
            <wp:extent cx="4895850" cy="819150"/>
            <wp:effectExtent l="19050" t="19050" r="19050" b="190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95850" cy="819150"/>
                    </a:xfrm>
                    <a:prstGeom prst="rect">
                      <a:avLst/>
                    </a:prstGeom>
                    <a:ln>
                      <a:solidFill>
                        <a:schemeClr val="accent1"/>
                      </a:solidFill>
                    </a:ln>
                  </pic:spPr>
                </pic:pic>
              </a:graphicData>
            </a:graphic>
          </wp:inline>
        </w:drawing>
      </w:r>
    </w:p>
    <w:p w:rsidR="00317A89" w:rsidRDefault="00317A89" w:rsidP="00317A89">
      <w:pPr>
        <w:pStyle w:val="Caption"/>
        <w:jc w:val="center"/>
      </w:pPr>
      <w:bookmarkStart w:id="966" w:name="_Toc440027171"/>
      <w:r>
        <w:t xml:space="preserve">Gambar </w:t>
      </w:r>
      <w:ins w:id="967" w:author="User1" w:date="2016-01-14T13:23:00Z">
        <w:r w:rsidR="0077448C">
          <w:fldChar w:fldCharType="begin"/>
        </w:r>
        <w:r w:rsidR="0077448C">
          <w:instrText xml:space="preserve"> STYLEREF 1 \s </w:instrText>
        </w:r>
      </w:ins>
      <w:r w:rsidR="0077448C">
        <w:fldChar w:fldCharType="separate"/>
      </w:r>
      <w:r w:rsidR="0077448C">
        <w:rPr>
          <w:noProof/>
        </w:rPr>
        <w:t>3</w:t>
      </w:r>
      <w:ins w:id="968"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969" w:author="User1" w:date="2016-01-14T13:23:00Z">
        <w:r w:rsidR="0077448C">
          <w:rPr>
            <w:noProof/>
          </w:rPr>
          <w:t>109</w:t>
        </w:r>
        <w:r w:rsidR="0077448C">
          <w:fldChar w:fldCharType="end"/>
        </w:r>
      </w:ins>
      <w:del w:id="970" w:author="User1" w:date="2016-01-14T13:04:00Z">
        <w:r w:rsidR="00E95F7C" w:rsidDel="00E95F7C">
          <w:fldChar w:fldCharType="begin"/>
        </w:r>
        <w:r w:rsidR="00E95F7C" w:rsidDel="00E95F7C">
          <w:delInstrText xml:space="preserve"> STYLEREF 1 \s </w:delInstrText>
        </w:r>
        <w:r w:rsidR="00E95F7C" w:rsidDel="00E95F7C">
          <w:fldChar w:fldCharType="separate"/>
        </w:r>
        <w:r w:rsidR="00393F7A" w:rsidDel="00E95F7C">
          <w:rPr>
            <w:noProof/>
          </w:rPr>
          <w:delText>3</w:delText>
        </w:r>
        <w:r w:rsidR="00E95F7C" w:rsidDel="00E95F7C">
          <w:rPr>
            <w:noProof/>
          </w:rPr>
          <w:fldChar w:fldCharType="end"/>
        </w:r>
        <w:r w:rsidR="00393F7A"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R="00393F7A" w:rsidDel="00E95F7C">
          <w:rPr>
            <w:noProof/>
          </w:rPr>
          <w:delText>109</w:delText>
        </w:r>
        <w:r w:rsidR="00E95F7C" w:rsidDel="00E95F7C">
          <w:rPr>
            <w:noProof/>
          </w:rPr>
          <w:fldChar w:fldCharType="end"/>
        </w:r>
      </w:del>
      <w:r>
        <w:t xml:space="preserve"> Report Stok</w:t>
      </w:r>
      <w:bookmarkEnd w:id="966"/>
    </w:p>
    <w:p w:rsidR="00221FA0" w:rsidRDefault="00221FA0" w:rsidP="00221FA0"/>
    <w:tbl>
      <w:tblPr>
        <w:tblW w:w="8640" w:type="dxa"/>
        <w:tblInd w:w="710" w:type="dxa"/>
        <w:tblLook w:val="04A0" w:firstRow="1" w:lastRow="0" w:firstColumn="1" w:lastColumn="0" w:noHBand="0" w:noVBand="1"/>
      </w:tblPr>
      <w:tblGrid>
        <w:gridCol w:w="1890"/>
        <w:gridCol w:w="2430"/>
        <w:gridCol w:w="4320"/>
      </w:tblGrid>
      <w:tr w:rsidR="00221FA0" w:rsidRPr="00221FA0" w:rsidTr="00221FA0">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221FA0" w:rsidRPr="00221FA0" w:rsidRDefault="00221FA0" w:rsidP="00221FA0">
            <w:pPr>
              <w:spacing w:before="0" w:after="0"/>
              <w:ind w:left="0"/>
              <w:rPr>
                <w:rFonts w:ascii="Trebuchet MS" w:hAnsi="Trebuchet MS"/>
                <w:color w:val="000000"/>
                <w:sz w:val="20"/>
                <w:szCs w:val="20"/>
              </w:rPr>
            </w:pPr>
            <w:r w:rsidRPr="00221FA0">
              <w:rPr>
                <w:rFonts w:ascii="Trebuchet MS" w:hAnsi="Trebuchet MS"/>
                <w:color w:val="000000"/>
                <w:sz w:val="20"/>
              </w:rPr>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221FA0" w:rsidRPr="00221FA0" w:rsidRDefault="00221FA0" w:rsidP="00221FA0">
            <w:pPr>
              <w:spacing w:before="0" w:after="0"/>
              <w:ind w:left="0"/>
              <w:rPr>
                <w:rFonts w:ascii="Trebuchet MS" w:hAnsi="Trebuchet MS"/>
                <w:color w:val="000000"/>
                <w:sz w:val="20"/>
                <w:szCs w:val="20"/>
              </w:rPr>
            </w:pPr>
            <w:r w:rsidRPr="00221FA0">
              <w:rPr>
                <w:rFonts w:ascii="Trebuchet MS" w:hAnsi="Trebuchet MS"/>
                <w:color w:val="000000"/>
                <w:sz w:val="20"/>
                <w:szCs w:val="20"/>
                <w:lang w:val="de-DE"/>
              </w:rPr>
              <w:t>Daftar Stok</w:t>
            </w:r>
          </w:p>
        </w:tc>
      </w:tr>
      <w:tr w:rsidR="00221FA0" w:rsidRPr="00221FA0" w:rsidTr="00221FA0">
        <w:trPr>
          <w:trHeight w:val="615"/>
        </w:trPr>
        <w:tc>
          <w:tcPr>
            <w:tcW w:w="1890" w:type="dxa"/>
            <w:tcBorders>
              <w:top w:val="nil"/>
              <w:left w:val="single" w:sz="8" w:space="0" w:color="auto"/>
              <w:bottom w:val="single" w:sz="8" w:space="0" w:color="auto"/>
              <w:right w:val="single" w:sz="8" w:space="0" w:color="auto"/>
            </w:tcBorders>
            <w:shd w:val="clear" w:color="000000" w:fill="F2F2F2"/>
            <w:hideMark/>
          </w:tcPr>
          <w:p w:rsidR="00221FA0" w:rsidRPr="00221FA0" w:rsidRDefault="00221FA0" w:rsidP="00221FA0">
            <w:pPr>
              <w:spacing w:before="0" w:after="0"/>
              <w:ind w:left="0"/>
              <w:rPr>
                <w:rFonts w:ascii="Trebuchet MS" w:hAnsi="Trebuchet MS"/>
                <w:color w:val="000000"/>
                <w:sz w:val="20"/>
                <w:szCs w:val="20"/>
              </w:rPr>
            </w:pPr>
            <w:r w:rsidRPr="00221FA0">
              <w:rPr>
                <w:rFonts w:ascii="Trebuchet MS" w:hAnsi="Trebuchet MS"/>
                <w:color w:val="000000"/>
                <w:sz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221FA0" w:rsidRPr="00221FA0" w:rsidRDefault="00221FA0" w:rsidP="00221FA0">
            <w:pPr>
              <w:spacing w:before="0" w:after="0"/>
              <w:ind w:left="0"/>
              <w:rPr>
                <w:rFonts w:ascii="Trebuchet MS" w:hAnsi="Trebuchet MS"/>
                <w:color w:val="000000"/>
                <w:sz w:val="20"/>
                <w:szCs w:val="20"/>
              </w:rPr>
            </w:pPr>
            <w:r w:rsidRPr="00221FA0">
              <w:rPr>
                <w:rFonts w:ascii="Trebuchet MS" w:hAnsi="Trebuchet MS"/>
                <w:color w:val="000000"/>
                <w:sz w:val="20"/>
                <w:szCs w:val="20"/>
                <w:lang w:val="de-DE"/>
              </w:rPr>
              <w:t>User telah login dan berada di menu Daftar Stok</w:t>
            </w:r>
          </w:p>
        </w:tc>
      </w:tr>
      <w:tr w:rsidR="00221FA0" w:rsidRPr="00221FA0" w:rsidTr="00221FA0">
        <w:trPr>
          <w:trHeight w:val="585"/>
        </w:trPr>
        <w:tc>
          <w:tcPr>
            <w:tcW w:w="1890" w:type="dxa"/>
            <w:tcBorders>
              <w:top w:val="nil"/>
              <w:left w:val="single" w:sz="8" w:space="0" w:color="auto"/>
              <w:bottom w:val="single" w:sz="8" w:space="0" w:color="auto"/>
              <w:right w:val="single" w:sz="8" w:space="0" w:color="auto"/>
            </w:tcBorders>
            <w:shd w:val="clear" w:color="000000" w:fill="F2F2F2"/>
            <w:hideMark/>
          </w:tcPr>
          <w:p w:rsidR="00221FA0" w:rsidRPr="00221FA0" w:rsidRDefault="00221FA0" w:rsidP="00221FA0">
            <w:pPr>
              <w:spacing w:before="0" w:after="0"/>
              <w:ind w:left="0"/>
              <w:rPr>
                <w:rFonts w:ascii="Trebuchet MS" w:hAnsi="Trebuchet MS"/>
                <w:color w:val="000000"/>
                <w:sz w:val="20"/>
                <w:szCs w:val="20"/>
              </w:rPr>
            </w:pPr>
            <w:r w:rsidRPr="00221FA0">
              <w:rPr>
                <w:rFonts w:ascii="Trebuchet MS" w:hAnsi="Trebuchet MS"/>
                <w:color w:val="000000"/>
                <w:sz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221FA0" w:rsidRPr="00221FA0" w:rsidRDefault="00221FA0" w:rsidP="00221FA0">
            <w:pPr>
              <w:spacing w:before="0" w:after="0"/>
              <w:ind w:left="0"/>
              <w:rPr>
                <w:rFonts w:ascii="Trebuchet MS" w:hAnsi="Trebuchet MS"/>
                <w:color w:val="000000"/>
                <w:sz w:val="20"/>
                <w:szCs w:val="20"/>
              </w:rPr>
            </w:pPr>
            <w:r w:rsidRPr="00221FA0">
              <w:rPr>
                <w:rFonts w:ascii="Trebuchet MS" w:hAnsi="Trebuchet MS"/>
                <w:color w:val="000000"/>
                <w:sz w:val="20"/>
                <w:szCs w:val="20"/>
                <w:lang w:val="de-DE"/>
              </w:rPr>
              <w:t>Aplikasi akan menampilkan perubahan Daftar Stok terbaru</w:t>
            </w:r>
          </w:p>
        </w:tc>
      </w:tr>
      <w:tr w:rsidR="00221FA0" w:rsidRPr="00221FA0" w:rsidTr="00221FA0">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hideMark/>
          </w:tcPr>
          <w:p w:rsidR="00221FA0" w:rsidRPr="00221FA0" w:rsidRDefault="00221FA0" w:rsidP="00221FA0">
            <w:pPr>
              <w:spacing w:before="0" w:after="0"/>
              <w:ind w:left="0"/>
              <w:jc w:val="center"/>
              <w:rPr>
                <w:rFonts w:ascii="Trebuchet MS" w:hAnsi="Trebuchet MS"/>
                <w:color w:val="000000"/>
                <w:sz w:val="20"/>
                <w:szCs w:val="20"/>
              </w:rPr>
            </w:pPr>
            <w:r w:rsidRPr="00221FA0">
              <w:rPr>
                <w:rFonts w:ascii="Trebuchet MS" w:hAnsi="Trebuchet MS"/>
                <w:color w:val="000000"/>
                <w:sz w:val="20"/>
              </w:rPr>
              <w:t>Aksi User</w:t>
            </w:r>
          </w:p>
        </w:tc>
        <w:tc>
          <w:tcPr>
            <w:tcW w:w="4320" w:type="dxa"/>
            <w:tcBorders>
              <w:top w:val="nil"/>
              <w:left w:val="nil"/>
              <w:bottom w:val="single" w:sz="8" w:space="0" w:color="auto"/>
              <w:right w:val="single" w:sz="8" w:space="0" w:color="auto"/>
            </w:tcBorders>
            <w:shd w:val="clear" w:color="000000" w:fill="F2F2F2"/>
            <w:hideMark/>
          </w:tcPr>
          <w:p w:rsidR="00221FA0" w:rsidRPr="00221FA0" w:rsidRDefault="00221FA0" w:rsidP="00221FA0">
            <w:pPr>
              <w:spacing w:before="0" w:after="0"/>
              <w:ind w:left="0"/>
              <w:rPr>
                <w:rFonts w:ascii="Trebuchet MS" w:hAnsi="Trebuchet MS"/>
                <w:color w:val="000000"/>
                <w:sz w:val="20"/>
                <w:szCs w:val="20"/>
              </w:rPr>
            </w:pPr>
            <w:r w:rsidRPr="00221FA0">
              <w:rPr>
                <w:rFonts w:ascii="Trebuchet MS" w:hAnsi="Trebuchet MS"/>
                <w:color w:val="000000"/>
                <w:sz w:val="20"/>
              </w:rPr>
              <w:t>Reaksi Sistem</w:t>
            </w:r>
          </w:p>
        </w:tc>
      </w:tr>
      <w:tr w:rsidR="00221FA0" w:rsidRPr="00221FA0" w:rsidTr="00221FA0">
        <w:trPr>
          <w:trHeight w:val="915"/>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221FA0" w:rsidRPr="00221FA0" w:rsidRDefault="00221FA0" w:rsidP="00221FA0">
            <w:pPr>
              <w:spacing w:before="0" w:after="0"/>
              <w:ind w:left="0"/>
              <w:jc w:val="left"/>
              <w:rPr>
                <w:rFonts w:ascii="Trebuchet MS" w:hAnsi="Trebuchet MS"/>
                <w:color w:val="000000"/>
                <w:sz w:val="20"/>
                <w:szCs w:val="20"/>
              </w:rPr>
            </w:pPr>
            <w:r w:rsidRPr="00221FA0">
              <w:rPr>
                <w:rFonts w:ascii="Trebuchet MS" w:hAnsi="Trebuchet MS"/>
                <w:color w:val="000000"/>
                <w:sz w:val="20"/>
                <w:szCs w:val="20"/>
              </w:rPr>
              <w:t>Klik tombol lihat detail Produk</w:t>
            </w:r>
          </w:p>
        </w:tc>
        <w:tc>
          <w:tcPr>
            <w:tcW w:w="4320" w:type="dxa"/>
            <w:tcBorders>
              <w:top w:val="nil"/>
              <w:left w:val="nil"/>
              <w:bottom w:val="single" w:sz="8" w:space="0" w:color="auto"/>
              <w:right w:val="single" w:sz="8" w:space="0" w:color="auto"/>
            </w:tcBorders>
            <w:shd w:val="clear" w:color="auto" w:fill="auto"/>
            <w:hideMark/>
          </w:tcPr>
          <w:p w:rsidR="00221FA0" w:rsidRPr="00221FA0" w:rsidRDefault="00221FA0" w:rsidP="00221FA0">
            <w:pPr>
              <w:spacing w:before="0" w:after="0"/>
              <w:ind w:left="0"/>
              <w:rPr>
                <w:rFonts w:ascii="Trebuchet MS" w:hAnsi="Trebuchet MS"/>
                <w:color w:val="000000"/>
                <w:sz w:val="20"/>
                <w:szCs w:val="20"/>
              </w:rPr>
            </w:pPr>
            <w:r w:rsidRPr="00221FA0">
              <w:rPr>
                <w:rFonts w:ascii="Trebuchet MS" w:hAnsi="Trebuchet MS"/>
                <w:color w:val="000000"/>
                <w:sz w:val="20"/>
              </w:rPr>
              <w:t>Muncul windows Detail Produk yang terpilih</w:t>
            </w:r>
          </w:p>
        </w:tc>
      </w:tr>
      <w:tr w:rsidR="00221FA0" w:rsidRPr="00221FA0" w:rsidTr="00221FA0">
        <w:trPr>
          <w:trHeight w:val="915"/>
        </w:trPr>
        <w:tc>
          <w:tcPr>
            <w:tcW w:w="4320" w:type="dxa"/>
            <w:gridSpan w:val="2"/>
            <w:tcBorders>
              <w:top w:val="single" w:sz="8" w:space="0" w:color="auto"/>
              <w:left w:val="single" w:sz="8" w:space="0" w:color="auto"/>
              <w:bottom w:val="single" w:sz="8" w:space="0" w:color="auto"/>
              <w:right w:val="single" w:sz="8" w:space="0" w:color="auto"/>
            </w:tcBorders>
            <w:shd w:val="clear" w:color="auto" w:fill="auto"/>
            <w:noWrap/>
            <w:hideMark/>
          </w:tcPr>
          <w:p w:rsidR="00221FA0" w:rsidRPr="00221FA0" w:rsidRDefault="00221FA0" w:rsidP="00221FA0">
            <w:pPr>
              <w:spacing w:before="0" w:after="0"/>
              <w:ind w:left="0"/>
              <w:jc w:val="left"/>
              <w:rPr>
                <w:rFonts w:ascii="Calibri" w:hAnsi="Calibri"/>
                <w:color w:val="000000"/>
                <w:sz w:val="22"/>
                <w:szCs w:val="22"/>
              </w:rPr>
            </w:pPr>
            <w:r w:rsidRPr="00221FA0">
              <w:rPr>
                <w:rFonts w:ascii="Calibri" w:hAnsi="Calibri"/>
                <w:color w:val="000000"/>
                <w:sz w:val="22"/>
                <w:szCs w:val="22"/>
              </w:rPr>
              <w:t>Klik Print Daftar Stok</w:t>
            </w:r>
          </w:p>
        </w:tc>
        <w:tc>
          <w:tcPr>
            <w:tcW w:w="4320" w:type="dxa"/>
            <w:tcBorders>
              <w:top w:val="nil"/>
              <w:left w:val="nil"/>
              <w:bottom w:val="single" w:sz="8" w:space="0" w:color="auto"/>
              <w:right w:val="single" w:sz="8" w:space="0" w:color="auto"/>
            </w:tcBorders>
            <w:shd w:val="clear" w:color="auto" w:fill="auto"/>
            <w:hideMark/>
          </w:tcPr>
          <w:p w:rsidR="00221FA0" w:rsidRPr="00221FA0" w:rsidRDefault="00221FA0" w:rsidP="00221FA0">
            <w:pPr>
              <w:spacing w:before="0" w:after="0"/>
              <w:ind w:left="0"/>
              <w:jc w:val="left"/>
              <w:rPr>
                <w:rFonts w:ascii="Calibri" w:hAnsi="Calibri"/>
                <w:color w:val="000000"/>
                <w:sz w:val="22"/>
                <w:szCs w:val="22"/>
              </w:rPr>
            </w:pPr>
            <w:r w:rsidRPr="00221FA0">
              <w:rPr>
                <w:rFonts w:ascii="Calibri" w:hAnsi="Calibri"/>
                <w:color w:val="000000"/>
                <w:sz w:val="22"/>
                <w:szCs w:val="22"/>
              </w:rPr>
              <w:t>Muncul Windows Print PR seperti gambar 3-108</w:t>
            </w:r>
          </w:p>
        </w:tc>
      </w:tr>
    </w:tbl>
    <w:p w:rsidR="00221FA0" w:rsidRDefault="00221FA0" w:rsidP="00221FA0"/>
    <w:p w:rsidR="00221FA0" w:rsidRDefault="00221FA0" w:rsidP="00221FA0"/>
    <w:tbl>
      <w:tblPr>
        <w:tblW w:w="8640" w:type="dxa"/>
        <w:tblInd w:w="710" w:type="dxa"/>
        <w:tblLook w:val="04A0" w:firstRow="1" w:lastRow="0" w:firstColumn="1" w:lastColumn="0" w:noHBand="0" w:noVBand="1"/>
      </w:tblPr>
      <w:tblGrid>
        <w:gridCol w:w="1890"/>
        <w:gridCol w:w="2430"/>
        <w:gridCol w:w="4320"/>
      </w:tblGrid>
      <w:tr w:rsidR="00221FA0" w:rsidRPr="00221FA0" w:rsidTr="00221FA0">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221FA0" w:rsidRPr="00221FA0" w:rsidRDefault="00221FA0" w:rsidP="00221FA0">
            <w:pPr>
              <w:spacing w:before="0" w:after="0"/>
              <w:ind w:left="0"/>
              <w:rPr>
                <w:rFonts w:ascii="Trebuchet MS" w:hAnsi="Trebuchet MS"/>
                <w:color w:val="000000"/>
                <w:sz w:val="20"/>
                <w:szCs w:val="20"/>
              </w:rPr>
            </w:pPr>
            <w:r w:rsidRPr="00221FA0">
              <w:rPr>
                <w:rFonts w:ascii="Trebuchet MS" w:hAnsi="Trebuchet MS"/>
                <w:color w:val="000000"/>
                <w:sz w:val="20"/>
              </w:rPr>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221FA0" w:rsidRPr="00221FA0" w:rsidRDefault="00221FA0" w:rsidP="00221FA0">
            <w:pPr>
              <w:spacing w:before="0" w:after="0"/>
              <w:ind w:left="0"/>
              <w:rPr>
                <w:rFonts w:ascii="Trebuchet MS" w:hAnsi="Trebuchet MS"/>
                <w:color w:val="000000"/>
                <w:sz w:val="20"/>
                <w:szCs w:val="20"/>
              </w:rPr>
            </w:pPr>
            <w:r w:rsidRPr="00221FA0">
              <w:rPr>
                <w:rFonts w:ascii="Trebuchet MS" w:hAnsi="Trebuchet MS"/>
                <w:color w:val="000000"/>
                <w:sz w:val="20"/>
                <w:szCs w:val="20"/>
                <w:lang w:val="de-DE"/>
              </w:rPr>
              <w:t>Print Report Stok</w:t>
            </w:r>
          </w:p>
        </w:tc>
      </w:tr>
      <w:tr w:rsidR="00221FA0" w:rsidRPr="00221FA0" w:rsidTr="00221FA0">
        <w:trPr>
          <w:trHeight w:val="315"/>
        </w:trPr>
        <w:tc>
          <w:tcPr>
            <w:tcW w:w="1890" w:type="dxa"/>
            <w:tcBorders>
              <w:top w:val="nil"/>
              <w:left w:val="single" w:sz="8" w:space="0" w:color="auto"/>
              <w:bottom w:val="single" w:sz="8" w:space="0" w:color="auto"/>
              <w:right w:val="single" w:sz="8" w:space="0" w:color="auto"/>
            </w:tcBorders>
            <w:shd w:val="clear" w:color="000000" w:fill="F2F2F2"/>
            <w:hideMark/>
          </w:tcPr>
          <w:p w:rsidR="00221FA0" w:rsidRPr="00221FA0" w:rsidRDefault="00221FA0" w:rsidP="00221FA0">
            <w:pPr>
              <w:spacing w:before="0" w:after="0"/>
              <w:ind w:left="0"/>
              <w:rPr>
                <w:rFonts w:ascii="Trebuchet MS" w:hAnsi="Trebuchet MS"/>
                <w:color w:val="000000"/>
                <w:sz w:val="20"/>
                <w:szCs w:val="20"/>
              </w:rPr>
            </w:pPr>
            <w:r w:rsidRPr="00221FA0">
              <w:rPr>
                <w:rFonts w:ascii="Trebuchet MS" w:hAnsi="Trebuchet MS"/>
                <w:color w:val="000000"/>
                <w:sz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221FA0" w:rsidRPr="00221FA0" w:rsidRDefault="00221FA0" w:rsidP="00221FA0">
            <w:pPr>
              <w:spacing w:before="0" w:after="0"/>
              <w:ind w:left="0"/>
              <w:rPr>
                <w:rFonts w:ascii="Trebuchet MS" w:hAnsi="Trebuchet MS"/>
                <w:color w:val="000000"/>
                <w:sz w:val="20"/>
                <w:szCs w:val="20"/>
              </w:rPr>
            </w:pPr>
            <w:r w:rsidRPr="00221FA0">
              <w:rPr>
                <w:rFonts w:ascii="Trebuchet MS" w:hAnsi="Trebuchet MS"/>
                <w:color w:val="000000"/>
                <w:sz w:val="20"/>
                <w:szCs w:val="20"/>
                <w:lang w:val="de-DE"/>
              </w:rPr>
              <w:t>User telah login dan berada di menu Daftar Stok</w:t>
            </w:r>
          </w:p>
        </w:tc>
      </w:tr>
      <w:tr w:rsidR="00221FA0" w:rsidRPr="00221FA0" w:rsidTr="00221FA0">
        <w:trPr>
          <w:trHeight w:val="750"/>
        </w:trPr>
        <w:tc>
          <w:tcPr>
            <w:tcW w:w="1890" w:type="dxa"/>
            <w:tcBorders>
              <w:top w:val="nil"/>
              <w:left w:val="single" w:sz="8" w:space="0" w:color="auto"/>
              <w:bottom w:val="single" w:sz="8" w:space="0" w:color="auto"/>
              <w:right w:val="single" w:sz="8" w:space="0" w:color="auto"/>
            </w:tcBorders>
            <w:shd w:val="clear" w:color="000000" w:fill="F2F2F2"/>
            <w:hideMark/>
          </w:tcPr>
          <w:p w:rsidR="00221FA0" w:rsidRPr="00221FA0" w:rsidRDefault="00221FA0" w:rsidP="00221FA0">
            <w:pPr>
              <w:spacing w:before="0" w:after="0"/>
              <w:ind w:left="0"/>
              <w:rPr>
                <w:rFonts w:ascii="Trebuchet MS" w:hAnsi="Trebuchet MS"/>
                <w:color w:val="000000"/>
                <w:sz w:val="20"/>
                <w:szCs w:val="20"/>
              </w:rPr>
            </w:pPr>
            <w:r w:rsidRPr="00221FA0">
              <w:rPr>
                <w:rFonts w:ascii="Trebuchet MS" w:hAnsi="Trebuchet MS"/>
                <w:color w:val="000000"/>
                <w:sz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221FA0" w:rsidRPr="00221FA0" w:rsidRDefault="00221FA0" w:rsidP="00221FA0">
            <w:pPr>
              <w:spacing w:before="0" w:after="0"/>
              <w:ind w:left="0"/>
              <w:rPr>
                <w:rFonts w:ascii="Trebuchet MS" w:hAnsi="Trebuchet MS"/>
                <w:color w:val="000000"/>
                <w:sz w:val="20"/>
                <w:szCs w:val="20"/>
              </w:rPr>
            </w:pPr>
            <w:r w:rsidRPr="00221FA0">
              <w:rPr>
                <w:rFonts w:ascii="Trebuchet MS" w:hAnsi="Trebuchet MS"/>
                <w:color w:val="000000"/>
                <w:sz w:val="20"/>
                <w:szCs w:val="20"/>
                <w:lang w:val="de-DE"/>
              </w:rPr>
              <w:t>Aplikasi akan menampilkan report stok berdasarkan parameter yang diinput oleh user</w:t>
            </w:r>
          </w:p>
        </w:tc>
      </w:tr>
      <w:tr w:rsidR="00221FA0" w:rsidRPr="00221FA0" w:rsidTr="00221FA0">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hideMark/>
          </w:tcPr>
          <w:p w:rsidR="00221FA0" w:rsidRPr="00221FA0" w:rsidRDefault="00221FA0" w:rsidP="00221FA0">
            <w:pPr>
              <w:spacing w:before="0" w:after="0"/>
              <w:ind w:left="0"/>
              <w:jc w:val="center"/>
              <w:rPr>
                <w:rFonts w:ascii="Trebuchet MS" w:hAnsi="Trebuchet MS"/>
                <w:color w:val="000000"/>
                <w:sz w:val="20"/>
                <w:szCs w:val="20"/>
              </w:rPr>
            </w:pPr>
            <w:r w:rsidRPr="00221FA0">
              <w:rPr>
                <w:rFonts w:ascii="Trebuchet MS" w:hAnsi="Trebuchet MS"/>
                <w:color w:val="000000"/>
                <w:sz w:val="20"/>
              </w:rPr>
              <w:t>Aksi User</w:t>
            </w:r>
          </w:p>
        </w:tc>
        <w:tc>
          <w:tcPr>
            <w:tcW w:w="4320" w:type="dxa"/>
            <w:tcBorders>
              <w:top w:val="nil"/>
              <w:left w:val="nil"/>
              <w:bottom w:val="single" w:sz="8" w:space="0" w:color="auto"/>
              <w:right w:val="single" w:sz="8" w:space="0" w:color="auto"/>
            </w:tcBorders>
            <w:shd w:val="clear" w:color="000000" w:fill="F2F2F2"/>
            <w:hideMark/>
          </w:tcPr>
          <w:p w:rsidR="00221FA0" w:rsidRPr="00221FA0" w:rsidRDefault="00221FA0" w:rsidP="00221FA0">
            <w:pPr>
              <w:spacing w:before="0" w:after="0"/>
              <w:ind w:left="0"/>
              <w:rPr>
                <w:rFonts w:ascii="Trebuchet MS" w:hAnsi="Trebuchet MS"/>
                <w:color w:val="000000"/>
                <w:sz w:val="20"/>
                <w:szCs w:val="20"/>
              </w:rPr>
            </w:pPr>
            <w:r w:rsidRPr="00221FA0">
              <w:rPr>
                <w:rFonts w:ascii="Trebuchet MS" w:hAnsi="Trebuchet MS"/>
                <w:color w:val="000000"/>
                <w:sz w:val="20"/>
              </w:rPr>
              <w:t>Reaksi Sistem</w:t>
            </w:r>
          </w:p>
        </w:tc>
      </w:tr>
      <w:tr w:rsidR="00221FA0" w:rsidRPr="00221FA0" w:rsidTr="00221FA0">
        <w:trPr>
          <w:trHeight w:val="615"/>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221FA0" w:rsidRPr="00221FA0" w:rsidRDefault="00221FA0" w:rsidP="00221FA0">
            <w:pPr>
              <w:spacing w:before="0" w:after="0"/>
              <w:ind w:left="0"/>
              <w:jc w:val="left"/>
              <w:rPr>
                <w:rFonts w:ascii="Trebuchet MS" w:hAnsi="Trebuchet MS"/>
                <w:color w:val="000000"/>
                <w:sz w:val="20"/>
                <w:szCs w:val="20"/>
              </w:rPr>
            </w:pPr>
            <w:r w:rsidRPr="00221FA0">
              <w:rPr>
                <w:rFonts w:ascii="Trebuchet MS" w:hAnsi="Trebuchet MS"/>
                <w:color w:val="000000"/>
                <w:sz w:val="20"/>
                <w:szCs w:val="20"/>
              </w:rPr>
              <w:t>Klik tombol Lookup Kategori</w:t>
            </w:r>
          </w:p>
        </w:tc>
        <w:tc>
          <w:tcPr>
            <w:tcW w:w="4320" w:type="dxa"/>
            <w:tcBorders>
              <w:top w:val="nil"/>
              <w:left w:val="nil"/>
              <w:bottom w:val="single" w:sz="8" w:space="0" w:color="auto"/>
              <w:right w:val="single" w:sz="8" w:space="0" w:color="auto"/>
            </w:tcBorders>
            <w:shd w:val="clear" w:color="auto" w:fill="auto"/>
            <w:hideMark/>
          </w:tcPr>
          <w:p w:rsidR="00221FA0" w:rsidRPr="00221FA0" w:rsidRDefault="00221FA0" w:rsidP="00221FA0">
            <w:pPr>
              <w:spacing w:before="0" w:after="0"/>
              <w:ind w:left="0"/>
              <w:rPr>
                <w:rFonts w:ascii="Trebuchet MS" w:hAnsi="Trebuchet MS"/>
                <w:color w:val="000000"/>
                <w:sz w:val="20"/>
                <w:szCs w:val="20"/>
              </w:rPr>
            </w:pPr>
            <w:r w:rsidRPr="00221FA0">
              <w:rPr>
                <w:rFonts w:ascii="Trebuchet MS" w:hAnsi="Trebuchet MS"/>
                <w:color w:val="000000"/>
                <w:sz w:val="20"/>
              </w:rPr>
              <w:t>Akan muncul popup untuk memilih kategori</w:t>
            </w:r>
          </w:p>
        </w:tc>
      </w:tr>
      <w:tr w:rsidR="00221FA0" w:rsidRPr="00221FA0" w:rsidTr="00221FA0">
        <w:trPr>
          <w:trHeight w:val="615"/>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221FA0" w:rsidRPr="00221FA0" w:rsidRDefault="00221FA0" w:rsidP="00221FA0">
            <w:pPr>
              <w:spacing w:before="0" w:after="0"/>
              <w:ind w:left="0"/>
              <w:jc w:val="left"/>
              <w:rPr>
                <w:rFonts w:ascii="Trebuchet MS" w:hAnsi="Trebuchet MS"/>
                <w:color w:val="000000"/>
                <w:sz w:val="20"/>
                <w:szCs w:val="20"/>
              </w:rPr>
            </w:pPr>
            <w:r w:rsidRPr="00221FA0">
              <w:rPr>
                <w:rFonts w:ascii="Trebuchet MS" w:hAnsi="Trebuchet MS"/>
                <w:color w:val="000000"/>
                <w:sz w:val="20"/>
                <w:szCs w:val="20"/>
              </w:rPr>
              <w:t>Klik tombol Tampil Report</w:t>
            </w:r>
          </w:p>
        </w:tc>
        <w:tc>
          <w:tcPr>
            <w:tcW w:w="4320" w:type="dxa"/>
            <w:tcBorders>
              <w:top w:val="nil"/>
              <w:left w:val="nil"/>
              <w:bottom w:val="single" w:sz="8" w:space="0" w:color="auto"/>
              <w:right w:val="single" w:sz="8" w:space="0" w:color="auto"/>
            </w:tcBorders>
            <w:shd w:val="clear" w:color="auto" w:fill="auto"/>
            <w:hideMark/>
          </w:tcPr>
          <w:p w:rsidR="00221FA0" w:rsidRPr="00221FA0" w:rsidRDefault="00221FA0" w:rsidP="00221FA0">
            <w:pPr>
              <w:spacing w:before="0" w:after="0"/>
              <w:ind w:left="0"/>
              <w:rPr>
                <w:rFonts w:ascii="Trebuchet MS" w:hAnsi="Trebuchet MS"/>
                <w:color w:val="000000"/>
                <w:sz w:val="20"/>
                <w:szCs w:val="20"/>
              </w:rPr>
            </w:pPr>
            <w:r w:rsidRPr="00221FA0">
              <w:rPr>
                <w:rFonts w:ascii="Trebuchet MS" w:hAnsi="Trebuchet MS"/>
                <w:color w:val="000000"/>
                <w:sz w:val="20"/>
                <w:szCs w:val="20"/>
              </w:rPr>
              <w:t>Muncul Popup report seperti gambar 3-109</w:t>
            </w:r>
          </w:p>
        </w:tc>
      </w:tr>
    </w:tbl>
    <w:p w:rsidR="00221FA0" w:rsidRPr="00221FA0" w:rsidRDefault="00221FA0" w:rsidP="00221FA0"/>
    <w:p w:rsidR="001936C7" w:rsidRDefault="001936C7" w:rsidP="007F0C37">
      <w:pPr>
        <w:pStyle w:val="BodyText"/>
        <w:ind w:left="0"/>
      </w:pPr>
    </w:p>
    <w:p w:rsidR="00601DEB" w:rsidRDefault="00601DEB" w:rsidP="007F0C37">
      <w:pPr>
        <w:pStyle w:val="BodyText"/>
        <w:ind w:left="0"/>
      </w:pPr>
    </w:p>
    <w:p w:rsidR="00601DEB" w:rsidRDefault="00601DEB" w:rsidP="007F0C37">
      <w:pPr>
        <w:pStyle w:val="BodyText"/>
        <w:ind w:left="0"/>
      </w:pPr>
    </w:p>
    <w:p w:rsidR="00601DEB" w:rsidRPr="002D3AFD" w:rsidRDefault="00601DEB" w:rsidP="00601DEB">
      <w:pPr>
        <w:pStyle w:val="Heading3"/>
        <w:rPr>
          <w:rFonts w:ascii="Trebuchet MS" w:hAnsi="Trebuchet MS"/>
        </w:rPr>
      </w:pPr>
      <w:bookmarkStart w:id="971" w:name="_Toc440011321"/>
      <w:bookmarkStart w:id="972" w:name="_Toc440541263"/>
      <w:r w:rsidRPr="002D3AFD">
        <w:rPr>
          <w:rFonts w:ascii="Trebuchet MS" w:hAnsi="Trebuchet MS"/>
        </w:rPr>
        <w:lastRenderedPageBreak/>
        <w:t>Pemetaan Departemen Pengguna</w:t>
      </w:r>
      <w:bookmarkEnd w:id="971"/>
      <w:bookmarkEnd w:id="972"/>
    </w:p>
    <w:p w:rsidR="00601DEB" w:rsidRPr="002D3AFD" w:rsidRDefault="00601DEB" w:rsidP="00601DEB">
      <w:pPr>
        <w:pStyle w:val="BodyText"/>
        <w:ind w:left="720"/>
      </w:pPr>
      <w:r w:rsidRPr="002D3AFD">
        <w:t xml:space="preserve">Menu ini digunakan untuk memisahkan user per departemen PFAM, GAP dan IT. Nantinya menu ini </w:t>
      </w:r>
      <w:proofErr w:type="gramStart"/>
      <w:r w:rsidRPr="002D3AFD">
        <w:t>akan</w:t>
      </w:r>
      <w:proofErr w:type="gramEnd"/>
      <w:r w:rsidRPr="002D3AFD">
        <w:t xml:space="preserve"> menjadi acuan untuk memunculkan data transaksi untuk PFAM, GAP dan IT.</w:t>
      </w:r>
    </w:p>
    <w:p w:rsidR="00771F25" w:rsidRDefault="00601DEB" w:rsidP="00771F25">
      <w:pPr>
        <w:pStyle w:val="BodyText"/>
        <w:keepNext/>
        <w:ind w:left="720"/>
        <w:jc w:val="center"/>
      </w:pPr>
      <w:r w:rsidRPr="002D3AFD">
        <w:rPr>
          <w:noProof/>
        </w:rPr>
        <w:drawing>
          <wp:inline distT="0" distB="0" distL="0" distR="0" wp14:anchorId="17238E07" wp14:editId="4A0C6B39">
            <wp:extent cx="3810200" cy="2961861"/>
            <wp:effectExtent l="19050" t="19050" r="1905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17300" cy="2967380"/>
                    </a:xfrm>
                    <a:prstGeom prst="rect">
                      <a:avLst/>
                    </a:prstGeom>
                    <a:ln>
                      <a:solidFill>
                        <a:schemeClr val="accent1"/>
                      </a:solidFill>
                    </a:ln>
                  </pic:spPr>
                </pic:pic>
              </a:graphicData>
            </a:graphic>
          </wp:inline>
        </w:drawing>
      </w:r>
    </w:p>
    <w:p w:rsidR="00601DEB" w:rsidRDefault="00771F25" w:rsidP="00771F25">
      <w:pPr>
        <w:pStyle w:val="Caption"/>
        <w:jc w:val="center"/>
      </w:pPr>
      <w:r>
        <w:t xml:space="preserve">Gambar 3- </w:t>
      </w:r>
      <w:fldSimple w:instr=" SEQ Gambar_3- \* ARABIC ">
        <w:r>
          <w:rPr>
            <w:noProof/>
          </w:rPr>
          <w:t>1</w:t>
        </w:r>
      </w:fldSimple>
      <w:r>
        <w:t>10 Report Monitoring PR-PO-DO</w:t>
      </w:r>
    </w:p>
    <w:p w:rsidR="00601DEB" w:rsidRPr="002D3AFD" w:rsidRDefault="00601DEB" w:rsidP="00601DEB">
      <w:pPr>
        <w:rPr>
          <w:rFonts w:ascii="Trebuchet MS" w:hAnsi="Trebuchet MS"/>
        </w:rPr>
      </w:pPr>
    </w:p>
    <w:tbl>
      <w:tblPr>
        <w:tblW w:w="8640" w:type="dxa"/>
        <w:tblInd w:w="710" w:type="dxa"/>
        <w:tblLook w:val="04A0" w:firstRow="1" w:lastRow="0" w:firstColumn="1" w:lastColumn="0" w:noHBand="0" w:noVBand="1"/>
      </w:tblPr>
      <w:tblGrid>
        <w:gridCol w:w="1890"/>
        <w:gridCol w:w="2430"/>
        <w:gridCol w:w="4320"/>
      </w:tblGrid>
      <w:tr w:rsidR="00601DEB" w:rsidRPr="002D3AFD" w:rsidTr="00601DEB">
        <w:trPr>
          <w:trHeight w:val="315"/>
        </w:trPr>
        <w:tc>
          <w:tcPr>
            <w:tcW w:w="1890" w:type="dxa"/>
            <w:tcBorders>
              <w:top w:val="single" w:sz="8" w:space="0" w:color="auto"/>
              <w:left w:val="single" w:sz="8" w:space="0" w:color="auto"/>
              <w:bottom w:val="single" w:sz="8" w:space="0" w:color="auto"/>
              <w:right w:val="single" w:sz="8" w:space="0" w:color="auto"/>
            </w:tcBorders>
            <w:shd w:val="clear" w:color="000000" w:fill="F2F2F2"/>
            <w:hideMark/>
          </w:tcPr>
          <w:p w:rsidR="00601DEB" w:rsidRPr="002D3AFD" w:rsidRDefault="00601DEB" w:rsidP="00601DEB">
            <w:pPr>
              <w:spacing w:before="0" w:after="0"/>
              <w:ind w:left="0"/>
              <w:rPr>
                <w:rFonts w:ascii="Trebuchet MS" w:hAnsi="Trebuchet MS"/>
                <w:color w:val="000000"/>
                <w:sz w:val="20"/>
                <w:szCs w:val="20"/>
              </w:rPr>
            </w:pPr>
            <w:r w:rsidRPr="002D3AFD">
              <w:rPr>
                <w:rFonts w:ascii="Trebuchet MS" w:hAnsi="Trebuchet MS"/>
                <w:color w:val="000000"/>
                <w:sz w:val="20"/>
              </w:rPr>
              <w:t>Penjelasan Fitur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601DEB" w:rsidRPr="002D3AFD" w:rsidRDefault="00601DEB" w:rsidP="00601DEB">
            <w:pPr>
              <w:spacing w:before="0" w:after="0"/>
              <w:ind w:left="0"/>
              <w:rPr>
                <w:rFonts w:ascii="Trebuchet MS" w:hAnsi="Trebuchet MS"/>
                <w:color w:val="000000"/>
                <w:sz w:val="20"/>
                <w:szCs w:val="20"/>
              </w:rPr>
            </w:pPr>
            <w:r w:rsidRPr="002D3AFD">
              <w:rPr>
                <w:rFonts w:ascii="Trebuchet MS" w:hAnsi="Trebuchet MS"/>
                <w:color w:val="000000"/>
                <w:sz w:val="20"/>
                <w:szCs w:val="20"/>
                <w:lang w:val="de-DE"/>
              </w:rPr>
              <w:t>Pemetaan Pegawai Departemen</w:t>
            </w:r>
          </w:p>
        </w:tc>
      </w:tr>
      <w:tr w:rsidR="00601DEB" w:rsidRPr="002D3AFD" w:rsidTr="00601DEB">
        <w:trPr>
          <w:trHeight w:val="331"/>
        </w:trPr>
        <w:tc>
          <w:tcPr>
            <w:tcW w:w="1890" w:type="dxa"/>
            <w:tcBorders>
              <w:top w:val="nil"/>
              <w:left w:val="single" w:sz="8" w:space="0" w:color="auto"/>
              <w:bottom w:val="single" w:sz="8" w:space="0" w:color="auto"/>
              <w:right w:val="single" w:sz="8" w:space="0" w:color="auto"/>
            </w:tcBorders>
            <w:shd w:val="clear" w:color="000000" w:fill="F2F2F2"/>
            <w:hideMark/>
          </w:tcPr>
          <w:p w:rsidR="00601DEB" w:rsidRPr="002D3AFD" w:rsidRDefault="00601DEB" w:rsidP="00601DEB">
            <w:pPr>
              <w:spacing w:before="0" w:after="0"/>
              <w:ind w:left="0"/>
              <w:rPr>
                <w:rFonts w:ascii="Trebuchet MS" w:hAnsi="Trebuchet MS"/>
                <w:color w:val="000000"/>
                <w:sz w:val="20"/>
                <w:szCs w:val="20"/>
              </w:rPr>
            </w:pPr>
            <w:r w:rsidRPr="002D3AFD">
              <w:rPr>
                <w:rFonts w:ascii="Trebuchet MS" w:hAnsi="Trebuchet MS"/>
                <w:color w:val="000000"/>
                <w:sz w:val="20"/>
              </w:rPr>
              <w:t>Kondisi Awal</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601DEB" w:rsidRPr="002D3AFD" w:rsidRDefault="00601DEB" w:rsidP="00601DEB">
            <w:pPr>
              <w:spacing w:before="0" w:after="0"/>
              <w:ind w:left="0"/>
              <w:rPr>
                <w:rFonts w:ascii="Trebuchet MS" w:hAnsi="Trebuchet MS"/>
                <w:color w:val="000000"/>
                <w:sz w:val="20"/>
                <w:szCs w:val="20"/>
              </w:rPr>
            </w:pPr>
            <w:r w:rsidRPr="002D3AFD">
              <w:rPr>
                <w:rFonts w:ascii="Trebuchet MS" w:hAnsi="Trebuchet MS"/>
                <w:color w:val="000000"/>
                <w:sz w:val="20"/>
                <w:szCs w:val="20"/>
                <w:lang w:val="de-DE"/>
              </w:rPr>
              <w:t>User telah login dan berada di menu Pemetaan Pegawai Departemen</w:t>
            </w:r>
          </w:p>
        </w:tc>
      </w:tr>
      <w:tr w:rsidR="00601DEB" w:rsidRPr="002D3AFD" w:rsidTr="00601DEB">
        <w:trPr>
          <w:trHeight w:val="585"/>
        </w:trPr>
        <w:tc>
          <w:tcPr>
            <w:tcW w:w="1890" w:type="dxa"/>
            <w:tcBorders>
              <w:top w:val="nil"/>
              <w:left w:val="single" w:sz="8" w:space="0" w:color="auto"/>
              <w:bottom w:val="single" w:sz="8" w:space="0" w:color="auto"/>
              <w:right w:val="single" w:sz="8" w:space="0" w:color="auto"/>
            </w:tcBorders>
            <w:shd w:val="clear" w:color="000000" w:fill="F2F2F2"/>
            <w:hideMark/>
          </w:tcPr>
          <w:p w:rsidR="00601DEB" w:rsidRPr="002D3AFD" w:rsidRDefault="00601DEB" w:rsidP="00601DEB">
            <w:pPr>
              <w:spacing w:before="0" w:after="0"/>
              <w:ind w:left="0"/>
              <w:rPr>
                <w:rFonts w:ascii="Trebuchet MS" w:hAnsi="Trebuchet MS"/>
                <w:color w:val="000000"/>
                <w:sz w:val="20"/>
                <w:szCs w:val="20"/>
              </w:rPr>
            </w:pPr>
            <w:r w:rsidRPr="002D3AFD">
              <w:rPr>
                <w:rFonts w:ascii="Trebuchet MS" w:hAnsi="Trebuchet MS"/>
                <w:color w:val="000000"/>
                <w:sz w:val="20"/>
              </w:rPr>
              <w:t>Kondisi Akhir</w:t>
            </w:r>
          </w:p>
        </w:tc>
        <w:tc>
          <w:tcPr>
            <w:tcW w:w="6750" w:type="dxa"/>
            <w:gridSpan w:val="2"/>
            <w:tcBorders>
              <w:top w:val="single" w:sz="8" w:space="0" w:color="auto"/>
              <w:left w:val="nil"/>
              <w:bottom w:val="single" w:sz="8" w:space="0" w:color="auto"/>
              <w:right w:val="single" w:sz="8" w:space="0" w:color="000000"/>
            </w:tcBorders>
            <w:shd w:val="clear" w:color="auto" w:fill="auto"/>
            <w:hideMark/>
          </w:tcPr>
          <w:p w:rsidR="00601DEB" w:rsidRPr="002D3AFD" w:rsidRDefault="00601DEB" w:rsidP="00601DEB">
            <w:pPr>
              <w:spacing w:before="0" w:after="0"/>
              <w:ind w:left="0"/>
              <w:rPr>
                <w:rFonts w:ascii="Trebuchet MS" w:hAnsi="Trebuchet MS"/>
                <w:color w:val="000000"/>
                <w:sz w:val="20"/>
                <w:szCs w:val="20"/>
              </w:rPr>
            </w:pPr>
            <w:r w:rsidRPr="002D3AFD">
              <w:rPr>
                <w:rFonts w:ascii="Trebuchet MS" w:hAnsi="Trebuchet MS"/>
                <w:color w:val="000000"/>
                <w:sz w:val="20"/>
                <w:szCs w:val="20"/>
                <w:lang w:val="de-DE"/>
              </w:rPr>
              <w:t>Aplikasi akan menampilkan perubahan daftar user berdasarkan departemen yang dipilih</w:t>
            </w:r>
          </w:p>
        </w:tc>
      </w:tr>
      <w:tr w:rsidR="00601DEB" w:rsidRPr="002D3AFD" w:rsidTr="00601DEB">
        <w:trPr>
          <w:trHeight w:val="315"/>
        </w:trPr>
        <w:tc>
          <w:tcPr>
            <w:tcW w:w="4320" w:type="dxa"/>
            <w:gridSpan w:val="2"/>
            <w:tcBorders>
              <w:top w:val="single" w:sz="8" w:space="0" w:color="auto"/>
              <w:left w:val="single" w:sz="8" w:space="0" w:color="auto"/>
              <w:bottom w:val="single" w:sz="8" w:space="0" w:color="auto"/>
              <w:right w:val="single" w:sz="8" w:space="0" w:color="000000"/>
            </w:tcBorders>
            <w:shd w:val="clear" w:color="000000" w:fill="F2F2F2"/>
            <w:hideMark/>
          </w:tcPr>
          <w:p w:rsidR="00601DEB" w:rsidRPr="002D3AFD" w:rsidRDefault="00601DEB" w:rsidP="00601DEB">
            <w:pPr>
              <w:spacing w:before="0" w:after="0"/>
              <w:ind w:left="0"/>
              <w:jc w:val="center"/>
              <w:rPr>
                <w:rFonts w:ascii="Trebuchet MS" w:hAnsi="Trebuchet MS"/>
                <w:color w:val="000000"/>
                <w:sz w:val="20"/>
                <w:szCs w:val="20"/>
              </w:rPr>
            </w:pPr>
            <w:r w:rsidRPr="002D3AFD">
              <w:rPr>
                <w:rFonts w:ascii="Trebuchet MS" w:hAnsi="Trebuchet MS"/>
                <w:color w:val="000000"/>
                <w:sz w:val="20"/>
              </w:rPr>
              <w:t>Aksi User</w:t>
            </w:r>
          </w:p>
        </w:tc>
        <w:tc>
          <w:tcPr>
            <w:tcW w:w="4320" w:type="dxa"/>
            <w:tcBorders>
              <w:top w:val="nil"/>
              <w:left w:val="nil"/>
              <w:bottom w:val="single" w:sz="8" w:space="0" w:color="auto"/>
              <w:right w:val="single" w:sz="8" w:space="0" w:color="auto"/>
            </w:tcBorders>
            <w:shd w:val="clear" w:color="000000" w:fill="F2F2F2"/>
            <w:hideMark/>
          </w:tcPr>
          <w:p w:rsidR="00601DEB" w:rsidRPr="002D3AFD" w:rsidRDefault="00601DEB" w:rsidP="00601DEB">
            <w:pPr>
              <w:spacing w:before="0" w:after="0"/>
              <w:ind w:left="0"/>
              <w:rPr>
                <w:rFonts w:ascii="Trebuchet MS" w:hAnsi="Trebuchet MS"/>
                <w:color w:val="000000"/>
                <w:sz w:val="20"/>
                <w:szCs w:val="20"/>
              </w:rPr>
            </w:pPr>
            <w:r w:rsidRPr="002D3AFD">
              <w:rPr>
                <w:rFonts w:ascii="Trebuchet MS" w:hAnsi="Trebuchet MS"/>
                <w:color w:val="000000"/>
                <w:sz w:val="20"/>
              </w:rPr>
              <w:t>Reaksi Sistem</w:t>
            </w:r>
          </w:p>
        </w:tc>
      </w:tr>
      <w:tr w:rsidR="00601DEB" w:rsidRPr="002D3AFD" w:rsidTr="00601DEB">
        <w:trPr>
          <w:trHeight w:val="817"/>
        </w:trPr>
        <w:tc>
          <w:tcPr>
            <w:tcW w:w="4320" w:type="dxa"/>
            <w:gridSpan w:val="2"/>
            <w:tcBorders>
              <w:top w:val="single" w:sz="8" w:space="0" w:color="auto"/>
              <w:left w:val="single" w:sz="8" w:space="0" w:color="auto"/>
              <w:bottom w:val="single" w:sz="8" w:space="0" w:color="auto"/>
              <w:right w:val="single" w:sz="8" w:space="0" w:color="000000"/>
            </w:tcBorders>
            <w:shd w:val="clear" w:color="auto" w:fill="auto"/>
            <w:hideMark/>
          </w:tcPr>
          <w:p w:rsidR="00601DEB" w:rsidRPr="002D3AFD" w:rsidRDefault="00601DEB" w:rsidP="00601DEB">
            <w:pPr>
              <w:spacing w:before="0" w:after="0"/>
              <w:ind w:left="0"/>
              <w:jc w:val="left"/>
              <w:rPr>
                <w:rFonts w:ascii="Trebuchet MS" w:hAnsi="Trebuchet MS"/>
                <w:color w:val="000000"/>
                <w:sz w:val="20"/>
                <w:szCs w:val="20"/>
              </w:rPr>
            </w:pPr>
            <w:r w:rsidRPr="002D3AFD">
              <w:rPr>
                <w:rFonts w:ascii="Trebuchet MS" w:hAnsi="Trebuchet MS"/>
                <w:color w:val="000000"/>
                <w:sz w:val="20"/>
                <w:szCs w:val="20"/>
              </w:rPr>
              <w:t>Pilih Departemen</w:t>
            </w:r>
          </w:p>
        </w:tc>
        <w:tc>
          <w:tcPr>
            <w:tcW w:w="4320" w:type="dxa"/>
            <w:tcBorders>
              <w:top w:val="nil"/>
              <w:left w:val="nil"/>
              <w:bottom w:val="single" w:sz="8" w:space="0" w:color="auto"/>
              <w:right w:val="single" w:sz="8" w:space="0" w:color="auto"/>
            </w:tcBorders>
            <w:shd w:val="clear" w:color="auto" w:fill="auto"/>
            <w:hideMark/>
          </w:tcPr>
          <w:p w:rsidR="00601DEB" w:rsidRPr="002D3AFD" w:rsidRDefault="00601DEB" w:rsidP="00601DEB">
            <w:pPr>
              <w:spacing w:before="0" w:after="0"/>
              <w:ind w:left="0"/>
              <w:rPr>
                <w:rFonts w:ascii="Trebuchet MS" w:hAnsi="Trebuchet MS"/>
                <w:color w:val="000000"/>
                <w:sz w:val="20"/>
                <w:szCs w:val="20"/>
              </w:rPr>
            </w:pPr>
            <w:r w:rsidRPr="002D3AFD">
              <w:rPr>
                <w:rFonts w:ascii="Trebuchet MS" w:hAnsi="Trebuchet MS"/>
                <w:color w:val="000000"/>
                <w:sz w:val="20"/>
              </w:rPr>
              <w:t>Aplikasi akan menampilkan daftar user berdasarkan departemen yang dipilih oleh user</w:t>
            </w:r>
          </w:p>
        </w:tc>
      </w:tr>
      <w:tr w:rsidR="00601DEB" w:rsidRPr="002D3AFD" w:rsidTr="00601DEB">
        <w:trPr>
          <w:trHeight w:val="915"/>
        </w:trPr>
        <w:tc>
          <w:tcPr>
            <w:tcW w:w="4320" w:type="dxa"/>
            <w:gridSpan w:val="2"/>
            <w:tcBorders>
              <w:top w:val="single" w:sz="8" w:space="0" w:color="auto"/>
              <w:left w:val="single" w:sz="8" w:space="0" w:color="auto"/>
              <w:bottom w:val="single" w:sz="8" w:space="0" w:color="auto"/>
              <w:right w:val="single" w:sz="8" w:space="0" w:color="auto"/>
            </w:tcBorders>
            <w:shd w:val="clear" w:color="auto" w:fill="auto"/>
            <w:noWrap/>
            <w:hideMark/>
          </w:tcPr>
          <w:p w:rsidR="00601DEB" w:rsidRPr="002D3AFD" w:rsidRDefault="00601DEB" w:rsidP="00601DEB">
            <w:pPr>
              <w:spacing w:before="0" w:after="0"/>
              <w:ind w:left="0"/>
              <w:jc w:val="left"/>
              <w:rPr>
                <w:rFonts w:ascii="Trebuchet MS" w:hAnsi="Trebuchet MS"/>
                <w:color w:val="000000"/>
                <w:sz w:val="22"/>
                <w:szCs w:val="22"/>
              </w:rPr>
            </w:pPr>
            <w:r w:rsidRPr="002D3AFD">
              <w:rPr>
                <w:rFonts w:ascii="Trebuchet MS" w:hAnsi="Trebuchet MS"/>
                <w:color w:val="000000"/>
                <w:sz w:val="22"/>
                <w:szCs w:val="22"/>
              </w:rPr>
              <w:t>Klik tombol Tambah User</w:t>
            </w:r>
          </w:p>
        </w:tc>
        <w:tc>
          <w:tcPr>
            <w:tcW w:w="4320" w:type="dxa"/>
            <w:tcBorders>
              <w:top w:val="nil"/>
              <w:left w:val="nil"/>
              <w:bottom w:val="nil"/>
              <w:right w:val="single" w:sz="8" w:space="0" w:color="auto"/>
            </w:tcBorders>
            <w:shd w:val="clear" w:color="auto" w:fill="auto"/>
            <w:hideMark/>
          </w:tcPr>
          <w:p w:rsidR="00601DEB" w:rsidRPr="002D3AFD" w:rsidRDefault="00601DEB" w:rsidP="00601DEB">
            <w:pPr>
              <w:spacing w:before="0" w:after="0"/>
              <w:ind w:left="0"/>
              <w:jc w:val="left"/>
              <w:rPr>
                <w:rFonts w:ascii="Trebuchet MS" w:hAnsi="Trebuchet MS"/>
                <w:color w:val="000000"/>
                <w:sz w:val="22"/>
                <w:szCs w:val="22"/>
              </w:rPr>
            </w:pPr>
            <w:r w:rsidRPr="002D3AFD">
              <w:rPr>
                <w:rFonts w:ascii="Trebuchet MS" w:hAnsi="Trebuchet MS"/>
                <w:color w:val="000000"/>
                <w:sz w:val="22"/>
                <w:szCs w:val="22"/>
              </w:rPr>
              <w:t xml:space="preserve">Muncul windows lookup user untuk memilih user yang akan dimasukkan ke dalam departemen yang dipilih. </w:t>
            </w:r>
          </w:p>
          <w:p w:rsidR="00601DEB" w:rsidRPr="002D3AFD" w:rsidRDefault="00601DEB" w:rsidP="00601DEB">
            <w:pPr>
              <w:spacing w:before="0" w:after="0"/>
              <w:ind w:left="0"/>
              <w:jc w:val="left"/>
              <w:rPr>
                <w:rFonts w:ascii="Trebuchet MS" w:hAnsi="Trebuchet MS"/>
                <w:color w:val="000000"/>
                <w:sz w:val="22"/>
                <w:szCs w:val="22"/>
              </w:rPr>
            </w:pPr>
            <w:proofErr w:type="gramStart"/>
            <w:r w:rsidRPr="002D3AFD">
              <w:rPr>
                <w:rFonts w:ascii="Trebuchet MS" w:hAnsi="Trebuchet MS"/>
                <w:color w:val="000000"/>
                <w:sz w:val="22"/>
                <w:szCs w:val="22"/>
              </w:rPr>
              <w:t>Catatan :</w:t>
            </w:r>
            <w:proofErr w:type="gramEnd"/>
            <w:r w:rsidRPr="002D3AFD">
              <w:rPr>
                <w:rFonts w:ascii="Trebuchet MS" w:hAnsi="Trebuchet MS"/>
                <w:color w:val="000000"/>
                <w:sz w:val="22"/>
                <w:szCs w:val="22"/>
              </w:rPr>
              <w:t xml:space="preserve"> 1 user hanya memiliki 1 departemen. Tidak boleh lebih</w:t>
            </w:r>
          </w:p>
        </w:tc>
      </w:tr>
      <w:tr w:rsidR="00601DEB" w:rsidRPr="002D3AFD" w:rsidTr="00601DEB">
        <w:trPr>
          <w:trHeight w:val="592"/>
        </w:trPr>
        <w:tc>
          <w:tcPr>
            <w:tcW w:w="4320" w:type="dxa"/>
            <w:gridSpan w:val="2"/>
            <w:tcBorders>
              <w:top w:val="single" w:sz="8" w:space="0" w:color="auto"/>
              <w:left w:val="single" w:sz="8" w:space="0" w:color="auto"/>
              <w:bottom w:val="single" w:sz="8" w:space="0" w:color="auto"/>
              <w:right w:val="single" w:sz="8" w:space="0" w:color="auto"/>
            </w:tcBorders>
            <w:shd w:val="clear" w:color="auto" w:fill="auto"/>
            <w:noWrap/>
          </w:tcPr>
          <w:p w:rsidR="00601DEB" w:rsidRPr="002D3AFD" w:rsidRDefault="00601DEB" w:rsidP="00601DEB">
            <w:pPr>
              <w:spacing w:before="0" w:after="0"/>
              <w:ind w:left="0"/>
              <w:jc w:val="left"/>
              <w:rPr>
                <w:rFonts w:ascii="Trebuchet MS" w:hAnsi="Trebuchet MS"/>
                <w:color w:val="000000"/>
                <w:sz w:val="22"/>
                <w:szCs w:val="22"/>
              </w:rPr>
            </w:pPr>
            <w:r w:rsidRPr="002D3AFD">
              <w:rPr>
                <w:rFonts w:ascii="Trebuchet MS" w:hAnsi="Trebuchet MS"/>
                <w:color w:val="000000"/>
                <w:sz w:val="22"/>
                <w:szCs w:val="22"/>
              </w:rPr>
              <w:t>Klik tombol Hapus User pada daftar user</w:t>
            </w:r>
          </w:p>
        </w:tc>
        <w:tc>
          <w:tcPr>
            <w:tcW w:w="4320" w:type="dxa"/>
            <w:tcBorders>
              <w:top w:val="nil"/>
              <w:left w:val="nil"/>
              <w:bottom w:val="single" w:sz="8" w:space="0" w:color="auto"/>
              <w:right w:val="single" w:sz="8" w:space="0" w:color="auto"/>
            </w:tcBorders>
            <w:shd w:val="clear" w:color="auto" w:fill="auto"/>
          </w:tcPr>
          <w:p w:rsidR="00601DEB" w:rsidRPr="002D3AFD" w:rsidRDefault="00601DEB" w:rsidP="00601DEB">
            <w:pPr>
              <w:spacing w:before="0" w:after="0"/>
              <w:ind w:left="0"/>
              <w:jc w:val="left"/>
              <w:rPr>
                <w:rFonts w:ascii="Trebuchet MS" w:hAnsi="Trebuchet MS"/>
                <w:color w:val="000000"/>
                <w:sz w:val="22"/>
                <w:szCs w:val="22"/>
              </w:rPr>
            </w:pPr>
            <w:r w:rsidRPr="002D3AFD">
              <w:rPr>
                <w:rFonts w:ascii="Trebuchet MS" w:hAnsi="Trebuchet MS"/>
                <w:color w:val="000000"/>
                <w:sz w:val="20"/>
                <w:szCs w:val="20"/>
              </w:rPr>
              <w:t>Akan menampilkan box confirm (Y/N) untuk menghapus record yang ada di tabel</w:t>
            </w:r>
          </w:p>
        </w:tc>
      </w:tr>
    </w:tbl>
    <w:p w:rsidR="00601DEB" w:rsidRPr="002D3AFD" w:rsidRDefault="00601DEB" w:rsidP="00601DEB">
      <w:pPr>
        <w:rPr>
          <w:rFonts w:ascii="Trebuchet MS" w:hAnsi="Trebuchet MS"/>
        </w:rPr>
      </w:pPr>
    </w:p>
    <w:p w:rsidR="00221FA0" w:rsidRPr="005404DF" w:rsidRDefault="00221FA0" w:rsidP="007F0C37">
      <w:pPr>
        <w:pStyle w:val="BodyText"/>
        <w:ind w:left="0"/>
      </w:pPr>
    </w:p>
    <w:p w:rsidR="00955EEC" w:rsidRDefault="00B00BE0" w:rsidP="00955EEC">
      <w:pPr>
        <w:pStyle w:val="Heading3"/>
      </w:pPr>
      <w:bookmarkStart w:id="973" w:name="_Toc440541264"/>
      <w:r>
        <w:t>Report</w:t>
      </w:r>
      <w:bookmarkEnd w:id="973"/>
      <w:r w:rsidR="00955EEC" w:rsidRPr="00955EEC">
        <w:t xml:space="preserve"> </w:t>
      </w:r>
    </w:p>
    <w:p w:rsidR="00955EEC" w:rsidRDefault="00955EEC" w:rsidP="00955EEC">
      <w:pPr>
        <w:keepNext/>
        <w:rPr>
          <w:noProof/>
        </w:rPr>
      </w:pPr>
    </w:p>
    <w:p w:rsidR="00393F7A" w:rsidRDefault="00955EEC" w:rsidP="00393F7A">
      <w:pPr>
        <w:keepNext/>
      </w:pPr>
      <w:r>
        <w:rPr>
          <w:noProof/>
        </w:rPr>
        <w:drawing>
          <wp:inline distT="0" distB="0" distL="0" distR="0" wp14:anchorId="597A4AE3" wp14:editId="4397D6DB">
            <wp:extent cx="5943600" cy="605790"/>
            <wp:effectExtent l="19050" t="19050" r="19050" b="2286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605790"/>
                    </a:xfrm>
                    <a:prstGeom prst="rect">
                      <a:avLst/>
                    </a:prstGeom>
                    <a:ln>
                      <a:solidFill>
                        <a:schemeClr val="accent1"/>
                      </a:solidFill>
                    </a:ln>
                  </pic:spPr>
                </pic:pic>
              </a:graphicData>
            </a:graphic>
          </wp:inline>
        </w:drawing>
      </w:r>
    </w:p>
    <w:p w:rsidR="00955EEC" w:rsidRDefault="00393F7A" w:rsidP="00393F7A">
      <w:pPr>
        <w:pStyle w:val="Caption"/>
        <w:jc w:val="center"/>
      </w:pPr>
      <w:bookmarkStart w:id="974" w:name="_Toc440027172"/>
      <w:r>
        <w:t xml:space="preserve">Gambar </w:t>
      </w:r>
      <w:ins w:id="975" w:author="User1" w:date="2016-01-14T13:23:00Z">
        <w:r w:rsidR="0077448C">
          <w:fldChar w:fldCharType="begin"/>
        </w:r>
        <w:r w:rsidR="0077448C">
          <w:instrText xml:space="preserve"> STYLEREF 1 \s </w:instrText>
        </w:r>
      </w:ins>
      <w:r w:rsidR="0077448C">
        <w:fldChar w:fldCharType="separate"/>
      </w:r>
      <w:r w:rsidR="0077448C">
        <w:rPr>
          <w:noProof/>
        </w:rPr>
        <w:t>3</w:t>
      </w:r>
      <w:ins w:id="976"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977" w:author="User1" w:date="2016-01-14T13:23:00Z">
        <w:r w:rsidR="0077448C">
          <w:rPr>
            <w:noProof/>
          </w:rPr>
          <w:t>110</w:t>
        </w:r>
        <w:r w:rsidR="0077448C">
          <w:fldChar w:fldCharType="end"/>
        </w:r>
      </w:ins>
      <w:del w:id="978" w:author="User1" w:date="2016-01-14T13:04:00Z">
        <w:r w:rsidR="00E95F7C" w:rsidDel="00E95F7C">
          <w:fldChar w:fldCharType="begin"/>
        </w:r>
        <w:r w:rsidR="00E95F7C" w:rsidDel="00E95F7C">
          <w:delInstrText xml:space="preserve"> STYLEREF 1 \s </w:delInstrText>
        </w:r>
        <w:r w:rsidR="00E95F7C" w:rsidDel="00E95F7C">
          <w:fldChar w:fldCharType="separate"/>
        </w:r>
        <w:r w:rsidDel="00E95F7C">
          <w:rPr>
            <w:noProof/>
          </w:rPr>
          <w:delText>3</w:delText>
        </w:r>
        <w:r w:rsidR="00E95F7C" w:rsidDel="00E95F7C">
          <w:rPr>
            <w:noProof/>
          </w:rPr>
          <w:fldChar w:fldCharType="end"/>
        </w:r>
        <w:r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Del="00E95F7C">
          <w:rPr>
            <w:noProof/>
          </w:rPr>
          <w:delText>11</w:delText>
        </w:r>
        <w:r w:rsidR="00E95F7C" w:rsidDel="00E95F7C">
          <w:rPr>
            <w:noProof/>
          </w:rPr>
          <w:fldChar w:fldCharType="end"/>
        </w:r>
      </w:del>
      <w:r w:rsidR="00771F25">
        <w:t>1</w:t>
      </w:r>
      <w:r>
        <w:t xml:space="preserve"> Report Monitoring PR-PO-DO</w:t>
      </w:r>
      <w:bookmarkEnd w:id="974"/>
    </w:p>
    <w:p w:rsidR="00955EEC" w:rsidRDefault="00955EEC" w:rsidP="00955EEC"/>
    <w:p w:rsidR="00393F7A" w:rsidRDefault="00955EEC" w:rsidP="00393F7A">
      <w:pPr>
        <w:keepNext/>
      </w:pPr>
      <w:r>
        <w:rPr>
          <w:noProof/>
        </w:rPr>
        <w:drawing>
          <wp:inline distT="0" distB="0" distL="0" distR="0" wp14:anchorId="331A7B15" wp14:editId="19F0A135">
            <wp:extent cx="4810125" cy="1066800"/>
            <wp:effectExtent l="19050" t="19050" r="28575" b="190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10125" cy="1066800"/>
                    </a:xfrm>
                    <a:prstGeom prst="rect">
                      <a:avLst/>
                    </a:prstGeom>
                    <a:ln>
                      <a:solidFill>
                        <a:schemeClr val="accent1"/>
                      </a:solidFill>
                    </a:ln>
                  </pic:spPr>
                </pic:pic>
              </a:graphicData>
            </a:graphic>
          </wp:inline>
        </w:drawing>
      </w:r>
    </w:p>
    <w:p w:rsidR="00955EEC" w:rsidRDefault="00393F7A" w:rsidP="00393F7A">
      <w:pPr>
        <w:pStyle w:val="Caption"/>
        <w:jc w:val="center"/>
      </w:pPr>
      <w:bookmarkStart w:id="979" w:name="_Toc440027173"/>
      <w:r>
        <w:t xml:space="preserve">Gambar </w:t>
      </w:r>
      <w:ins w:id="980" w:author="User1" w:date="2016-01-14T13:23:00Z">
        <w:r w:rsidR="0077448C">
          <w:fldChar w:fldCharType="begin"/>
        </w:r>
        <w:r w:rsidR="0077448C">
          <w:instrText xml:space="preserve"> STYLEREF 1 \s </w:instrText>
        </w:r>
      </w:ins>
      <w:r w:rsidR="0077448C">
        <w:fldChar w:fldCharType="separate"/>
      </w:r>
      <w:r w:rsidR="0077448C">
        <w:rPr>
          <w:noProof/>
        </w:rPr>
        <w:t>3</w:t>
      </w:r>
      <w:ins w:id="981" w:author="User1" w:date="2016-01-14T13:23:00Z">
        <w:r w:rsidR="0077448C">
          <w:fldChar w:fldCharType="end"/>
        </w:r>
        <w:r w:rsidR="0077448C">
          <w:noBreakHyphen/>
        </w:r>
        <w:r w:rsidR="0077448C">
          <w:fldChar w:fldCharType="begin"/>
        </w:r>
        <w:r w:rsidR="0077448C">
          <w:instrText xml:space="preserve"> SEQ Gambar \* ARABIC \s 1 </w:instrText>
        </w:r>
      </w:ins>
      <w:r w:rsidR="0077448C">
        <w:fldChar w:fldCharType="separate"/>
      </w:r>
      <w:ins w:id="982" w:author="User1" w:date="2016-01-14T13:23:00Z">
        <w:r w:rsidR="0077448C">
          <w:rPr>
            <w:noProof/>
          </w:rPr>
          <w:t>111</w:t>
        </w:r>
        <w:r w:rsidR="0077448C">
          <w:fldChar w:fldCharType="end"/>
        </w:r>
      </w:ins>
      <w:del w:id="983" w:author="User1" w:date="2016-01-14T13:04:00Z">
        <w:r w:rsidR="00E95F7C" w:rsidDel="00E95F7C">
          <w:fldChar w:fldCharType="begin"/>
        </w:r>
        <w:r w:rsidR="00E95F7C" w:rsidDel="00E95F7C">
          <w:delInstrText xml:space="preserve"> STYLEREF 1 \s </w:delInstrText>
        </w:r>
        <w:r w:rsidR="00E95F7C" w:rsidDel="00E95F7C">
          <w:fldChar w:fldCharType="separate"/>
        </w:r>
        <w:r w:rsidDel="00E95F7C">
          <w:rPr>
            <w:noProof/>
          </w:rPr>
          <w:delText>3</w:delText>
        </w:r>
        <w:r w:rsidR="00E95F7C" w:rsidDel="00E95F7C">
          <w:rPr>
            <w:noProof/>
          </w:rPr>
          <w:fldChar w:fldCharType="end"/>
        </w:r>
        <w:r w:rsidDel="00E95F7C">
          <w:noBreakHyphen/>
        </w:r>
        <w:r w:rsidR="00E95F7C" w:rsidDel="00E95F7C">
          <w:fldChar w:fldCharType="begin"/>
        </w:r>
        <w:r w:rsidR="00E95F7C" w:rsidDel="00E95F7C">
          <w:delInstrText xml:space="preserve"> SEQ Gambar \* ARABIC \s 1 </w:delInstrText>
        </w:r>
        <w:r w:rsidR="00E95F7C" w:rsidDel="00E95F7C">
          <w:fldChar w:fldCharType="separate"/>
        </w:r>
        <w:r w:rsidDel="00E95F7C">
          <w:rPr>
            <w:noProof/>
          </w:rPr>
          <w:delText>11</w:delText>
        </w:r>
        <w:r w:rsidR="00E95F7C" w:rsidDel="00E95F7C">
          <w:rPr>
            <w:noProof/>
          </w:rPr>
          <w:fldChar w:fldCharType="end"/>
        </w:r>
      </w:del>
      <w:r w:rsidR="00771F25">
        <w:t>2</w:t>
      </w:r>
      <w:r>
        <w:t xml:space="preserve"> Report Intensitas Vendor</w:t>
      </w:r>
      <w:bookmarkEnd w:id="979"/>
      <w:r w:rsidR="00771F25">
        <w:t xml:space="preserve"> </w:t>
      </w:r>
    </w:p>
    <w:p w:rsidR="00955EEC" w:rsidRDefault="00955EEC" w:rsidP="00955EEC"/>
    <w:p w:rsidR="00393F7A" w:rsidRDefault="00955EEC" w:rsidP="00393F7A">
      <w:pPr>
        <w:keepNext/>
      </w:pPr>
      <w:r>
        <w:rPr>
          <w:noProof/>
        </w:rPr>
        <w:drawing>
          <wp:inline distT="0" distB="0" distL="0" distR="0" wp14:anchorId="4B0A0815" wp14:editId="5AE4E478">
            <wp:extent cx="5943600" cy="621665"/>
            <wp:effectExtent l="19050" t="19050" r="19050" b="260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621665"/>
                    </a:xfrm>
                    <a:prstGeom prst="rect">
                      <a:avLst/>
                    </a:prstGeom>
                    <a:ln>
                      <a:solidFill>
                        <a:schemeClr val="accent1"/>
                      </a:solidFill>
                    </a:ln>
                  </pic:spPr>
                </pic:pic>
              </a:graphicData>
            </a:graphic>
          </wp:inline>
        </w:drawing>
      </w:r>
    </w:p>
    <w:p w:rsidR="00955EEC" w:rsidRDefault="00393F7A" w:rsidP="00393F7A">
      <w:pPr>
        <w:pStyle w:val="Caption"/>
        <w:jc w:val="center"/>
      </w:pPr>
      <w:r>
        <w:t xml:space="preserve">Gambar </w:t>
      </w:r>
      <w:fldSimple w:instr=" STYLEREF 1 \s ">
        <w:r>
          <w:rPr>
            <w:noProof/>
          </w:rPr>
          <w:t>3</w:t>
        </w:r>
      </w:fldSimple>
      <w:r>
        <w:noBreakHyphen/>
      </w:r>
      <w:r w:rsidR="00771F25">
        <w:t>113</w:t>
      </w:r>
      <w:r>
        <w:t xml:space="preserve"> Report RFQ-Memo</w:t>
      </w:r>
    </w:p>
    <w:p w:rsidR="00955EEC" w:rsidRDefault="00955EEC" w:rsidP="00955EEC"/>
    <w:p w:rsidR="00393F7A" w:rsidRDefault="00955EEC" w:rsidP="00393F7A">
      <w:pPr>
        <w:keepNext/>
      </w:pPr>
      <w:r>
        <w:rPr>
          <w:noProof/>
        </w:rPr>
        <w:drawing>
          <wp:inline distT="0" distB="0" distL="0" distR="0" wp14:anchorId="1A1DBD71" wp14:editId="01F95678">
            <wp:extent cx="5943600" cy="11315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131570"/>
                    </a:xfrm>
                    <a:prstGeom prst="rect">
                      <a:avLst/>
                    </a:prstGeom>
                  </pic:spPr>
                </pic:pic>
              </a:graphicData>
            </a:graphic>
          </wp:inline>
        </w:drawing>
      </w:r>
      <w:bookmarkStart w:id="984" w:name="_Toc439865877"/>
    </w:p>
    <w:p w:rsidR="00955EEC" w:rsidRDefault="00393F7A" w:rsidP="00393F7A">
      <w:pPr>
        <w:pStyle w:val="Caption"/>
        <w:jc w:val="center"/>
      </w:pPr>
      <w:r>
        <w:t xml:space="preserve">Gambar </w:t>
      </w:r>
      <w:fldSimple w:instr=" STYLEREF 1 \s ">
        <w:r>
          <w:rPr>
            <w:noProof/>
          </w:rPr>
          <w:t>3</w:t>
        </w:r>
      </w:fldSimple>
      <w:r>
        <w:noBreakHyphen/>
      </w:r>
      <w:r w:rsidR="00771F25">
        <w:t>114</w:t>
      </w:r>
      <w:r>
        <w:t xml:space="preserve"> Report Monitoring Permintaan - 1</w:t>
      </w:r>
    </w:p>
    <w:bookmarkEnd w:id="984"/>
    <w:p w:rsidR="00955EEC" w:rsidRDefault="00955EEC" w:rsidP="00393F7A">
      <w:pPr>
        <w:ind w:left="0"/>
      </w:pPr>
    </w:p>
    <w:p w:rsidR="00393F7A" w:rsidRDefault="00955EEC" w:rsidP="00393F7A">
      <w:pPr>
        <w:keepNext/>
      </w:pPr>
      <w:r>
        <w:rPr>
          <w:noProof/>
        </w:rPr>
        <w:drawing>
          <wp:inline distT="0" distB="0" distL="0" distR="0" wp14:anchorId="5576F8D5" wp14:editId="5034E8E9">
            <wp:extent cx="5943600" cy="7886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788670"/>
                    </a:xfrm>
                    <a:prstGeom prst="rect">
                      <a:avLst/>
                    </a:prstGeom>
                  </pic:spPr>
                </pic:pic>
              </a:graphicData>
            </a:graphic>
          </wp:inline>
        </w:drawing>
      </w:r>
    </w:p>
    <w:p w:rsidR="00393F7A" w:rsidRPr="00647503" w:rsidRDefault="00393F7A" w:rsidP="00393F7A">
      <w:pPr>
        <w:pStyle w:val="Caption"/>
        <w:jc w:val="center"/>
      </w:pPr>
      <w:r>
        <w:t xml:space="preserve">Gambar </w:t>
      </w:r>
      <w:fldSimple w:instr=" STYLEREF 1 \s ">
        <w:r>
          <w:rPr>
            <w:noProof/>
          </w:rPr>
          <w:t>3</w:t>
        </w:r>
      </w:fldSimple>
      <w:r>
        <w:noBreakHyphen/>
      </w:r>
      <w:r w:rsidR="00771F25">
        <w:t>115</w:t>
      </w:r>
      <w:r>
        <w:t xml:space="preserve"> Report Monitoring Permintaan - 2</w:t>
      </w:r>
    </w:p>
    <w:p w:rsidR="00955EEC" w:rsidRDefault="00955EEC" w:rsidP="00955EEC"/>
    <w:p w:rsidR="00393F7A" w:rsidRDefault="00955EEC" w:rsidP="00393F7A">
      <w:pPr>
        <w:keepNext/>
      </w:pPr>
      <w:r>
        <w:rPr>
          <w:noProof/>
        </w:rPr>
        <w:drawing>
          <wp:inline distT="0" distB="0" distL="0" distR="0" wp14:anchorId="18D801D9" wp14:editId="31CB9516">
            <wp:extent cx="5943600" cy="1109345"/>
            <wp:effectExtent l="19050" t="19050" r="19050" b="146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1109345"/>
                    </a:xfrm>
                    <a:prstGeom prst="rect">
                      <a:avLst/>
                    </a:prstGeom>
                    <a:ln>
                      <a:solidFill>
                        <a:schemeClr val="accent1"/>
                      </a:solidFill>
                    </a:ln>
                  </pic:spPr>
                </pic:pic>
              </a:graphicData>
            </a:graphic>
          </wp:inline>
        </w:drawing>
      </w:r>
    </w:p>
    <w:p w:rsidR="00955EEC" w:rsidRDefault="00393F7A" w:rsidP="00393F7A">
      <w:pPr>
        <w:pStyle w:val="Caption"/>
        <w:jc w:val="center"/>
      </w:pPr>
      <w:r>
        <w:t xml:space="preserve">Gambar </w:t>
      </w:r>
      <w:fldSimple w:instr=" STYLEREF 1 \s ">
        <w:r>
          <w:rPr>
            <w:noProof/>
          </w:rPr>
          <w:t>3</w:t>
        </w:r>
      </w:fldSimple>
      <w:r>
        <w:noBreakHyphen/>
      </w:r>
      <w:r w:rsidR="00771F25">
        <w:t>116</w:t>
      </w:r>
      <w:r>
        <w:t xml:space="preserve"> Report Pengenaan Denda Vendor</w:t>
      </w:r>
    </w:p>
    <w:p w:rsidR="00771F25" w:rsidRPr="00771F25" w:rsidRDefault="00771F25" w:rsidP="00771F25"/>
    <w:p w:rsidR="008E240B" w:rsidRDefault="008E240B" w:rsidP="008E240B">
      <w:pPr>
        <w:pStyle w:val="Heading3"/>
        <w:rPr>
          <w:ins w:id="985" w:author="User1" w:date="2016-01-14T13:34:00Z"/>
        </w:rPr>
      </w:pPr>
      <w:bookmarkStart w:id="986" w:name="_Toc440541265"/>
      <w:r>
        <w:t>Windows Service Price Validity</w:t>
      </w:r>
      <w:bookmarkEnd w:id="986"/>
    </w:p>
    <w:p w:rsidR="00031CD3" w:rsidDel="00031CD3" w:rsidRDefault="00031CD3" w:rsidP="00031CD3">
      <w:pPr>
        <w:pStyle w:val="BodyText"/>
        <w:rPr>
          <w:del w:id="987" w:author="User1" w:date="2016-01-14T13:34:00Z"/>
        </w:rPr>
      </w:pPr>
      <w:moveToRangeStart w:id="988" w:author="User1" w:date="2016-01-14T13:34:00Z" w:name="move440541770"/>
      <w:moveTo w:id="989" w:author="User1" w:date="2016-01-14T13:34:00Z">
        <w:r>
          <w:t xml:space="preserve">Service ini </w:t>
        </w:r>
        <w:proofErr w:type="gramStart"/>
        <w:r>
          <w:t>akan</w:t>
        </w:r>
        <w:proofErr w:type="gramEnd"/>
        <w:r>
          <w:t xml:space="preserve"> dipasang dalam server aplikasi dan akan berjalan tiap malam untuk mengecek produk katalog yang akan habis masa berlakunya. Service ini </w:t>
        </w:r>
        <w:proofErr w:type="gramStart"/>
        <w:r>
          <w:t>akan</w:t>
        </w:r>
        <w:proofErr w:type="gramEnd"/>
        <w:r>
          <w:t xml:space="preserve"> mengirim email ke user dan terlampir file attachment untuk memberitahukan daftar produk yang akan jatuh tempo tersebut.</w:t>
        </w:r>
      </w:moveTo>
    </w:p>
    <w:moveToRangeEnd w:id="988"/>
    <w:p w:rsidR="00031CD3" w:rsidRDefault="00031CD3" w:rsidP="00031CD3">
      <w:pPr>
        <w:pStyle w:val="BodyText"/>
        <w:pPrChange w:id="990" w:author="User1" w:date="2016-01-14T13:34:00Z">
          <w:pPr>
            <w:pStyle w:val="Heading3"/>
          </w:pPr>
        </w:pPrChange>
      </w:pPr>
    </w:p>
    <w:p w:rsidR="008E240B" w:rsidDel="00031CD3" w:rsidRDefault="008E240B" w:rsidP="008E240B">
      <w:pPr>
        <w:pStyle w:val="BodyText"/>
      </w:pPr>
      <w:moveFromRangeStart w:id="991" w:author="User1" w:date="2016-01-14T13:34:00Z" w:name="move440541770"/>
      <w:moveFrom w:id="992" w:author="User1" w:date="2016-01-14T13:34:00Z">
        <w:r w:rsidDel="00031CD3">
          <w:lastRenderedPageBreak/>
          <w:t>Service ini akan dipasang dalam server aplikasi dan akan berjalan tiap malam untuk mengecek produk katalog yang akan habis masa berlakunya.</w:t>
        </w:r>
        <w:r w:rsidR="006F7B3F" w:rsidDel="00031CD3">
          <w:t xml:space="preserve"> Service ini akan mengirim email ke user dan terlampir file attachment untuk memberitahukan daftar produk yang akan jatuh tempo tersebut.</w:t>
        </w:r>
      </w:moveFrom>
    </w:p>
    <w:moveFromRangeEnd w:id="991"/>
    <w:p w:rsidR="008E240B" w:rsidRDefault="008E240B" w:rsidP="008E240B">
      <w:pPr>
        <w:pStyle w:val="BodyText"/>
      </w:pPr>
      <w:r w:rsidRPr="008E240B">
        <w:rPr>
          <w:noProof/>
        </w:rPr>
        <w:drawing>
          <wp:inline distT="0" distB="0" distL="0" distR="0" wp14:anchorId="42CA149E" wp14:editId="5D85D2F4">
            <wp:extent cx="5943600" cy="5746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574675"/>
                    </a:xfrm>
                    <a:prstGeom prst="rect">
                      <a:avLst/>
                    </a:prstGeom>
                  </pic:spPr>
                </pic:pic>
              </a:graphicData>
            </a:graphic>
          </wp:inline>
        </w:drawing>
      </w:r>
    </w:p>
    <w:p w:rsidR="008E240B" w:rsidRDefault="008E240B" w:rsidP="008E240B">
      <w:pPr>
        <w:pStyle w:val="Caption"/>
        <w:jc w:val="center"/>
      </w:pPr>
      <w:r>
        <w:t xml:space="preserve">Gambar </w:t>
      </w:r>
      <w:fldSimple w:instr=" STYLEREF 1 \s ">
        <w:r>
          <w:rPr>
            <w:noProof/>
          </w:rPr>
          <w:t>3</w:t>
        </w:r>
      </w:fldSimple>
      <w:r>
        <w:noBreakHyphen/>
        <w:t>117 Report Memo Price Validity</w:t>
      </w:r>
    </w:p>
    <w:p w:rsidR="008E240B" w:rsidRDefault="008E240B" w:rsidP="008E240B">
      <w:pPr>
        <w:pStyle w:val="BodyText"/>
      </w:pPr>
    </w:p>
    <w:p w:rsidR="008E240B" w:rsidRPr="008E240B" w:rsidRDefault="008E240B" w:rsidP="008E240B">
      <w:pPr>
        <w:pStyle w:val="Heading3"/>
        <w:numPr>
          <w:ilvl w:val="0"/>
          <w:numId w:val="0"/>
        </w:numPr>
        <w:ind w:left="720"/>
      </w:pPr>
    </w:p>
    <w:p w:rsidR="00B94523" w:rsidRPr="00B94523" w:rsidRDefault="00B94523" w:rsidP="00B94523">
      <w:pPr>
        <w:pStyle w:val="BodyText"/>
      </w:pPr>
    </w:p>
    <w:p w:rsidR="0039294B" w:rsidRPr="0039294B" w:rsidRDefault="00A63054" w:rsidP="0039294B">
      <w:pPr>
        <w:pStyle w:val="Heading2"/>
        <w:rPr>
          <w:rFonts w:ascii="Trebuchet MS" w:hAnsi="Trebuchet MS"/>
          <w:caps w:val="0"/>
          <w:sz w:val="20"/>
          <w:szCs w:val="20"/>
        </w:rPr>
      </w:pPr>
      <w:bookmarkStart w:id="993" w:name="_Toc295475706"/>
      <w:bookmarkStart w:id="994" w:name="_Toc307326451"/>
      <w:bookmarkStart w:id="995" w:name="_Toc437774433"/>
      <w:bookmarkStart w:id="996" w:name="_Toc440541266"/>
      <w:r w:rsidRPr="00BE32C3">
        <w:rPr>
          <w:rFonts w:ascii="Trebuchet MS" w:hAnsi="Trebuchet MS"/>
          <w:caps w:val="0"/>
          <w:sz w:val="20"/>
          <w:szCs w:val="20"/>
        </w:rPr>
        <w:t xml:space="preserve">SPESIFIKASI </w:t>
      </w:r>
      <w:r w:rsidR="0077292D" w:rsidRPr="00BE32C3">
        <w:rPr>
          <w:rFonts w:ascii="Trebuchet MS" w:hAnsi="Trebuchet MS"/>
          <w:caps w:val="0"/>
          <w:sz w:val="20"/>
          <w:szCs w:val="20"/>
        </w:rPr>
        <w:t>DESAIN DATABASE</w:t>
      </w:r>
      <w:bookmarkEnd w:id="993"/>
      <w:bookmarkEnd w:id="994"/>
      <w:r w:rsidR="00BE477A" w:rsidRPr="00BE32C3">
        <w:rPr>
          <w:rFonts w:ascii="Trebuchet MS" w:hAnsi="Trebuchet MS"/>
          <w:caps w:val="0"/>
          <w:sz w:val="20"/>
          <w:szCs w:val="20"/>
        </w:rPr>
        <w:t xml:space="preserve"> / </w:t>
      </w:r>
      <w:r w:rsidR="005D6656" w:rsidRPr="00BE32C3">
        <w:rPr>
          <w:rFonts w:ascii="Trebuchet MS" w:hAnsi="Trebuchet MS"/>
          <w:caps w:val="0"/>
          <w:sz w:val="20"/>
          <w:szCs w:val="20"/>
        </w:rPr>
        <w:t>STRUKTUR DATA</w:t>
      </w:r>
      <w:bookmarkEnd w:id="1"/>
      <w:bookmarkEnd w:id="317"/>
      <w:bookmarkEnd w:id="318"/>
      <w:bookmarkEnd w:id="319"/>
      <w:bookmarkEnd w:id="995"/>
      <w:bookmarkEnd w:id="996"/>
    </w:p>
    <w:p w:rsidR="00393F7A" w:rsidRDefault="0039294B" w:rsidP="00393F7A">
      <w:pPr>
        <w:pStyle w:val="BodyText"/>
        <w:keepNext/>
        <w:jc w:val="center"/>
      </w:pPr>
      <w:r>
        <w:rPr>
          <w:noProof/>
        </w:rPr>
        <w:drawing>
          <wp:inline distT="0" distB="0" distL="0" distR="0" wp14:anchorId="1604ED8A" wp14:editId="56197716">
            <wp:extent cx="2572603" cy="2492052"/>
            <wp:effectExtent l="19050" t="19050" r="18415"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77989" cy="2497270"/>
                    </a:xfrm>
                    <a:prstGeom prst="rect">
                      <a:avLst/>
                    </a:prstGeom>
                    <a:ln>
                      <a:solidFill>
                        <a:schemeClr val="accent1"/>
                      </a:solidFill>
                    </a:ln>
                  </pic:spPr>
                </pic:pic>
              </a:graphicData>
            </a:graphic>
          </wp:inline>
        </w:drawing>
      </w:r>
    </w:p>
    <w:p w:rsidR="00393F7A" w:rsidRDefault="00393F7A" w:rsidP="00393F7A">
      <w:pPr>
        <w:pStyle w:val="Caption"/>
        <w:jc w:val="center"/>
      </w:pPr>
      <w:r>
        <w:t xml:space="preserve">Gambar </w:t>
      </w:r>
      <w:fldSimple w:instr=" STYLEREF 1 \s ">
        <w:r>
          <w:rPr>
            <w:noProof/>
          </w:rPr>
          <w:t>3</w:t>
        </w:r>
      </w:fldSimple>
      <w:r>
        <w:noBreakHyphen/>
      </w:r>
      <w:proofErr w:type="gramStart"/>
      <w:r w:rsidR="00771F25">
        <w:t xml:space="preserve">118 </w:t>
      </w:r>
      <w:r>
        <w:t xml:space="preserve"> ERD</w:t>
      </w:r>
      <w:proofErr w:type="gramEnd"/>
      <w:r>
        <w:t xml:space="preserve"> Request For Quotation</w:t>
      </w:r>
    </w:p>
    <w:p w:rsidR="0039294B" w:rsidRDefault="0039294B" w:rsidP="0039294B"/>
    <w:p w:rsidR="00393F7A" w:rsidRDefault="00393F7A" w:rsidP="0039294B"/>
    <w:p w:rsidR="00393F7A" w:rsidRPr="00B66270" w:rsidRDefault="00393F7A" w:rsidP="0039294B"/>
    <w:p w:rsidR="0039294B" w:rsidRPr="00F75A8F" w:rsidRDefault="0039294B" w:rsidP="0039294B">
      <w:pPr>
        <w:pStyle w:val="BodyText"/>
        <w:rPr>
          <w:rStyle w:val="IntenseEmphasis"/>
          <w:b w:val="0"/>
          <w:i w:val="0"/>
          <w:color w:val="auto"/>
        </w:rPr>
      </w:pPr>
      <w:r w:rsidRPr="00F75A8F">
        <w:rPr>
          <w:rStyle w:val="IntenseEmphasis"/>
          <w:b w:val="0"/>
          <w:i w:val="0"/>
          <w:color w:val="auto"/>
        </w:rPr>
        <w:t xml:space="preserve">Nama Tabel </w:t>
      </w:r>
      <w:r w:rsidRPr="00F75A8F">
        <w:rPr>
          <w:rStyle w:val="IntenseEmphasis"/>
          <w:b w:val="0"/>
          <w:i w:val="0"/>
          <w:color w:val="auto"/>
        </w:rPr>
        <w:tab/>
      </w:r>
      <w:proofErr w:type="gramStart"/>
      <w:r w:rsidRPr="00F75A8F">
        <w:rPr>
          <w:rStyle w:val="IntenseEmphasis"/>
          <w:b w:val="0"/>
          <w:i w:val="0"/>
          <w:color w:val="auto"/>
        </w:rPr>
        <w:t>:</w:t>
      </w:r>
      <w:r>
        <w:rPr>
          <w:rStyle w:val="IntenseEmphasis"/>
          <w:b w:val="0"/>
          <w:i w:val="0"/>
          <w:color w:val="auto"/>
        </w:rPr>
        <w:t>EPROC</w:t>
      </w:r>
      <w:proofErr w:type="gramEnd"/>
      <w:r>
        <w:rPr>
          <w:rStyle w:val="IntenseEmphasis"/>
          <w:b w:val="0"/>
          <w:i w:val="0"/>
          <w:color w:val="auto"/>
        </w:rPr>
        <w:t>_RFQ</w:t>
      </w:r>
    </w:p>
    <w:p w:rsidR="0039294B" w:rsidRPr="001936C7" w:rsidRDefault="0039294B" w:rsidP="0039294B">
      <w:pPr>
        <w:pStyle w:val="BodyText"/>
        <w:rPr>
          <w:bCs/>
          <w:iCs/>
        </w:rPr>
      </w:pPr>
      <w:r w:rsidRPr="00F75A8F">
        <w:rPr>
          <w:rStyle w:val="IntenseEmphasis"/>
          <w:b w:val="0"/>
          <w:i w:val="0"/>
          <w:color w:val="auto"/>
        </w:rPr>
        <w:t>Deskripsi</w:t>
      </w:r>
      <w:r w:rsidRPr="00F75A8F">
        <w:rPr>
          <w:rStyle w:val="IntenseEmphasis"/>
          <w:b w:val="0"/>
          <w:i w:val="0"/>
          <w:color w:val="auto"/>
        </w:rPr>
        <w:tab/>
      </w:r>
      <w:r>
        <w:rPr>
          <w:rStyle w:val="IntenseEmphasis"/>
          <w:b w:val="0"/>
          <w:i w:val="0"/>
          <w:color w:val="auto"/>
        </w:rPr>
        <w:tab/>
      </w:r>
      <w:proofErr w:type="gramStart"/>
      <w:r w:rsidRPr="00F75A8F">
        <w:rPr>
          <w:rStyle w:val="IntenseEmphasis"/>
          <w:b w:val="0"/>
          <w:i w:val="0"/>
          <w:color w:val="auto"/>
        </w:rPr>
        <w:t>:</w:t>
      </w:r>
      <w:r>
        <w:rPr>
          <w:rStyle w:val="IntenseEmphasis"/>
          <w:b w:val="0"/>
          <w:i w:val="0"/>
          <w:color w:val="auto"/>
        </w:rPr>
        <w:t>Request</w:t>
      </w:r>
      <w:proofErr w:type="gramEnd"/>
      <w:r>
        <w:rPr>
          <w:rStyle w:val="IntenseEmphasis"/>
          <w:b w:val="0"/>
          <w:i w:val="0"/>
          <w:color w:val="auto"/>
        </w:rPr>
        <w:t xml:space="preserve"> For Quotation</w:t>
      </w:r>
    </w:p>
    <w:tbl>
      <w:tblPr>
        <w:tblW w:w="10125" w:type="dxa"/>
        <w:tblLook w:val="04A0" w:firstRow="1" w:lastRow="0" w:firstColumn="1" w:lastColumn="0" w:noHBand="0" w:noVBand="1"/>
      </w:tblPr>
      <w:tblGrid>
        <w:gridCol w:w="480"/>
        <w:gridCol w:w="2275"/>
        <w:gridCol w:w="1452"/>
        <w:gridCol w:w="837"/>
        <w:gridCol w:w="1431"/>
        <w:gridCol w:w="1211"/>
        <w:gridCol w:w="1039"/>
        <w:gridCol w:w="1400"/>
      </w:tblGrid>
      <w:tr w:rsidR="0039294B" w:rsidRPr="00AD67B6" w:rsidTr="0039294B">
        <w:trPr>
          <w:trHeight w:val="300"/>
        </w:trPr>
        <w:tc>
          <w:tcPr>
            <w:tcW w:w="480" w:type="dxa"/>
            <w:tcBorders>
              <w:top w:val="single" w:sz="4" w:space="0" w:color="auto"/>
              <w:left w:val="single" w:sz="4" w:space="0" w:color="auto"/>
              <w:bottom w:val="single" w:sz="4" w:space="0" w:color="auto"/>
              <w:right w:val="single" w:sz="4" w:space="0" w:color="auto"/>
            </w:tcBorders>
            <w:shd w:val="clear" w:color="000000" w:fill="D0CECE"/>
            <w:noWrap/>
            <w:hideMark/>
          </w:tcPr>
          <w:p w:rsidR="0039294B" w:rsidRPr="00AD67B6" w:rsidRDefault="0039294B" w:rsidP="0039294B">
            <w:pPr>
              <w:spacing w:before="0" w:after="0"/>
              <w:ind w:left="0"/>
              <w:jc w:val="center"/>
              <w:rPr>
                <w:rFonts w:ascii="Calibri" w:hAnsi="Calibri"/>
                <w:b/>
                <w:bCs/>
                <w:color w:val="000000"/>
                <w:sz w:val="22"/>
                <w:szCs w:val="22"/>
              </w:rPr>
            </w:pPr>
            <w:r w:rsidRPr="00AD67B6">
              <w:rPr>
                <w:rFonts w:ascii="Calibri" w:hAnsi="Calibri"/>
                <w:b/>
                <w:bCs/>
                <w:color w:val="000000"/>
                <w:sz w:val="22"/>
                <w:szCs w:val="22"/>
              </w:rPr>
              <w:t>No</w:t>
            </w:r>
          </w:p>
        </w:tc>
        <w:tc>
          <w:tcPr>
            <w:tcW w:w="2275" w:type="dxa"/>
            <w:tcBorders>
              <w:top w:val="single" w:sz="4" w:space="0" w:color="auto"/>
              <w:left w:val="nil"/>
              <w:bottom w:val="single" w:sz="4" w:space="0" w:color="auto"/>
              <w:right w:val="single" w:sz="4" w:space="0" w:color="auto"/>
            </w:tcBorders>
            <w:shd w:val="clear" w:color="000000" w:fill="D0CECE"/>
            <w:noWrap/>
            <w:hideMark/>
          </w:tcPr>
          <w:p w:rsidR="0039294B" w:rsidRPr="00AD67B6" w:rsidRDefault="0039294B" w:rsidP="0039294B">
            <w:pPr>
              <w:spacing w:before="0" w:after="0"/>
              <w:ind w:left="0"/>
              <w:jc w:val="center"/>
              <w:rPr>
                <w:rFonts w:ascii="Calibri" w:hAnsi="Calibri"/>
                <w:b/>
                <w:bCs/>
                <w:color w:val="000000"/>
                <w:sz w:val="22"/>
                <w:szCs w:val="22"/>
              </w:rPr>
            </w:pPr>
            <w:r w:rsidRPr="00AD67B6">
              <w:rPr>
                <w:rFonts w:ascii="Calibri" w:hAnsi="Calibri"/>
                <w:b/>
                <w:bCs/>
                <w:color w:val="000000"/>
                <w:sz w:val="22"/>
                <w:szCs w:val="22"/>
              </w:rPr>
              <w:t>Nama Field</w:t>
            </w:r>
          </w:p>
        </w:tc>
        <w:tc>
          <w:tcPr>
            <w:tcW w:w="1452" w:type="dxa"/>
            <w:tcBorders>
              <w:top w:val="single" w:sz="4" w:space="0" w:color="auto"/>
              <w:left w:val="nil"/>
              <w:bottom w:val="single" w:sz="4" w:space="0" w:color="auto"/>
              <w:right w:val="single" w:sz="4" w:space="0" w:color="auto"/>
            </w:tcBorders>
            <w:shd w:val="clear" w:color="000000" w:fill="D0CECE"/>
            <w:noWrap/>
            <w:hideMark/>
          </w:tcPr>
          <w:p w:rsidR="0039294B" w:rsidRPr="00AD67B6" w:rsidRDefault="0039294B" w:rsidP="0039294B">
            <w:pPr>
              <w:spacing w:before="0" w:after="0"/>
              <w:ind w:left="0"/>
              <w:jc w:val="center"/>
              <w:rPr>
                <w:rFonts w:ascii="Calibri" w:hAnsi="Calibri"/>
                <w:b/>
                <w:bCs/>
                <w:color w:val="000000"/>
                <w:sz w:val="22"/>
                <w:szCs w:val="22"/>
              </w:rPr>
            </w:pPr>
            <w:r w:rsidRPr="00AD67B6">
              <w:rPr>
                <w:rFonts w:ascii="Calibri" w:hAnsi="Calibri"/>
                <w:b/>
                <w:bCs/>
                <w:color w:val="000000"/>
                <w:sz w:val="22"/>
                <w:szCs w:val="22"/>
              </w:rPr>
              <w:t>Type</w:t>
            </w:r>
          </w:p>
        </w:tc>
        <w:tc>
          <w:tcPr>
            <w:tcW w:w="837" w:type="dxa"/>
            <w:tcBorders>
              <w:top w:val="single" w:sz="4" w:space="0" w:color="auto"/>
              <w:left w:val="nil"/>
              <w:bottom w:val="single" w:sz="4" w:space="0" w:color="auto"/>
              <w:right w:val="single" w:sz="4" w:space="0" w:color="auto"/>
            </w:tcBorders>
            <w:shd w:val="clear" w:color="000000" w:fill="D0CECE"/>
            <w:noWrap/>
            <w:hideMark/>
          </w:tcPr>
          <w:p w:rsidR="0039294B" w:rsidRPr="00AD67B6" w:rsidRDefault="0039294B" w:rsidP="0039294B">
            <w:pPr>
              <w:spacing w:before="0" w:after="0"/>
              <w:ind w:left="0"/>
              <w:jc w:val="center"/>
              <w:rPr>
                <w:rFonts w:ascii="Calibri" w:hAnsi="Calibri"/>
                <w:b/>
                <w:bCs/>
                <w:color w:val="000000"/>
                <w:sz w:val="22"/>
                <w:szCs w:val="22"/>
              </w:rPr>
            </w:pPr>
            <w:r w:rsidRPr="00AD67B6">
              <w:rPr>
                <w:rFonts w:ascii="Calibri" w:hAnsi="Calibri"/>
                <w:b/>
                <w:bCs/>
                <w:color w:val="000000"/>
                <w:sz w:val="22"/>
                <w:szCs w:val="22"/>
              </w:rPr>
              <w:t>Length</w:t>
            </w:r>
          </w:p>
        </w:tc>
        <w:tc>
          <w:tcPr>
            <w:tcW w:w="1431" w:type="dxa"/>
            <w:tcBorders>
              <w:top w:val="single" w:sz="4" w:space="0" w:color="auto"/>
              <w:left w:val="nil"/>
              <w:bottom w:val="single" w:sz="4" w:space="0" w:color="auto"/>
              <w:right w:val="single" w:sz="4" w:space="0" w:color="auto"/>
            </w:tcBorders>
            <w:shd w:val="clear" w:color="000000" w:fill="D0CECE"/>
            <w:noWrap/>
            <w:hideMark/>
          </w:tcPr>
          <w:p w:rsidR="0039294B" w:rsidRPr="00AD67B6" w:rsidRDefault="0039294B" w:rsidP="0039294B">
            <w:pPr>
              <w:spacing w:before="0" w:after="0"/>
              <w:ind w:left="0"/>
              <w:jc w:val="center"/>
              <w:rPr>
                <w:rFonts w:ascii="Calibri" w:hAnsi="Calibri"/>
                <w:b/>
                <w:bCs/>
                <w:color w:val="000000"/>
                <w:sz w:val="22"/>
                <w:szCs w:val="22"/>
              </w:rPr>
            </w:pPr>
            <w:r w:rsidRPr="00AD67B6">
              <w:rPr>
                <w:rFonts w:ascii="Calibri" w:hAnsi="Calibri"/>
                <w:b/>
                <w:bCs/>
                <w:color w:val="000000"/>
                <w:sz w:val="22"/>
                <w:szCs w:val="22"/>
              </w:rPr>
              <w:t>Keterangan</w:t>
            </w:r>
          </w:p>
        </w:tc>
        <w:tc>
          <w:tcPr>
            <w:tcW w:w="1211" w:type="dxa"/>
            <w:tcBorders>
              <w:top w:val="single" w:sz="4" w:space="0" w:color="auto"/>
              <w:left w:val="nil"/>
              <w:bottom w:val="single" w:sz="4" w:space="0" w:color="auto"/>
              <w:right w:val="single" w:sz="4" w:space="0" w:color="auto"/>
            </w:tcBorders>
            <w:shd w:val="clear" w:color="000000" w:fill="D0CECE"/>
            <w:noWrap/>
            <w:hideMark/>
          </w:tcPr>
          <w:p w:rsidR="0039294B" w:rsidRPr="00AD67B6" w:rsidRDefault="0039294B" w:rsidP="0039294B">
            <w:pPr>
              <w:spacing w:before="0" w:after="0"/>
              <w:ind w:left="0"/>
              <w:jc w:val="center"/>
              <w:rPr>
                <w:rFonts w:ascii="Calibri" w:hAnsi="Calibri"/>
                <w:b/>
                <w:bCs/>
                <w:color w:val="000000"/>
                <w:sz w:val="22"/>
                <w:szCs w:val="22"/>
              </w:rPr>
            </w:pPr>
            <w:r w:rsidRPr="00AD67B6">
              <w:rPr>
                <w:rFonts w:ascii="Calibri" w:hAnsi="Calibri"/>
                <w:b/>
                <w:bCs/>
                <w:color w:val="000000"/>
                <w:sz w:val="22"/>
                <w:szCs w:val="22"/>
              </w:rPr>
              <w:t>Refference</w:t>
            </w:r>
          </w:p>
        </w:tc>
        <w:tc>
          <w:tcPr>
            <w:tcW w:w="1039" w:type="dxa"/>
            <w:tcBorders>
              <w:top w:val="single" w:sz="4" w:space="0" w:color="auto"/>
              <w:left w:val="nil"/>
              <w:bottom w:val="single" w:sz="4" w:space="0" w:color="auto"/>
              <w:right w:val="single" w:sz="4" w:space="0" w:color="auto"/>
            </w:tcBorders>
            <w:shd w:val="clear" w:color="000000" w:fill="D0CECE"/>
            <w:noWrap/>
            <w:hideMark/>
          </w:tcPr>
          <w:p w:rsidR="0039294B" w:rsidRPr="00AD67B6" w:rsidRDefault="0039294B" w:rsidP="0039294B">
            <w:pPr>
              <w:spacing w:before="0" w:after="0"/>
              <w:ind w:left="0"/>
              <w:jc w:val="center"/>
              <w:rPr>
                <w:rFonts w:ascii="Calibri" w:hAnsi="Calibri"/>
                <w:b/>
                <w:bCs/>
                <w:color w:val="000000"/>
                <w:sz w:val="22"/>
                <w:szCs w:val="22"/>
              </w:rPr>
            </w:pPr>
            <w:r w:rsidRPr="00AD67B6">
              <w:rPr>
                <w:rFonts w:ascii="Calibri" w:hAnsi="Calibri"/>
                <w:b/>
                <w:bCs/>
                <w:color w:val="000000"/>
                <w:sz w:val="22"/>
                <w:szCs w:val="22"/>
              </w:rPr>
              <w:t>Check Field / Check Value</w:t>
            </w:r>
          </w:p>
        </w:tc>
        <w:tc>
          <w:tcPr>
            <w:tcW w:w="1400" w:type="dxa"/>
            <w:tcBorders>
              <w:top w:val="single" w:sz="4" w:space="0" w:color="auto"/>
              <w:left w:val="nil"/>
              <w:bottom w:val="single" w:sz="4" w:space="0" w:color="auto"/>
              <w:right w:val="single" w:sz="4" w:space="0" w:color="auto"/>
            </w:tcBorders>
            <w:shd w:val="clear" w:color="000000" w:fill="D0CECE"/>
            <w:noWrap/>
            <w:hideMark/>
          </w:tcPr>
          <w:p w:rsidR="0039294B" w:rsidRPr="00AD67B6" w:rsidRDefault="0039294B" w:rsidP="0039294B">
            <w:pPr>
              <w:spacing w:before="0" w:after="0"/>
              <w:ind w:left="0"/>
              <w:jc w:val="center"/>
              <w:rPr>
                <w:rFonts w:ascii="Calibri" w:hAnsi="Calibri"/>
                <w:b/>
                <w:bCs/>
                <w:color w:val="000000"/>
                <w:sz w:val="22"/>
                <w:szCs w:val="22"/>
              </w:rPr>
            </w:pPr>
            <w:r w:rsidRPr="00AD67B6">
              <w:rPr>
                <w:rFonts w:ascii="Calibri" w:hAnsi="Calibri"/>
                <w:b/>
                <w:bCs/>
                <w:color w:val="000000"/>
                <w:sz w:val="22"/>
                <w:szCs w:val="22"/>
              </w:rPr>
              <w:t>Default Value</w:t>
            </w:r>
          </w:p>
        </w:tc>
      </w:tr>
      <w:tr w:rsidR="0039294B" w:rsidRPr="00AD67B6"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center"/>
              <w:rPr>
                <w:rFonts w:ascii="Calibri" w:hAnsi="Calibri"/>
                <w:color w:val="000000"/>
                <w:sz w:val="22"/>
                <w:szCs w:val="22"/>
              </w:rPr>
            </w:pPr>
            <w:r w:rsidRPr="00AD67B6">
              <w:rPr>
                <w:rFonts w:ascii="Calibri" w:hAnsi="Calibri"/>
                <w:color w:val="000000"/>
                <w:sz w:val="22"/>
                <w:szCs w:val="22"/>
              </w:rPr>
              <w:t>1</w:t>
            </w:r>
          </w:p>
        </w:tc>
        <w:tc>
          <w:tcPr>
            <w:tcW w:w="2275" w:type="dxa"/>
            <w:tcBorders>
              <w:top w:val="nil"/>
              <w:left w:val="nil"/>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RFQID</w:t>
            </w:r>
          </w:p>
        </w:tc>
        <w:tc>
          <w:tcPr>
            <w:tcW w:w="1452" w:type="dxa"/>
            <w:tcBorders>
              <w:top w:val="nil"/>
              <w:left w:val="nil"/>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right"/>
              <w:rPr>
                <w:rFonts w:ascii="Calibri" w:hAnsi="Calibri"/>
                <w:color w:val="000000"/>
                <w:sz w:val="22"/>
                <w:szCs w:val="22"/>
              </w:rPr>
            </w:pPr>
            <w:r w:rsidRPr="00AD67B6">
              <w:rPr>
                <w:rFonts w:ascii="Calibri" w:hAnsi="Calibri"/>
                <w:color w:val="000000"/>
                <w:sz w:val="22"/>
                <w:szCs w:val="22"/>
              </w:rPr>
              <w:t>4</w:t>
            </w:r>
          </w:p>
        </w:tc>
        <w:tc>
          <w:tcPr>
            <w:tcW w:w="143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PK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r>
      <w:tr w:rsidR="0039294B" w:rsidRPr="00AD67B6"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center"/>
              <w:rPr>
                <w:rFonts w:ascii="Calibri" w:hAnsi="Calibri"/>
                <w:color w:val="000000"/>
                <w:sz w:val="22"/>
                <w:szCs w:val="22"/>
              </w:rPr>
            </w:pPr>
            <w:r w:rsidRPr="00AD67B6">
              <w:rPr>
                <w:rFonts w:ascii="Calibri" w:hAnsi="Calibri"/>
                <w:color w:val="000000"/>
                <w:sz w:val="22"/>
                <w:szCs w:val="22"/>
              </w:rPr>
              <w:t>2</w:t>
            </w:r>
          </w:p>
        </w:tc>
        <w:tc>
          <w:tcPr>
            <w:tcW w:w="2275" w:type="dxa"/>
            <w:tcBorders>
              <w:top w:val="nil"/>
              <w:left w:val="nil"/>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RFQNO</w:t>
            </w:r>
          </w:p>
        </w:tc>
        <w:tc>
          <w:tcPr>
            <w:tcW w:w="1452" w:type="dxa"/>
            <w:tcBorders>
              <w:top w:val="nil"/>
              <w:left w:val="nil"/>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varchar(50)</w:t>
            </w:r>
          </w:p>
        </w:tc>
        <w:tc>
          <w:tcPr>
            <w:tcW w:w="837" w:type="dxa"/>
            <w:tcBorders>
              <w:top w:val="nil"/>
              <w:left w:val="nil"/>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right"/>
              <w:rPr>
                <w:rFonts w:ascii="Calibri" w:hAnsi="Calibri"/>
                <w:color w:val="000000"/>
                <w:sz w:val="22"/>
                <w:szCs w:val="22"/>
              </w:rPr>
            </w:pPr>
            <w:r w:rsidRPr="00AD67B6">
              <w:rPr>
                <w:rFonts w:ascii="Calibri" w:hAnsi="Calibri"/>
                <w:color w:val="000000"/>
                <w:sz w:val="22"/>
                <w:szCs w:val="22"/>
              </w:rPr>
              <w:t>50</w:t>
            </w:r>
          </w:p>
        </w:tc>
        <w:tc>
          <w:tcPr>
            <w:tcW w:w="143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r>
      <w:tr w:rsidR="0039294B" w:rsidRPr="00AD67B6"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center"/>
              <w:rPr>
                <w:rFonts w:ascii="Calibri" w:hAnsi="Calibri"/>
                <w:color w:val="000000"/>
                <w:sz w:val="22"/>
                <w:szCs w:val="22"/>
              </w:rPr>
            </w:pPr>
            <w:r w:rsidRPr="00AD67B6">
              <w:rPr>
                <w:rFonts w:ascii="Calibri" w:hAnsi="Calibri"/>
                <w:color w:val="000000"/>
                <w:sz w:val="22"/>
                <w:szCs w:val="22"/>
              </w:rPr>
              <w:t>3</w:t>
            </w:r>
          </w:p>
        </w:tc>
        <w:tc>
          <w:tcPr>
            <w:tcW w:w="2275" w:type="dxa"/>
            <w:tcBorders>
              <w:top w:val="nil"/>
              <w:left w:val="nil"/>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RFQDate</w:t>
            </w:r>
          </w:p>
        </w:tc>
        <w:tc>
          <w:tcPr>
            <w:tcW w:w="1452" w:type="dxa"/>
            <w:tcBorders>
              <w:top w:val="nil"/>
              <w:left w:val="nil"/>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datetime</w:t>
            </w:r>
          </w:p>
        </w:tc>
        <w:tc>
          <w:tcPr>
            <w:tcW w:w="837" w:type="dxa"/>
            <w:tcBorders>
              <w:top w:val="nil"/>
              <w:left w:val="nil"/>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right"/>
              <w:rPr>
                <w:rFonts w:ascii="Calibri" w:hAnsi="Calibri"/>
                <w:color w:val="000000"/>
                <w:sz w:val="22"/>
                <w:szCs w:val="22"/>
              </w:rPr>
            </w:pPr>
            <w:r w:rsidRPr="00AD67B6">
              <w:rPr>
                <w:rFonts w:ascii="Calibri" w:hAnsi="Calibri"/>
                <w:color w:val="000000"/>
                <w:sz w:val="22"/>
                <w:szCs w:val="22"/>
              </w:rPr>
              <w:t>8</w:t>
            </w:r>
          </w:p>
        </w:tc>
        <w:tc>
          <w:tcPr>
            <w:tcW w:w="143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r>
      <w:tr w:rsidR="0039294B" w:rsidRPr="00AD67B6"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center"/>
              <w:rPr>
                <w:rFonts w:ascii="Calibri" w:hAnsi="Calibri"/>
                <w:color w:val="000000"/>
                <w:sz w:val="22"/>
                <w:szCs w:val="22"/>
              </w:rPr>
            </w:pPr>
            <w:r w:rsidRPr="00AD67B6">
              <w:rPr>
                <w:rFonts w:ascii="Calibri" w:hAnsi="Calibri"/>
                <w:color w:val="000000"/>
                <w:sz w:val="22"/>
                <w:szCs w:val="22"/>
              </w:rPr>
              <w:t>4</w:t>
            </w:r>
          </w:p>
        </w:tc>
        <w:tc>
          <w:tcPr>
            <w:tcW w:w="2275" w:type="dxa"/>
            <w:tcBorders>
              <w:top w:val="nil"/>
              <w:left w:val="nil"/>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RFQTargetDate</w:t>
            </w:r>
          </w:p>
        </w:tc>
        <w:tc>
          <w:tcPr>
            <w:tcW w:w="1452" w:type="dxa"/>
            <w:tcBorders>
              <w:top w:val="nil"/>
              <w:left w:val="nil"/>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datetime</w:t>
            </w:r>
          </w:p>
        </w:tc>
        <w:tc>
          <w:tcPr>
            <w:tcW w:w="837" w:type="dxa"/>
            <w:tcBorders>
              <w:top w:val="nil"/>
              <w:left w:val="nil"/>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right"/>
              <w:rPr>
                <w:rFonts w:ascii="Calibri" w:hAnsi="Calibri"/>
                <w:color w:val="000000"/>
                <w:sz w:val="22"/>
                <w:szCs w:val="22"/>
              </w:rPr>
            </w:pPr>
            <w:r w:rsidRPr="00AD67B6">
              <w:rPr>
                <w:rFonts w:ascii="Calibri" w:hAnsi="Calibri"/>
                <w:color w:val="000000"/>
                <w:sz w:val="22"/>
                <w:szCs w:val="22"/>
              </w:rPr>
              <w:t>8</w:t>
            </w:r>
          </w:p>
        </w:tc>
        <w:tc>
          <w:tcPr>
            <w:tcW w:w="143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r>
      <w:tr w:rsidR="0039294B" w:rsidRPr="00AD67B6"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center"/>
              <w:rPr>
                <w:rFonts w:ascii="Calibri" w:hAnsi="Calibri"/>
                <w:color w:val="000000"/>
                <w:sz w:val="22"/>
                <w:szCs w:val="22"/>
              </w:rPr>
            </w:pPr>
            <w:r w:rsidRPr="00AD67B6">
              <w:rPr>
                <w:rFonts w:ascii="Calibri" w:hAnsi="Calibri"/>
                <w:color w:val="000000"/>
                <w:sz w:val="22"/>
                <w:szCs w:val="22"/>
              </w:rPr>
              <w:t>5</w:t>
            </w:r>
          </w:p>
        </w:tc>
        <w:tc>
          <w:tcPr>
            <w:tcW w:w="2275" w:type="dxa"/>
            <w:tcBorders>
              <w:top w:val="nil"/>
              <w:left w:val="nil"/>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RFQType</w:t>
            </w:r>
          </w:p>
        </w:tc>
        <w:tc>
          <w:tcPr>
            <w:tcW w:w="1452" w:type="dxa"/>
            <w:tcBorders>
              <w:top w:val="nil"/>
              <w:left w:val="nil"/>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right"/>
              <w:rPr>
                <w:rFonts w:ascii="Calibri" w:hAnsi="Calibri"/>
                <w:color w:val="000000"/>
                <w:sz w:val="22"/>
                <w:szCs w:val="22"/>
              </w:rPr>
            </w:pPr>
            <w:r w:rsidRPr="00AD67B6">
              <w:rPr>
                <w:rFonts w:ascii="Calibri" w:hAnsi="Calibri"/>
                <w:color w:val="000000"/>
                <w:sz w:val="22"/>
                <w:szCs w:val="22"/>
              </w:rPr>
              <w:t>1</w:t>
            </w:r>
          </w:p>
        </w:tc>
        <w:tc>
          <w:tcPr>
            <w:tcW w:w="1431" w:type="dxa"/>
            <w:tcBorders>
              <w:top w:val="nil"/>
              <w:left w:val="nil"/>
              <w:bottom w:val="single" w:sz="4" w:space="0" w:color="auto"/>
              <w:right w:val="single" w:sz="4" w:space="0" w:color="auto"/>
            </w:tcBorders>
            <w:shd w:val="clear" w:color="auto" w:fill="auto"/>
            <w:noWrap/>
            <w:vAlign w:val="bottom"/>
            <w:hideMark/>
          </w:tcPr>
          <w:p w:rsidR="0039294B"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0 = Jasa,</w:t>
            </w:r>
          </w:p>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1 = Product</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r>
      <w:tr w:rsidR="0039294B" w:rsidRPr="00AD67B6" w:rsidTr="0039294B">
        <w:trPr>
          <w:trHeight w:val="300"/>
        </w:trPr>
        <w:tc>
          <w:tcPr>
            <w:tcW w:w="480" w:type="dxa"/>
            <w:tcBorders>
              <w:top w:val="single" w:sz="4" w:space="0" w:color="auto"/>
              <w:left w:val="single" w:sz="4" w:space="0" w:color="auto"/>
              <w:bottom w:val="single" w:sz="4" w:space="0" w:color="auto"/>
              <w:right w:val="single" w:sz="4" w:space="0" w:color="auto"/>
            </w:tcBorders>
            <w:shd w:val="clear" w:color="auto" w:fill="FFFF00"/>
            <w:noWrap/>
            <w:hideMark/>
          </w:tcPr>
          <w:p w:rsidR="0039294B" w:rsidRPr="00AD67B6" w:rsidRDefault="0039294B" w:rsidP="0039294B">
            <w:pPr>
              <w:spacing w:before="0" w:after="0"/>
              <w:ind w:left="0"/>
              <w:jc w:val="center"/>
              <w:rPr>
                <w:rFonts w:ascii="Calibri" w:hAnsi="Calibri"/>
                <w:color w:val="000000"/>
                <w:sz w:val="22"/>
                <w:szCs w:val="22"/>
              </w:rPr>
            </w:pPr>
            <w:r w:rsidRPr="00AD67B6">
              <w:rPr>
                <w:rFonts w:ascii="Calibri" w:hAnsi="Calibri"/>
                <w:color w:val="000000"/>
                <w:sz w:val="22"/>
                <w:szCs w:val="22"/>
              </w:rPr>
              <w:t>6</w:t>
            </w:r>
          </w:p>
        </w:tc>
        <w:tc>
          <w:tcPr>
            <w:tcW w:w="2275" w:type="dxa"/>
            <w:tcBorders>
              <w:top w:val="single" w:sz="4" w:space="0" w:color="auto"/>
              <w:left w:val="nil"/>
              <w:bottom w:val="single" w:sz="4" w:space="0" w:color="auto"/>
              <w:right w:val="single" w:sz="4" w:space="0" w:color="auto"/>
            </w:tcBorders>
            <w:shd w:val="clear" w:color="auto" w:fill="FFFF00"/>
            <w:noWrap/>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RFQRequestType</w:t>
            </w:r>
          </w:p>
        </w:tc>
        <w:tc>
          <w:tcPr>
            <w:tcW w:w="1452" w:type="dxa"/>
            <w:tcBorders>
              <w:top w:val="single" w:sz="4" w:space="0" w:color="auto"/>
              <w:left w:val="nil"/>
              <w:bottom w:val="single" w:sz="4" w:space="0" w:color="auto"/>
              <w:right w:val="single" w:sz="4" w:space="0" w:color="auto"/>
            </w:tcBorders>
            <w:shd w:val="clear" w:color="auto" w:fill="FFFF00"/>
            <w:noWrap/>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int</w:t>
            </w:r>
          </w:p>
        </w:tc>
        <w:tc>
          <w:tcPr>
            <w:tcW w:w="837" w:type="dxa"/>
            <w:tcBorders>
              <w:top w:val="single" w:sz="4" w:space="0" w:color="auto"/>
              <w:left w:val="nil"/>
              <w:bottom w:val="single" w:sz="4" w:space="0" w:color="auto"/>
              <w:right w:val="single" w:sz="4" w:space="0" w:color="auto"/>
            </w:tcBorders>
            <w:shd w:val="clear" w:color="auto" w:fill="FFFF00"/>
            <w:noWrap/>
            <w:hideMark/>
          </w:tcPr>
          <w:p w:rsidR="0039294B" w:rsidRPr="00AD67B6" w:rsidRDefault="0039294B" w:rsidP="0039294B">
            <w:pPr>
              <w:spacing w:before="0" w:after="0"/>
              <w:ind w:left="0"/>
              <w:jc w:val="right"/>
              <w:rPr>
                <w:rFonts w:ascii="Calibri" w:hAnsi="Calibri"/>
                <w:color w:val="000000"/>
                <w:sz w:val="22"/>
                <w:szCs w:val="22"/>
              </w:rPr>
            </w:pPr>
            <w:r w:rsidRPr="00AD67B6">
              <w:rPr>
                <w:rFonts w:ascii="Calibri" w:hAnsi="Calibri"/>
                <w:color w:val="000000"/>
                <w:sz w:val="22"/>
                <w:szCs w:val="22"/>
              </w:rPr>
              <w:t>4</w:t>
            </w:r>
          </w:p>
        </w:tc>
        <w:tc>
          <w:tcPr>
            <w:tcW w:w="1431" w:type="dxa"/>
            <w:tcBorders>
              <w:top w:val="single" w:sz="4" w:space="0" w:color="auto"/>
              <w:left w:val="nil"/>
              <w:bottom w:val="single" w:sz="4" w:space="0" w:color="auto"/>
              <w:right w:val="single" w:sz="4" w:space="0" w:color="auto"/>
            </w:tcBorders>
            <w:shd w:val="clear" w:color="auto" w:fill="FFFF00"/>
            <w:noWrap/>
            <w:vAlign w:val="bottom"/>
            <w:hideMark/>
          </w:tcPr>
          <w:p w:rsidR="0039294B" w:rsidRDefault="0039294B" w:rsidP="0039294B">
            <w:pPr>
              <w:spacing w:before="0" w:after="0"/>
              <w:ind w:left="0"/>
              <w:jc w:val="left"/>
              <w:rPr>
                <w:rFonts w:ascii="Calibri" w:hAnsi="Calibri"/>
                <w:color w:val="000000"/>
                <w:sz w:val="22"/>
                <w:szCs w:val="22"/>
              </w:rPr>
            </w:pPr>
            <w:r>
              <w:rPr>
                <w:rFonts w:ascii="Calibri" w:hAnsi="Calibri"/>
                <w:color w:val="000000"/>
                <w:sz w:val="22"/>
                <w:szCs w:val="22"/>
              </w:rPr>
              <w:t>1</w:t>
            </w:r>
            <w:r w:rsidRPr="00AD67B6">
              <w:rPr>
                <w:rFonts w:ascii="Calibri" w:hAnsi="Calibri"/>
                <w:color w:val="000000"/>
                <w:sz w:val="22"/>
                <w:szCs w:val="22"/>
              </w:rPr>
              <w:t xml:space="preserve">= Reguler, </w:t>
            </w:r>
          </w:p>
          <w:p w:rsidR="0039294B" w:rsidRDefault="0039294B" w:rsidP="0039294B">
            <w:pPr>
              <w:spacing w:before="0" w:after="0"/>
              <w:ind w:left="0"/>
              <w:jc w:val="left"/>
              <w:rPr>
                <w:rFonts w:ascii="Calibri" w:hAnsi="Calibri"/>
                <w:color w:val="000000"/>
                <w:sz w:val="22"/>
                <w:szCs w:val="22"/>
              </w:rPr>
            </w:pPr>
            <w:r>
              <w:rPr>
                <w:rFonts w:ascii="Calibri" w:hAnsi="Calibri"/>
                <w:color w:val="000000"/>
                <w:sz w:val="22"/>
                <w:szCs w:val="22"/>
              </w:rPr>
              <w:t>2</w:t>
            </w:r>
            <w:r w:rsidRPr="00AD67B6">
              <w:rPr>
                <w:rFonts w:ascii="Calibri" w:hAnsi="Calibri"/>
                <w:color w:val="000000"/>
                <w:sz w:val="22"/>
                <w:szCs w:val="22"/>
              </w:rPr>
              <w:t xml:space="preserve">= Incidental, </w:t>
            </w:r>
          </w:p>
          <w:p w:rsidR="0039294B" w:rsidRPr="00AD67B6" w:rsidRDefault="0039294B" w:rsidP="0039294B">
            <w:pPr>
              <w:spacing w:before="0" w:after="0"/>
              <w:ind w:left="0"/>
              <w:jc w:val="left"/>
              <w:rPr>
                <w:rFonts w:ascii="Calibri" w:hAnsi="Calibri"/>
                <w:color w:val="000000"/>
                <w:sz w:val="22"/>
                <w:szCs w:val="22"/>
              </w:rPr>
            </w:pPr>
            <w:r>
              <w:rPr>
                <w:rFonts w:ascii="Calibri" w:hAnsi="Calibri"/>
                <w:color w:val="000000"/>
                <w:sz w:val="22"/>
                <w:szCs w:val="22"/>
              </w:rPr>
              <w:t>3</w:t>
            </w:r>
            <w:r w:rsidRPr="00AD67B6">
              <w:rPr>
                <w:rFonts w:ascii="Calibri" w:hAnsi="Calibri"/>
                <w:color w:val="000000"/>
                <w:sz w:val="22"/>
                <w:szCs w:val="22"/>
              </w:rPr>
              <w:t>= Rebidding</w:t>
            </w:r>
          </w:p>
        </w:tc>
        <w:tc>
          <w:tcPr>
            <w:tcW w:w="1211" w:type="dxa"/>
            <w:tcBorders>
              <w:top w:val="single" w:sz="4" w:space="0" w:color="auto"/>
              <w:left w:val="nil"/>
              <w:bottom w:val="single" w:sz="4" w:space="0" w:color="auto"/>
              <w:right w:val="single" w:sz="4" w:space="0" w:color="auto"/>
            </w:tcBorders>
            <w:shd w:val="clear" w:color="auto" w:fill="FFFF00"/>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039" w:type="dxa"/>
            <w:tcBorders>
              <w:top w:val="single" w:sz="4" w:space="0" w:color="auto"/>
              <w:left w:val="nil"/>
              <w:bottom w:val="single" w:sz="4" w:space="0" w:color="auto"/>
              <w:right w:val="single" w:sz="4" w:space="0" w:color="auto"/>
            </w:tcBorders>
            <w:shd w:val="clear" w:color="auto" w:fill="FFFF00"/>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400" w:type="dxa"/>
            <w:tcBorders>
              <w:top w:val="single" w:sz="4" w:space="0" w:color="auto"/>
              <w:left w:val="nil"/>
              <w:bottom w:val="single" w:sz="4" w:space="0" w:color="auto"/>
              <w:right w:val="single" w:sz="4" w:space="0" w:color="auto"/>
            </w:tcBorders>
            <w:shd w:val="clear" w:color="auto" w:fill="FFFF00"/>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r>
      <w:tr w:rsidR="0039294B" w:rsidRPr="00AD67B6"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center"/>
              <w:rPr>
                <w:rFonts w:ascii="Calibri" w:hAnsi="Calibri"/>
                <w:color w:val="000000"/>
                <w:sz w:val="22"/>
                <w:szCs w:val="22"/>
              </w:rPr>
            </w:pPr>
            <w:r w:rsidRPr="00AD67B6">
              <w:rPr>
                <w:rFonts w:ascii="Calibri" w:hAnsi="Calibri"/>
                <w:color w:val="000000"/>
                <w:sz w:val="22"/>
                <w:szCs w:val="22"/>
              </w:rPr>
              <w:t>7</w:t>
            </w:r>
          </w:p>
        </w:tc>
        <w:tc>
          <w:tcPr>
            <w:tcW w:w="2275" w:type="dxa"/>
            <w:tcBorders>
              <w:top w:val="nil"/>
              <w:left w:val="nil"/>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RFQTitle</w:t>
            </w:r>
          </w:p>
        </w:tc>
        <w:tc>
          <w:tcPr>
            <w:tcW w:w="1452" w:type="dxa"/>
            <w:tcBorders>
              <w:top w:val="nil"/>
              <w:left w:val="nil"/>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varchar(125)</w:t>
            </w:r>
          </w:p>
        </w:tc>
        <w:tc>
          <w:tcPr>
            <w:tcW w:w="837" w:type="dxa"/>
            <w:tcBorders>
              <w:top w:val="nil"/>
              <w:left w:val="nil"/>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right"/>
              <w:rPr>
                <w:rFonts w:ascii="Calibri" w:hAnsi="Calibri"/>
                <w:color w:val="000000"/>
                <w:sz w:val="22"/>
                <w:szCs w:val="22"/>
              </w:rPr>
            </w:pPr>
            <w:r w:rsidRPr="00AD67B6">
              <w:rPr>
                <w:rFonts w:ascii="Calibri" w:hAnsi="Calibri"/>
                <w:color w:val="000000"/>
                <w:sz w:val="22"/>
                <w:szCs w:val="22"/>
              </w:rPr>
              <w:t>125</w:t>
            </w:r>
          </w:p>
        </w:tc>
        <w:tc>
          <w:tcPr>
            <w:tcW w:w="143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r>
      <w:tr w:rsidR="0039294B" w:rsidRPr="00AD67B6"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center"/>
              <w:rPr>
                <w:rFonts w:ascii="Calibri" w:hAnsi="Calibri"/>
                <w:color w:val="000000"/>
                <w:sz w:val="22"/>
                <w:szCs w:val="22"/>
              </w:rPr>
            </w:pPr>
            <w:r w:rsidRPr="00AD67B6">
              <w:rPr>
                <w:rFonts w:ascii="Calibri" w:hAnsi="Calibri"/>
                <w:color w:val="000000"/>
                <w:sz w:val="22"/>
                <w:szCs w:val="22"/>
              </w:rPr>
              <w:t>8</w:t>
            </w:r>
          </w:p>
        </w:tc>
        <w:tc>
          <w:tcPr>
            <w:tcW w:w="2275" w:type="dxa"/>
            <w:tcBorders>
              <w:top w:val="nil"/>
              <w:left w:val="nil"/>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RFQDescription</w:t>
            </w:r>
          </w:p>
        </w:tc>
        <w:tc>
          <w:tcPr>
            <w:tcW w:w="1452" w:type="dxa"/>
            <w:tcBorders>
              <w:top w:val="nil"/>
              <w:left w:val="nil"/>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varchar(MAX)</w:t>
            </w:r>
          </w:p>
        </w:tc>
        <w:tc>
          <w:tcPr>
            <w:tcW w:w="837" w:type="dxa"/>
            <w:tcBorders>
              <w:top w:val="nil"/>
              <w:left w:val="nil"/>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right"/>
              <w:rPr>
                <w:rFonts w:ascii="Calibri" w:hAnsi="Calibri"/>
                <w:color w:val="000000"/>
                <w:sz w:val="22"/>
                <w:szCs w:val="22"/>
              </w:rPr>
            </w:pPr>
            <w:r w:rsidRPr="00AD67B6">
              <w:rPr>
                <w:rFonts w:ascii="Calibri" w:hAnsi="Calibri"/>
                <w:color w:val="000000"/>
                <w:sz w:val="22"/>
                <w:szCs w:val="22"/>
              </w:rPr>
              <w:t>-1</w:t>
            </w:r>
          </w:p>
        </w:tc>
        <w:tc>
          <w:tcPr>
            <w:tcW w:w="143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r>
      <w:tr w:rsidR="0039294B" w:rsidRPr="00AD67B6"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center"/>
              <w:rPr>
                <w:rFonts w:ascii="Calibri" w:hAnsi="Calibri"/>
                <w:color w:val="000000"/>
                <w:sz w:val="22"/>
                <w:szCs w:val="22"/>
              </w:rPr>
            </w:pPr>
            <w:r w:rsidRPr="00AD67B6">
              <w:rPr>
                <w:rFonts w:ascii="Calibri" w:hAnsi="Calibri"/>
                <w:color w:val="000000"/>
                <w:sz w:val="22"/>
                <w:szCs w:val="22"/>
              </w:rPr>
              <w:t>9</w:t>
            </w:r>
          </w:p>
        </w:tc>
        <w:tc>
          <w:tcPr>
            <w:tcW w:w="2275" w:type="dxa"/>
            <w:tcBorders>
              <w:top w:val="nil"/>
              <w:left w:val="nil"/>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RFQWorkingUnitHead</w:t>
            </w:r>
          </w:p>
        </w:tc>
        <w:tc>
          <w:tcPr>
            <w:tcW w:w="1452" w:type="dxa"/>
            <w:tcBorders>
              <w:top w:val="nil"/>
              <w:left w:val="nil"/>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varchar(50)</w:t>
            </w:r>
          </w:p>
        </w:tc>
        <w:tc>
          <w:tcPr>
            <w:tcW w:w="837" w:type="dxa"/>
            <w:tcBorders>
              <w:top w:val="nil"/>
              <w:left w:val="nil"/>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right"/>
              <w:rPr>
                <w:rFonts w:ascii="Calibri" w:hAnsi="Calibri"/>
                <w:color w:val="000000"/>
                <w:sz w:val="22"/>
                <w:szCs w:val="22"/>
              </w:rPr>
            </w:pPr>
            <w:r w:rsidRPr="00AD67B6">
              <w:rPr>
                <w:rFonts w:ascii="Calibri" w:hAnsi="Calibri"/>
                <w:color w:val="000000"/>
                <w:sz w:val="22"/>
                <w:szCs w:val="22"/>
              </w:rPr>
              <w:t>50</w:t>
            </w:r>
          </w:p>
        </w:tc>
        <w:tc>
          <w:tcPr>
            <w:tcW w:w="143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r>
      <w:tr w:rsidR="0039294B" w:rsidRPr="00AD67B6"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center"/>
              <w:rPr>
                <w:rFonts w:ascii="Calibri" w:hAnsi="Calibri"/>
                <w:color w:val="000000"/>
                <w:sz w:val="22"/>
                <w:szCs w:val="22"/>
              </w:rPr>
            </w:pPr>
            <w:r w:rsidRPr="00AD67B6">
              <w:rPr>
                <w:rFonts w:ascii="Calibri" w:hAnsi="Calibri"/>
                <w:color w:val="000000"/>
                <w:sz w:val="22"/>
                <w:szCs w:val="22"/>
              </w:rPr>
              <w:lastRenderedPageBreak/>
              <w:t>10</w:t>
            </w:r>
          </w:p>
        </w:tc>
        <w:tc>
          <w:tcPr>
            <w:tcW w:w="2275" w:type="dxa"/>
            <w:tcBorders>
              <w:top w:val="nil"/>
              <w:left w:val="nil"/>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RFQApprovalIncident</w:t>
            </w:r>
          </w:p>
        </w:tc>
        <w:tc>
          <w:tcPr>
            <w:tcW w:w="1452" w:type="dxa"/>
            <w:tcBorders>
              <w:top w:val="nil"/>
              <w:left w:val="nil"/>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right"/>
              <w:rPr>
                <w:rFonts w:ascii="Calibri" w:hAnsi="Calibri"/>
                <w:color w:val="000000"/>
                <w:sz w:val="22"/>
                <w:szCs w:val="22"/>
              </w:rPr>
            </w:pPr>
            <w:r w:rsidRPr="00AD67B6">
              <w:rPr>
                <w:rFonts w:ascii="Calibri" w:hAnsi="Calibri"/>
                <w:color w:val="000000"/>
                <w:sz w:val="22"/>
                <w:szCs w:val="22"/>
              </w:rPr>
              <w:t>4</w:t>
            </w:r>
          </w:p>
        </w:tc>
        <w:tc>
          <w:tcPr>
            <w:tcW w:w="143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r>
      <w:tr w:rsidR="0039294B" w:rsidRPr="00AD67B6"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center"/>
              <w:rPr>
                <w:rFonts w:ascii="Calibri" w:hAnsi="Calibri"/>
                <w:color w:val="000000"/>
                <w:sz w:val="22"/>
                <w:szCs w:val="22"/>
              </w:rPr>
            </w:pPr>
            <w:r w:rsidRPr="00AD67B6">
              <w:rPr>
                <w:rFonts w:ascii="Calibri" w:hAnsi="Calibri"/>
                <w:color w:val="000000"/>
                <w:sz w:val="22"/>
                <w:szCs w:val="22"/>
              </w:rPr>
              <w:t>11</w:t>
            </w:r>
          </w:p>
        </w:tc>
        <w:tc>
          <w:tcPr>
            <w:tcW w:w="2275" w:type="dxa"/>
            <w:tcBorders>
              <w:top w:val="nil"/>
              <w:left w:val="nil"/>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RFQApprovalStatus</w:t>
            </w:r>
          </w:p>
        </w:tc>
        <w:tc>
          <w:tcPr>
            <w:tcW w:w="1452" w:type="dxa"/>
            <w:tcBorders>
              <w:top w:val="nil"/>
              <w:left w:val="nil"/>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varchar(50)</w:t>
            </w:r>
          </w:p>
        </w:tc>
        <w:tc>
          <w:tcPr>
            <w:tcW w:w="837" w:type="dxa"/>
            <w:tcBorders>
              <w:top w:val="nil"/>
              <w:left w:val="nil"/>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right"/>
              <w:rPr>
                <w:rFonts w:ascii="Calibri" w:hAnsi="Calibri"/>
                <w:color w:val="000000"/>
                <w:sz w:val="22"/>
                <w:szCs w:val="22"/>
              </w:rPr>
            </w:pPr>
            <w:r w:rsidRPr="00AD67B6">
              <w:rPr>
                <w:rFonts w:ascii="Calibri" w:hAnsi="Calibri"/>
                <w:color w:val="000000"/>
                <w:sz w:val="22"/>
                <w:szCs w:val="22"/>
              </w:rPr>
              <w:t>50</w:t>
            </w:r>
          </w:p>
        </w:tc>
        <w:tc>
          <w:tcPr>
            <w:tcW w:w="143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r>
      <w:tr w:rsidR="0039294B" w:rsidRPr="00AD67B6"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center"/>
              <w:rPr>
                <w:rFonts w:ascii="Calibri" w:hAnsi="Calibri"/>
                <w:color w:val="000000"/>
                <w:sz w:val="22"/>
                <w:szCs w:val="22"/>
              </w:rPr>
            </w:pPr>
            <w:r w:rsidRPr="00AD67B6">
              <w:rPr>
                <w:rFonts w:ascii="Calibri" w:hAnsi="Calibri"/>
                <w:color w:val="000000"/>
                <w:sz w:val="22"/>
                <w:szCs w:val="22"/>
              </w:rPr>
              <w:t>12</w:t>
            </w:r>
          </w:p>
        </w:tc>
        <w:tc>
          <w:tcPr>
            <w:tcW w:w="2275" w:type="dxa"/>
            <w:tcBorders>
              <w:top w:val="nil"/>
              <w:left w:val="nil"/>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RFQApprovalComment</w:t>
            </w:r>
          </w:p>
        </w:tc>
        <w:tc>
          <w:tcPr>
            <w:tcW w:w="1452" w:type="dxa"/>
            <w:tcBorders>
              <w:top w:val="nil"/>
              <w:left w:val="nil"/>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varchar(MAX)</w:t>
            </w:r>
          </w:p>
        </w:tc>
        <w:tc>
          <w:tcPr>
            <w:tcW w:w="837" w:type="dxa"/>
            <w:tcBorders>
              <w:top w:val="nil"/>
              <w:left w:val="nil"/>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right"/>
              <w:rPr>
                <w:rFonts w:ascii="Calibri" w:hAnsi="Calibri"/>
                <w:color w:val="000000"/>
                <w:sz w:val="22"/>
                <w:szCs w:val="22"/>
              </w:rPr>
            </w:pPr>
            <w:r w:rsidRPr="00AD67B6">
              <w:rPr>
                <w:rFonts w:ascii="Calibri" w:hAnsi="Calibri"/>
                <w:color w:val="000000"/>
                <w:sz w:val="22"/>
                <w:szCs w:val="22"/>
              </w:rPr>
              <w:t>-1</w:t>
            </w:r>
          </w:p>
        </w:tc>
        <w:tc>
          <w:tcPr>
            <w:tcW w:w="143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r>
      <w:tr w:rsidR="0039294B" w:rsidRPr="00AD67B6"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center"/>
              <w:rPr>
                <w:rFonts w:ascii="Calibri" w:hAnsi="Calibri"/>
                <w:color w:val="000000"/>
                <w:sz w:val="22"/>
                <w:szCs w:val="22"/>
              </w:rPr>
            </w:pPr>
            <w:r w:rsidRPr="00AD67B6">
              <w:rPr>
                <w:rFonts w:ascii="Calibri" w:hAnsi="Calibri"/>
                <w:color w:val="000000"/>
                <w:sz w:val="22"/>
                <w:szCs w:val="22"/>
              </w:rPr>
              <w:t>13</w:t>
            </w:r>
          </w:p>
        </w:tc>
        <w:tc>
          <w:tcPr>
            <w:tcW w:w="2275" w:type="dxa"/>
            <w:tcBorders>
              <w:top w:val="nil"/>
              <w:left w:val="nil"/>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RFQRevisionParent</w:t>
            </w:r>
          </w:p>
        </w:tc>
        <w:tc>
          <w:tcPr>
            <w:tcW w:w="1452" w:type="dxa"/>
            <w:tcBorders>
              <w:top w:val="nil"/>
              <w:left w:val="nil"/>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right"/>
              <w:rPr>
                <w:rFonts w:ascii="Calibri" w:hAnsi="Calibri"/>
                <w:color w:val="000000"/>
                <w:sz w:val="22"/>
                <w:szCs w:val="22"/>
              </w:rPr>
            </w:pPr>
            <w:r w:rsidRPr="00AD67B6">
              <w:rPr>
                <w:rFonts w:ascii="Calibri" w:hAnsi="Calibri"/>
                <w:color w:val="000000"/>
                <w:sz w:val="22"/>
                <w:szCs w:val="22"/>
              </w:rPr>
              <w:t>4</w:t>
            </w:r>
          </w:p>
        </w:tc>
        <w:tc>
          <w:tcPr>
            <w:tcW w:w="143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r>
      <w:tr w:rsidR="0039294B" w:rsidRPr="00AD67B6"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center"/>
              <w:rPr>
                <w:rFonts w:ascii="Calibri" w:hAnsi="Calibri"/>
                <w:color w:val="000000"/>
                <w:sz w:val="22"/>
                <w:szCs w:val="22"/>
              </w:rPr>
            </w:pPr>
            <w:r w:rsidRPr="00AD67B6">
              <w:rPr>
                <w:rFonts w:ascii="Calibri" w:hAnsi="Calibri"/>
                <w:color w:val="000000"/>
                <w:sz w:val="22"/>
                <w:szCs w:val="22"/>
              </w:rPr>
              <w:t>14</w:t>
            </w:r>
          </w:p>
        </w:tc>
        <w:tc>
          <w:tcPr>
            <w:tcW w:w="2275" w:type="dxa"/>
            <w:tcBorders>
              <w:top w:val="nil"/>
              <w:left w:val="nil"/>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RFQRevisionNumber</w:t>
            </w:r>
          </w:p>
        </w:tc>
        <w:tc>
          <w:tcPr>
            <w:tcW w:w="1452" w:type="dxa"/>
            <w:tcBorders>
              <w:top w:val="nil"/>
              <w:left w:val="nil"/>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right"/>
              <w:rPr>
                <w:rFonts w:ascii="Calibri" w:hAnsi="Calibri"/>
                <w:color w:val="000000"/>
                <w:sz w:val="22"/>
                <w:szCs w:val="22"/>
              </w:rPr>
            </w:pPr>
            <w:r w:rsidRPr="00AD67B6">
              <w:rPr>
                <w:rFonts w:ascii="Calibri" w:hAnsi="Calibri"/>
                <w:color w:val="000000"/>
                <w:sz w:val="22"/>
                <w:szCs w:val="22"/>
              </w:rPr>
              <w:t>4</w:t>
            </w:r>
          </w:p>
        </w:tc>
        <w:tc>
          <w:tcPr>
            <w:tcW w:w="143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r>
      <w:tr w:rsidR="0039294B" w:rsidRPr="00AD67B6"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center"/>
              <w:rPr>
                <w:rFonts w:ascii="Calibri" w:hAnsi="Calibri"/>
                <w:color w:val="000000"/>
                <w:sz w:val="22"/>
                <w:szCs w:val="22"/>
              </w:rPr>
            </w:pPr>
            <w:r w:rsidRPr="00AD67B6">
              <w:rPr>
                <w:rFonts w:ascii="Calibri" w:hAnsi="Calibri"/>
                <w:color w:val="000000"/>
                <w:sz w:val="22"/>
                <w:szCs w:val="22"/>
              </w:rPr>
              <w:t>15</w:t>
            </w:r>
          </w:p>
        </w:tc>
        <w:tc>
          <w:tcPr>
            <w:tcW w:w="2275" w:type="dxa"/>
            <w:tcBorders>
              <w:top w:val="nil"/>
              <w:left w:val="nil"/>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RFQStatus</w:t>
            </w:r>
          </w:p>
        </w:tc>
        <w:tc>
          <w:tcPr>
            <w:tcW w:w="1452" w:type="dxa"/>
            <w:tcBorders>
              <w:top w:val="nil"/>
              <w:left w:val="nil"/>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right"/>
              <w:rPr>
                <w:rFonts w:ascii="Calibri" w:hAnsi="Calibri"/>
                <w:color w:val="000000"/>
                <w:sz w:val="22"/>
                <w:szCs w:val="22"/>
              </w:rPr>
            </w:pPr>
            <w:r w:rsidRPr="00AD67B6">
              <w:rPr>
                <w:rFonts w:ascii="Calibri" w:hAnsi="Calibri"/>
                <w:color w:val="000000"/>
                <w:sz w:val="22"/>
                <w:szCs w:val="22"/>
              </w:rPr>
              <w:t>1</w:t>
            </w:r>
          </w:p>
        </w:tc>
        <w:tc>
          <w:tcPr>
            <w:tcW w:w="143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r>
      <w:tr w:rsidR="0039294B" w:rsidRPr="00AD67B6"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center"/>
              <w:rPr>
                <w:rFonts w:ascii="Calibri" w:hAnsi="Calibri"/>
                <w:color w:val="000000"/>
                <w:sz w:val="22"/>
                <w:szCs w:val="22"/>
              </w:rPr>
            </w:pPr>
            <w:r w:rsidRPr="00AD67B6">
              <w:rPr>
                <w:rFonts w:ascii="Calibri" w:hAnsi="Calibri"/>
                <w:color w:val="000000"/>
                <w:sz w:val="22"/>
                <w:szCs w:val="22"/>
              </w:rPr>
              <w:t>16</w:t>
            </w:r>
          </w:p>
        </w:tc>
        <w:tc>
          <w:tcPr>
            <w:tcW w:w="2275" w:type="dxa"/>
            <w:tcBorders>
              <w:top w:val="nil"/>
              <w:left w:val="nil"/>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RFQIsDraft</w:t>
            </w:r>
          </w:p>
        </w:tc>
        <w:tc>
          <w:tcPr>
            <w:tcW w:w="1452" w:type="dxa"/>
            <w:tcBorders>
              <w:top w:val="nil"/>
              <w:left w:val="nil"/>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right"/>
              <w:rPr>
                <w:rFonts w:ascii="Calibri" w:hAnsi="Calibri"/>
                <w:color w:val="000000"/>
                <w:sz w:val="22"/>
                <w:szCs w:val="22"/>
              </w:rPr>
            </w:pPr>
            <w:r w:rsidRPr="00AD67B6">
              <w:rPr>
                <w:rFonts w:ascii="Calibri" w:hAnsi="Calibri"/>
                <w:color w:val="000000"/>
                <w:sz w:val="22"/>
                <w:szCs w:val="22"/>
              </w:rPr>
              <w:t>1</w:t>
            </w:r>
          </w:p>
        </w:tc>
        <w:tc>
          <w:tcPr>
            <w:tcW w:w="143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r>
      <w:tr w:rsidR="0039294B" w:rsidRPr="00AD67B6"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center"/>
              <w:rPr>
                <w:rFonts w:ascii="Calibri" w:hAnsi="Calibri"/>
                <w:color w:val="000000"/>
                <w:sz w:val="22"/>
                <w:szCs w:val="22"/>
              </w:rPr>
            </w:pPr>
            <w:r w:rsidRPr="00AD67B6">
              <w:rPr>
                <w:rFonts w:ascii="Calibri" w:hAnsi="Calibri"/>
                <w:color w:val="000000"/>
                <w:sz w:val="22"/>
                <w:szCs w:val="22"/>
              </w:rPr>
              <w:t>17</w:t>
            </w:r>
          </w:p>
        </w:tc>
        <w:tc>
          <w:tcPr>
            <w:tcW w:w="2275" w:type="dxa"/>
            <w:tcBorders>
              <w:top w:val="nil"/>
              <w:left w:val="nil"/>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CreatedBy</w:t>
            </w:r>
          </w:p>
        </w:tc>
        <w:tc>
          <w:tcPr>
            <w:tcW w:w="1452" w:type="dxa"/>
            <w:tcBorders>
              <w:top w:val="nil"/>
              <w:left w:val="nil"/>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varchar(50)</w:t>
            </w:r>
          </w:p>
        </w:tc>
        <w:tc>
          <w:tcPr>
            <w:tcW w:w="837" w:type="dxa"/>
            <w:tcBorders>
              <w:top w:val="nil"/>
              <w:left w:val="nil"/>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right"/>
              <w:rPr>
                <w:rFonts w:ascii="Calibri" w:hAnsi="Calibri"/>
                <w:color w:val="000000"/>
                <w:sz w:val="22"/>
                <w:szCs w:val="22"/>
              </w:rPr>
            </w:pPr>
            <w:r w:rsidRPr="00AD67B6">
              <w:rPr>
                <w:rFonts w:ascii="Calibri" w:hAnsi="Calibri"/>
                <w:color w:val="000000"/>
                <w:sz w:val="22"/>
                <w:szCs w:val="22"/>
              </w:rPr>
              <w:t>50</w:t>
            </w:r>
          </w:p>
        </w:tc>
        <w:tc>
          <w:tcPr>
            <w:tcW w:w="143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r>
      <w:tr w:rsidR="0039294B" w:rsidRPr="00AD67B6"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center"/>
              <w:rPr>
                <w:rFonts w:ascii="Calibri" w:hAnsi="Calibri"/>
                <w:color w:val="000000"/>
                <w:sz w:val="22"/>
                <w:szCs w:val="22"/>
              </w:rPr>
            </w:pPr>
            <w:r w:rsidRPr="00AD67B6">
              <w:rPr>
                <w:rFonts w:ascii="Calibri" w:hAnsi="Calibri"/>
                <w:color w:val="000000"/>
                <w:sz w:val="22"/>
                <w:szCs w:val="22"/>
              </w:rPr>
              <w:t>18</w:t>
            </w:r>
          </w:p>
        </w:tc>
        <w:tc>
          <w:tcPr>
            <w:tcW w:w="2275" w:type="dxa"/>
            <w:tcBorders>
              <w:top w:val="nil"/>
              <w:left w:val="nil"/>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CreatedDate</w:t>
            </w:r>
          </w:p>
        </w:tc>
        <w:tc>
          <w:tcPr>
            <w:tcW w:w="1452" w:type="dxa"/>
            <w:tcBorders>
              <w:top w:val="nil"/>
              <w:left w:val="nil"/>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datetime</w:t>
            </w:r>
          </w:p>
        </w:tc>
        <w:tc>
          <w:tcPr>
            <w:tcW w:w="837" w:type="dxa"/>
            <w:tcBorders>
              <w:top w:val="nil"/>
              <w:left w:val="nil"/>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right"/>
              <w:rPr>
                <w:rFonts w:ascii="Calibri" w:hAnsi="Calibri"/>
                <w:color w:val="000000"/>
                <w:sz w:val="22"/>
                <w:szCs w:val="22"/>
              </w:rPr>
            </w:pPr>
            <w:r w:rsidRPr="00AD67B6">
              <w:rPr>
                <w:rFonts w:ascii="Calibri" w:hAnsi="Calibri"/>
                <w:color w:val="000000"/>
                <w:sz w:val="22"/>
                <w:szCs w:val="22"/>
              </w:rPr>
              <w:t>8</w:t>
            </w:r>
          </w:p>
        </w:tc>
        <w:tc>
          <w:tcPr>
            <w:tcW w:w="143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r>
      <w:tr w:rsidR="0039294B" w:rsidRPr="00AD67B6"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center"/>
              <w:rPr>
                <w:rFonts w:ascii="Calibri" w:hAnsi="Calibri"/>
                <w:color w:val="000000"/>
                <w:sz w:val="22"/>
                <w:szCs w:val="22"/>
              </w:rPr>
            </w:pPr>
            <w:r w:rsidRPr="00AD67B6">
              <w:rPr>
                <w:rFonts w:ascii="Calibri" w:hAnsi="Calibri"/>
                <w:color w:val="000000"/>
                <w:sz w:val="22"/>
                <w:szCs w:val="22"/>
              </w:rPr>
              <w:t>19</w:t>
            </w:r>
          </w:p>
        </w:tc>
        <w:tc>
          <w:tcPr>
            <w:tcW w:w="2275" w:type="dxa"/>
            <w:tcBorders>
              <w:top w:val="nil"/>
              <w:left w:val="nil"/>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ModifiedBy</w:t>
            </w:r>
          </w:p>
        </w:tc>
        <w:tc>
          <w:tcPr>
            <w:tcW w:w="1452" w:type="dxa"/>
            <w:tcBorders>
              <w:top w:val="nil"/>
              <w:left w:val="nil"/>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varchar(50)</w:t>
            </w:r>
          </w:p>
        </w:tc>
        <w:tc>
          <w:tcPr>
            <w:tcW w:w="837" w:type="dxa"/>
            <w:tcBorders>
              <w:top w:val="nil"/>
              <w:left w:val="nil"/>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right"/>
              <w:rPr>
                <w:rFonts w:ascii="Calibri" w:hAnsi="Calibri"/>
                <w:color w:val="000000"/>
                <w:sz w:val="22"/>
                <w:szCs w:val="22"/>
              </w:rPr>
            </w:pPr>
            <w:r w:rsidRPr="00AD67B6">
              <w:rPr>
                <w:rFonts w:ascii="Calibri" w:hAnsi="Calibri"/>
                <w:color w:val="000000"/>
                <w:sz w:val="22"/>
                <w:szCs w:val="22"/>
              </w:rPr>
              <w:t>50</w:t>
            </w:r>
          </w:p>
        </w:tc>
        <w:tc>
          <w:tcPr>
            <w:tcW w:w="143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r>
      <w:tr w:rsidR="0039294B" w:rsidRPr="00AD67B6"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center"/>
              <w:rPr>
                <w:rFonts w:ascii="Calibri" w:hAnsi="Calibri"/>
                <w:color w:val="000000"/>
                <w:sz w:val="22"/>
                <w:szCs w:val="22"/>
              </w:rPr>
            </w:pPr>
            <w:r w:rsidRPr="00AD67B6">
              <w:rPr>
                <w:rFonts w:ascii="Calibri" w:hAnsi="Calibri"/>
                <w:color w:val="000000"/>
                <w:sz w:val="22"/>
                <w:szCs w:val="22"/>
              </w:rPr>
              <w:t>20</w:t>
            </w:r>
          </w:p>
        </w:tc>
        <w:tc>
          <w:tcPr>
            <w:tcW w:w="2275" w:type="dxa"/>
            <w:tcBorders>
              <w:top w:val="nil"/>
              <w:left w:val="nil"/>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ModifiedDate</w:t>
            </w:r>
          </w:p>
        </w:tc>
        <w:tc>
          <w:tcPr>
            <w:tcW w:w="1452" w:type="dxa"/>
            <w:tcBorders>
              <w:top w:val="nil"/>
              <w:left w:val="nil"/>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datetime</w:t>
            </w:r>
          </w:p>
        </w:tc>
        <w:tc>
          <w:tcPr>
            <w:tcW w:w="837" w:type="dxa"/>
            <w:tcBorders>
              <w:top w:val="nil"/>
              <w:left w:val="nil"/>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right"/>
              <w:rPr>
                <w:rFonts w:ascii="Calibri" w:hAnsi="Calibri"/>
                <w:color w:val="000000"/>
                <w:sz w:val="22"/>
                <w:szCs w:val="22"/>
              </w:rPr>
            </w:pPr>
            <w:r w:rsidRPr="00AD67B6">
              <w:rPr>
                <w:rFonts w:ascii="Calibri" w:hAnsi="Calibri"/>
                <w:color w:val="000000"/>
                <w:sz w:val="22"/>
                <w:szCs w:val="22"/>
              </w:rPr>
              <w:t>8</w:t>
            </w:r>
          </w:p>
        </w:tc>
        <w:tc>
          <w:tcPr>
            <w:tcW w:w="143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r>
    </w:tbl>
    <w:p w:rsidR="0039294B" w:rsidRDefault="0039294B" w:rsidP="0039294B">
      <w:pPr>
        <w:pStyle w:val="BodyText"/>
      </w:pPr>
    </w:p>
    <w:p w:rsidR="00393F7A" w:rsidRDefault="00393F7A" w:rsidP="0039294B">
      <w:pPr>
        <w:pStyle w:val="BodyText"/>
      </w:pPr>
    </w:p>
    <w:p w:rsidR="0039294B" w:rsidRDefault="0039294B" w:rsidP="0039294B">
      <w:pPr>
        <w:pStyle w:val="BodyText"/>
        <w:rPr>
          <w:rStyle w:val="IntenseEmphasis"/>
          <w:b w:val="0"/>
          <w:i w:val="0"/>
          <w:color w:val="auto"/>
        </w:rPr>
      </w:pPr>
      <w:r w:rsidRPr="00F75A8F">
        <w:rPr>
          <w:rStyle w:val="IntenseEmphasis"/>
          <w:b w:val="0"/>
          <w:i w:val="0"/>
          <w:color w:val="auto"/>
        </w:rPr>
        <w:t xml:space="preserve">Nama Tabel </w:t>
      </w:r>
      <w:r w:rsidRPr="00F75A8F">
        <w:rPr>
          <w:rStyle w:val="IntenseEmphasis"/>
          <w:b w:val="0"/>
          <w:i w:val="0"/>
          <w:color w:val="auto"/>
        </w:rPr>
        <w:tab/>
        <w:t>:</w:t>
      </w:r>
      <w:r w:rsidRPr="00AD67B6">
        <w:t xml:space="preserve"> </w:t>
      </w:r>
      <w:r w:rsidRPr="00AD67B6">
        <w:rPr>
          <w:rStyle w:val="IntenseEmphasis"/>
          <w:b w:val="0"/>
          <w:i w:val="0"/>
          <w:color w:val="auto"/>
        </w:rPr>
        <w:t>EPROC_RFQItemDetail</w:t>
      </w:r>
    </w:p>
    <w:p w:rsidR="0039294B" w:rsidRPr="00771F25" w:rsidRDefault="0039294B" w:rsidP="00771F25">
      <w:pPr>
        <w:pStyle w:val="BodyText"/>
        <w:rPr>
          <w:bCs/>
          <w:iCs/>
        </w:rPr>
      </w:pPr>
      <w:r w:rsidRPr="00F75A8F">
        <w:rPr>
          <w:rStyle w:val="IntenseEmphasis"/>
          <w:b w:val="0"/>
          <w:i w:val="0"/>
          <w:color w:val="auto"/>
        </w:rPr>
        <w:t>Deskripsi</w:t>
      </w:r>
      <w:r w:rsidRPr="00F75A8F">
        <w:rPr>
          <w:rStyle w:val="IntenseEmphasis"/>
          <w:b w:val="0"/>
          <w:i w:val="0"/>
          <w:color w:val="auto"/>
        </w:rPr>
        <w:tab/>
      </w:r>
      <w:r>
        <w:rPr>
          <w:rStyle w:val="IntenseEmphasis"/>
          <w:b w:val="0"/>
          <w:i w:val="0"/>
          <w:color w:val="auto"/>
        </w:rPr>
        <w:tab/>
      </w:r>
      <w:r w:rsidRPr="00F75A8F">
        <w:rPr>
          <w:rStyle w:val="IntenseEmphasis"/>
          <w:b w:val="0"/>
          <w:i w:val="0"/>
          <w:color w:val="auto"/>
        </w:rPr>
        <w:t>:</w:t>
      </w:r>
      <w:r w:rsidR="00393F7A">
        <w:rPr>
          <w:rStyle w:val="IntenseEmphasis"/>
          <w:b w:val="0"/>
          <w:i w:val="0"/>
          <w:color w:val="auto"/>
        </w:rPr>
        <w:t xml:space="preserve"> Detail item Request for Quotations</w:t>
      </w:r>
    </w:p>
    <w:tbl>
      <w:tblPr>
        <w:tblW w:w="9945" w:type="dxa"/>
        <w:tblLook w:val="04A0" w:firstRow="1" w:lastRow="0" w:firstColumn="1" w:lastColumn="0" w:noHBand="0" w:noVBand="1"/>
      </w:tblPr>
      <w:tblGrid>
        <w:gridCol w:w="480"/>
        <w:gridCol w:w="2125"/>
        <w:gridCol w:w="1452"/>
        <w:gridCol w:w="837"/>
        <w:gridCol w:w="1440"/>
        <w:gridCol w:w="1211"/>
        <w:gridCol w:w="1039"/>
        <w:gridCol w:w="1400"/>
      </w:tblGrid>
      <w:tr w:rsidR="0039294B" w:rsidRPr="00AD67B6" w:rsidTr="0039294B">
        <w:trPr>
          <w:trHeight w:val="300"/>
        </w:trPr>
        <w:tc>
          <w:tcPr>
            <w:tcW w:w="480" w:type="dxa"/>
            <w:tcBorders>
              <w:top w:val="single" w:sz="4" w:space="0" w:color="auto"/>
              <w:left w:val="single" w:sz="4" w:space="0" w:color="auto"/>
              <w:bottom w:val="single" w:sz="4" w:space="0" w:color="auto"/>
              <w:right w:val="single" w:sz="4" w:space="0" w:color="auto"/>
            </w:tcBorders>
            <w:shd w:val="clear" w:color="000000" w:fill="D0CECE"/>
            <w:noWrap/>
            <w:vAlign w:val="bottom"/>
            <w:hideMark/>
          </w:tcPr>
          <w:p w:rsidR="0039294B" w:rsidRPr="00AD67B6" w:rsidRDefault="0039294B" w:rsidP="0039294B">
            <w:pPr>
              <w:spacing w:before="0" w:after="0"/>
              <w:ind w:left="0"/>
              <w:jc w:val="left"/>
              <w:rPr>
                <w:rFonts w:ascii="Calibri" w:hAnsi="Calibri"/>
                <w:b/>
                <w:bCs/>
                <w:color w:val="000000"/>
                <w:sz w:val="22"/>
                <w:szCs w:val="22"/>
              </w:rPr>
            </w:pPr>
            <w:r w:rsidRPr="00AD67B6">
              <w:rPr>
                <w:rFonts w:ascii="Calibri" w:hAnsi="Calibri"/>
                <w:b/>
                <w:bCs/>
                <w:color w:val="000000"/>
                <w:sz w:val="22"/>
                <w:szCs w:val="22"/>
              </w:rPr>
              <w:t>No</w:t>
            </w:r>
          </w:p>
        </w:tc>
        <w:tc>
          <w:tcPr>
            <w:tcW w:w="2125" w:type="dxa"/>
            <w:tcBorders>
              <w:top w:val="single" w:sz="4" w:space="0" w:color="auto"/>
              <w:left w:val="nil"/>
              <w:bottom w:val="single" w:sz="4" w:space="0" w:color="auto"/>
              <w:right w:val="single" w:sz="4" w:space="0" w:color="auto"/>
            </w:tcBorders>
            <w:shd w:val="clear" w:color="000000" w:fill="D0CECE"/>
            <w:noWrap/>
            <w:vAlign w:val="bottom"/>
            <w:hideMark/>
          </w:tcPr>
          <w:p w:rsidR="0039294B" w:rsidRPr="00AD67B6" w:rsidRDefault="0039294B" w:rsidP="0039294B">
            <w:pPr>
              <w:spacing w:before="0" w:after="0"/>
              <w:ind w:left="0"/>
              <w:jc w:val="left"/>
              <w:rPr>
                <w:rFonts w:ascii="Calibri" w:hAnsi="Calibri"/>
                <w:b/>
                <w:bCs/>
                <w:color w:val="000000"/>
                <w:sz w:val="22"/>
                <w:szCs w:val="22"/>
              </w:rPr>
            </w:pPr>
            <w:r w:rsidRPr="00AD67B6">
              <w:rPr>
                <w:rFonts w:ascii="Calibri" w:hAnsi="Calibri"/>
                <w:b/>
                <w:bCs/>
                <w:color w:val="000000"/>
                <w:sz w:val="22"/>
                <w:szCs w:val="22"/>
              </w:rPr>
              <w:t>Nama Field</w:t>
            </w:r>
          </w:p>
        </w:tc>
        <w:tc>
          <w:tcPr>
            <w:tcW w:w="1452" w:type="dxa"/>
            <w:tcBorders>
              <w:top w:val="single" w:sz="4" w:space="0" w:color="auto"/>
              <w:left w:val="nil"/>
              <w:bottom w:val="single" w:sz="4" w:space="0" w:color="auto"/>
              <w:right w:val="single" w:sz="4" w:space="0" w:color="auto"/>
            </w:tcBorders>
            <w:shd w:val="clear" w:color="000000" w:fill="D0CECE"/>
            <w:noWrap/>
            <w:vAlign w:val="bottom"/>
            <w:hideMark/>
          </w:tcPr>
          <w:p w:rsidR="0039294B" w:rsidRPr="00AD67B6" w:rsidRDefault="0039294B" w:rsidP="0039294B">
            <w:pPr>
              <w:spacing w:before="0" w:after="0"/>
              <w:ind w:left="0"/>
              <w:jc w:val="left"/>
              <w:rPr>
                <w:rFonts w:ascii="Calibri" w:hAnsi="Calibri"/>
                <w:b/>
                <w:bCs/>
                <w:color w:val="000000"/>
                <w:sz w:val="22"/>
                <w:szCs w:val="22"/>
              </w:rPr>
            </w:pPr>
            <w:r w:rsidRPr="00AD67B6">
              <w:rPr>
                <w:rFonts w:ascii="Calibri" w:hAnsi="Calibri"/>
                <w:b/>
                <w:bCs/>
                <w:color w:val="000000"/>
                <w:sz w:val="22"/>
                <w:szCs w:val="22"/>
              </w:rPr>
              <w:t>Type</w:t>
            </w:r>
          </w:p>
        </w:tc>
        <w:tc>
          <w:tcPr>
            <w:tcW w:w="837" w:type="dxa"/>
            <w:tcBorders>
              <w:top w:val="single" w:sz="4" w:space="0" w:color="auto"/>
              <w:left w:val="nil"/>
              <w:bottom w:val="single" w:sz="4" w:space="0" w:color="auto"/>
              <w:right w:val="single" w:sz="4" w:space="0" w:color="auto"/>
            </w:tcBorders>
            <w:shd w:val="clear" w:color="000000" w:fill="D0CECE"/>
            <w:noWrap/>
            <w:vAlign w:val="bottom"/>
            <w:hideMark/>
          </w:tcPr>
          <w:p w:rsidR="0039294B" w:rsidRPr="00AD67B6" w:rsidRDefault="0039294B" w:rsidP="0039294B">
            <w:pPr>
              <w:spacing w:before="0" w:after="0"/>
              <w:ind w:left="0"/>
              <w:jc w:val="left"/>
              <w:rPr>
                <w:rFonts w:ascii="Calibri" w:hAnsi="Calibri"/>
                <w:b/>
                <w:bCs/>
                <w:color w:val="000000"/>
                <w:sz w:val="22"/>
                <w:szCs w:val="22"/>
              </w:rPr>
            </w:pPr>
            <w:r w:rsidRPr="00AD67B6">
              <w:rPr>
                <w:rFonts w:ascii="Calibri" w:hAnsi="Calibri"/>
                <w:b/>
                <w:bCs/>
                <w:color w:val="000000"/>
                <w:sz w:val="22"/>
                <w:szCs w:val="22"/>
              </w:rPr>
              <w:t>Length</w:t>
            </w:r>
          </w:p>
        </w:tc>
        <w:tc>
          <w:tcPr>
            <w:tcW w:w="1401" w:type="dxa"/>
            <w:tcBorders>
              <w:top w:val="single" w:sz="4" w:space="0" w:color="auto"/>
              <w:left w:val="nil"/>
              <w:bottom w:val="single" w:sz="4" w:space="0" w:color="auto"/>
              <w:right w:val="single" w:sz="4" w:space="0" w:color="auto"/>
            </w:tcBorders>
            <w:shd w:val="clear" w:color="000000" w:fill="D0CECE"/>
            <w:noWrap/>
            <w:vAlign w:val="bottom"/>
            <w:hideMark/>
          </w:tcPr>
          <w:p w:rsidR="0039294B" w:rsidRPr="00AD67B6" w:rsidRDefault="0039294B" w:rsidP="0039294B">
            <w:pPr>
              <w:spacing w:before="0" w:after="0"/>
              <w:ind w:left="0"/>
              <w:jc w:val="left"/>
              <w:rPr>
                <w:rFonts w:ascii="Calibri" w:hAnsi="Calibri"/>
                <w:b/>
                <w:bCs/>
                <w:color w:val="000000"/>
                <w:sz w:val="22"/>
                <w:szCs w:val="22"/>
              </w:rPr>
            </w:pPr>
            <w:r w:rsidRPr="00AD67B6">
              <w:rPr>
                <w:rFonts w:ascii="Calibri" w:hAnsi="Calibri"/>
                <w:b/>
                <w:bCs/>
                <w:color w:val="000000"/>
                <w:sz w:val="22"/>
                <w:szCs w:val="22"/>
              </w:rPr>
              <w:t>Keterangan</w:t>
            </w:r>
          </w:p>
        </w:tc>
        <w:tc>
          <w:tcPr>
            <w:tcW w:w="1211" w:type="dxa"/>
            <w:tcBorders>
              <w:top w:val="single" w:sz="4" w:space="0" w:color="auto"/>
              <w:left w:val="nil"/>
              <w:bottom w:val="single" w:sz="4" w:space="0" w:color="auto"/>
              <w:right w:val="single" w:sz="4" w:space="0" w:color="auto"/>
            </w:tcBorders>
            <w:shd w:val="clear" w:color="000000" w:fill="D0CECE"/>
            <w:noWrap/>
            <w:vAlign w:val="bottom"/>
            <w:hideMark/>
          </w:tcPr>
          <w:p w:rsidR="0039294B" w:rsidRPr="00AD67B6" w:rsidRDefault="0039294B" w:rsidP="0039294B">
            <w:pPr>
              <w:spacing w:before="0" w:after="0"/>
              <w:ind w:left="0"/>
              <w:jc w:val="left"/>
              <w:rPr>
                <w:rFonts w:ascii="Calibri" w:hAnsi="Calibri"/>
                <w:b/>
                <w:bCs/>
                <w:color w:val="000000"/>
                <w:sz w:val="22"/>
                <w:szCs w:val="22"/>
              </w:rPr>
            </w:pPr>
            <w:r w:rsidRPr="00AD67B6">
              <w:rPr>
                <w:rFonts w:ascii="Calibri" w:hAnsi="Calibri"/>
                <w:b/>
                <w:bCs/>
                <w:color w:val="000000"/>
                <w:sz w:val="22"/>
                <w:szCs w:val="22"/>
              </w:rPr>
              <w:t>Refference</w:t>
            </w:r>
          </w:p>
        </w:tc>
        <w:tc>
          <w:tcPr>
            <w:tcW w:w="1039" w:type="dxa"/>
            <w:tcBorders>
              <w:top w:val="single" w:sz="4" w:space="0" w:color="auto"/>
              <w:left w:val="nil"/>
              <w:bottom w:val="single" w:sz="4" w:space="0" w:color="auto"/>
              <w:right w:val="single" w:sz="4" w:space="0" w:color="auto"/>
            </w:tcBorders>
            <w:shd w:val="clear" w:color="000000" w:fill="D0CECE"/>
            <w:noWrap/>
            <w:vAlign w:val="bottom"/>
            <w:hideMark/>
          </w:tcPr>
          <w:p w:rsidR="0039294B" w:rsidRPr="00AD67B6" w:rsidRDefault="0039294B" w:rsidP="0039294B">
            <w:pPr>
              <w:spacing w:before="0" w:after="0"/>
              <w:ind w:left="0"/>
              <w:jc w:val="left"/>
              <w:rPr>
                <w:rFonts w:ascii="Calibri" w:hAnsi="Calibri"/>
                <w:b/>
                <w:bCs/>
                <w:color w:val="000000"/>
                <w:sz w:val="22"/>
                <w:szCs w:val="22"/>
              </w:rPr>
            </w:pPr>
            <w:r w:rsidRPr="00AD67B6">
              <w:rPr>
                <w:rFonts w:ascii="Calibri" w:hAnsi="Calibri"/>
                <w:b/>
                <w:bCs/>
                <w:color w:val="000000"/>
                <w:sz w:val="22"/>
                <w:szCs w:val="22"/>
              </w:rPr>
              <w:t>Check Field / Check Value</w:t>
            </w:r>
          </w:p>
        </w:tc>
        <w:tc>
          <w:tcPr>
            <w:tcW w:w="1400" w:type="dxa"/>
            <w:tcBorders>
              <w:top w:val="single" w:sz="4" w:space="0" w:color="auto"/>
              <w:left w:val="nil"/>
              <w:bottom w:val="single" w:sz="4" w:space="0" w:color="auto"/>
              <w:right w:val="single" w:sz="4" w:space="0" w:color="auto"/>
            </w:tcBorders>
            <w:shd w:val="clear" w:color="000000" w:fill="D0CECE"/>
            <w:noWrap/>
            <w:vAlign w:val="bottom"/>
            <w:hideMark/>
          </w:tcPr>
          <w:p w:rsidR="0039294B" w:rsidRPr="00AD67B6" w:rsidRDefault="0039294B" w:rsidP="0039294B">
            <w:pPr>
              <w:spacing w:before="0" w:after="0"/>
              <w:ind w:left="0"/>
              <w:jc w:val="left"/>
              <w:rPr>
                <w:rFonts w:ascii="Calibri" w:hAnsi="Calibri"/>
                <w:b/>
                <w:bCs/>
                <w:color w:val="000000"/>
                <w:sz w:val="22"/>
                <w:szCs w:val="22"/>
              </w:rPr>
            </w:pPr>
            <w:r w:rsidRPr="00AD67B6">
              <w:rPr>
                <w:rFonts w:ascii="Calibri" w:hAnsi="Calibri"/>
                <w:b/>
                <w:bCs/>
                <w:color w:val="000000"/>
                <w:sz w:val="22"/>
                <w:szCs w:val="22"/>
              </w:rPr>
              <w:t>Default Value</w:t>
            </w:r>
          </w:p>
        </w:tc>
      </w:tr>
      <w:tr w:rsidR="0039294B" w:rsidRPr="00AD67B6"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right"/>
              <w:rPr>
                <w:rFonts w:ascii="Calibri" w:hAnsi="Calibri"/>
                <w:color w:val="000000"/>
                <w:sz w:val="22"/>
                <w:szCs w:val="22"/>
              </w:rPr>
            </w:pPr>
            <w:r w:rsidRPr="00AD67B6">
              <w:rPr>
                <w:rFonts w:ascii="Calibri" w:hAnsi="Calibri"/>
                <w:color w:val="000000"/>
                <w:sz w:val="22"/>
                <w:szCs w:val="22"/>
              </w:rPr>
              <w:t>1</w:t>
            </w:r>
          </w:p>
        </w:tc>
        <w:tc>
          <w:tcPr>
            <w:tcW w:w="2125"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RFQDetailID</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right"/>
              <w:rPr>
                <w:rFonts w:ascii="Calibri" w:hAnsi="Calibri"/>
                <w:color w:val="000000"/>
                <w:sz w:val="22"/>
                <w:szCs w:val="22"/>
              </w:rPr>
            </w:pPr>
            <w:r w:rsidRPr="00AD67B6">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PK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r>
      <w:tr w:rsidR="0039294B" w:rsidRPr="00AD67B6"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right"/>
              <w:rPr>
                <w:rFonts w:ascii="Calibri" w:hAnsi="Calibri"/>
                <w:color w:val="000000"/>
                <w:sz w:val="22"/>
                <w:szCs w:val="22"/>
              </w:rPr>
            </w:pPr>
            <w:r w:rsidRPr="00AD67B6">
              <w:rPr>
                <w:rFonts w:ascii="Calibri" w:hAnsi="Calibri"/>
                <w:color w:val="000000"/>
                <w:sz w:val="22"/>
                <w:szCs w:val="22"/>
              </w:rPr>
              <w:t>2</w:t>
            </w:r>
          </w:p>
        </w:tc>
        <w:tc>
          <w:tcPr>
            <w:tcW w:w="2125"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RFQID</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right"/>
              <w:rPr>
                <w:rFonts w:ascii="Calibri" w:hAnsi="Calibri"/>
                <w:color w:val="000000"/>
                <w:sz w:val="22"/>
                <w:szCs w:val="22"/>
              </w:rPr>
            </w:pPr>
            <w:r w:rsidRPr="00AD67B6">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FK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r>
      <w:tr w:rsidR="0039294B" w:rsidRPr="00AD67B6" w:rsidTr="0039294B">
        <w:trPr>
          <w:trHeight w:val="300"/>
        </w:trPr>
        <w:tc>
          <w:tcPr>
            <w:tcW w:w="480" w:type="dxa"/>
            <w:tcBorders>
              <w:top w:val="single" w:sz="4" w:space="0" w:color="auto"/>
              <w:left w:val="single" w:sz="4" w:space="0" w:color="auto"/>
              <w:bottom w:val="single" w:sz="4" w:space="0" w:color="auto"/>
              <w:right w:val="single" w:sz="4" w:space="0" w:color="auto"/>
            </w:tcBorders>
            <w:shd w:val="clear" w:color="auto" w:fill="FFFF00"/>
            <w:noWrap/>
            <w:vAlign w:val="bottom"/>
            <w:hideMark/>
          </w:tcPr>
          <w:p w:rsidR="0039294B" w:rsidRPr="00AD67B6" w:rsidRDefault="0039294B" w:rsidP="0039294B">
            <w:pPr>
              <w:spacing w:before="0" w:after="0"/>
              <w:ind w:left="0"/>
              <w:jc w:val="right"/>
              <w:rPr>
                <w:rFonts w:ascii="Calibri" w:hAnsi="Calibri"/>
                <w:color w:val="000000"/>
                <w:sz w:val="22"/>
                <w:szCs w:val="22"/>
              </w:rPr>
            </w:pPr>
            <w:r w:rsidRPr="00AD67B6">
              <w:rPr>
                <w:rFonts w:ascii="Calibri" w:hAnsi="Calibri"/>
                <w:color w:val="000000"/>
                <w:sz w:val="22"/>
                <w:szCs w:val="22"/>
              </w:rPr>
              <w:t>3</w:t>
            </w:r>
          </w:p>
        </w:tc>
        <w:tc>
          <w:tcPr>
            <w:tcW w:w="2125" w:type="dxa"/>
            <w:tcBorders>
              <w:top w:val="single" w:sz="4" w:space="0" w:color="auto"/>
              <w:left w:val="nil"/>
              <w:bottom w:val="single" w:sz="4" w:space="0" w:color="auto"/>
              <w:right w:val="single" w:sz="4" w:space="0" w:color="auto"/>
            </w:tcBorders>
            <w:shd w:val="clear" w:color="auto" w:fill="FFFF00"/>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MemoDetailID</w:t>
            </w:r>
          </w:p>
        </w:tc>
        <w:tc>
          <w:tcPr>
            <w:tcW w:w="1452" w:type="dxa"/>
            <w:tcBorders>
              <w:top w:val="single" w:sz="4" w:space="0" w:color="auto"/>
              <w:left w:val="nil"/>
              <w:bottom w:val="single" w:sz="4" w:space="0" w:color="auto"/>
              <w:right w:val="single" w:sz="4" w:space="0" w:color="auto"/>
            </w:tcBorders>
            <w:shd w:val="clear" w:color="auto" w:fill="FFFF00"/>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int</w:t>
            </w:r>
          </w:p>
        </w:tc>
        <w:tc>
          <w:tcPr>
            <w:tcW w:w="837" w:type="dxa"/>
            <w:tcBorders>
              <w:top w:val="single" w:sz="4" w:space="0" w:color="auto"/>
              <w:left w:val="nil"/>
              <w:bottom w:val="single" w:sz="4" w:space="0" w:color="auto"/>
              <w:right w:val="single" w:sz="4" w:space="0" w:color="auto"/>
            </w:tcBorders>
            <w:shd w:val="clear" w:color="auto" w:fill="FFFF00"/>
            <w:noWrap/>
            <w:vAlign w:val="bottom"/>
            <w:hideMark/>
          </w:tcPr>
          <w:p w:rsidR="0039294B" w:rsidRPr="00AD67B6" w:rsidRDefault="0039294B" w:rsidP="0039294B">
            <w:pPr>
              <w:spacing w:before="0" w:after="0"/>
              <w:ind w:left="0"/>
              <w:jc w:val="right"/>
              <w:rPr>
                <w:rFonts w:ascii="Calibri" w:hAnsi="Calibri"/>
                <w:color w:val="000000"/>
                <w:sz w:val="22"/>
                <w:szCs w:val="22"/>
              </w:rPr>
            </w:pPr>
            <w:r w:rsidRPr="00AD67B6">
              <w:rPr>
                <w:rFonts w:ascii="Calibri" w:hAnsi="Calibri"/>
                <w:color w:val="000000"/>
                <w:sz w:val="22"/>
                <w:szCs w:val="22"/>
              </w:rPr>
              <w:t>4</w:t>
            </w:r>
          </w:p>
        </w:tc>
        <w:tc>
          <w:tcPr>
            <w:tcW w:w="1401" w:type="dxa"/>
            <w:tcBorders>
              <w:top w:val="single" w:sz="4" w:space="0" w:color="auto"/>
              <w:left w:val="nil"/>
              <w:bottom w:val="single" w:sz="4" w:space="0" w:color="auto"/>
              <w:right w:val="single" w:sz="4" w:space="0" w:color="auto"/>
            </w:tcBorders>
            <w:shd w:val="clear" w:color="auto" w:fill="FFFF00"/>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211" w:type="dxa"/>
            <w:tcBorders>
              <w:top w:val="single" w:sz="4" w:space="0" w:color="auto"/>
              <w:left w:val="nil"/>
              <w:bottom w:val="single" w:sz="4" w:space="0" w:color="auto"/>
              <w:right w:val="single" w:sz="4" w:space="0" w:color="auto"/>
            </w:tcBorders>
            <w:shd w:val="clear" w:color="auto" w:fill="FFFF00"/>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039" w:type="dxa"/>
            <w:tcBorders>
              <w:top w:val="single" w:sz="4" w:space="0" w:color="auto"/>
              <w:left w:val="nil"/>
              <w:bottom w:val="single" w:sz="4" w:space="0" w:color="auto"/>
              <w:right w:val="single" w:sz="4" w:space="0" w:color="auto"/>
            </w:tcBorders>
            <w:shd w:val="clear" w:color="auto" w:fill="FFFF00"/>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400" w:type="dxa"/>
            <w:tcBorders>
              <w:top w:val="single" w:sz="4" w:space="0" w:color="auto"/>
              <w:left w:val="nil"/>
              <w:bottom w:val="single" w:sz="4" w:space="0" w:color="auto"/>
              <w:right w:val="single" w:sz="4" w:space="0" w:color="auto"/>
            </w:tcBorders>
            <w:shd w:val="clear" w:color="auto" w:fill="FFFF00"/>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r>
      <w:tr w:rsidR="0039294B" w:rsidRPr="00AD67B6"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right"/>
              <w:rPr>
                <w:rFonts w:ascii="Calibri" w:hAnsi="Calibri"/>
                <w:color w:val="000000"/>
                <w:sz w:val="22"/>
                <w:szCs w:val="22"/>
              </w:rPr>
            </w:pPr>
            <w:r w:rsidRPr="00AD67B6">
              <w:rPr>
                <w:rFonts w:ascii="Calibri" w:hAnsi="Calibri"/>
                <w:color w:val="000000"/>
                <w:sz w:val="22"/>
                <w:szCs w:val="22"/>
              </w:rPr>
              <w:t>4</w:t>
            </w:r>
          </w:p>
        </w:tc>
        <w:tc>
          <w:tcPr>
            <w:tcW w:w="2125"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RFQItemCategory</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varchar(50)</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right"/>
              <w:rPr>
                <w:rFonts w:ascii="Calibri" w:hAnsi="Calibri"/>
                <w:color w:val="000000"/>
                <w:sz w:val="22"/>
                <w:szCs w:val="22"/>
              </w:rPr>
            </w:pPr>
            <w:r w:rsidRPr="00AD67B6">
              <w:rPr>
                <w:rFonts w:ascii="Calibri" w:hAnsi="Calibri"/>
                <w:color w:val="000000"/>
                <w:sz w:val="22"/>
                <w:szCs w:val="22"/>
              </w:rPr>
              <w:t>50</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r>
      <w:tr w:rsidR="0039294B" w:rsidRPr="00AD67B6"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right"/>
              <w:rPr>
                <w:rFonts w:ascii="Calibri" w:hAnsi="Calibri"/>
                <w:color w:val="000000"/>
                <w:sz w:val="22"/>
                <w:szCs w:val="22"/>
              </w:rPr>
            </w:pPr>
            <w:r w:rsidRPr="00AD67B6">
              <w:rPr>
                <w:rFonts w:ascii="Calibri" w:hAnsi="Calibri"/>
                <w:color w:val="000000"/>
                <w:sz w:val="22"/>
                <w:szCs w:val="22"/>
              </w:rPr>
              <w:t>5</w:t>
            </w:r>
          </w:p>
        </w:tc>
        <w:tc>
          <w:tcPr>
            <w:tcW w:w="2125"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RFQItemName</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varchar(128)</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right"/>
              <w:rPr>
                <w:rFonts w:ascii="Calibri" w:hAnsi="Calibri"/>
                <w:color w:val="000000"/>
                <w:sz w:val="22"/>
                <w:szCs w:val="22"/>
              </w:rPr>
            </w:pPr>
            <w:r w:rsidRPr="00AD67B6">
              <w:rPr>
                <w:rFonts w:ascii="Calibri" w:hAnsi="Calibri"/>
                <w:color w:val="000000"/>
                <w:sz w:val="22"/>
                <w:szCs w:val="22"/>
              </w:rPr>
              <w:t>128</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r>
      <w:tr w:rsidR="0039294B" w:rsidRPr="00AD67B6"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right"/>
              <w:rPr>
                <w:rFonts w:ascii="Calibri" w:hAnsi="Calibri"/>
                <w:color w:val="000000"/>
                <w:sz w:val="22"/>
                <w:szCs w:val="22"/>
              </w:rPr>
            </w:pPr>
            <w:r w:rsidRPr="00AD67B6">
              <w:rPr>
                <w:rFonts w:ascii="Calibri" w:hAnsi="Calibri"/>
                <w:color w:val="000000"/>
                <w:sz w:val="22"/>
                <w:szCs w:val="22"/>
              </w:rPr>
              <w:t>6</w:t>
            </w:r>
          </w:p>
        </w:tc>
        <w:tc>
          <w:tcPr>
            <w:tcW w:w="2125"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RFQItemDescription</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varchar(MAX)</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right"/>
              <w:rPr>
                <w:rFonts w:ascii="Calibri" w:hAnsi="Calibri"/>
                <w:color w:val="000000"/>
                <w:sz w:val="22"/>
                <w:szCs w:val="22"/>
              </w:rPr>
            </w:pPr>
            <w:r w:rsidRPr="00AD67B6">
              <w:rPr>
                <w:rFonts w:ascii="Calibri" w:hAnsi="Calibri"/>
                <w:color w:val="000000"/>
                <w:sz w:val="22"/>
                <w:szCs w:val="22"/>
              </w:rPr>
              <w:t>-1</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r>
      <w:tr w:rsidR="0039294B" w:rsidRPr="00AD67B6"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right"/>
              <w:rPr>
                <w:rFonts w:ascii="Calibri" w:hAnsi="Calibri"/>
                <w:color w:val="000000"/>
                <w:sz w:val="22"/>
                <w:szCs w:val="22"/>
              </w:rPr>
            </w:pPr>
            <w:r w:rsidRPr="00AD67B6">
              <w:rPr>
                <w:rFonts w:ascii="Calibri" w:hAnsi="Calibri"/>
                <w:color w:val="000000"/>
                <w:sz w:val="22"/>
                <w:szCs w:val="22"/>
              </w:rPr>
              <w:t>7</w:t>
            </w:r>
          </w:p>
        </w:tc>
        <w:tc>
          <w:tcPr>
            <w:tcW w:w="2125"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RFQItemQtyPrice</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decimal(18,2)</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right"/>
              <w:rPr>
                <w:rFonts w:ascii="Calibri" w:hAnsi="Calibri"/>
                <w:color w:val="000000"/>
                <w:sz w:val="22"/>
                <w:szCs w:val="22"/>
              </w:rPr>
            </w:pPr>
            <w:r w:rsidRPr="00AD67B6">
              <w:rPr>
                <w:rFonts w:ascii="Calibri" w:hAnsi="Calibri"/>
                <w:color w:val="000000"/>
                <w:sz w:val="22"/>
                <w:szCs w:val="22"/>
              </w:rPr>
              <w:t>9</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r>
      <w:tr w:rsidR="0039294B" w:rsidRPr="00AD67B6"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right"/>
              <w:rPr>
                <w:rFonts w:ascii="Calibri" w:hAnsi="Calibri"/>
                <w:color w:val="000000"/>
                <w:sz w:val="22"/>
                <w:szCs w:val="22"/>
              </w:rPr>
            </w:pPr>
            <w:r w:rsidRPr="00AD67B6">
              <w:rPr>
                <w:rFonts w:ascii="Calibri" w:hAnsi="Calibri"/>
                <w:color w:val="000000"/>
                <w:sz w:val="22"/>
                <w:szCs w:val="22"/>
              </w:rPr>
              <w:t>8</w:t>
            </w:r>
          </w:p>
        </w:tc>
        <w:tc>
          <w:tcPr>
            <w:tcW w:w="2125"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RFQItemUOM</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varchar(10)</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right"/>
              <w:rPr>
                <w:rFonts w:ascii="Calibri" w:hAnsi="Calibri"/>
                <w:color w:val="000000"/>
                <w:sz w:val="22"/>
                <w:szCs w:val="22"/>
              </w:rPr>
            </w:pPr>
            <w:r w:rsidRPr="00AD67B6">
              <w:rPr>
                <w:rFonts w:ascii="Calibri" w:hAnsi="Calibri"/>
                <w:color w:val="000000"/>
                <w:sz w:val="22"/>
                <w:szCs w:val="22"/>
              </w:rPr>
              <w:t>10</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r>
      <w:tr w:rsidR="0039294B" w:rsidRPr="00AD67B6"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right"/>
              <w:rPr>
                <w:rFonts w:ascii="Calibri" w:hAnsi="Calibri"/>
                <w:color w:val="000000"/>
                <w:sz w:val="22"/>
                <w:szCs w:val="22"/>
              </w:rPr>
            </w:pPr>
            <w:r w:rsidRPr="00AD67B6">
              <w:rPr>
                <w:rFonts w:ascii="Calibri" w:hAnsi="Calibri"/>
                <w:color w:val="000000"/>
                <w:sz w:val="22"/>
                <w:szCs w:val="22"/>
              </w:rPr>
              <w:t>9</w:t>
            </w:r>
          </w:p>
        </w:tc>
        <w:tc>
          <w:tcPr>
            <w:tcW w:w="2125"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PRFlag</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right"/>
              <w:rPr>
                <w:rFonts w:ascii="Calibri" w:hAnsi="Calibri"/>
                <w:color w:val="000000"/>
                <w:sz w:val="22"/>
                <w:szCs w:val="22"/>
              </w:rPr>
            </w:pPr>
            <w:r w:rsidRPr="00AD67B6">
              <w:rPr>
                <w:rFonts w:ascii="Calibri" w:hAnsi="Calibri"/>
                <w:color w:val="000000"/>
                <w:sz w:val="22"/>
                <w:szCs w:val="22"/>
              </w:rPr>
              <w:t>1</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r>
      <w:tr w:rsidR="0039294B" w:rsidRPr="00AD67B6"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right"/>
              <w:rPr>
                <w:rFonts w:ascii="Calibri" w:hAnsi="Calibri"/>
                <w:color w:val="000000"/>
                <w:sz w:val="22"/>
                <w:szCs w:val="22"/>
              </w:rPr>
            </w:pPr>
            <w:r w:rsidRPr="00AD67B6">
              <w:rPr>
                <w:rFonts w:ascii="Calibri" w:hAnsi="Calibri"/>
                <w:color w:val="000000"/>
                <w:sz w:val="22"/>
                <w:szCs w:val="22"/>
              </w:rPr>
              <w:t>10</w:t>
            </w:r>
          </w:p>
        </w:tc>
        <w:tc>
          <w:tcPr>
            <w:tcW w:w="2125"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RFQRequester</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varchar(50)</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right"/>
              <w:rPr>
                <w:rFonts w:ascii="Calibri" w:hAnsi="Calibri"/>
                <w:color w:val="000000"/>
                <w:sz w:val="22"/>
                <w:szCs w:val="22"/>
              </w:rPr>
            </w:pPr>
            <w:r w:rsidRPr="00AD67B6">
              <w:rPr>
                <w:rFonts w:ascii="Calibri" w:hAnsi="Calibri"/>
                <w:color w:val="000000"/>
                <w:sz w:val="22"/>
                <w:szCs w:val="22"/>
              </w:rPr>
              <w:t>50</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r>
      <w:tr w:rsidR="0039294B" w:rsidRPr="00AD67B6"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center"/>
              <w:rPr>
                <w:rFonts w:ascii="Calibri" w:hAnsi="Calibri"/>
                <w:color w:val="000000"/>
                <w:sz w:val="22"/>
                <w:szCs w:val="22"/>
              </w:rPr>
            </w:pPr>
            <w:r w:rsidRPr="00AD67B6">
              <w:rPr>
                <w:rFonts w:ascii="Calibri" w:hAnsi="Calibri"/>
                <w:color w:val="000000"/>
                <w:sz w:val="22"/>
                <w:szCs w:val="22"/>
              </w:rPr>
              <w:t>11</w:t>
            </w:r>
          </w:p>
        </w:tc>
        <w:tc>
          <w:tcPr>
            <w:tcW w:w="2125" w:type="dxa"/>
            <w:tcBorders>
              <w:top w:val="nil"/>
              <w:left w:val="nil"/>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RFQDeliveryAddress</w:t>
            </w:r>
          </w:p>
        </w:tc>
        <w:tc>
          <w:tcPr>
            <w:tcW w:w="1452" w:type="dxa"/>
            <w:tcBorders>
              <w:top w:val="nil"/>
              <w:left w:val="nil"/>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varchar(MAX)</w:t>
            </w:r>
          </w:p>
        </w:tc>
        <w:tc>
          <w:tcPr>
            <w:tcW w:w="837" w:type="dxa"/>
            <w:tcBorders>
              <w:top w:val="nil"/>
              <w:left w:val="nil"/>
              <w:bottom w:val="single" w:sz="4" w:space="0" w:color="auto"/>
              <w:right w:val="single" w:sz="4" w:space="0" w:color="auto"/>
            </w:tcBorders>
            <w:shd w:val="clear" w:color="auto" w:fill="auto"/>
            <w:noWrap/>
            <w:hideMark/>
          </w:tcPr>
          <w:p w:rsidR="0039294B" w:rsidRPr="00AD67B6" w:rsidRDefault="0039294B" w:rsidP="0039294B">
            <w:pPr>
              <w:spacing w:before="0" w:after="0"/>
              <w:ind w:left="0"/>
              <w:jc w:val="right"/>
              <w:rPr>
                <w:rFonts w:ascii="Calibri" w:hAnsi="Calibri"/>
                <w:color w:val="000000"/>
                <w:sz w:val="22"/>
                <w:szCs w:val="22"/>
              </w:rPr>
            </w:pPr>
            <w:r w:rsidRPr="00AD67B6">
              <w:rPr>
                <w:rFonts w:ascii="Calibri" w:hAnsi="Calibri"/>
                <w:color w:val="000000"/>
                <w:sz w:val="22"/>
                <w:szCs w:val="22"/>
              </w:rPr>
              <w:t>-1</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r>
              <w:rPr>
                <w:rFonts w:ascii="Calibri" w:hAnsi="Calibri"/>
                <w:color w:val="000000"/>
                <w:sz w:val="22"/>
                <w:szCs w:val="22"/>
              </w:rPr>
              <w:t>Diganti untuk penyimpanan alamat email</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r>
    </w:tbl>
    <w:p w:rsidR="0039294B" w:rsidRDefault="0039294B" w:rsidP="0039294B"/>
    <w:p w:rsidR="0039294B" w:rsidRDefault="0039294B" w:rsidP="0039294B"/>
    <w:p w:rsidR="00393F7A" w:rsidRDefault="00393F7A" w:rsidP="0039294B"/>
    <w:p w:rsidR="0039294B" w:rsidRDefault="0039294B" w:rsidP="0039294B">
      <w:pPr>
        <w:pStyle w:val="BodyText"/>
        <w:rPr>
          <w:rStyle w:val="IntenseEmphasis"/>
          <w:b w:val="0"/>
          <w:i w:val="0"/>
          <w:color w:val="auto"/>
        </w:rPr>
      </w:pPr>
      <w:r w:rsidRPr="00F75A8F">
        <w:rPr>
          <w:rStyle w:val="IntenseEmphasis"/>
          <w:b w:val="0"/>
          <w:i w:val="0"/>
          <w:color w:val="auto"/>
        </w:rPr>
        <w:t xml:space="preserve">Nama Tabel </w:t>
      </w:r>
      <w:r w:rsidRPr="00F75A8F">
        <w:rPr>
          <w:rStyle w:val="IntenseEmphasis"/>
          <w:b w:val="0"/>
          <w:i w:val="0"/>
          <w:color w:val="auto"/>
        </w:rPr>
        <w:tab/>
        <w:t>:</w:t>
      </w:r>
      <w:r w:rsidRPr="00AD67B6">
        <w:t xml:space="preserve"> </w:t>
      </w:r>
      <w:r w:rsidRPr="00AD67B6">
        <w:rPr>
          <w:rStyle w:val="IntenseEmphasis"/>
          <w:b w:val="0"/>
          <w:i w:val="0"/>
          <w:color w:val="auto"/>
        </w:rPr>
        <w:t>EPROC_RFQBillOfService</w:t>
      </w:r>
    </w:p>
    <w:p w:rsidR="0039294B" w:rsidRPr="005F3A27" w:rsidRDefault="0039294B" w:rsidP="0039294B">
      <w:pPr>
        <w:pStyle w:val="BodyText"/>
        <w:rPr>
          <w:bCs/>
          <w:iCs/>
        </w:rPr>
      </w:pPr>
      <w:r w:rsidRPr="00F75A8F">
        <w:rPr>
          <w:rStyle w:val="IntenseEmphasis"/>
          <w:b w:val="0"/>
          <w:i w:val="0"/>
          <w:color w:val="auto"/>
        </w:rPr>
        <w:t>Deskripsi</w:t>
      </w:r>
      <w:r w:rsidRPr="00F75A8F">
        <w:rPr>
          <w:rStyle w:val="IntenseEmphasis"/>
          <w:b w:val="0"/>
          <w:i w:val="0"/>
          <w:color w:val="auto"/>
        </w:rPr>
        <w:tab/>
      </w:r>
      <w:r>
        <w:rPr>
          <w:rStyle w:val="IntenseEmphasis"/>
          <w:b w:val="0"/>
          <w:i w:val="0"/>
          <w:color w:val="auto"/>
        </w:rPr>
        <w:tab/>
      </w:r>
      <w:r w:rsidRPr="00F75A8F">
        <w:rPr>
          <w:rStyle w:val="IntenseEmphasis"/>
          <w:b w:val="0"/>
          <w:i w:val="0"/>
          <w:color w:val="auto"/>
        </w:rPr>
        <w:t>:</w:t>
      </w:r>
      <w:r w:rsidR="00393F7A">
        <w:rPr>
          <w:rStyle w:val="IntenseEmphasis"/>
          <w:b w:val="0"/>
          <w:i w:val="0"/>
          <w:color w:val="auto"/>
        </w:rPr>
        <w:t xml:space="preserve"> Bill of Service</w:t>
      </w:r>
    </w:p>
    <w:tbl>
      <w:tblPr>
        <w:tblW w:w="10125" w:type="dxa"/>
        <w:tblLook w:val="04A0" w:firstRow="1" w:lastRow="0" w:firstColumn="1" w:lastColumn="0" w:noHBand="0" w:noVBand="1"/>
      </w:tblPr>
      <w:tblGrid>
        <w:gridCol w:w="480"/>
        <w:gridCol w:w="2305"/>
        <w:gridCol w:w="1452"/>
        <w:gridCol w:w="837"/>
        <w:gridCol w:w="1401"/>
        <w:gridCol w:w="1211"/>
        <w:gridCol w:w="1039"/>
        <w:gridCol w:w="1400"/>
      </w:tblGrid>
      <w:tr w:rsidR="0039294B" w:rsidRPr="00AD67B6" w:rsidTr="0039294B">
        <w:trPr>
          <w:trHeight w:val="300"/>
        </w:trPr>
        <w:tc>
          <w:tcPr>
            <w:tcW w:w="480" w:type="dxa"/>
            <w:tcBorders>
              <w:top w:val="single" w:sz="4" w:space="0" w:color="auto"/>
              <w:left w:val="single" w:sz="4" w:space="0" w:color="auto"/>
              <w:bottom w:val="single" w:sz="4" w:space="0" w:color="auto"/>
              <w:right w:val="single" w:sz="4" w:space="0" w:color="auto"/>
            </w:tcBorders>
            <w:shd w:val="clear" w:color="000000" w:fill="D0CECE"/>
            <w:noWrap/>
            <w:vAlign w:val="bottom"/>
            <w:hideMark/>
          </w:tcPr>
          <w:p w:rsidR="0039294B" w:rsidRPr="00AD67B6" w:rsidRDefault="0039294B" w:rsidP="0039294B">
            <w:pPr>
              <w:spacing w:before="0" w:after="0"/>
              <w:ind w:left="0"/>
              <w:jc w:val="left"/>
              <w:rPr>
                <w:rFonts w:ascii="Calibri" w:hAnsi="Calibri"/>
                <w:b/>
                <w:bCs/>
                <w:color w:val="000000"/>
                <w:sz w:val="22"/>
                <w:szCs w:val="22"/>
              </w:rPr>
            </w:pPr>
            <w:r w:rsidRPr="00AD67B6">
              <w:rPr>
                <w:rFonts w:ascii="Calibri" w:hAnsi="Calibri"/>
                <w:b/>
                <w:bCs/>
                <w:color w:val="000000"/>
                <w:sz w:val="22"/>
                <w:szCs w:val="22"/>
              </w:rPr>
              <w:t>No</w:t>
            </w:r>
          </w:p>
        </w:tc>
        <w:tc>
          <w:tcPr>
            <w:tcW w:w="2305" w:type="dxa"/>
            <w:tcBorders>
              <w:top w:val="single" w:sz="4" w:space="0" w:color="auto"/>
              <w:left w:val="nil"/>
              <w:bottom w:val="single" w:sz="4" w:space="0" w:color="auto"/>
              <w:right w:val="single" w:sz="4" w:space="0" w:color="auto"/>
            </w:tcBorders>
            <w:shd w:val="clear" w:color="000000" w:fill="D0CECE"/>
            <w:noWrap/>
            <w:vAlign w:val="bottom"/>
            <w:hideMark/>
          </w:tcPr>
          <w:p w:rsidR="0039294B" w:rsidRPr="00AD67B6" w:rsidRDefault="0039294B" w:rsidP="0039294B">
            <w:pPr>
              <w:spacing w:before="0" w:after="0"/>
              <w:ind w:left="0"/>
              <w:jc w:val="left"/>
              <w:rPr>
                <w:rFonts w:ascii="Calibri" w:hAnsi="Calibri"/>
                <w:b/>
                <w:bCs/>
                <w:color w:val="000000"/>
                <w:sz w:val="22"/>
                <w:szCs w:val="22"/>
              </w:rPr>
            </w:pPr>
            <w:r w:rsidRPr="00AD67B6">
              <w:rPr>
                <w:rFonts w:ascii="Calibri" w:hAnsi="Calibri"/>
                <w:b/>
                <w:bCs/>
                <w:color w:val="000000"/>
                <w:sz w:val="22"/>
                <w:szCs w:val="22"/>
              </w:rPr>
              <w:t>Nama Field</w:t>
            </w:r>
          </w:p>
        </w:tc>
        <w:tc>
          <w:tcPr>
            <w:tcW w:w="1452" w:type="dxa"/>
            <w:tcBorders>
              <w:top w:val="single" w:sz="4" w:space="0" w:color="auto"/>
              <w:left w:val="nil"/>
              <w:bottom w:val="single" w:sz="4" w:space="0" w:color="auto"/>
              <w:right w:val="single" w:sz="4" w:space="0" w:color="auto"/>
            </w:tcBorders>
            <w:shd w:val="clear" w:color="000000" w:fill="D0CECE"/>
            <w:noWrap/>
            <w:vAlign w:val="bottom"/>
            <w:hideMark/>
          </w:tcPr>
          <w:p w:rsidR="0039294B" w:rsidRPr="00AD67B6" w:rsidRDefault="0039294B" w:rsidP="0039294B">
            <w:pPr>
              <w:spacing w:before="0" w:after="0"/>
              <w:ind w:left="0"/>
              <w:jc w:val="left"/>
              <w:rPr>
                <w:rFonts w:ascii="Calibri" w:hAnsi="Calibri"/>
                <w:b/>
                <w:bCs/>
                <w:color w:val="000000"/>
                <w:sz w:val="22"/>
                <w:szCs w:val="22"/>
              </w:rPr>
            </w:pPr>
            <w:r w:rsidRPr="00AD67B6">
              <w:rPr>
                <w:rFonts w:ascii="Calibri" w:hAnsi="Calibri"/>
                <w:b/>
                <w:bCs/>
                <w:color w:val="000000"/>
                <w:sz w:val="22"/>
                <w:szCs w:val="22"/>
              </w:rPr>
              <w:t>Type</w:t>
            </w:r>
          </w:p>
        </w:tc>
        <w:tc>
          <w:tcPr>
            <w:tcW w:w="837" w:type="dxa"/>
            <w:tcBorders>
              <w:top w:val="single" w:sz="4" w:space="0" w:color="auto"/>
              <w:left w:val="nil"/>
              <w:bottom w:val="single" w:sz="4" w:space="0" w:color="auto"/>
              <w:right w:val="single" w:sz="4" w:space="0" w:color="auto"/>
            </w:tcBorders>
            <w:shd w:val="clear" w:color="000000" w:fill="D0CECE"/>
            <w:noWrap/>
            <w:vAlign w:val="bottom"/>
            <w:hideMark/>
          </w:tcPr>
          <w:p w:rsidR="0039294B" w:rsidRPr="00AD67B6" w:rsidRDefault="0039294B" w:rsidP="0039294B">
            <w:pPr>
              <w:spacing w:before="0" w:after="0"/>
              <w:ind w:left="0"/>
              <w:jc w:val="left"/>
              <w:rPr>
                <w:rFonts w:ascii="Calibri" w:hAnsi="Calibri"/>
                <w:b/>
                <w:bCs/>
                <w:color w:val="000000"/>
                <w:sz w:val="22"/>
                <w:szCs w:val="22"/>
              </w:rPr>
            </w:pPr>
            <w:r w:rsidRPr="00AD67B6">
              <w:rPr>
                <w:rFonts w:ascii="Calibri" w:hAnsi="Calibri"/>
                <w:b/>
                <w:bCs/>
                <w:color w:val="000000"/>
                <w:sz w:val="22"/>
                <w:szCs w:val="22"/>
              </w:rPr>
              <w:t>Length</w:t>
            </w:r>
          </w:p>
        </w:tc>
        <w:tc>
          <w:tcPr>
            <w:tcW w:w="1401" w:type="dxa"/>
            <w:tcBorders>
              <w:top w:val="single" w:sz="4" w:space="0" w:color="auto"/>
              <w:left w:val="nil"/>
              <w:bottom w:val="single" w:sz="4" w:space="0" w:color="auto"/>
              <w:right w:val="single" w:sz="4" w:space="0" w:color="auto"/>
            </w:tcBorders>
            <w:shd w:val="clear" w:color="000000" w:fill="D0CECE"/>
            <w:noWrap/>
            <w:vAlign w:val="bottom"/>
            <w:hideMark/>
          </w:tcPr>
          <w:p w:rsidR="0039294B" w:rsidRPr="00AD67B6" w:rsidRDefault="0039294B" w:rsidP="0039294B">
            <w:pPr>
              <w:spacing w:before="0" w:after="0"/>
              <w:ind w:left="0"/>
              <w:jc w:val="left"/>
              <w:rPr>
                <w:rFonts w:ascii="Calibri" w:hAnsi="Calibri"/>
                <w:b/>
                <w:bCs/>
                <w:color w:val="000000"/>
                <w:sz w:val="22"/>
                <w:szCs w:val="22"/>
              </w:rPr>
            </w:pPr>
            <w:r w:rsidRPr="00AD67B6">
              <w:rPr>
                <w:rFonts w:ascii="Calibri" w:hAnsi="Calibri"/>
                <w:b/>
                <w:bCs/>
                <w:color w:val="000000"/>
                <w:sz w:val="22"/>
                <w:szCs w:val="22"/>
              </w:rPr>
              <w:t>Keterangan</w:t>
            </w:r>
          </w:p>
        </w:tc>
        <w:tc>
          <w:tcPr>
            <w:tcW w:w="1211" w:type="dxa"/>
            <w:tcBorders>
              <w:top w:val="single" w:sz="4" w:space="0" w:color="auto"/>
              <w:left w:val="nil"/>
              <w:bottom w:val="single" w:sz="4" w:space="0" w:color="auto"/>
              <w:right w:val="single" w:sz="4" w:space="0" w:color="auto"/>
            </w:tcBorders>
            <w:shd w:val="clear" w:color="000000" w:fill="D0CECE"/>
            <w:noWrap/>
            <w:vAlign w:val="bottom"/>
            <w:hideMark/>
          </w:tcPr>
          <w:p w:rsidR="0039294B" w:rsidRPr="00AD67B6" w:rsidRDefault="0039294B" w:rsidP="0039294B">
            <w:pPr>
              <w:spacing w:before="0" w:after="0"/>
              <w:ind w:left="0"/>
              <w:jc w:val="left"/>
              <w:rPr>
                <w:rFonts w:ascii="Calibri" w:hAnsi="Calibri"/>
                <w:b/>
                <w:bCs/>
                <w:color w:val="000000"/>
                <w:sz w:val="22"/>
                <w:szCs w:val="22"/>
              </w:rPr>
            </w:pPr>
            <w:r w:rsidRPr="00AD67B6">
              <w:rPr>
                <w:rFonts w:ascii="Calibri" w:hAnsi="Calibri"/>
                <w:b/>
                <w:bCs/>
                <w:color w:val="000000"/>
                <w:sz w:val="22"/>
                <w:szCs w:val="22"/>
              </w:rPr>
              <w:t>Refference</w:t>
            </w:r>
          </w:p>
        </w:tc>
        <w:tc>
          <w:tcPr>
            <w:tcW w:w="1039" w:type="dxa"/>
            <w:tcBorders>
              <w:top w:val="single" w:sz="4" w:space="0" w:color="auto"/>
              <w:left w:val="nil"/>
              <w:bottom w:val="single" w:sz="4" w:space="0" w:color="auto"/>
              <w:right w:val="single" w:sz="4" w:space="0" w:color="auto"/>
            </w:tcBorders>
            <w:shd w:val="clear" w:color="000000" w:fill="D0CECE"/>
            <w:noWrap/>
            <w:vAlign w:val="bottom"/>
            <w:hideMark/>
          </w:tcPr>
          <w:p w:rsidR="0039294B" w:rsidRPr="00AD67B6" w:rsidRDefault="0039294B" w:rsidP="0039294B">
            <w:pPr>
              <w:spacing w:before="0" w:after="0"/>
              <w:ind w:left="0"/>
              <w:jc w:val="left"/>
              <w:rPr>
                <w:rFonts w:ascii="Calibri" w:hAnsi="Calibri"/>
                <w:b/>
                <w:bCs/>
                <w:color w:val="000000"/>
                <w:sz w:val="22"/>
                <w:szCs w:val="22"/>
              </w:rPr>
            </w:pPr>
            <w:r w:rsidRPr="00AD67B6">
              <w:rPr>
                <w:rFonts w:ascii="Calibri" w:hAnsi="Calibri"/>
                <w:b/>
                <w:bCs/>
                <w:color w:val="000000"/>
                <w:sz w:val="22"/>
                <w:szCs w:val="22"/>
              </w:rPr>
              <w:t>Check Field / Check Value</w:t>
            </w:r>
          </w:p>
        </w:tc>
        <w:tc>
          <w:tcPr>
            <w:tcW w:w="1400" w:type="dxa"/>
            <w:tcBorders>
              <w:top w:val="single" w:sz="4" w:space="0" w:color="auto"/>
              <w:left w:val="nil"/>
              <w:bottom w:val="single" w:sz="4" w:space="0" w:color="auto"/>
              <w:right w:val="single" w:sz="4" w:space="0" w:color="auto"/>
            </w:tcBorders>
            <w:shd w:val="clear" w:color="000000" w:fill="D0CECE"/>
            <w:noWrap/>
            <w:vAlign w:val="bottom"/>
            <w:hideMark/>
          </w:tcPr>
          <w:p w:rsidR="0039294B" w:rsidRPr="00AD67B6" w:rsidRDefault="0039294B" w:rsidP="0039294B">
            <w:pPr>
              <w:spacing w:before="0" w:after="0"/>
              <w:ind w:left="0"/>
              <w:jc w:val="left"/>
              <w:rPr>
                <w:rFonts w:ascii="Calibri" w:hAnsi="Calibri"/>
                <w:b/>
                <w:bCs/>
                <w:color w:val="000000"/>
                <w:sz w:val="22"/>
                <w:szCs w:val="22"/>
              </w:rPr>
            </w:pPr>
            <w:r w:rsidRPr="00AD67B6">
              <w:rPr>
                <w:rFonts w:ascii="Calibri" w:hAnsi="Calibri"/>
                <w:b/>
                <w:bCs/>
                <w:color w:val="000000"/>
                <w:sz w:val="22"/>
                <w:szCs w:val="22"/>
              </w:rPr>
              <w:t>Default Value</w:t>
            </w:r>
          </w:p>
        </w:tc>
      </w:tr>
      <w:tr w:rsidR="0039294B" w:rsidRPr="00AD67B6"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right"/>
              <w:rPr>
                <w:rFonts w:ascii="Calibri" w:hAnsi="Calibri"/>
                <w:color w:val="000000"/>
                <w:sz w:val="22"/>
                <w:szCs w:val="22"/>
              </w:rPr>
            </w:pPr>
            <w:r w:rsidRPr="00AD67B6">
              <w:rPr>
                <w:rFonts w:ascii="Calibri" w:hAnsi="Calibri"/>
                <w:color w:val="000000"/>
                <w:sz w:val="22"/>
                <w:szCs w:val="22"/>
              </w:rPr>
              <w:t>1</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right="-64"/>
              <w:jc w:val="left"/>
              <w:rPr>
                <w:rFonts w:ascii="Calibri" w:hAnsi="Calibri"/>
                <w:color w:val="000000"/>
                <w:sz w:val="22"/>
                <w:szCs w:val="22"/>
              </w:rPr>
            </w:pPr>
            <w:r w:rsidRPr="00AD67B6">
              <w:rPr>
                <w:rFonts w:ascii="Calibri" w:hAnsi="Calibri"/>
                <w:color w:val="000000"/>
                <w:sz w:val="22"/>
                <w:szCs w:val="22"/>
              </w:rPr>
              <w:t>BOSID</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right"/>
              <w:rPr>
                <w:rFonts w:ascii="Calibri" w:hAnsi="Calibri"/>
                <w:color w:val="000000"/>
                <w:sz w:val="22"/>
                <w:szCs w:val="22"/>
              </w:rPr>
            </w:pPr>
            <w:r w:rsidRPr="00AD67B6">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PK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r>
      <w:tr w:rsidR="0039294B" w:rsidRPr="00AD67B6"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right"/>
              <w:rPr>
                <w:rFonts w:ascii="Calibri" w:hAnsi="Calibri"/>
                <w:color w:val="000000"/>
                <w:sz w:val="22"/>
                <w:szCs w:val="22"/>
              </w:rPr>
            </w:pPr>
            <w:r w:rsidRPr="00AD67B6">
              <w:rPr>
                <w:rFonts w:ascii="Calibri" w:hAnsi="Calibri"/>
                <w:color w:val="000000"/>
                <w:sz w:val="22"/>
                <w:szCs w:val="22"/>
              </w:rPr>
              <w:t>2</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RFQDetailID</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right"/>
              <w:rPr>
                <w:rFonts w:ascii="Calibri" w:hAnsi="Calibri"/>
                <w:color w:val="000000"/>
                <w:sz w:val="22"/>
                <w:szCs w:val="22"/>
              </w:rPr>
            </w:pPr>
            <w:r w:rsidRPr="00AD67B6">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FK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r>
      <w:tr w:rsidR="0039294B" w:rsidRPr="00AD67B6" w:rsidTr="0039294B">
        <w:trPr>
          <w:trHeight w:val="300"/>
        </w:trPr>
        <w:tc>
          <w:tcPr>
            <w:tcW w:w="480" w:type="dxa"/>
            <w:tcBorders>
              <w:top w:val="single" w:sz="4" w:space="0" w:color="auto"/>
              <w:left w:val="single" w:sz="4" w:space="0" w:color="auto"/>
              <w:bottom w:val="single" w:sz="4" w:space="0" w:color="auto"/>
              <w:right w:val="single" w:sz="4" w:space="0" w:color="auto"/>
            </w:tcBorders>
            <w:shd w:val="clear" w:color="auto" w:fill="FFFF00"/>
            <w:noWrap/>
            <w:vAlign w:val="bottom"/>
            <w:hideMark/>
          </w:tcPr>
          <w:p w:rsidR="0039294B" w:rsidRPr="00AD67B6" w:rsidRDefault="0039294B" w:rsidP="0039294B">
            <w:pPr>
              <w:spacing w:before="0" w:after="0"/>
              <w:ind w:left="0"/>
              <w:jc w:val="right"/>
              <w:rPr>
                <w:rFonts w:ascii="Calibri" w:hAnsi="Calibri"/>
                <w:color w:val="000000"/>
                <w:sz w:val="22"/>
                <w:szCs w:val="22"/>
              </w:rPr>
            </w:pPr>
            <w:r w:rsidRPr="00AD67B6">
              <w:rPr>
                <w:rFonts w:ascii="Calibri" w:hAnsi="Calibri"/>
                <w:color w:val="000000"/>
                <w:sz w:val="22"/>
                <w:szCs w:val="22"/>
              </w:rPr>
              <w:lastRenderedPageBreak/>
              <w:t>3</w:t>
            </w:r>
          </w:p>
        </w:tc>
        <w:tc>
          <w:tcPr>
            <w:tcW w:w="2305" w:type="dxa"/>
            <w:tcBorders>
              <w:top w:val="single" w:sz="4" w:space="0" w:color="auto"/>
              <w:left w:val="nil"/>
              <w:bottom w:val="single" w:sz="4" w:space="0" w:color="auto"/>
              <w:right w:val="single" w:sz="4" w:space="0" w:color="auto"/>
            </w:tcBorders>
            <w:shd w:val="clear" w:color="auto" w:fill="FFFF00"/>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MemoDetailID</w:t>
            </w:r>
          </w:p>
        </w:tc>
        <w:tc>
          <w:tcPr>
            <w:tcW w:w="1452" w:type="dxa"/>
            <w:tcBorders>
              <w:top w:val="single" w:sz="4" w:space="0" w:color="auto"/>
              <w:left w:val="nil"/>
              <w:bottom w:val="single" w:sz="4" w:space="0" w:color="auto"/>
              <w:right w:val="single" w:sz="4" w:space="0" w:color="auto"/>
            </w:tcBorders>
            <w:shd w:val="clear" w:color="auto" w:fill="FFFF00"/>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int</w:t>
            </w:r>
          </w:p>
        </w:tc>
        <w:tc>
          <w:tcPr>
            <w:tcW w:w="837" w:type="dxa"/>
            <w:tcBorders>
              <w:top w:val="single" w:sz="4" w:space="0" w:color="auto"/>
              <w:left w:val="nil"/>
              <w:bottom w:val="single" w:sz="4" w:space="0" w:color="auto"/>
              <w:right w:val="single" w:sz="4" w:space="0" w:color="auto"/>
            </w:tcBorders>
            <w:shd w:val="clear" w:color="auto" w:fill="FFFF00"/>
            <w:noWrap/>
            <w:vAlign w:val="bottom"/>
            <w:hideMark/>
          </w:tcPr>
          <w:p w:rsidR="0039294B" w:rsidRPr="00AD67B6" w:rsidRDefault="0039294B" w:rsidP="0039294B">
            <w:pPr>
              <w:spacing w:before="0" w:after="0"/>
              <w:ind w:left="0"/>
              <w:jc w:val="right"/>
              <w:rPr>
                <w:rFonts w:ascii="Calibri" w:hAnsi="Calibri"/>
                <w:color w:val="000000"/>
                <w:sz w:val="22"/>
                <w:szCs w:val="22"/>
              </w:rPr>
            </w:pPr>
            <w:r w:rsidRPr="00AD67B6">
              <w:rPr>
                <w:rFonts w:ascii="Calibri" w:hAnsi="Calibri"/>
                <w:color w:val="000000"/>
                <w:sz w:val="22"/>
                <w:szCs w:val="22"/>
              </w:rPr>
              <w:t>4</w:t>
            </w:r>
          </w:p>
        </w:tc>
        <w:tc>
          <w:tcPr>
            <w:tcW w:w="1401" w:type="dxa"/>
            <w:tcBorders>
              <w:top w:val="single" w:sz="4" w:space="0" w:color="auto"/>
              <w:left w:val="nil"/>
              <w:bottom w:val="single" w:sz="4" w:space="0" w:color="auto"/>
              <w:right w:val="single" w:sz="4" w:space="0" w:color="auto"/>
            </w:tcBorders>
            <w:shd w:val="clear" w:color="auto" w:fill="FFFF00"/>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211" w:type="dxa"/>
            <w:tcBorders>
              <w:top w:val="single" w:sz="4" w:space="0" w:color="auto"/>
              <w:left w:val="nil"/>
              <w:bottom w:val="single" w:sz="4" w:space="0" w:color="auto"/>
              <w:right w:val="single" w:sz="4" w:space="0" w:color="auto"/>
            </w:tcBorders>
            <w:shd w:val="clear" w:color="auto" w:fill="FFFF00"/>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039" w:type="dxa"/>
            <w:tcBorders>
              <w:top w:val="single" w:sz="4" w:space="0" w:color="auto"/>
              <w:left w:val="nil"/>
              <w:bottom w:val="single" w:sz="4" w:space="0" w:color="auto"/>
              <w:right w:val="single" w:sz="4" w:space="0" w:color="auto"/>
            </w:tcBorders>
            <w:shd w:val="clear" w:color="auto" w:fill="FFFF00"/>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400" w:type="dxa"/>
            <w:tcBorders>
              <w:top w:val="single" w:sz="4" w:space="0" w:color="auto"/>
              <w:left w:val="nil"/>
              <w:bottom w:val="single" w:sz="4" w:space="0" w:color="auto"/>
              <w:right w:val="single" w:sz="4" w:space="0" w:color="auto"/>
            </w:tcBorders>
            <w:shd w:val="clear" w:color="auto" w:fill="FFFF00"/>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r>
      <w:tr w:rsidR="0039294B" w:rsidRPr="00AD67B6"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right"/>
              <w:rPr>
                <w:rFonts w:ascii="Calibri" w:hAnsi="Calibri"/>
                <w:color w:val="000000"/>
                <w:sz w:val="22"/>
                <w:szCs w:val="22"/>
              </w:rPr>
            </w:pPr>
            <w:r w:rsidRPr="00AD67B6">
              <w:rPr>
                <w:rFonts w:ascii="Calibri" w:hAnsi="Calibri"/>
                <w:color w:val="000000"/>
                <w:sz w:val="22"/>
                <w:szCs w:val="22"/>
              </w:rPr>
              <w:t>4</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BOSItemServiceName</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varchar(MAX)</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right"/>
              <w:rPr>
                <w:rFonts w:ascii="Calibri" w:hAnsi="Calibri"/>
                <w:color w:val="000000"/>
                <w:sz w:val="22"/>
                <w:szCs w:val="22"/>
              </w:rPr>
            </w:pPr>
            <w:r w:rsidRPr="00AD67B6">
              <w:rPr>
                <w:rFonts w:ascii="Calibri" w:hAnsi="Calibri"/>
                <w:color w:val="000000"/>
                <w:sz w:val="22"/>
                <w:szCs w:val="22"/>
              </w:rPr>
              <w:t>-1</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r>
      <w:tr w:rsidR="0039294B" w:rsidRPr="00AD67B6"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right"/>
              <w:rPr>
                <w:rFonts w:ascii="Calibri" w:hAnsi="Calibri"/>
                <w:color w:val="000000"/>
                <w:sz w:val="22"/>
                <w:szCs w:val="22"/>
              </w:rPr>
            </w:pPr>
            <w:r w:rsidRPr="00AD67B6">
              <w:rPr>
                <w:rFonts w:ascii="Calibri" w:hAnsi="Calibri"/>
                <w:color w:val="000000"/>
                <w:sz w:val="22"/>
                <w:szCs w:val="22"/>
              </w:rPr>
              <w:t>5</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BOSItemSpecification</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varchar(MAX)</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right"/>
              <w:rPr>
                <w:rFonts w:ascii="Calibri" w:hAnsi="Calibri"/>
                <w:color w:val="000000"/>
                <w:sz w:val="22"/>
                <w:szCs w:val="22"/>
              </w:rPr>
            </w:pPr>
            <w:r w:rsidRPr="00AD67B6">
              <w:rPr>
                <w:rFonts w:ascii="Calibri" w:hAnsi="Calibri"/>
                <w:color w:val="000000"/>
                <w:sz w:val="22"/>
                <w:szCs w:val="22"/>
              </w:rPr>
              <w:t>-1</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r>
      <w:tr w:rsidR="0039294B" w:rsidRPr="00AD67B6"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right"/>
              <w:rPr>
                <w:rFonts w:ascii="Calibri" w:hAnsi="Calibri"/>
                <w:color w:val="000000"/>
                <w:sz w:val="22"/>
                <w:szCs w:val="22"/>
              </w:rPr>
            </w:pPr>
            <w:r w:rsidRPr="00AD67B6">
              <w:rPr>
                <w:rFonts w:ascii="Calibri" w:hAnsi="Calibri"/>
                <w:color w:val="000000"/>
                <w:sz w:val="22"/>
                <w:szCs w:val="22"/>
              </w:rPr>
              <w:t>6</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BOSItemQty</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right"/>
              <w:rPr>
                <w:rFonts w:ascii="Calibri" w:hAnsi="Calibri"/>
                <w:color w:val="000000"/>
                <w:sz w:val="22"/>
                <w:szCs w:val="22"/>
              </w:rPr>
            </w:pPr>
            <w:r w:rsidRPr="00AD67B6">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r>
      <w:tr w:rsidR="0039294B" w:rsidRPr="00AD67B6"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right"/>
              <w:rPr>
                <w:rFonts w:ascii="Calibri" w:hAnsi="Calibri"/>
                <w:color w:val="000000"/>
                <w:sz w:val="22"/>
                <w:szCs w:val="22"/>
              </w:rPr>
            </w:pPr>
            <w:r w:rsidRPr="00AD67B6">
              <w:rPr>
                <w:rFonts w:ascii="Calibri" w:hAnsi="Calibri"/>
                <w:color w:val="000000"/>
                <w:sz w:val="22"/>
                <w:szCs w:val="22"/>
              </w:rPr>
              <w:t>7</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BOSUOM</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varchar(10)</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right"/>
              <w:rPr>
                <w:rFonts w:ascii="Calibri" w:hAnsi="Calibri"/>
                <w:color w:val="000000"/>
                <w:sz w:val="22"/>
                <w:szCs w:val="22"/>
              </w:rPr>
            </w:pPr>
            <w:r w:rsidRPr="00AD67B6">
              <w:rPr>
                <w:rFonts w:ascii="Calibri" w:hAnsi="Calibri"/>
                <w:color w:val="000000"/>
                <w:sz w:val="22"/>
                <w:szCs w:val="22"/>
              </w:rPr>
              <w:t>10</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r>
      <w:tr w:rsidR="0039294B" w:rsidRPr="00AD67B6"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right"/>
              <w:rPr>
                <w:rFonts w:ascii="Calibri" w:hAnsi="Calibri"/>
                <w:color w:val="000000"/>
                <w:sz w:val="22"/>
                <w:szCs w:val="22"/>
              </w:rPr>
            </w:pPr>
            <w:r w:rsidRPr="00AD67B6">
              <w:rPr>
                <w:rFonts w:ascii="Calibri" w:hAnsi="Calibri"/>
                <w:color w:val="000000"/>
                <w:sz w:val="22"/>
                <w:szCs w:val="22"/>
              </w:rPr>
              <w:t>8</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BOSCurrency</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varchar(5)</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right"/>
              <w:rPr>
                <w:rFonts w:ascii="Calibri" w:hAnsi="Calibri"/>
                <w:color w:val="000000"/>
                <w:sz w:val="22"/>
                <w:szCs w:val="22"/>
              </w:rPr>
            </w:pPr>
            <w:r w:rsidRPr="00AD67B6">
              <w:rPr>
                <w:rFonts w:ascii="Calibri" w:hAnsi="Calibri"/>
                <w:color w:val="000000"/>
                <w:sz w:val="22"/>
                <w:szCs w:val="22"/>
              </w:rPr>
              <w:t>5</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r>
      <w:tr w:rsidR="0039294B" w:rsidRPr="00AD67B6"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right"/>
              <w:rPr>
                <w:rFonts w:ascii="Calibri" w:hAnsi="Calibri"/>
                <w:color w:val="000000"/>
                <w:sz w:val="22"/>
                <w:szCs w:val="22"/>
              </w:rPr>
            </w:pPr>
            <w:r w:rsidRPr="00AD67B6">
              <w:rPr>
                <w:rFonts w:ascii="Calibri" w:hAnsi="Calibri"/>
                <w:color w:val="000000"/>
                <w:sz w:val="22"/>
                <w:szCs w:val="22"/>
              </w:rPr>
              <w:t>9</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BOSUnitPrice</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decimal(18,2)</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right"/>
              <w:rPr>
                <w:rFonts w:ascii="Calibri" w:hAnsi="Calibri"/>
                <w:color w:val="000000"/>
                <w:sz w:val="22"/>
                <w:szCs w:val="22"/>
              </w:rPr>
            </w:pPr>
            <w:r w:rsidRPr="00AD67B6">
              <w:rPr>
                <w:rFonts w:ascii="Calibri" w:hAnsi="Calibri"/>
                <w:color w:val="000000"/>
                <w:sz w:val="22"/>
                <w:szCs w:val="22"/>
              </w:rPr>
              <w:t>9</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r>
      <w:tr w:rsidR="0039294B" w:rsidRPr="00AD67B6"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right"/>
              <w:rPr>
                <w:rFonts w:ascii="Calibri" w:hAnsi="Calibri"/>
                <w:color w:val="000000"/>
                <w:sz w:val="22"/>
                <w:szCs w:val="22"/>
              </w:rPr>
            </w:pPr>
            <w:r w:rsidRPr="00AD67B6">
              <w:rPr>
                <w:rFonts w:ascii="Calibri" w:hAnsi="Calibri"/>
                <w:color w:val="000000"/>
                <w:sz w:val="22"/>
                <w:szCs w:val="22"/>
              </w:rPr>
              <w:t>10</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BOSTotalPrice</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decimal(18,2)</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right"/>
              <w:rPr>
                <w:rFonts w:ascii="Calibri" w:hAnsi="Calibri"/>
                <w:color w:val="000000"/>
                <w:sz w:val="22"/>
                <w:szCs w:val="22"/>
              </w:rPr>
            </w:pPr>
            <w:r w:rsidRPr="00AD67B6">
              <w:rPr>
                <w:rFonts w:ascii="Calibri" w:hAnsi="Calibri"/>
                <w:color w:val="000000"/>
                <w:sz w:val="22"/>
                <w:szCs w:val="22"/>
              </w:rPr>
              <w:t>9</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r>
      <w:tr w:rsidR="0039294B" w:rsidRPr="00AD67B6"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right"/>
              <w:rPr>
                <w:rFonts w:ascii="Calibri" w:hAnsi="Calibri"/>
                <w:color w:val="000000"/>
                <w:sz w:val="22"/>
                <w:szCs w:val="22"/>
              </w:rPr>
            </w:pPr>
            <w:r w:rsidRPr="00AD67B6">
              <w:rPr>
                <w:rFonts w:ascii="Calibri" w:hAnsi="Calibri"/>
                <w:color w:val="000000"/>
                <w:sz w:val="22"/>
                <w:szCs w:val="22"/>
              </w:rPr>
              <w:t>11</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BOSSpecification</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varchar(MAX)</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right"/>
              <w:rPr>
                <w:rFonts w:ascii="Calibri" w:hAnsi="Calibri"/>
                <w:color w:val="000000"/>
                <w:sz w:val="22"/>
                <w:szCs w:val="22"/>
              </w:rPr>
            </w:pPr>
            <w:r w:rsidRPr="00AD67B6">
              <w:rPr>
                <w:rFonts w:ascii="Calibri" w:hAnsi="Calibri"/>
                <w:color w:val="000000"/>
                <w:sz w:val="22"/>
                <w:szCs w:val="22"/>
              </w:rPr>
              <w:t>-1</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AD67B6" w:rsidRDefault="0039294B" w:rsidP="0039294B">
            <w:pPr>
              <w:spacing w:before="0" w:after="0"/>
              <w:ind w:left="0"/>
              <w:jc w:val="left"/>
              <w:rPr>
                <w:rFonts w:ascii="Calibri" w:hAnsi="Calibri"/>
                <w:color w:val="000000"/>
                <w:sz w:val="22"/>
                <w:szCs w:val="22"/>
              </w:rPr>
            </w:pPr>
            <w:r w:rsidRPr="00AD67B6">
              <w:rPr>
                <w:rFonts w:ascii="Calibri" w:hAnsi="Calibri"/>
                <w:color w:val="000000"/>
                <w:sz w:val="22"/>
                <w:szCs w:val="22"/>
              </w:rPr>
              <w:t> </w:t>
            </w:r>
          </w:p>
        </w:tc>
      </w:tr>
    </w:tbl>
    <w:p w:rsidR="0039294B" w:rsidRDefault="0039294B" w:rsidP="0039294B">
      <w:pPr>
        <w:pStyle w:val="BodyText"/>
        <w:rPr>
          <w:rStyle w:val="IntenseEmphasis"/>
          <w:b w:val="0"/>
          <w:i w:val="0"/>
          <w:color w:val="auto"/>
        </w:rPr>
      </w:pPr>
    </w:p>
    <w:p w:rsidR="0039294B" w:rsidRDefault="0039294B" w:rsidP="0039294B">
      <w:pPr>
        <w:pStyle w:val="BodyText"/>
        <w:rPr>
          <w:rStyle w:val="IntenseEmphasis"/>
          <w:b w:val="0"/>
          <w:i w:val="0"/>
          <w:color w:val="auto"/>
        </w:rPr>
      </w:pPr>
    </w:p>
    <w:p w:rsidR="0039294B" w:rsidRDefault="0039294B" w:rsidP="0039294B">
      <w:pPr>
        <w:pStyle w:val="BodyText"/>
        <w:rPr>
          <w:rStyle w:val="IntenseEmphasis"/>
          <w:b w:val="0"/>
          <w:i w:val="0"/>
          <w:color w:val="auto"/>
        </w:rPr>
      </w:pPr>
      <w:r w:rsidRPr="00F75A8F">
        <w:rPr>
          <w:rStyle w:val="IntenseEmphasis"/>
          <w:b w:val="0"/>
          <w:i w:val="0"/>
          <w:color w:val="auto"/>
        </w:rPr>
        <w:t xml:space="preserve">Nama Tabel </w:t>
      </w:r>
      <w:r w:rsidRPr="00F75A8F">
        <w:rPr>
          <w:rStyle w:val="IntenseEmphasis"/>
          <w:b w:val="0"/>
          <w:i w:val="0"/>
          <w:color w:val="auto"/>
        </w:rPr>
        <w:tab/>
        <w:t>:</w:t>
      </w:r>
      <w:r w:rsidRPr="00B66270">
        <w:t xml:space="preserve"> </w:t>
      </w:r>
      <w:r w:rsidRPr="00B66270">
        <w:rPr>
          <w:rStyle w:val="IntenseEmphasis"/>
          <w:b w:val="0"/>
          <w:i w:val="0"/>
          <w:color w:val="auto"/>
          <w:highlight w:val="yellow"/>
        </w:rPr>
        <w:t>EPROC_RFQAssignTask</w:t>
      </w:r>
    </w:p>
    <w:p w:rsidR="0039294B" w:rsidRPr="00F75A8F" w:rsidRDefault="0039294B" w:rsidP="0039294B">
      <w:pPr>
        <w:pStyle w:val="BodyText"/>
        <w:rPr>
          <w:rStyle w:val="IntenseEmphasis"/>
          <w:b w:val="0"/>
          <w:i w:val="0"/>
          <w:color w:val="auto"/>
        </w:rPr>
      </w:pPr>
      <w:r w:rsidRPr="00F75A8F">
        <w:rPr>
          <w:rStyle w:val="IntenseEmphasis"/>
          <w:b w:val="0"/>
          <w:i w:val="0"/>
          <w:color w:val="auto"/>
        </w:rPr>
        <w:t>Deskripsi</w:t>
      </w:r>
      <w:r w:rsidRPr="00F75A8F">
        <w:rPr>
          <w:rStyle w:val="IntenseEmphasis"/>
          <w:b w:val="0"/>
          <w:i w:val="0"/>
          <w:color w:val="auto"/>
        </w:rPr>
        <w:tab/>
      </w:r>
      <w:r>
        <w:rPr>
          <w:rStyle w:val="IntenseEmphasis"/>
          <w:b w:val="0"/>
          <w:i w:val="0"/>
          <w:color w:val="auto"/>
        </w:rPr>
        <w:tab/>
      </w:r>
      <w:r w:rsidRPr="00F75A8F">
        <w:rPr>
          <w:rStyle w:val="IntenseEmphasis"/>
          <w:b w:val="0"/>
          <w:i w:val="0"/>
          <w:color w:val="auto"/>
        </w:rPr>
        <w:t>:</w:t>
      </w:r>
      <w:r>
        <w:rPr>
          <w:rStyle w:val="IntenseEmphasis"/>
          <w:b w:val="0"/>
          <w:i w:val="0"/>
          <w:color w:val="auto"/>
        </w:rPr>
        <w:t xml:space="preserve"> Request </w:t>
      </w:r>
      <w:proofErr w:type="gramStart"/>
      <w:r>
        <w:rPr>
          <w:rStyle w:val="IntenseEmphasis"/>
          <w:b w:val="0"/>
          <w:i w:val="0"/>
          <w:color w:val="auto"/>
        </w:rPr>
        <w:t>For</w:t>
      </w:r>
      <w:proofErr w:type="gramEnd"/>
      <w:r>
        <w:rPr>
          <w:rStyle w:val="IntenseEmphasis"/>
          <w:b w:val="0"/>
          <w:i w:val="0"/>
          <w:color w:val="auto"/>
        </w:rPr>
        <w:t xml:space="preserve"> Quotation</w:t>
      </w:r>
    </w:p>
    <w:tbl>
      <w:tblPr>
        <w:tblW w:w="10125" w:type="dxa"/>
        <w:tblLook w:val="04A0" w:firstRow="1" w:lastRow="0" w:firstColumn="1" w:lastColumn="0" w:noHBand="0" w:noVBand="1"/>
      </w:tblPr>
      <w:tblGrid>
        <w:gridCol w:w="480"/>
        <w:gridCol w:w="2305"/>
        <w:gridCol w:w="1440"/>
        <w:gridCol w:w="837"/>
        <w:gridCol w:w="1413"/>
        <w:gridCol w:w="1211"/>
        <w:gridCol w:w="1039"/>
        <w:gridCol w:w="1400"/>
      </w:tblGrid>
      <w:tr w:rsidR="0039294B" w:rsidRPr="00B66270" w:rsidTr="0039294B">
        <w:trPr>
          <w:trHeight w:val="300"/>
        </w:trPr>
        <w:tc>
          <w:tcPr>
            <w:tcW w:w="480" w:type="dxa"/>
            <w:tcBorders>
              <w:top w:val="single" w:sz="4" w:space="0" w:color="auto"/>
              <w:left w:val="single" w:sz="4" w:space="0" w:color="auto"/>
              <w:bottom w:val="single" w:sz="4" w:space="0" w:color="auto"/>
              <w:right w:val="single" w:sz="4" w:space="0" w:color="auto"/>
            </w:tcBorders>
            <w:shd w:val="clear" w:color="000000" w:fill="D0CECE"/>
            <w:noWrap/>
            <w:hideMark/>
          </w:tcPr>
          <w:p w:rsidR="0039294B" w:rsidRPr="00B66270" w:rsidRDefault="0039294B" w:rsidP="0039294B">
            <w:pPr>
              <w:spacing w:before="0" w:after="0"/>
              <w:ind w:left="0"/>
              <w:jc w:val="center"/>
              <w:rPr>
                <w:rFonts w:ascii="Calibri" w:hAnsi="Calibri"/>
                <w:b/>
                <w:bCs/>
                <w:color w:val="000000"/>
                <w:sz w:val="22"/>
                <w:szCs w:val="22"/>
              </w:rPr>
            </w:pPr>
            <w:r w:rsidRPr="00B66270">
              <w:rPr>
                <w:rFonts w:ascii="Calibri" w:hAnsi="Calibri"/>
                <w:b/>
                <w:bCs/>
                <w:color w:val="000000"/>
                <w:sz w:val="22"/>
                <w:szCs w:val="22"/>
              </w:rPr>
              <w:t>No</w:t>
            </w:r>
          </w:p>
        </w:tc>
        <w:tc>
          <w:tcPr>
            <w:tcW w:w="2305" w:type="dxa"/>
            <w:tcBorders>
              <w:top w:val="single" w:sz="4" w:space="0" w:color="auto"/>
              <w:left w:val="nil"/>
              <w:bottom w:val="single" w:sz="4" w:space="0" w:color="auto"/>
              <w:right w:val="single" w:sz="4" w:space="0" w:color="auto"/>
            </w:tcBorders>
            <w:shd w:val="clear" w:color="000000" w:fill="D0CECE"/>
            <w:noWrap/>
            <w:hideMark/>
          </w:tcPr>
          <w:p w:rsidR="0039294B" w:rsidRPr="00B66270" w:rsidRDefault="0039294B" w:rsidP="0039294B">
            <w:pPr>
              <w:spacing w:before="0" w:after="0"/>
              <w:ind w:left="0"/>
              <w:jc w:val="center"/>
              <w:rPr>
                <w:rFonts w:ascii="Calibri" w:hAnsi="Calibri"/>
                <w:b/>
                <w:bCs/>
                <w:color w:val="000000"/>
                <w:sz w:val="22"/>
                <w:szCs w:val="22"/>
              </w:rPr>
            </w:pPr>
            <w:r w:rsidRPr="00B66270">
              <w:rPr>
                <w:rFonts w:ascii="Calibri" w:hAnsi="Calibri"/>
                <w:b/>
                <w:bCs/>
                <w:color w:val="000000"/>
                <w:sz w:val="22"/>
                <w:szCs w:val="22"/>
              </w:rPr>
              <w:t>Nama Field</w:t>
            </w:r>
          </w:p>
        </w:tc>
        <w:tc>
          <w:tcPr>
            <w:tcW w:w="1440" w:type="dxa"/>
            <w:tcBorders>
              <w:top w:val="single" w:sz="4" w:space="0" w:color="auto"/>
              <w:left w:val="nil"/>
              <w:bottom w:val="single" w:sz="4" w:space="0" w:color="auto"/>
              <w:right w:val="single" w:sz="4" w:space="0" w:color="auto"/>
            </w:tcBorders>
            <w:shd w:val="clear" w:color="000000" w:fill="D0CECE"/>
            <w:noWrap/>
            <w:hideMark/>
          </w:tcPr>
          <w:p w:rsidR="0039294B" w:rsidRPr="00B66270" w:rsidRDefault="0039294B" w:rsidP="0039294B">
            <w:pPr>
              <w:spacing w:before="0" w:after="0"/>
              <w:ind w:left="0"/>
              <w:jc w:val="center"/>
              <w:rPr>
                <w:rFonts w:ascii="Calibri" w:hAnsi="Calibri"/>
                <w:b/>
                <w:bCs/>
                <w:color w:val="000000"/>
                <w:sz w:val="22"/>
                <w:szCs w:val="22"/>
              </w:rPr>
            </w:pPr>
            <w:r w:rsidRPr="00B66270">
              <w:rPr>
                <w:rFonts w:ascii="Calibri" w:hAnsi="Calibri"/>
                <w:b/>
                <w:bCs/>
                <w:color w:val="000000"/>
                <w:sz w:val="22"/>
                <w:szCs w:val="22"/>
              </w:rPr>
              <w:t>Type</w:t>
            </w:r>
          </w:p>
        </w:tc>
        <w:tc>
          <w:tcPr>
            <w:tcW w:w="837" w:type="dxa"/>
            <w:tcBorders>
              <w:top w:val="single" w:sz="4" w:space="0" w:color="auto"/>
              <w:left w:val="nil"/>
              <w:bottom w:val="single" w:sz="4" w:space="0" w:color="auto"/>
              <w:right w:val="single" w:sz="4" w:space="0" w:color="auto"/>
            </w:tcBorders>
            <w:shd w:val="clear" w:color="000000" w:fill="D0CECE"/>
            <w:noWrap/>
            <w:hideMark/>
          </w:tcPr>
          <w:p w:rsidR="0039294B" w:rsidRPr="00B66270" w:rsidRDefault="0039294B" w:rsidP="0039294B">
            <w:pPr>
              <w:spacing w:before="0" w:after="0"/>
              <w:ind w:left="0"/>
              <w:jc w:val="center"/>
              <w:rPr>
                <w:rFonts w:ascii="Calibri" w:hAnsi="Calibri"/>
                <w:b/>
                <w:bCs/>
                <w:color w:val="000000"/>
                <w:sz w:val="22"/>
                <w:szCs w:val="22"/>
              </w:rPr>
            </w:pPr>
            <w:r w:rsidRPr="00B66270">
              <w:rPr>
                <w:rFonts w:ascii="Calibri" w:hAnsi="Calibri"/>
                <w:b/>
                <w:bCs/>
                <w:color w:val="000000"/>
                <w:sz w:val="22"/>
                <w:szCs w:val="22"/>
              </w:rPr>
              <w:t>Length</w:t>
            </w:r>
          </w:p>
        </w:tc>
        <w:tc>
          <w:tcPr>
            <w:tcW w:w="1413" w:type="dxa"/>
            <w:tcBorders>
              <w:top w:val="single" w:sz="4" w:space="0" w:color="auto"/>
              <w:left w:val="nil"/>
              <w:bottom w:val="single" w:sz="4" w:space="0" w:color="auto"/>
              <w:right w:val="single" w:sz="4" w:space="0" w:color="auto"/>
            </w:tcBorders>
            <w:shd w:val="clear" w:color="000000" w:fill="D0CECE"/>
            <w:noWrap/>
            <w:hideMark/>
          </w:tcPr>
          <w:p w:rsidR="0039294B" w:rsidRPr="00B66270" w:rsidRDefault="0039294B" w:rsidP="0039294B">
            <w:pPr>
              <w:spacing w:before="0" w:after="0"/>
              <w:ind w:left="0"/>
              <w:jc w:val="center"/>
              <w:rPr>
                <w:rFonts w:ascii="Calibri" w:hAnsi="Calibri"/>
                <w:b/>
                <w:bCs/>
                <w:color w:val="000000"/>
                <w:sz w:val="22"/>
                <w:szCs w:val="22"/>
              </w:rPr>
            </w:pPr>
            <w:r w:rsidRPr="00B66270">
              <w:rPr>
                <w:rFonts w:ascii="Calibri" w:hAnsi="Calibri"/>
                <w:b/>
                <w:bCs/>
                <w:color w:val="000000"/>
                <w:sz w:val="22"/>
                <w:szCs w:val="22"/>
              </w:rPr>
              <w:t>Keterangan</w:t>
            </w:r>
          </w:p>
        </w:tc>
        <w:tc>
          <w:tcPr>
            <w:tcW w:w="1211" w:type="dxa"/>
            <w:tcBorders>
              <w:top w:val="single" w:sz="4" w:space="0" w:color="auto"/>
              <w:left w:val="nil"/>
              <w:bottom w:val="single" w:sz="4" w:space="0" w:color="auto"/>
              <w:right w:val="single" w:sz="4" w:space="0" w:color="auto"/>
            </w:tcBorders>
            <w:shd w:val="clear" w:color="000000" w:fill="D0CECE"/>
            <w:noWrap/>
            <w:hideMark/>
          </w:tcPr>
          <w:p w:rsidR="0039294B" w:rsidRPr="00B66270" w:rsidRDefault="0039294B" w:rsidP="0039294B">
            <w:pPr>
              <w:spacing w:before="0" w:after="0"/>
              <w:ind w:left="0"/>
              <w:jc w:val="center"/>
              <w:rPr>
                <w:rFonts w:ascii="Calibri" w:hAnsi="Calibri"/>
                <w:b/>
                <w:bCs/>
                <w:color w:val="000000"/>
                <w:sz w:val="22"/>
                <w:szCs w:val="22"/>
              </w:rPr>
            </w:pPr>
            <w:r w:rsidRPr="00B66270">
              <w:rPr>
                <w:rFonts w:ascii="Calibri" w:hAnsi="Calibri"/>
                <w:b/>
                <w:bCs/>
                <w:color w:val="000000"/>
                <w:sz w:val="22"/>
                <w:szCs w:val="22"/>
              </w:rPr>
              <w:t>Refference</w:t>
            </w:r>
          </w:p>
        </w:tc>
        <w:tc>
          <w:tcPr>
            <w:tcW w:w="1039" w:type="dxa"/>
            <w:tcBorders>
              <w:top w:val="single" w:sz="4" w:space="0" w:color="auto"/>
              <w:left w:val="nil"/>
              <w:bottom w:val="single" w:sz="4" w:space="0" w:color="auto"/>
              <w:right w:val="single" w:sz="4" w:space="0" w:color="auto"/>
            </w:tcBorders>
            <w:shd w:val="clear" w:color="000000" w:fill="D0CECE"/>
            <w:noWrap/>
            <w:hideMark/>
          </w:tcPr>
          <w:p w:rsidR="0039294B" w:rsidRPr="00B66270" w:rsidRDefault="0039294B" w:rsidP="0039294B">
            <w:pPr>
              <w:spacing w:before="0" w:after="0"/>
              <w:ind w:left="0"/>
              <w:jc w:val="center"/>
              <w:rPr>
                <w:rFonts w:ascii="Calibri" w:hAnsi="Calibri"/>
                <w:b/>
                <w:bCs/>
                <w:color w:val="000000"/>
                <w:sz w:val="22"/>
                <w:szCs w:val="22"/>
              </w:rPr>
            </w:pPr>
            <w:r w:rsidRPr="00B66270">
              <w:rPr>
                <w:rFonts w:ascii="Calibri" w:hAnsi="Calibri"/>
                <w:b/>
                <w:bCs/>
                <w:color w:val="000000"/>
                <w:sz w:val="22"/>
                <w:szCs w:val="22"/>
              </w:rPr>
              <w:t>Check Field / Check Value</w:t>
            </w:r>
          </w:p>
        </w:tc>
        <w:tc>
          <w:tcPr>
            <w:tcW w:w="1400" w:type="dxa"/>
            <w:tcBorders>
              <w:top w:val="single" w:sz="4" w:space="0" w:color="auto"/>
              <w:left w:val="nil"/>
              <w:bottom w:val="single" w:sz="4" w:space="0" w:color="auto"/>
              <w:right w:val="single" w:sz="4" w:space="0" w:color="auto"/>
            </w:tcBorders>
            <w:shd w:val="clear" w:color="000000" w:fill="D0CECE"/>
            <w:noWrap/>
            <w:hideMark/>
          </w:tcPr>
          <w:p w:rsidR="0039294B" w:rsidRPr="00B66270" w:rsidRDefault="0039294B" w:rsidP="0039294B">
            <w:pPr>
              <w:spacing w:before="0" w:after="0"/>
              <w:ind w:left="0"/>
              <w:jc w:val="center"/>
              <w:rPr>
                <w:rFonts w:ascii="Calibri" w:hAnsi="Calibri"/>
                <w:b/>
                <w:bCs/>
                <w:color w:val="000000"/>
                <w:sz w:val="22"/>
                <w:szCs w:val="22"/>
              </w:rPr>
            </w:pPr>
            <w:r w:rsidRPr="00B66270">
              <w:rPr>
                <w:rFonts w:ascii="Calibri" w:hAnsi="Calibri"/>
                <w:b/>
                <w:bCs/>
                <w:color w:val="000000"/>
                <w:sz w:val="22"/>
                <w:szCs w:val="22"/>
              </w:rPr>
              <w:t>Default Value</w:t>
            </w:r>
          </w:p>
        </w:tc>
      </w:tr>
      <w:tr w:rsidR="0039294B" w:rsidRPr="00B6627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B66270" w:rsidRDefault="0039294B" w:rsidP="0039294B">
            <w:pPr>
              <w:spacing w:before="0" w:after="0"/>
              <w:ind w:left="0"/>
              <w:jc w:val="right"/>
              <w:rPr>
                <w:rFonts w:ascii="Calibri" w:hAnsi="Calibri"/>
                <w:color w:val="000000"/>
                <w:sz w:val="22"/>
                <w:szCs w:val="22"/>
              </w:rPr>
            </w:pPr>
            <w:r w:rsidRPr="00B66270">
              <w:rPr>
                <w:rFonts w:ascii="Calibri" w:hAnsi="Calibri"/>
                <w:color w:val="000000"/>
                <w:sz w:val="22"/>
                <w:szCs w:val="22"/>
              </w:rPr>
              <w:t>1</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B66270" w:rsidRDefault="0039294B" w:rsidP="0039294B">
            <w:pPr>
              <w:spacing w:before="0" w:after="0"/>
              <w:ind w:left="0"/>
              <w:jc w:val="left"/>
              <w:rPr>
                <w:rFonts w:ascii="Calibri" w:hAnsi="Calibri"/>
                <w:color w:val="000000"/>
                <w:sz w:val="22"/>
                <w:szCs w:val="22"/>
              </w:rPr>
            </w:pPr>
            <w:r w:rsidRPr="00B66270">
              <w:rPr>
                <w:rFonts w:ascii="Calibri" w:hAnsi="Calibri"/>
                <w:color w:val="000000"/>
                <w:sz w:val="22"/>
                <w:szCs w:val="22"/>
              </w:rPr>
              <w:t>RFQAssignTaskID</w:t>
            </w:r>
          </w:p>
        </w:tc>
        <w:tc>
          <w:tcPr>
            <w:tcW w:w="1440" w:type="dxa"/>
            <w:tcBorders>
              <w:top w:val="nil"/>
              <w:left w:val="nil"/>
              <w:bottom w:val="single" w:sz="4" w:space="0" w:color="auto"/>
              <w:right w:val="single" w:sz="4" w:space="0" w:color="auto"/>
            </w:tcBorders>
            <w:shd w:val="clear" w:color="auto" w:fill="auto"/>
            <w:noWrap/>
            <w:vAlign w:val="bottom"/>
            <w:hideMark/>
          </w:tcPr>
          <w:p w:rsidR="0039294B" w:rsidRPr="00B66270" w:rsidRDefault="0039294B" w:rsidP="0039294B">
            <w:pPr>
              <w:spacing w:before="0" w:after="0"/>
              <w:ind w:left="0"/>
              <w:jc w:val="left"/>
              <w:rPr>
                <w:rFonts w:ascii="Calibri" w:hAnsi="Calibri"/>
                <w:color w:val="000000"/>
                <w:sz w:val="22"/>
                <w:szCs w:val="22"/>
              </w:rPr>
            </w:pPr>
            <w:r w:rsidRPr="00B66270">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B66270" w:rsidRDefault="0039294B" w:rsidP="0039294B">
            <w:pPr>
              <w:spacing w:before="0" w:after="0"/>
              <w:ind w:left="0"/>
              <w:jc w:val="right"/>
              <w:rPr>
                <w:rFonts w:ascii="Calibri" w:hAnsi="Calibri"/>
                <w:color w:val="000000"/>
                <w:sz w:val="22"/>
                <w:szCs w:val="22"/>
              </w:rPr>
            </w:pPr>
            <w:r w:rsidRPr="00B66270">
              <w:rPr>
                <w:rFonts w:ascii="Calibri" w:hAnsi="Calibri"/>
                <w:color w:val="000000"/>
                <w:sz w:val="22"/>
                <w:szCs w:val="22"/>
              </w:rPr>
              <w:t>4</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B66270" w:rsidRDefault="0039294B" w:rsidP="0039294B">
            <w:pPr>
              <w:spacing w:before="0" w:after="0"/>
              <w:ind w:left="0"/>
              <w:jc w:val="left"/>
              <w:rPr>
                <w:rFonts w:ascii="Calibri" w:hAnsi="Calibri"/>
                <w:color w:val="000000"/>
                <w:sz w:val="22"/>
                <w:szCs w:val="22"/>
              </w:rPr>
            </w:pPr>
            <w:r w:rsidRPr="00B66270">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B66270" w:rsidRDefault="0039294B" w:rsidP="0039294B">
            <w:pPr>
              <w:spacing w:before="0" w:after="0"/>
              <w:ind w:left="0"/>
              <w:jc w:val="left"/>
              <w:rPr>
                <w:rFonts w:ascii="Calibri" w:hAnsi="Calibri"/>
                <w:color w:val="000000"/>
                <w:sz w:val="22"/>
                <w:szCs w:val="22"/>
              </w:rPr>
            </w:pPr>
            <w:r w:rsidRPr="00B66270">
              <w:rPr>
                <w:rFonts w:ascii="Calibri" w:hAnsi="Calibri"/>
                <w:color w:val="000000"/>
                <w:sz w:val="22"/>
                <w:szCs w:val="22"/>
              </w:rPr>
              <w:t>PK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B66270" w:rsidRDefault="0039294B" w:rsidP="0039294B">
            <w:pPr>
              <w:spacing w:before="0" w:after="0"/>
              <w:ind w:left="0"/>
              <w:jc w:val="left"/>
              <w:rPr>
                <w:rFonts w:ascii="Calibri" w:hAnsi="Calibri"/>
                <w:color w:val="000000"/>
                <w:sz w:val="22"/>
                <w:szCs w:val="22"/>
              </w:rPr>
            </w:pPr>
            <w:r w:rsidRPr="00B66270">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B66270" w:rsidRDefault="0039294B" w:rsidP="0039294B">
            <w:pPr>
              <w:spacing w:before="0" w:after="0"/>
              <w:ind w:left="0"/>
              <w:jc w:val="left"/>
              <w:rPr>
                <w:rFonts w:ascii="Calibri" w:hAnsi="Calibri"/>
                <w:color w:val="000000"/>
                <w:sz w:val="22"/>
                <w:szCs w:val="22"/>
              </w:rPr>
            </w:pPr>
            <w:r w:rsidRPr="00B66270">
              <w:rPr>
                <w:rFonts w:ascii="Calibri" w:hAnsi="Calibri"/>
                <w:color w:val="000000"/>
                <w:sz w:val="22"/>
                <w:szCs w:val="22"/>
              </w:rPr>
              <w:t> </w:t>
            </w:r>
          </w:p>
        </w:tc>
      </w:tr>
      <w:tr w:rsidR="0039294B" w:rsidRPr="00B6627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B66270" w:rsidRDefault="0039294B" w:rsidP="0039294B">
            <w:pPr>
              <w:spacing w:before="0" w:after="0"/>
              <w:ind w:left="0"/>
              <w:jc w:val="right"/>
              <w:rPr>
                <w:rFonts w:ascii="Calibri" w:hAnsi="Calibri"/>
                <w:color w:val="000000"/>
                <w:sz w:val="22"/>
                <w:szCs w:val="22"/>
              </w:rPr>
            </w:pPr>
            <w:r w:rsidRPr="00B66270">
              <w:rPr>
                <w:rFonts w:ascii="Calibri" w:hAnsi="Calibri"/>
                <w:color w:val="000000"/>
                <w:sz w:val="22"/>
                <w:szCs w:val="22"/>
              </w:rPr>
              <w:t>2</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B66270" w:rsidRDefault="0039294B" w:rsidP="0039294B">
            <w:pPr>
              <w:spacing w:before="0" w:after="0"/>
              <w:ind w:left="0"/>
              <w:jc w:val="left"/>
              <w:rPr>
                <w:rFonts w:ascii="Calibri" w:hAnsi="Calibri"/>
                <w:color w:val="000000"/>
                <w:sz w:val="22"/>
                <w:szCs w:val="22"/>
              </w:rPr>
            </w:pPr>
            <w:r w:rsidRPr="00B66270">
              <w:rPr>
                <w:rFonts w:ascii="Calibri" w:hAnsi="Calibri"/>
                <w:color w:val="000000"/>
                <w:sz w:val="22"/>
                <w:szCs w:val="22"/>
              </w:rPr>
              <w:t>RFQDetailID</w:t>
            </w:r>
          </w:p>
        </w:tc>
        <w:tc>
          <w:tcPr>
            <w:tcW w:w="1440" w:type="dxa"/>
            <w:tcBorders>
              <w:top w:val="nil"/>
              <w:left w:val="nil"/>
              <w:bottom w:val="single" w:sz="4" w:space="0" w:color="auto"/>
              <w:right w:val="single" w:sz="4" w:space="0" w:color="auto"/>
            </w:tcBorders>
            <w:shd w:val="clear" w:color="auto" w:fill="auto"/>
            <w:noWrap/>
            <w:vAlign w:val="bottom"/>
            <w:hideMark/>
          </w:tcPr>
          <w:p w:rsidR="0039294B" w:rsidRPr="00B66270" w:rsidRDefault="0039294B" w:rsidP="0039294B">
            <w:pPr>
              <w:spacing w:before="0" w:after="0"/>
              <w:ind w:left="0"/>
              <w:jc w:val="left"/>
              <w:rPr>
                <w:rFonts w:ascii="Calibri" w:hAnsi="Calibri"/>
                <w:color w:val="000000"/>
                <w:sz w:val="22"/>
                <w:szCs w:val="22"/>
              </w:rPr>
            </w:pPr>
            <w:r w:rsidRPr="00B66270">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B66270" w:rsidRDefault="0039294B" w:rsidP="0039294B">
            <w:pPr>
              <w:spacing w:before="0" w:after="0"/>
              <w:ind w:left="0"/>
              <w:jc w:val="right"/>
              <w:rPr>
                <w:rFonts w:ascii="Calibri" w:hAnsi="Calibri"/>
                <w:color w:val="000000"/>
                <w:sz w:val="22"/>
                <w:szCs w:val="22"/>
              </w:rPr>
            </w:pPr>
            <w:r w:rsidRPr="00B66270">
              <w:rPr>
                <w:rFonts w:ascii="Calibri" w:hAnsi="Calibri"/>
                <w:color w:val="000000"/>
                <w:sz w:val="22"/>
                <w:szCs w:val="22"/>
              </w:rPr>
              <w:t>4</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B66270" w:rsidRDefault="0039294B" w:rsidP="0039294B">
            <w:pPr>
              <w:spacing w:before="0" w:after="0"/>
              <w:ind w:left="0"/>
              <w:jc w:val="left"/>
              <w:rPr>
                <w:rFonts w:ascii="Calibri" w:hAnsi="Calibri"/>
                <w:color w:val="000000"/>
                <w:sz w:val="22"/>
                <w:szCs w:val="22"/>
              </w:rPr>
            </w:pPr>
            <w:r w:rsidRPr="00B66270">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B66270" w:rsidRDefault="0039294B" w:rsidP="0039294B">
            <w:pPr>
              <w:spacing w:before="0" w:after="0"/>
              <w:ind w:left="0"/>
              <w:jc w:val="left"/>
              <w:rPr>
                <w:rFonts w:ascii="Calibri" w:hAnsi="Calibri"/>
                <w:color w:val="000000"/>
                <w:sz w:val="22"/>
                <w:szCs w:val="22"/>
              </w:rPr>
            </w:pPr>
            <w:r w:rsidRPr="00B66270">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B66270" w:rsidRDefault="0039294B" w:rsidP="0039294B">
            <w:pPr>
              <w:spacing w:before="0" w:after="0"/>
              <w:ind w:left="0"/>
              <w:jc w:val="left"/>
              <w:rPr>
                <w:rFonts w:ascii="Calibri" w:hAnsi="Calibri"/>
                <w:color w:val="000000"/>
                <w:sz w:val="22"/>
                <w:szCs w:val="22"/>
              </w:rPr>
            </w:pPr>
            <w:r w:rsidRPr="00B66270">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B66270" w:rsidRDefault="0039294B" w:rsidP="0039294B">
            <w:pPr>
              <w:spacing w:before="0" w:after="0"/>
              <w:ind w:left="0"/>
              <w:jc w:val="left"/>
              <w:rPr>
                <w:rFonts w:ascii="Calibri" w:hAnsi="Calibri"/>
                <w:color w:val="000000"/>
                <w:sz w:val="22"/>
                <w:szCs w:val="22"/>
              </w:rPr>
            </w:pPr>
            <w:r w:rsidRPr="00B66270">
              <w:rPr>
                <w:rFonts w:ascii="Calibri" w:hAnsi="Calibri"/>
                <w:color w:val="000000"/>
                <w:sz w:val="22"/>
                <w:szCs w:val="22"/>
              </w:rPr>
              <w:t> </w:t>
            </w:r>
          </w:p>
        </w:tc>
      </w:tr>
      <w:tr w:rsidR="0039294B" w:rsidRPr="00B6627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B66270" w:rsidRDefault="0039294B" w:rsidP="0039294B">
            <w:pPr>
              <w:spacing w:before="0" w:after="0"/>
              <w:ind w:left="0"/>
              <w:jc w:val="right"/>
              <w:rPr>
                <w:rFonts w:ascii="Calibri" w:hAnsi="Calibri"/>
                <w:color w:val="000000"/>
                <w:sz w:val="22"/>
                <w:szCs w:val="22"/>
              </w:rPr>
            </w:pPr>
            <w:r w:rsidRPr="00B66270">
              <w:rPr>
                <w:rFonts w:ascii="Calibri" w:hAnsi="Calibri"/>
                <w:color w:val="000000"/>
                <w:sz w:val="22"/>
                <w:szCs w:val="22"/>
              </w:rPr>
              <w:t>3</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B66270" w:rsidRDefault="0039294B" w:rsidP="0039294B">
            <w:pPr>
              <w:spacing w:before="0" w:after="0"/>
              <w:ind w:left="0"/>
              <w:jc w:val="left"/>
              <w:rPr>
                <w:rFonts w:ascii="Calibri" w:hAnsi="Calibri"/>
                <w:color w:val="000000"/>
                <w:sz w:val="22"/>
                <w:szCs w:val="22"/>
              </w:rPr>
            </w:pPr>
            <w:r w:rsidRPr="00B66270">
              <w:rPr>
                <w:rFonts w:ascii="Calibri" w:hAnsi="Calibri"/>
                <w:color w:val="000000"/>
                <w:sz w:val="22"/>
                <w:szCs w:val="22"/>
              </w:rPr>
              <w:t>RFQID</w:t>
            </w:r>
          </w:p>
        </w:tc>
        <w:tc>
          <w:tcPr>
            <w:tcW w:w="1440" w:type="dxa"/>
            <w:tcBorders>
              <w:top w:val="nil"/>
              <w:left w:val="nil"/>
              <w:bottom w:val="single" w:sz="4" w:space="0" w:color="auto"/>
              <w:right w:val="single" w:sz="4" w:space="0" w:color="auto"/>
            </w:tcBorders>
            <w:shd w:val="clear" w:color="auto" w:fill="auto"/>
            <w:noWrap/>
            <w:vAlign w:val="bottom"/>
            <w:hideMark/>
          </w:tcPr>
          <w:p w:rsidR="0039294B" w:rsidRPr="00B66270" w:rsidRDefault="0039294B" w:rsidP="0039294B">
            <w:pPr>
              <w:spacing w:before="0" w:after="0"/>
              <w:ind w:left="0"/>
              <w:jc w:val="left"/>
              <w:rPr>
                <w:rFonts w:ascii="Calibri" w:hAnsi="Calibri"/>
                <w:color w:val="000000"/>
                <w:sz w:val="22"/>
                <w:szCs w:val="22"/>
              </w:rPr>
            </w:pPr>
            <w:r w:rsidRPr="00B66270">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B66270" w:rsidRDefault="0039294B" w:rsidP="0039294B">
            <w:pPr>
              <w:spacing w:before="0" w:after="0"/>
              <w:ind w:left="0"/>
              <w:jc w:val="right"/>
              <w:rPr>
                <w:rFonts w:ascii="Calibri" w:hAnsi="Calibri"/>
                <w:color w:val="000000"/>
                <w:sz w:val="22"/>
                <w:szCs w:val="22"/>
              </w:rPr>
            </w:pPr>
            <w:r w:rsidRPr="00B66270">
              <w:rPr>
                <w:rFonts w:ascii="Calibri" w:hAnsi="Calibri"/>
                <w:color w:val="000000"/>
                <w:sz w:val="22"/>
                <w:szCs w:val="22"/>
              </w:rPr>
              <w:t>4</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B66270" w:rsidRDefault="0039294B" w:rsidP="0039294B">
            <w:pPr>
              <w:spacing w:before="0" w:after="0"/>
              <w:ind w:left="0"/>
              <w:jc w:val="left"/>
              <w:rPr>
                <w:rFonts w:ascii="Calibri" w:hAnsi="Calibri"/>
                <w:color w:val="000000"/>
                <w:sz w:val="22"/>
                <w:szCs w:val="22"/>
              </w:rPr>
            </w:pPr>
            <w:r w:rsidRPr="00B66270">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B66270" w:rsidRDefault="0039294B" w:rsidP="0039294B">
            <w:pPr>
              <w:spacing w:before="0" w:after="0"/>
              <w:ind w:left="0"/>
              <w:jc w:val="left"/>
              <w:rPr>
                <w:rFonts w:ascii="Calibri" w:hAnsi="Calibri"/>
                <w:color w:val="000000"/>
                <w:sz w:val="22"/>
                <w:szCs w:val="22"/>
              </w:rPr>
            </w:pPr>
            <w:r w:rsidRPr="00B66270">
              <w:rPr>
                <w:rFonts w:ascii="Calibri" w:hAnsi="Calibri"/>
                <w:color w:val="000000"/>
                <w:sz w:val="22"/>
                <w:szCs w:val="22"/>
              </w:rPr>
              <w:t>FK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B66270" w:rsidRDefault="0039294B" w:rsidP="0039294B">
            <w:pPr>
              <w:spacing w:before="0" w:after="0"/>
              <w:ind w:left="0"/>
              <w:jc w:val="left"/>
              <w:rPr>
                <w:rFonts w:ascii="Calibri" w:hAnsi="Calibri"/>
                <w:color w:val="000000"/>
                <w:sz w:val="22"/>
                <w:szCs w:val="22"/>
              </w:rPr>
            </w:pPr>
            <w:r w:rsidRPr="00B66270">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B66270" w:rsidRDefault="0039294B" w:rsidP="0039294B">
            <w:pPr>
              <w:spacing w:before="0" w:after="0"/>
              <w:ind w:left="0"/>
              <w:jc w:val="left"/>
              <w:rPr>
                <w:rFonts w:ascii="Calibri" w:hAnsi="Calibri"/>
                <w:color w:val="000000"/>
                <w:sz w:val="22"/>
                <w:szCs w:val="22"/>
              </w:rPr>
            </w:pPr>
            <w:r w:rsidRPr="00B66270">
              <w:rPr>
                <w:rFonts w:ascii="Calibri" w:hAnsi="Calibri"/>
                <w:color w:val="000000"/>
                <w:sz w:val="22"/>
                <w:szCs w:val="22"/>
              </w:rPr>
              <w:t> </w:t>
            </w:r>
          </w:p>
        </w:tc>
      </w:tr>
      <w:tr w:rsidR="0039294B" w:rsidRPr="00B6627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B66270" w:rsidRDefault="0039294B" w:rsidP="0039294B">
            <w:pPr>
              <w:spacing w:before="0" w:after="0"/>
              <w:ind w:left="0"/>
              <w:jc w:val="right"/>
              <w:rPr>
                <w:rFonts w:ascii="Calibri" w:hAnsi="Calibri"/>
                <w:color w:val="000000"/>
                <w:sz w:val="22"/>
                <w:szCs w:val="22"/>
              </w:rPr>
            </w:pPr>
            <w:r w:rsidRPr="00B66270">
              <w:rPr>
                <w:rFonts w:ascii="Calibri" w:hAnsi="Calibri"/>
                <w:color w:val="000000"/>
                <w:sz w:val="22"/>
                <w:szCs w:val="22"/>
              </w:rPr>
              <w:t>4</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B66270" w:rsidRDefault="0039294B" w:rsidP="0039294B">
            <w:pPr>
              <w:spacing w:before="0" w:after="0"/>
              <w:ind w:left="0"/>
              <w:jc w:val="left"/>
              <w:rPr>
                <w:rFonts w:ascii="Calibri" w:hAnsi="Calibri"/>
                <w:color w:val="000000"/>
                <w:sz w:val="22"/>
                <w:szCs w:val="22"/>
              </w:rPr>
            </w:pPr>
            <w:r w:rsidRPr="00B66270">
              <w:rPr>
                <w:rFonts w:ascii="Calibri" w:hAnsi="Calibri"/>
                <w:color w:val="000000"/>
                <w:sz w:val="22"/>
                <w:szCs w:val="22"/>
              </w:rPr>
              <w:t>RFQAssignUser</w:t>
            </w:r>
          </w:p>
        </w:tc>
        <w:tc>
          <w:tcPr>
            <w:tcW w:w="1440" w:type="dxa"/>
            <w:tcBorders>
              <w:top w:val="nil"/>
              <w:left w:val="nil"/>
              <w:bottom w:val="single" w:sz="4" w:space="0" w:color="auto"/>
              <w:right w:val="single" w:sz="4" w:space="0" w:color="auto"/>
            </w:tcBorders>
            <w:shd w:val="clear" w:color="auto" w:fill="auto"/>
            <w:noWrap/>
            <w:vAlign w:val="bottom"/>
            <w:hideMark/>
          </w:tcPr>
          <w:p w:rsidR="0039294B" w:rsidRPr="00B66270" w:rsidRDefault="0039294B" w:rsidP="0039294B">
            <w:pPr>
              <w:spacing w:before="0" w:after="0"/>
              <w:ind w:left="0"/>
              <w:jc w:val="left"/>
              <w:rPr>
                <w:rFonts w:ascii="Calibri" w:hAnsi="Calibri"/>
                <w:color w:val="000000"/>
                <w:sz w:val="22"/>
                <w:szCs w:val="22"/>
              </w:rPr>
            </w:pPr>
            <w:r w:rsidRPr="00B66270">
              <w:rPr>
                <w:rFonts w:ascii="Calibri" w:hAnsi="Calibri"/>
                <w:color w:val="000000"/>
                <w:sz w:val="22"/>
                <w:szCs w:val="22"/>
              </w:rPr>
              <w:t>varchar(50)</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B66270" w:rsidRDefault="0039294B" w:rsidP="0039294B">
            <w:pPr>
              <w:spacing w:before="0" w:after="0"/>
              <w:ind w:left="0"/>
              <w:jc w:val="right"/>
              <w:rPr>
                <w:rFonts w:ascii="Calibri" w:hAnsi="Calibri"/>
                <w:color w:val="000000"/>
                <w:sz w:val="22"/>
                <w:szCs w:val="22"/>
              </w:rPr>
            </w:pPr>
            <w:r w:rsidRPr="00B66270">
              <w:rPr>
                <w:rFonts w:ascii="Calibri" w:hAnsi="Calibri"/>
                <w:color w:val="000000"/>
                <w:sz w:val="22"/>
                <w:szCs w:val="22"/>
              </w:rPr>
              <w:t>50</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B66270" w:rsidRDefault="0039294B" w:rsidP="0039294B">
            <w:pPr>
              <w:spacing w:before="0" w:after="0"/>
              <w:ind w:left="0"/>
              <w:jc w:val="left"/>
              <w:rPr>
                <w:rFonts w:ascii="Calibri" w:hAnsi="Calibri"/>
                <w:color w:val="000000"/>
                <w:sz w:val="22"/>
                <w:szCs w:val="22"/>
              </w:rPr>
            </w:pPr>
            <w:r w:rsidRPr="00B66270">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B66270" w:rsidRDefault="0039294B" w:rsidP="0039294B">
            <w:pPr>
              <w:spacing w:before="0" w:after="0"/>
              <w:ind w:left="0"/>
              <w:jc w:val="left"/>
              <w:rPr>
                <w:rFonts w:ascii="Calibri" w:hAnsi="Calibri"/>
                <w:color w:val="000000"/>
                <w:sz w:val="22"/>
                <w:szCs w:val="22"/>
              </w:rPr>
            </w:pPr>
            <w:r w:rsidRPr="00B66270">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B66270" w:rsidRDefault="0039294B" w:rsidP="0039294B">
            <w:pPr>
              <w:spacing w:before="0" w:after="0"/>
              <w:ind w:left="0"/>
              <w:jc w:val="left"/>
              <w:rPr>
                <w:rFonts w:ascii="Calibri" w:hAnsi="Calibri"/>
                <w:color w:val="000000"/>
                <w:sz w:val="22"/>
                <w:szCs w:val="22"/>
              </w:rPr>
            </w:pPr>
            <w:r w:rsidRPr="00B66270">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B66270" w:rsidRDefault="0039294B" w:rsidP="0039294B">
            <w:pPr>
              <w:spacing w:before="0" w:after="0"/>
              <w:ind w:left="0"/>
              <w:jc w:val="left"/>
              <w:rPr>
                <w:rFonts w:ascii="Calibri" w:hAnsi="Calibri"/>
                <w:color w:val="000000"/>
                <w:sz w:val="22"/>
                <w:szCs w:val="22"/>
              </w:rPr>
            </w:pPr>
            <w:r w:rsidRPr="00B66270">
              <w:rPr>
                <w:rFonts w:ascii="Calibri" w:hAnsi="Calibri"/>
                <w:color w:val="000000"/>
                <w:sz w:val="22"/>
                <w:szCs w:val="22"/>
              </w:rPr>
              <w:t> </w:t>
            </w:r>
          </w:p>
        </w:tc>
      </w:tr>
    </w:tbl>
    <w:p w:rsidR="0039294B" w:rsidRDefault="0039294B" w:rsidP="0039294B"/>
    <w:p w:rsidR="0039294B" w:rsidRDefault="0039294B" w:rsidP="0039294B"/>
    <w:p w:rsidR="00393F7A" w:rsidRDefault="0039294B" w:rsidP="00393F7A">
      <w:pPr>
        <w:keepNext/>
      </w:pPr>
      <w:r>
        <w:rPr>
          <w:noProof/>
        </w:rPr>
        <w:drawing>
          <wp:inline distT="0" distB="0" distL="0" distR="0" wp14:anchorId="29FA6A6C" wp14:editId="06D18C80">
            <wp:extent cx="5943600" cy="3038475"/>
            <wp:effectExtent l="19050" t="19050" r="19050" b="285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038475"/>
                    </a:xfrm>
                    <a:prstGeom prst="rect">
                      <a:avLst/>
                    </a:prstGeom>
                    <a:ln>
                      <a:solidFill>
                        <a:schemeClr val="accent1"/>
                      </a:solidFill>
                    </a:ln>
                  </pic:spPr>
                </pic:pic>
              </a:graphicData>
            </a:graphic>
          </wp:inline>
        </w:drawing>
      </w:r>
    </w:p>
    <w:p w:rsidR="0039294B" w:rsidRDefault="00393F7A" w:rsidP="00393F7A">
      <w:pPr>
        <w:pStyle w:val="Caption"/>
        <w:jc w:val="center"/>
      </w:pPr>
      <w:r>
        <w:t xml:space="preserve">Gambar </w:t>
      </w:r>
      <w:fldSimple w:instr=" STYLEREF 1 \s ">
        <w:r>
          <w:rPr>
            <w:noProof/>
          </w:rPr>
          <w:t>3</w:t>
        </w:r>
      </w:fldSimple>
      <w:r>
        <w:noBreakHyphen/>
      </w:r>
      <w:r w:rsidR="00771F25">
        <w:t>119</w:t>
      </w:r>
      <w:r>
        <w:t xml:space="preserve"> ERD Memo</w:t>
      </w:r>
    </w:p>
    <w:p w:rsidR="0039294B" w:rsidRDefault="0039294B" w:rsidP="0039294B">
      <w:pPr>
        <w:pStyle w:val="BodyText"/>
        <w:rPr>
          <w:rStyle w:val="IntenseEmphasis"/>
          <w:b w:val="0"/>
          <w:i w:val="0"/>
          <w:color w:val="auto"/>
        </w:rPr>
      </w:pPr>
    </w:p>
    <w:p w:rsidR="0039294B" w:rsidRDefault="0039294B" w:rsidP="0039294B">
      <w:pPr>
        <w:pStyle w:val="BodyText"/>
        <w:rPr>
          <w:rStyle w:val="IntenseEmphasis"/>
          <w:b w:val="0"/>
          <w:i w:val="0"/>
          <w:color w:val="auto"/>
        </w:rPr>
      </w:pPr>
      <w:r w:rsidRPr="00F75A8F">
        <w:rPr>
          <w:rStyle w:val="IntenseEmphasis"/>
          <w:b w:val="0"/>
          <w:i w:val="0"/>
          <w:color w:val="auto"/>
        </w:rPr>
        <w:t xml:space="preserve">Nama Tabel </w:t>
      </w:r>
      <w:r w:rsidRPr="00F75A8F">
        <w:rPr>
          <w:rStyle w:val="IntenseEmphasis"/>
          <w:b w:val="0"/>
          <w:i w:val="0"/>
          <w:color w:val="auto"/>
        </w:rPr>
        <w:tab/>
        <w:t>:</w:t>
      </w:r>
      <w:r w:rsidRPr="001C7713">
        <w:t xml:space="preserve"> </w:t>
      </w:r>
      <w:r w:rsidRPr="001C7713">
        <w:rPr>
          <w:rStyle w:val="IntenseEmphasis"/>
          <w:b w:val="0"/>
          <w:i w:val="0"/>
          <w:color w:val="auto"/>
        </w:rPr>
        <w:t>EPROC_Memo</w:t>
      </w:r>
    </w:p>
    <w:p w:rsidR="0039294B" w:rsidRPr="00F75A8F" w:rsidRDefault="0039294B" w:rsidP="0039294B">
      <w:pPr>
        <w:pStyle w:val="BodyText"/>
        <w:rPr>
          <w:rStyle w:val="IntenseEmphasis"/>
          <w:b w:val="0"/>
          <w:i w:val="0"/>
          <w:color w:val="auto"/>
        </w:rPr>
      </w:pPr>
      <w:r w:rsidRPr="00F75A8F">
        <w:rPr>
          <w:rStyle w:val="IntenseEmphasis"/>
          <w:b w:val="0"/>
          <w:i w:val="0"/>
          <w:color w:val="auto"/>
        </w:rPr>
        <w:t>Deskripsi</w:t>
      </w:r>
      <w:r w:rsidRPr="00F75A8F">
        <w:rPr>
          <w:rStyle w:val="IntenseEmphasis"/>
          <w:b w:val="0"/>
          <w:i w:val="0"/>
          <w:color w:val="auto"/>
        </w:rPr>
        <w:tab/>
      </w:r>
      <w:r>
        <w:rPr>
          <w:rStyle w:val="IntenseEmphasis"/>
          <w:b w:val="0"/>
          <w:i w:val="0"/>
          <w:color w:val="auto"/>
        </w:rPr>
        <w:tab/>
      </w:r>
      <w:r w:rsidRPr="00F75A8F">
        <w:rPr>
          <w:rStyle w:val="IntenseEmphasis"/>
          <w:b w:val="0"/>
          <w:i w:val="0"/>
          <w:color w:val="auto"/>
        </w:rPr>
        <w:t>:</w:t>
      </w:r>
    </w:p>
    <w:tbl>
      <w:tblPr>
        <w:tblW w:w="10125" w:type="dxa"/>
        <w:tblLook w:val="04A0" w:firstRow="1" w:lastRow="0" w:firstColumn="1" w:lastColumn="0" w:noHBand="0" w:noVBand="1"/>
      </w:tblPr>
      <w:tblGrid>
        <w:gridCol w:w="480"/>
        <w:gridCol w:w="2341"/>
        <w:gridCol w:w="1452"/>
        <w:gridCol w:w="837"/>
        <w:gridCol w:w="1365"/>
        <w:gridCol w:w="1211"/>
        <w:gridCol w:w="1039"/>
        <w:gridCol w:w="1400"/>
      </w:tblGrid>
      <w:tr w:rsidR="0039294B" w:rsidRPr="001C7713" w:rsidTr="0039294B">
        <w:trPr>
          <w:trHeight w:val="300"/>
        </w:trPr>
        <w:tc>
          <w:tcPr>
            <w:tcW w:w="480" w:type="dxa"/>
            <w:tcBorders>
              <w:top w:val="single" w:sz="4" w:space="0" w:color="auto"/>
              <w:left w:val="single" w:sz="4" w:space="0" w:color="auto"/>
              <w:bottom w:val="single" w:sz="4" w:space="0" w:color="auto"/>
              <w:right w:val="single" w:sz="4" w:space="0" w:color="auto"/>
            </w:tcBorders>
            <w:shd w:val="clear" w:color="000000" w:fill="F2F2F2"/>
            <w:noWrap/>
            <w:hideMark/>
          </w:tcPr>
          <w:p w:rsidR="0039294B" w:rsidRPr="001C7713" w:rsidRDefault="0039294B" w:rsidP="0039294B">
            <w:pPr>
              <w:spacing w:before="0" w:after="0"/>
              <w:ind w:left="0"/>
              <w:jc w:val="center"/>
              <w:rPr>
                <w:rFonts w:ascii="Calibri" w:hAnsi="Calibri"/>
                <w:b/>
                <w:bCs/>
                <w:color w:val="000000"/>
                <w:sz w:val="22"/>
                <w:szCs w:val="22"/>
              </w:rPr>
            </w:pPr>
            <w:r w:rsidRPr="001C7713">
              <w:rPr>
                <w:rFonts w:ascii="Calibri" w:hAnsi="Calibri"/>
                <w:b/>
                <w:bCs/>
                <w:color w:val="000000"/>
                <w:sz w:val="22"/>
                <w:szCs w:val="22"/>
              </w:rPr>
              <w:lastRenderedPageBreak/>
              <w:t>No</w:t>
            </w:r>
          </w:p>
        </w:tc>
        <w:tc>
          <w:tcPr>
            <w:tcW w:w="2341" w:type="dxa"/>
            <w:tcBorders>
              <w:top w:val="single" w:sz="4" w:space="0" w:color="auto"/>
              <w:left w:val="nil"/>
              <w:bottom w:val="single" w:sz="4" w:space="0" w:color="auto"/>
              <w:right w:val="single" w:sz="4" w:space="0" w:color="auto"/>
            </w:tcBorders>
            <w:shd w:val="clear" w:color="000000" w:fill="F2F2F2"/>
            <w:noWrap/>
            <w:hideMark/>
          </w:tcPr>
          <w:p w:rsidR="0039294B" w:rsidRPr="001C7713" w:rsidRDefault="0039294B" w:rsidP="0039294B">
            <w:pPr>
              <w:spacing w:before="0" w:after="0"/>
              <w:ind w:left="0"/>
              <w:jc w:val="center"/>
              <w:rPr>
                <w:rFonts w:ascii="Calibri" w:hAnsi="Calibri"/>
                <w:b/>
                <w:bCs/>
                <w:color w:val="000000"/>
                <w:sz w:val="22"/>
                <w:szCs w:val="22"/>
              </w:rPr>
            </w:pPr>
            <w:r w:rsidRPr="001C7713">
              <w:rPr>
                <w:rFonts w:ascii="Calibri" w:hAnsi="Calibri"/>
                <w:b/>
                <w:bCs/>
                <w:color w:val="000000"/>
                <w:sz w:val="22"/>
                <w:szCs w:val="22"/>
              </w:rPr>
              <w:t>Nama Field</w:t>
            </w:r>
          </w:p>
        </w:tc>
        <w:tc>
          <w:tcPr>
            <w:tcW w:w="1452" w:type="dxa"/>
            <w:tcBorders>
              <w:top w:val="single" w:sz="4" w:space="0" w:color="auto"/>
              <w:left w:val="nil"/>
              <w:bottom w:val="single" w:sz="4" w:space="0" w:color="auto"/>
              <w:right w:val="single" w:sz="4" w:space="0" w:color="auto"/>
            </w:tcBorders>
            <w:shd w:val="clear" w:color="000000" w:fill="F2F2F2"/>
            <w:noWrap/>
            <w:hideMark/>
          </w:tcPr>
          <w:p w:rsidR="0039294B" w:rsidRPr="001C7713" w:rsidRDefault="0039294B" w:rsidP="0039294B">
            <w:pPr>
              <w:spacing w:before="0" w:after="0"/>
              <w:ind w:left="0"/>
              <w:jc w:val="center"/>
              <w:rPr>
                <w:rFonts w:ascii="Calibri" w:hAnsi="Calibri"/>
                <w:b/>
                <w:bCs/>
                <w:color w:val="000000"/>
                <w:sz w:val="22"/>
                <w:szCs w:val="22"/>
              </w:rPr>
            </w:pPr>
            <w:r w:rsidRPr="001C7713">
              <w:rPr>
                <w:rFonts w:ascii="Calibri" w:hAnsi="Calibri"/>
                <w:b/>
                <w:bCs/>
                <w:color w:val="000000"/>
                <w:sz w:val="22"/>
                <w:szCs w:val="22"/>
              </w:rPr>
              <w:t>Type</w:t>
            </w:r>
          </w:p>
        </w:tc>
        <w:tc>
          <w:tcPr>
            <w:tcW w:w="837" w:type="dxa"/>
            <w:tcBorders>
              <w:top w:val="single" w:sz="4" w:space="0" w:color="auto"/>
              <w:left w:val="nil"/>
              <w:bottom w:val="single" w:sz="4" w:space="0" w:color="auto"/>
              <w:right w:val="single" w:sz="4" w:space="0" w:color="auto"/>
            </w:tcBorders>
            <w:shd w:val="clear" w:color="000000" w:fill="F2F2F2"/>
            <w:noWrap/>
            <w:hideMark/>
          </w:tcPr>
          <w:p w:rsidR="0039294B" w:rsidRPr="001C7713" w:rsidRDefault="0039294B" w:rsidP="0039294B">
            <w:pPr>
              <w:spacing w:before="0" w:after="0"/>
              <w:ind w:left="0"/>
              <w:jc w:val="center"/>
              <w:rPr>
                <w:rFonts w:ascii="Calibri" w:hAnsi="Calibri"/>
                <w:b/>
                <w:bCs/>
                <w:color w:val="000000"/>
                <w:sz w:val="22"/>
                <w:szCs w:val="22"/>
              </w:rPr>
            </w:pPr>
            <w:r w:rsidRPr="001C7713">
              <w:rPr>
                <w:rFonts w:ascii="Calibri" w:hAnsi="Calibri"/>
                <w:b/>
                <w:bCs/>
                <w:color w:val="000000"/>
                <w:sz w:val="22"/>
                <w:szCs w:val="22"/>
              </w:rPr>
              <w:t>Length</w:t>
            </w:r>
          </w:p>
        </w:tc>
        <w:tc>
          <w:tcPr>
            <w:tcW w:w="1365" w:type="dxa"/>
            <w:tcBorders>
              <w:top w:val="single" w:sz="4" w:space="0" w:color="auto"/>
              <w:left w:val="nil"/>
              <w:bottom w:val="single" w:sz="4" w:space="0" w:color="auto"/>
              <w:right w:val="single" w:sz="4" w:space="0" w:color="auto"/>
            </w:tcBorders>
            <w:shd w:val="clear" w:color="000000" w:fill="F2F2F2"/>
            <w:noWrap/>
            <w:hideMark/>
          </w:tcPr>
          <w:p w:rsidR="0039294B" w:rsidRPr="001C7713" w:rsidRDefault="0039294B" w:rsidP="0039294B">
            <w:pPr>
              <w:spacing w:before="0" w:after="0"/>
              <w:ind w:left="0"/>
              <w:jc w:val="center"/>
              <w:rPr>
                <w:rFonts w:ascii="Calibri" w:hAnsi="Calibri"/>
                <w:b/>
                <w:bCs/>
                <w:color w:val="000000"/>
                <w:sz w:val="22"/>
                <w:szCs w:val="22"/>
              </w:rPr>
            </w:pPr>
            <w:r w:rsidRPr="001C7713">
              <w:rPr>
                <w:rFonts w:ascii="Calibri" w:hAnsi="Calibri"/>
                <w:b/>
                <w:bCs/>
                <w:color w:val="000000"/>
                <w:sz w:val="22"/>
                <w:szCs w:val="22"/>
              </w:rPr>
              <w:t>Keterangan</w:t>
            </w:r>
          </w:p>
        </w:tc>
        <w:tc>
          <w:tcPr>
            <w:tcW w:w="1211" w:type="dxa"/>
            <w:tcBorders>
              <w:top w:val="single" w:sz="4" w:space="0" w:color="auto"/>
              <w:left w:val="nil"/>
              <w:bottom w:val="single" w:sz="4" w:space="0" w:color="auto"/>
              <w:right w:val="single" w:sz="4" w:space="0" w:color="auto"/>
            </w:tcBorders>
            <w:shd w:val="clear" w:color="000000" w:fill="F2F2F2"/>
            <w:noWrap/>
            <w:hideMark/>
          </w:tcPr>
          <w:p w:rsidR="0039294B" w:rsidRPr="001C7713" w:rsidRDefault="0039294B" w:rsidP="0039294B">
            <w:pPr>
              <w:spacing w:before="0" w:after="0"/>
              <w:ind w:left="0"/>
              <w:jc w:val="left"/>
              <w:rPr>
                <w:rFonts w:ascii="Calibri" w:hAnsi="Calibri"/>
                <w:b/>
                <w:bCs/>
                <w:color w:val="000000"/>
                <w:sz w:val="22"/>
                <w:szCs w:val="22"/>
              </w:rPr>
            </w:pPr>
            <w:r w:rsidRPr="001C7713">
              <w:rPr>
                <w:rFonts w:ascii="Calibri" w:hAnsi="Calibri"/>
                <w:b/>
                <w:bCs/>
                <w:color w:val="000000"/>
                <w:sz w:val="22"/>
                <w:szCs w:val="22"/>
              </w:rPr>
              <w:t>Refference</w:t>
            </w:r>
          </w:p>
        </w:tc>
        <w:tc>
          <w:tcPr>
            <w:tcW w:w="1039" w:type="dxa"/>
            <w:tcBorders>
              <w:top w:val="single" w:sz="4" w:space="0" w:color="auto"/>
              <w:left w:val="nil"/>
              <w:bottom w:val="single" w:sz="4" w:space="0" w:color="auto"/>
              <w:right w:val="single" w:sz="4" w:space="0" w:color="auto"/>
            </w:tcBorders>
            <w:shd w:val="clear" w:color="000000" w:fill="F2F2F2"/>
            <w:noWrap/>
            <w:hideMark/>
          </w:tcPr>
          <w:p w:rsidR="0039294B" w:rsidRPr="001C7713" w:rsidRDefault="0039294B" w:rsidP="0039294B">
            <w:pPr>
              <w:spacing w:before="0" w:after="0"/>
              <w:ind w:left="0"/>
              <w:jc w:val="left"/>
              <w:rPr>
                <w:rFonts w:ascii="Calibri" w:hAnsi="Calibri"/>
                <w:b/>
                <w:bCs/>
                <w:color w:val="000000"/>
                <w:sz w:val="22"/>
                <w:szCs w:val="22"/>
              </w:rPr>
            </w:pPr>
            <w:r w:rsidRPr="001C7713">
              <w:rPr>
                <w:rFonts w:ascii="Calibri" w:hAnsi="Calibri"/>
                <w:b/>
                <w:bCs/>
                <w:color w:val="000000"/>
                <w:sz w:val="22"/>
                <w:szCs w:val="22"/>
              </w:rPr>
              <w:t>Check Field / Check Value</w:t>
            </w:r>
          </w:p>
        </w:tc>
        <w:tc>
          <w:tcPr>
            <w:tcW w:w="1400" w:type="dxa"/>
            <w:tcBorders>
              <w:top w:val="single" w:sz="4" w:space="0" w:color="auto"/>
              <w:left w:val="nil"/>
              <w:bottom w:val="single" w:sz="4" w:space="0" w:color="auto"/>
              <w:right w:val="single" w:sz="4" w:space="0" w:color="auto"/>
            </w:tcBorders>
            <w:shd w:val="clear" w:color="000000" w:fill="F2F2F2"/>
            <w:noWrap/>
            <w:hideMark/>
          </w:tcPr>
          <w:p w:rsidR="0039294B" w:rsidRPr="001C7713" w:rsidRDefault="0039294B" w:rsidP="0039294B">
            <w:pPr>
              <w:spacing w:before="0" w:after="0"/>
              <w:ind w:left="0"/>
              <w:jc w:val="left"/>
              <w:rPr>
                <w:rFonts w:ascii="Calibri" w:hAnsi="Calibri"/>
                <w:b/>
                <w:bCs/>
                <w:color w:val="000000"/>
                <w:sz w:val="22"/>
                <w:szCs w:val="22"/>
              </w:rPr>
            </w:pPr>
            <w:r w:rsidRPr="001C7713">
              <w:rPr>
                <w:rFonts w:ascii="Calibri" w:hAnsi="Calibri"/>
                <w:b/>
                <w:bCs/>
                <w:color w:val="000000"/>
                <w:sz w:val="22"/>
                <w:szCs w:val="22"/>
              </w:rPr>
              <w:t>Default Value</w:t>
            </w:r>
          </w:p>
        </w:tc>
      </w:tr>
      <w:tr w:rsidR="0039294B" w:rsidRPr="001C7713"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center"/>
              <w:rPr>
                <w:rFonts w:ascii="Calibri" w:hAnsi="Calibri"/>
                <w:color w:val="000000"/>
                <w:sz w:val="22"/>
                <w:szCs w:val="22"/>
              </w:rPr>
            </w:pPr>
            <w:r w:rsidRPr="001C7713">
              <w:rPr>
                <w:rFonts w:ascii="Calibri" w:hAnsi="Calibri"/>
                <w:color w:val="000000"/>
                <w:sz w:val="22"/>
                <w:szCs w:val="22"/>
              </w:rPr>
              <w:t>1</w:t>
            </w:r>
          </w:p>
        </w:tc>
        <w:tc>
          <w:tcPr>
            <w:tcW w:w="2341"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MemoID</w:t>
            </w:r>
          </w:p>
        </w:tc>
        <w:tc>
          <w:tcPr>
            <w:tcW w:w="1452"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right"/>
              <w:rPr>
                <w:rFonts w:ascii="Calibri" w:hAnsi="Calibri"/>
                <w:color w:val="000000"/>
                <w:sz w:val="22"/>
                <w:szCs w:val="22"/>
              </w:rPr>
            </w:pPr>
            <w:r w:rsidRPr="001C7713">
              <w:rPr>
                <w:rFonts w:ascii="Calibri" w:hAnsi="Calibri"/>
                <w:color w:val="000000"/>
                <w:sz w:val="22"/>
                <w:szCs w:val="22"/>
              </w:rPr>
              <w:t>4</w:t>
            </w:r>
          </w:p>
        </w:tc>
        <w:tc>
          <w:tcPr>
            <w:tcW w:w="1365" w:type="dxa"/>
            <w:tcBorders>
              <w:top w:val="nil"/>
              <w:left w:val="nil"/>
              <w:bottom w:val="single" w:sz="4" w:space="0" w:color="auto"/>
              <w:right w:val="single" w:sz="4" w:space="0" w:color="auto"/>
            </w:tcBorders>
            <w:shd w:val="clear" w:color="auto" w:fill="auto"/>
            <w:noWrap/>
            <w:vAlign w:val="bottom"/>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PK</w:t>
            </w:r>
          </w:p>
        </w:tc>
        <w:tc>
          <w:tcPr>
            <w:tcW w:w="1039"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r>
      <w:tr w:rsidR="0039294B" w:rsidRPr="001C7713"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center"/>
              <w:rPr>
                <w:rFonts w:ascii="Calibri" w:hAnsi="Calibri"/>
                <w:color w:val="000000"/>
                <w:sz w:val="22"/>
                <w:szCs w:val="22"/>
              </w:rPr>
            </w:pPr>
            <w:r w:rsidRPr="001C7713">
              <w:rPr>
                <w:rFonts w:ascii="Calibri" w:hAnsi="Calibri"/>
                <w:color w:val="000000"/>
                <w:sz w:val="22"/>
                <w:szCs w:val="22"/>
              </w:rPr>
              <w:t>2</w:t>
            </w:r>
          </w:p>
        </w:tc>
        <w:tc>
          <w:tcPr>
            <w:tcW w:w="2341"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MemoNO</w:t>
            </w:r>
          </w:p>
        </w:tc>
        <w:tc>
          <w:tcPr>
            <w:tcW w:w="1452"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varchar(50)</w:t>
            </w:r>
          </w:p>
        </w:tc>
        <w:tc>
          <w:tcPr>
            <w:tcW w:w="837"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right"/>
              <w:rPr>
                <w:rFonts w:ascii="Calibri" w:hAnsi="Calibri"/>
                <w:color w:val="000000"/>
                <w:sz w:val="22"/>
                <w:szCs w:val="22"/>
              </w:rPr>
            </w:pPr>
            <w:r w:rsidRPr="001C7713">
              <w:rPr>
                <w:rFonts w:ascii="Calibri" w:hAnsi="Calibri"/>
                <w:color w:val="000000"/>
                <w:sz w:val="22"/>
                <w:szCs w:val="22"/>
              </w:rPr>
              <w:t>50</w:t>
            </w:r>
          </w:p>
        </w:tc>
        <w:tc>
          <w:tcPr>
            <w:tcW w:w="1365" w:type="dxa"/>
            <w:tcBorders>
              <w:top w:val="nil"/>
              <w:left w:val="nil"/>
              <w:bottom w:val="single" w:sz="4" w:space="0" w:color="auto"/>
              <w:right w:val="single" w:sz="4" w:space="0" w:color="auto"/>
            </w:tcBorders>
            <w:shd w:val="clear" w:color="auto" w:fill="auto"/>
            <w:noWrap/>
            <w:vAlign w:val="bottom"/>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r>
      <w:tr w:rsidR="0039294B" w:rsidRPr="001C7713"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center"/>
              <w:rPr>
                <w:rFonts w:ascii="Calibri" w:hAnsi="Calibri"/>
                <w:color w:val="000000"/>
                <w:sz w:val="22"/>
                <w:szCs w:val="22"/>
              </w:rPr>
            </w:pPr>
            <w:r w:rsidRPr="001C7713">
              <w:rPr>
                <w:rFonts w:ascii="Calibri" w:hAnsi="Calibri"/>
                <w:color w:val="000000"/>
                <w:sz w:val="22"/>
                <w:szCs w:val="22"/>
              </w:rPr>
              <w:t>3</w:t>
            </w:r>
          </w:p>
        </w:tc>
        <w:tc>
          <w:tcPr>
            <w:tcW w:w="2341"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MemoDate</w:t>
            </w:r>
          </w:p>
        </w:tc>
        <w:tc>
          <w:tcPr>
            <w:tcW w:w="1452"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datetime</w:t>
            </w:r>
          </w:p>
        </w:tc>
        <w:tc>
          <w:tcPr>
            <w:tcW w:w="837"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right"/>
              <w:rPr>
                <w:rFonts w:ascii="Calibri" w:hAnsi="Calibri"/>
                <w:color w:val="000000"/>
                <w:sz w:val="22"/>
                <w:szCs w:val="22"/>
              </w:rPr>
            </w:pPr>
            <w:r w:rsidRPr="001C7713">
              <w:rPr>
                <w:rFonts w:ascii="Calibri" w:hAnsi="Calibri"/>
                <w:color w:val="000000"/>
                <w:sz w:val="22"/>
                <w:szCs w:val="22"/>
              </w:rPr>
              <w:t>8</w:t>
            </w:r>
          </w:p>
        </w:tc>
        <w:tc>
          <w:tcPr>
            <w:tcW w:w="1365" w:type="dxa"/>
            <w:tcBorders>
              <w:top w:val="nil"/>
              <w:left w:val="nil"/>
              <w:bottom w:val="single" w:sz="4" w:space="0" w:color="auto"/>
              <w:right w:val="single" w:sz="4" w:space="0" w:color="auto"/>
            </w:tcBorders>
            <w:shd w:val="clear" w:color="auto" w:fill="auto"/>
            <w:noWrap/>
            <w:vAlign w:val="bottom"/>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r>
      <w:tr w:rsidR="0039294B" w:rsidRPr="001C7713"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center"/>
              <w:rPr>
                <w:rFonts w:ascii="Calibri" w:hAnsi="Calibri"/>
                <w:color w:val="000000"/>
                <w:sz w:val="22"/>
                <w:szCs w:val="22"/>
              </w:rPr>
            </w:pPr>
            <w:r w:rsidRPr="001C7713">
              <w:rPr>
                <w:rFonts w:ascii="Calibri" w:hAnsi="Calibri"/>
                <w:color w:val="000000"/>
                <w:sz w:val="22"/>
                <w:szCs w:val="22"/>
              </w:rPr>
              <w:t>4</w:t>
            </w:r>
          </w:p>
        </w:tc>
        <w:tc>
          <w:tcPr>
            <w:tcW w:w="2341"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MemoDueDate</w:t>
            </w:r>
          </w:p>
        </w:tc>
        <w:tc>
          <w:tcPr>
            <w:tcW w:w="1452"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datetime</w:t>
            </w:r>
          </w:p>
        </w:tc>
        <w:tc>
          <w:tcPr>
            <w:tcW w:w="837"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right"/>
              <w:rPr>
                <w:rFonts w:ascii="Calibri" w:hAnsi="Calibri"/>
                <w:color w:val="000000"/>
                <w:sz w:val="22"/>
                <w:szCs w:val="22"/>
              </w:rPr>
            </w:pPr>
            <w:r w:rsidRPr="001C7713">
              <w:rPr>
                <w:rFonts w:ascii="Calibri" w:hAnsi="Calibri"/>
                <w:color w:val="000000"/>
                <w:sz w:val="22"/>
                <w:szCs w:val="22"/>
              </w:rPr>
              <w:t>8</w:t>
            </w:r>
          </w:p>
        </w:tc>
        <w:tc>
          <w:tcPr>
            <w:tcW w:w="1365" w:type="dxa"/>
            <w:tcBorders>
              <w:top w:val="nil"/>
              <w:left w:val="nil"/>
              <w:bottom w:val="single" w:sz="4" w:space="0" w:color="auto"/>
              <w:right w:val="single" w:sz="4" w:space="0" w:color="auto"/>
            </w:tcBorders>
            <w:shd w:val="clear" w:color="auto" w:fill="auto"/>
            <w:noWrap/>
            <w:vAlign w:val="bottom"/>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r>
      <w:tr w:rsidR="0039294B" w:rsidRPr="001C7713"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center"/>
              <w:rPr>
                <w:rFonts w:ascii="Calibri" w:hAnsi="Calibri"/>
                <w:color w:val="000000"/>
                <w:sz w:val="22"/>
                <w:szCs w:val="22"/>
              </w:rPr>
            </w:pPr>
            <w:r w:rsidRPr="001C7713">
              <w:rPr>
                <w:rFonts w:ascii="Calibri" w:hAnsi="Calibri"/>
                <w:color w:val="000000"/>
                <w:sz w:val="22"/>
                <w:szCs w:val="22"/>
              </w:rPr>
              <w:t>5</w:t>
            </w:r>
          </w:p>
        </w:tc>
        <w:tc>
          <w:tcPr>
            <w:tcW w:w="2341"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MemoType</w:t>
            </w:r>
          </w:p>
        </w:tc>
        <w:tc>
          <w:tcPr>
            <w:tcW w:w="1452"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right"/>
              <w:rPr>
                <w:rFonts w:ascii="Calibri" w:hAnsi="Calibri"/>
                <w:color w:val="000000"/>
                <w:sz w:val="22"/>
                <w:szCs w:val="22"/>
              </w:rPr>
            </w:pPr>
            <w:r w:rsidRPr="001C7713">
              <w:rPr>
                <w:rFonts w:ascii="Calibri" w:hAnsi="Calibri"/>
                <w:color w:val="000000"/>
                <w:sz w:val="22"/>
                <w:szCs w:val="22"/>
              </w:rPr>
              <w:t>1</w:t>
            </w:r>
          </w:p>
        </w:tc>
        <w:tc>
          <w:tcPr>
            <w:tcW w:w="1365" w:type="dxa"/>
            <w:tcBorders>
              <w:top w:val="nil"/>
              <w:left w:val="nil"/>
              <w:bottom w:val="single" w:sz="4" w:space="0" w:color="auto"/>
              <w:right w:val="single" w:sz="4" w:space="0" w:color="auto"/>
            </w:tcBorders>
            <w:shd w:val="clear" w:color="auto" w:fill="auto"/>
            <w:noWrap/>
            <w:vAlign w:val="bottom"/>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0  = Jasa, 1 = Produk</w:t>
            </w:r>
          </w:p>
        </w:tc>
        <w:tc>
          <w:tcPr>
            <w:tcW w:w="1211"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r>
      <w:tr w:rsidR="0039294B" w:rsidRPr="001C7713"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center"/>
              <w:rPr>
                <w:rFonts w:ascii="Calibri" w:hAnsi="Calibri"/>
                <w:color w:val="000000"/>
                <w:sz w:val="22"/>
                <w:szCs w:val="22"/>
              </w:rPr>
            </w:pPr>
            <w:r w:rsidRPr="001C7713">
              <w:rPr>
                <w:rFonts w:ascii="Calibri" w:hAnsi="Calibri"/>
                <w:color w:val="000000"/>
                <w:sz w:val="22"/>
                <w:szCs w:val="22"/>
              </w:rPr>
              <w:t>6</w:t>
            </w:r>
          </w:p>
        </w:tc>
        <w:tc>
          <w:tcPr>
            <w:tcW w:w="2341"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MemoTitle</w:t>
            </w:r>
          </w:p>
        </w:tc>
        <w:tc>
          <w:tcPr>
            <w:tcW w:w="1452"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varchar(255)</w:t>
            </w:r>
          </w:p>
        </w:tc>
        <w:tc>
          <w:tcPr>
            <w:tcW w:w="837"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right"/>
              <w:rPr>
                <w:rFonts w:ascii="Calibri" w:hAnsi="Calibri"/>
                <w:color w:val="000000"/>
                <w:sz w:val="22"/>
                <w:szCs w:val="22"/>
              </w:rPr>
            </w:pPr>
            <w:r w:rsidRPr="001C7713">
              <w:rPr>
                <w:rFonts w:ascii="Calibri" w:hAnsi="Calibri"/>
                <w:color w:val="000000"/>
                <w:sz w:val="22"/>
                <w:szCs w:val="22"/>
              </w:rPr>
              <w:t>255</w:t>
            </w:r>
          </w:p>
        </w:tc>
        <w:tc>
          <w:tcPr>
            <w:tcW w:w="1365" w:type="dxa"/>
            <w:tcBorders>
              <w:top w:val="nil"/>
              <w:left w:val="nil"/>
              <w:bottom w:val="single" w:sz="4" w:space="0" w:color="auto"/>
              <w:right w:val="single" w:sz="4" w:space="0" w:color="auto"/>
            </w:tcBorders>
            <w:shd w:val="clear" w:color="auto" w:fill="auto"/>
            <w:noWrap/>
            <w:vAlign w:val="bottom"/>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r>
      <w:tr w:rsidR="0039294B" w:rsidRPr="001C7713"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center"/>
              <w:rPr>
                <w:rFonts w:ascii="Calibri" w:hAnsi="Calibri"/>
                <w:color w:val="000000"/>
                <w:sz w:val="22"/>
                <w:szCs w:val="22"/>
              </w:rPr>
            </w:pPr>
            <w:r w:rsidRPr="001C7713">
              <w:rPr>
                <w:rFonts w:ascii="Calibri" w:hAnsi="Calibri"/>
                <w:color w:val="000000"/>
                <w:sz w:val="22"/>
                <w:szCs w:val="22"/>
              </w:rPr>
              <w:t>7</w:t>
            </w:r>
          </w:p>
        </w:tc>
        <w:tc>
          <w:tcPr>
            <w:tcW w:w="2341"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MemoFrom</w:t>
            </w:r>
          </w:p>
        </w:tc>
        <w:tc>
          <w:tcPr>
            <w:tcW w:w="1452"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varchar(255)</w:t>
            </w:r>
          </w:p>
        </w:tc>
        <w:tc>
          <w:tcPr>
            <w:tcW w:w="837"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right"/>
              <w:rPr>
                <w:rFonts w:ascii="Calibri" w:hAnsi="Calibri"/>
                <w:color w:val="000000"/>
                <w:sz w:val="22"/>
                <w:szCs w:val="22"/>
              </w:rPr>
            </w:pPr>
            <w:r w:rsidRPr="001C7713">
              <w:rPr>
                <w:rFonts w:ascii="Calibri" w:hAnsi="Calibri"/>
                <w:color w:val="000000"/>
                <w:sz w:val="22"/>
                <w:szCs w:val="22"/>
              </w:rPr>
              <w:t>255</w:t>
            </w:r>
          </w:p>
        </w:tc>
        <w:tc>
          <w:tcPr>
            <w:tcW w:w="1365" w:type="dxa"/>
            <w:tcBorders>
              <w:top w:val="nil"/>
              <w:left w:val="nil"/>
              <w:bottom w:val="single" w:sz="4" w:space="0" w:color="auto"/>
              <w:right w:val="single" w:sz="4" w:space="0" w:color="auto"/>
            </w:tcBorders>
            <w:shd w:val="clear" w:color="auto" w:fill="auto"/>
            <w:noWrap/>
            <w:vAlign w:val="bottom"/>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r>
      <w:tr w:rsidR="0039294B" w:rsidRPr="001C7713"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center"/>
              <w:rPr>
                <w:rFonts w:ascii="Calibri" w:hAnsi="Calibri"/>
                <w:color w:val="000000"/>
                <w:sz w:val="22"/>
                <w:szCs w:val="22"/>
              </w:rPr>
            </w:pPr>
            <w:r w:rsidRPr="001C7713">
              <w:rPr>
                <w:rFonts w:ascii="Calibri" w:hAnsi="Calibri"/>
                <w:color w:val="000000"/>
                <w:sz w:val="22"/>
                <w:szCs w:val="22"/>
              </w:rPr>
              <w:t>8</w:t>
            </w:r>
          </w:p>
        </w:tc>
        <w:tc>
          <w:tcPr>
            <w:tcW w:w="2341"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MemoTo</w:t>
            </w:r>
          </w:p>
        </w:tc>
        <w:tc>
          <w:tcPr>
            <w:tcW w:w="1452"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varchar(255)</w:t>
            </w:r>
          </w:p>
        </w:tc>
        <w:tc>
          <w:tcPr>
            <w:tcW w:w="837"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right"/>
              <w:rPr>
                <w:rFonts w:ascii="Calibri" w:hAnsi="Calibri"/>
                <w:color w:val="000000"/>
                <w:sz w:val="22"/>
                <w:szCs w:val="22"/>
              </w:rPr>
            </w:pPr>
            <w:r w:rsidRPr="001C7713">
              <w:rPr>
                <w:rFonts w:ascii="Calibri" w:hAnsi="Calibri"/>
                <w:color w:val="000000"/>
                <w:sz w:val="22"/>
                <w:szCs w:val="22"/>
              </w:rPr>
              <w:t>255</w:t>
            </w:r>
          </w:p>
        </w:tc>
        <w:tc>
          <w:tcPr>
            <w:tcW w:w="1365" w:type="dxa"/>
            <w:tcBorders>
              <w:top w:val="nil"/>
              <w:left w:val="nil"/>
              <w:bottom w:val="single" w:sz="4" w:space="0" w:color="auto"/>
              <w:right w:val="single" w:sz="4" w:space="0" w:color="auto"/>
            </w:tcBorders>
            <w:shd w:val="clear" w:color="auto" w:fill="auto"/>
            <w:noWrap/>
            <w:vAlign w:val="bottom"/>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r>
      <w:tr w:rsidR="0039294B" w:rsidRPr="001C7713"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center"/>
              <w:rPr>
                <w:rFonts w:ascii="Calibri" w:hAnsi="Calibri"/>
                <w:color w:val="000000"/>
                <w:sz w:val="22"/>
                <w:szCs w:val="22"/>
              </w:rPr>
            </w:pPr>
            <w:r w:rsidRPr="001C7713">
              <w:rPr>
                <w:rFonts w:ascii="Calibri" w:hAnsi="Calibri"/>
                <w:color w:val="000000"/>
                <w:sz w:val="22"/>
                <w:szCs w:val="22"/>
              </w:rPr>
              <w:t>9</w:t>
            </w:r>
          </w:p>
        </w:tc>
        <w:tc>
          <w:tcPr>
            <w:tcW w:w="2341"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MemoTypeCategory</w:t>
            </w:r>
          </w:p>
        </w:tc>
        <w:tc>
          <w:tcPr>
            <w:tcW w:w="1452"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varchar(50)</w:t>
            </w:r>
          </w:p>
        </w:tc>
        <w:tc>
          <w:tcPr>
            <w:tcW w:w="837"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right"/>
              <w:rPr>
                <w:rFonts w:ascii="Calibri" w:hAnsi="Calibri"/>
                <w:color w:val="000000"/>
                <w:sz w:val="22"/>
                <w:szCs w:val="22"/>
              </w:rPr>
            </w:pPr>
            <w:r w:rsidRPr="001C7713">
              <w:rPr>
                <w:rFonts w:ascii="Calibri" w:hAnsi="Calibri"/>
                <w:color w:val="000000"/>
                <w:sz w:val="22"/>
                <w:szCs w:val="22"/>
              </w:rPr>
              <w:t>50</w:t>
            </w:r>
          </w:p>
        </w:tc>
        <w:tc>
          <w:tcPr>
            <w:tcW w:w="1365" w:type="dxa"/>
            <w:tcBorders>
              <w:top w:val="nil"/>
              <w:left w:val="nil"/>
              <w:bottom w:val="single" w:sz="4" w:space="0" w:color="auto"/>
              <w:right w:val="single" w:sz="4" w:space="0" w:color="auto"/>
            </w:tcBorders>
            <w:shd w:val="clear" w:color="auto" w:fill="auto"/>
            <w:noWrap/>
            <w:vAlign w:val="bottom"/>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Bidding, Tender</w:t>
            </w:r>
          </w:p>
        </w:tc>
        <w:tc>
          <w:tcPr>
            <w:tcW w:w="1211"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r>
      <w:tr w:rsidR="0039294B" w:rsidRPr="001C7713"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center"/>
              <w:rPr>
                <w:rFonts w:ascii="Calibri" w:hAnsi="Calibri"/>
                <w:color w:val="000000"/>
                <w:sz w:val="22"/>
                <w:szCs w:val="22"/>
              </w:rPr>
            </w:pPr>
            <w:r w:rsidRPr="001C7713">
              <w:rPr>
                <w:rFonts w:ascii="Calibri" w:hAnsi="Calibri"/>
                <w:color w:val="000000"/>
                <w:sz w:val="22"/>
                <w:szCs w:val="22"/>
              </w:rPr>
              <w:t>10</w:t>
            </w:r>
          </w:p>
        </w:tc>
        <w:tc>
          <w:tcPr>
            <w:tcW w:w="2341"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MemoPurpose</w:t>
            </w:r>
          </w:p>
        </w:tc>
        <w:tc>
          <w:tcPr>
            <w:tcW w:w="1452"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varchar(MAX)</w:t>
            </w:r>
          </w:p>
        </w:tc>
        <w:tc>
          <w:tcPr>
            <w:tcW w:w="837"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right"/>
              <w:rPr>
                <w:rFonts w:ascii="Calibri" w:hAnsi="Calibri"/>
                <w:color w:val="000000"/>
                <w:sz w:val="22"/>
                <w:szCs w:val="22"/>
              </w:rPr>
            </w:pPr>
            <w:r w:rsidRPr="001C7713">
              <w:rPr>
                <w:rFonts w:ascii="Calibri" w:hAnsi="Calibri"/>
                <w:color w:val="000000"/>
                <w:sz w:val="22"/>
                <w:szCs w:val="22"/>
              </w:rPr>
              <w:t>-1</w:t>
            </w:r>
          </w:p>
        </w:tc>
        <w:tc>
          <w:tcPr>
            <w:tcW w:w="1365" w:type="dxa"/>
            <w:tcBorders>
              <w:top w:val="nil"/>
              <w:left w:val="nil"/>
              <w:bottom w:val="single" w:sz="4" w:space="0" w:color="auto"/>
              <w:right w:val="single" w:sz="4" w:space="0" w:color="auto"/>
            </w:tcBorders>
            <w:shd w:val="clear" w:color="auto" w:fill="auto"/>
            <w:noWrap/>
            <w:vAlign w:val="bottom"/>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r>
      <w:tr w:rsidR="0039294B" w:rsidRPr="001C7713"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center"/>
              <w:rPr>
                <w:rFonts w:ascii="Calibri" w:hAnsi="Calibri"/>
                <w:color w:val="000000"/>
                <w:sz w:val="22"/>
                <w:szCs w:val="22"/>
              </w:rPr>
            </w:pPr>
            <w:r w:rsidRPr="001C7713">
              <w:rPr>
                <w:rFonts w:ascii="Calibri" w:hAnsi="Calibri"/>
                <w:color w:val="000000"/>
                <w:sz w:val="22"/>
                <w:szCs w:val="22"/>
              </w:rPr>
              <w:t>11</w:t>
            </w:r>
          </w:p>
        </w:tc>
        <w:tc>
          <w:tcPr>
            <w:tcW w:w="2341"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MemoBackGround</w:t>
            </w:r>
          </w:p>
        </w:tc>
        <w:tc>
          <w:tcPr>
            <w:tcW w:w="1452"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varchar(MAX)</w:t>
            </w:r>
          </w:p>
        </w:tc>
        <w:tc>
          <w:tcPr>
            <w:tcW w:w="837"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right"/>
              <w:rPr>
                <w:rFonts w:ascii="Calibri" w:hAnsi="Calibri"/>
                <w:color w:val="000000"/>
                <w:sz w:val="22"/>
                <w:szCs w:val="22"/>
              </w:rPr>
            </w:pPr>
            <w:r w:rsidRPr="001C7713">
              <w:rPr>
                <w:rFonts w:ascii="Calibri" w:hAnsi="Calibri"/>
                <w:color w:val="000000"/>
                <w:sz w:val="22"/>
                <w:szCs w:val="22"/>
              </w:rPr>
              <w:t>-1</w:t>
            </w:r>
          </w:p>
        </w:tc>
        <w:tc>
          <w:tcPr>
            <w:tcW w:w="1365" w:type="dxa"/>
            <w:tcBorders>
              <w:top w:val="nil"/>
              <w:left w:val="nil"/>
              <w:bottom w:val="single" w:sz="4" w:space="0" w:color="auto"/>
              <w:right w:val="single" w:sz="4" w:space="0" w:color="auto"/>
            </w:tcBorders>
            <w:shd w:val="clear" w:color="auto" w:fill="auto"/>
            <w:noWrap/>
            <w:vAlign w:val="bottom"/>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r>
      <w:tr w:rsidR="0039294B" w:rsidRPr="001C7713"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center"/>
              <w:rPr>
                <w:rFonts w:ascii="Calibri" w:hAnsi="Calibri"/>
                <w:color w:val="000000"/>
                <w:sz w:val="22"/>
                <w:szCs w:val="22"/>
              </w:rPr>
            </w:pPr>
            <w:r w:rsidRPr="001C7713">
              <w:rPr>
                <w:rFonts w:ascii="Calibri" w:hAnsi="Calibri"/>
                <w:color w:val="000000"/>
                <w:sz w:val="22"/>
                <w:szCs w:val="22"/>
              </w:rPr>
              <w:t>12</w:t>
            </w:r>
          </w:p>
        </w:tc>
        <w:tc>
          <w:tcPr>
            <w:tcW w:w="2341" w:type="dxa"/>
            <w:tcBorders>
              <w:top w:val="nil"/>
              <w:left w:val="nil"/>
              <w:bottom w:val="single" w:sz="4" w:space="0" w:color="auto"/>
              <w:right w:val="single" w:sz="4" w:space="0" w:color="auto"/>
            </w:tcBorders>
            <w:shd w:val="clear" w:color="auto" w:fill="auto"/>
            <w:noWrap/>
            <w:hideMark/>
          </w:tcPr>
          <w:p w:rsidR="0039294B"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MemoBasic</w:t>
            </w:r>
          </w:p>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Consideration</w:t>
            </w:r>
          </w:p>
        </w:tc>
        <w:tc>
          <w:tcPr>
            <w:tcW w:w="1452"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varchar(MAX)</w:t>
            </w:r>
          </w:p>
        </w:tc>
        <w:tc>
          <w:tcPr>
            <w:tcW w:w="837"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right"/>
              <w:rPr>
                <w:rFonts w:ascii="Calibri" w:hAnsi="Calibri"/>
                <w:color w:val="000000"/>
                <w:sz w:val="22"/>
                <w:szCs w:val="22"/>
              </w:rPr>
            </w:pPr>
            <w:r w:rsidRPr="001C7713">
              <w:rPr>
                <w:rFonts w:ascii="Calibri" w:hAnsi="Calibri"/>
                <w:color w:val="000000"/>
                <w:sz w:val="22"/>
                <w:szCs w:val="22"/>
              </w:rPr>
              <w:t>-1</w:t>
            </w:r>
          </w:p>
        </w:tc>
        <w:tc>
          <w:tcPr>
            <w:tcW w:w="1365" w:type="dxa"/>
            <w:tcBorders>
              <w:top w:val="nil"/>
              <w:left w:val="nil"/>
              <w:bottom w:val="single" w:sz="4" w:space="0" w:color="auto"/>
              <w:right w:val="single" w:sz="4" w:space="0" w:color="auto"/>
            </w:tcBorders>
            <w:shd w:val="clear" w:color="auto" w:fill="auto"/>
            <w:noWrap/>
            <w:vAlign w:val="bottom"/>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r>
      <w:tr w:rsidR="0039294B" w:rsidRPr="001C7713"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center"/>
              <w:rPr>
                <w:rFonts w:ascii="Calibri" w:hAnsi="Calibri"/>
                <w:color w:val="000000"/>
                <w:sz w:val="22"/>
                <w:szCs w:val="22"/>
              </w:rPr>
            </w:pPr>
            <w:r w:rsidRPr="001C7713">
              <w:rPr>
                <w:rFonts w:ascii="Calibri" w:hAnsi="Calibri"/>
                <w:color w:val="000000"/>
                <w:sz w:val="22"/>
                <w:szCs w:val="22"/>
              </w:rPr>
              <w:t>13</w:t>
            </w:r>
          </w:p>
        </w:tc>
        <w:tc>
          <w:tcPr>
            <w:tcW w:w="2341"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MemoRemarks</w:t>
            </w:r>
          </w:p>
        </w:tc>
        <w:tc>
          <w:tcPr>
            <w:tcW w:w="1452"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varchar(MAX)</w:t>
            </w:r>
          </w:p>
        </w:tc>
        <w:tc>
          <w:tcPr>
            <w:tcW w:w="837"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right"/>
              <w:rPr>
                <w:rFonts w:ascii="Calibri" w:hAnsi="Calibri"/>
                <w:color w:val="000000"/>
                <w:sz w:val="22"/>
                <w:szCs w:val="22"/>
              </w:rPr>
            </w:pPr>
            <w:r w:rsidRPr="001C7713">
              <w:rPr>
                <w:rFonts w:ascii="Calibri" w:hAnsi="Calibri"/>
                <w:color w:val="000000"/>
                <w:sz w:val="22"/>
                <w:szCs w:val="22"/>
              </w:rPr>
              <w:t>-1</w:t>
            </w:r>
          </w:p>
        </w:tc>
        <w:tc>
          <w:tcPr>
            <w:tcW w:w="1365" w:type="dxa"/>
            <w:tcBorders>
              <w:top w:val="nil"/>
              <w:left w:val="nil"/>
              <w:bottom w:val="single" w:sz="4" w:space="0" w:color="auto"/>
              <w:right w:val="single" w:sz="4" w:space="0" w:color="auto"/>
            </w:tcBorders>
            <w:shd w:val="clear" w:color="auto" w:fill="auto"/>
            <w:noWrap/>
            <w:vAlign w:val="bottom"/>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r>
      <w:tr w:rsidR="0039294B" w:rsidRPr="001C7713"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center"/>
              <w:rPr>
                <w:rFonts w:ascii="Calibri" w:hAnsi="Calibri"/>
                <w:color w:val="000000"/>
                <w:sz w:val="22"/>
                <w:szCs w:val="22"/>
              </w:rPr>
            </w:pPr>
            <w:r w:rsidRPr="001C7713">
              <w:rPr>
                <w:rFonts w:ascii="Calibri" w:hAnsi="Calibri"/>
                <w:color w:val="000000"/>
                <w:sz w:val="22"/>
                <w:szCs w:val="22"/>
              </w:rPr>
              <w:t>14</w:t>
            </w:r>
          </w:p>
        </w:tc>
        <w:tc>
          <w:tcPr>
            <w:tcW w:w="2341"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MemoStatus</w:t>
            </w:r>
          </w:p>
        </w:tc>
        <w:tc>
          <w:tcPr>
            <w:tcW w:w="1452"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right"/>
              <w:rPr>
                <w:rFonts w:ascii="Calibri" w:hAnsi="Calibri"/>
                <w:color w:val="000000"/>
                <w:sz w:val="22"/>
                <w:szCs w:val="22"/>
              </w:rPr>
            </w:pPr>
            <w:r w:rsidRPr="001C7713">
              <w:rPr>
                <w:rFonts w:ascii="Calibri" w:hAnsi="Calibri"/>
                <w:color w:val="000000"/>
                <w:sz w:val="22"/>
                <w:szCs w:val="22"/>
              </w:rPr>
              <w:t>1</w:t>
            </w:r>
          </w:p>
        </w:tc>
        <w:tc>
          <w:tcPr>
            <w:tcW w:w="1365" w:type="dxa"/>
            <w:tcBorders>
              <w:top w:val="nil"/>
              <w:left w:val="nil"/>
              <w:bottom w:val="single" w:sz="4" w:space="0" w:color="auto"/>
              <w:right w:val="single" w:sz="4" w:space="0" w:color="auto"/>
            </w:tcBorders>
            <w:shd w:val="clear" w:color="auto" w:fill="auto"/>
            <w:noWrap/>
            <w:vAlign w:val="bottom"/>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r>
      <w:tr w:rsidR="0039294B" w:rsidRPr="001C7713"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center"/>
              <w:rPr>
                <w:rFonts w:ascii="Calibri" w:hAnsi="Calibri"/>
                <w:color w:val="000000"/>
                <w:sz w:val="22"/>
                <w:szCs w:val="22"/>
              </w:rPr>
            </w:pPr>
            <w:r w:rsidRPr="001C7713">
              <w:rPr>
                <w:rFonts w:ascii="Calibri" w:hAnsi="Calibri"/>
                <w:color w:val="000000"/>
                <w:sz w:val="22"/>
                <w:szCs w:val="22"/>
              </w:rPr>
              <w:t>15</w:t>
            </w:r>
          </w:p>
        </w:tc>
        <w:tc>
          <w:tcPr>
            <w:tcW w:w="2341"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MemoIsDraft</w:t>
            </w:r>
          </w:p>
        </w:tc>
        <w:tc>
          <w:tcPr>
            <w:tcW w:w="1452"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right"/>
              <w:rPr>
                <w:rFonts w:ascii="Calibri" w:hAnsi="Calibri"/>
                <w:color w:val="000000"/>
                <w:sz w:val="22"/>
                <w:szCs w:val="22"/>
              </w:rPr>
            </w:pPr>
            <w:r w:rsidRPr="001C7713">
              <w:rPr>
                <w:rFonts w:ascii="Calibri" w:hAnsi="Calibri"/>
                <w:color w:val="000000"/>
                <w:sz w:val="22"/>
                <w:szCs w:val="22"/>
              </w:rPr>
              <w:t>1</w:t>
            </w:r>
          </w:p>
        </w:tc>
        <w:tc>
          <w:tcPr>
            <w:tcW w:w="1365" w:type="dxa"/>
            <w:tcBorders>
              <w:top w:val="nil"/>
              <w:left w:val="nil"/>
              <w:bottom w:val="single" w:sz="4" w:space="0" w:color="auto"/>
              <w:right w:val="single" w:sz="4" w:space="0" w:color="auto"/>
            </w:tcBorders>
            <w:shd w:val="clear" w:color="auto" w:fill="auto"/>
            <w:noWrap/>
            <w:vAlign w:val="bottom"/>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r>
      <w:tr w:rsidR="0039294B" w:rsidRPr="001C7713"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center"/>
              <w:rPr>
                <w:rFonts w:ascii="Calibri" w:hAnsi="Calibri"/>
                <w:color w:val="000000"/>
                <w:sz w:val="22"/>
                <w:szCs w:val="22"/>
              </w:rPr>
            </w:pPr>
            <w:r w:rsidRPr="001C7713">
              <w:rPr>
                <w:rFonts w:ascii="Calibri" w:hAnsi="Calibri"/>
                <w:color w:val="000000"/>
                <w:sz w:val="22"/>
                <w:szCs w:val="22"/>
              </w:rPr>
              <w:t>16</w:t>
            </w:r>
          </w:p>
        </w:tc>
        <w:tc>
          <w:tcPr>
            <w:tcW w:w="2341"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MemoRevisionParent</w:t>
            </w:r>
          </w:p>
        </w:tc>
        <w:tc>
          <w:tcPr>
            <w:tcW w:w="1452"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right"/>
              <w:rPr>
                <w:rFonts w:ascii="Calibri" w:hAnsi="Calibri"/>
                <w:color w:val="000000"/>
                <w:sz w:val="22"/>
                <w:szCs w:val="22"/>
              </w:rPr>
            </w:pPr>
            <w:r w:rsidRPr="001C7713">
              <w:rPr>
                <w:rFonts w:ascii="Calibri" w:hAnsi="Calibri"/>
                <w:color w:val="000000"/>
                <w:sz w:val="22"/>
                <w:szCs w:val="22"/>
              </w:rPr>
              <w:t>4</w:t>
            </w:r>
          </w:p>
        </w:tc>
        <w:tc>
          <w:tcPr>
            <w:tcW w:w="1365" w:type="dxa"/>
            <w:tcBorders>
              <w:top w:val="nil"/>
              <w:left w:val="nil"/>
              <w:bottom w:val="single" w:sz="4" w:space="0" w:color="auto"/>
              <w:right w:val="single" w:sz="4" w:space="0" w:color="auto"/>
            </w:tcBorders>
            <w:shd w:val="clear" w:color="auto" w:fill="auto"/>
            <w:noWrap/>
            <w:vAlign w:val="bottom"/>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r>
      <w:tr w:rsidR="0039294B" w:rsidRPr="001C7713"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center"/>
              <w:rPr>
                <w:rFonts w:ascii="Calibri" w:hAnsi="Calibri"/>
                <w:color w:val="000000"/>
                <w:sz w:val="22"/>
                <w:szCs w:val="22"/>
              </w:rPr>
            </w:pPr>
            <w:r w:rsidRPr="001C7713">
              <w:rPr>
                <w:rFonts w:ascii="Calibri" w:hAnsi="Calibri"/>
                <w:color w:val="000000"/>
                <w:sz w:val="22"/>
                <w:szCs w:val="22"/>
              </w:rPr>
              <w:t>17</w:t>
            </w:r>
          </w:p>
        </w:tc>
        <w:tc>
          <w:tcPr>
            <w:tcW w:w="2341"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MemoRevisionNumber</w:t>
            </w:r>
          </w:p>
        </w:tc>
        <w:tc>
          <w:tcPr>
            <w:tcW w:w="1452"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right"/>
              <w:rPr>
                <w:rFonts w:ascii="Calibri" w:hAnsi="Calibri"/>
                <w:color w:val="000000"/>
                <w:sz w:val="22"/>
                <w:szCs w:val="22"/>
              </w:rPr>
            </w:pPr>
            <w:r w:rsidRPr="001C7713">
              <w:rPr>
                <w:rFonts w:ascii="Calibri" w:hAnsi="Calibri"/>
                <w:color w:val="000000"/>
                <w:sz w:val="22"/>
                <w:szCs w:val="22"/>
              </w:rPr>
              <w:t>4</w:t>
            </w:r>
          </w:p>
        </w:tc>
        <w:tc>
          <w:tcPr>
            <w:tcW w:w="1365" w:type="dxa"/>
            <w:tcBorders>
              <w:top w:val="nil"/>
              <w:left w:val="nil"/>
              <w:bottom w:val="single" w:sz="4" w:space="0" w:color="auto"/>
              <w:right w:val="single" w:sz="4" w:space="0" w:color="auto"/>
            </w:tcBorders>
            <w:shd w:val="clear" w:color="auto" w:fill="auto"/>
            <w:noWrap/>
            <w:vAlign w:val="bottom"/>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r>
      <w:tr w:rsidR="0039294B" w:rsidRPr="001C7713"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center"/>
              <w:rPr>
                <w:rFonts w:ascii="Calibri" w:hAnsi="Calibri"/>
                <w:color w:val="000000"/>
                <w:sz w:val="22"/>
                <w:szCs w:val="22"/>
              </w:rPr>
            </w:pPr>
            <w:r w:rsidRPr="001C7713">
              <w:rPr>
                <w:rFonts w:ascii="Calibri" w:hAnsi="Calibri"/>
                <w:color w:val="000000"/>
                <w:sz w:val="22"/>
                <w:szCs w:val="22"/>
              </w:rPr>
              <w:t>18</w:t>
            </w:r>
          </w:p>
        </w:tc>
        <w:tc>
          <w:tcPr>
            <w:tcW w:w="2341"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MemoApprovalIncident</w:t>
            </w:r>
          </w:p>
        </w:tc>
        <w:tc>
          <w:tcPr>
            <w:tcW w:w="1452"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right"/>
              <w:rPr>
                <w:rFonts w:ascii="Calibri" w:hAnsi="Calibri"/>
                <w:color w:val="000000"/>
                <w:sz w:val="22"/>
                <w:szCs w:val="22"/>
              </w:rPr>
            </w:pPr>
            <w:r w:rsidRPr="001C7713">
              <w:rPr>
                <w:rFonts w:ascii="Calibri" w:hAnsi="Calibri"/>
                <w:color w:val="000000"/>
                <w:sz w:val="22"/>
                <w:szCs w:val="22"/>
              </w:rPr>
              <w:t>4</w:t>
            </w:r>
          </w:p>
        </w:tc>
        <w:tc>
          <w:tcPr>
            <w:tcW w:w="1365" w:type="dxa"/>
            <w:tcBorders>
              <w:top w:val="nil"/>
              <w:left w:val="nil"/>
              <w:bottom w:val="single" w:sz="4" w:space="0" w:color="auto"/>
              <w:right w:val="single" w:sz="4" w:space="0" w:color="auto"/>
            </w:tcBorders>
            <w:shd w:val="clear" w:color="auto" w:fill="auto"/>
            <w:noWrap/>
            <w:vAlign w:val="bottom"/>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r>
      <w:tr w:rsidR="0039294B" w:rsidRPr="001C7713"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center"/>
              <w:rPr>
                <w:rFonts w:ascii="Calibri" w:hAnsi="Calibri"/>
                <w:color w:val="000000"/>
                <w:sz w:val="22"/>
                <w:szCs w:val="22"/>
              </w:rPr>
            </w:pPr>
            <w:r w:rsidRPr="001C7713">
              <w:rPr>
                <w:rFonts w:ascii="Calibri" w:hAnsi="Calibri"/>
                <w:color w:val="000000"/>
                <w:sz w:val="22"/>
                <w:szCs w:val="22"/>
              </w:rPr>
              <w:t>19</w:t>
            </w:r>
          </w:p>
        </w:tc>
        <w:tc>
          <w:tcPr>
            <w:tcW w:w="2341"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MemoApprovalStatus</w:t>
            </w:r>
          </w:p>
        </w:tc>
        <w:tc>
          <w:tcPr>
            <w:tcW w:w="1452"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varchar(20)</w:t>
            </w:r>
          </w:p>
        </w:tc>
        <w:tc>
          <w:tcPr>
            <w:tcW w:w="837"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right"/>
              <w:rPr>
                <w:rFonts w:ascii="Calibri" w:hAnsi="Calibri"/>
                <w:color w:val="000000"/>
                <w:sz w:val="22"/>
                <w:szCs w:val="22"/>
              </w:rPr>
            </w:pPr>
            <w:r w:rsidRPr="001C7713">
              <w:rPr>
                <w:rFonts w:ascii="Calibri" w:hAnsi="Calibri"/>
                <w:color w:val="000000"/>
                <w:sz w:val="22"/>
                <w:szCs w:val="22"/>
              </w:rPr>
              <w:t>20</w:t>
            </w:r>
          </w:p>
        </w:tc>
        <w:tc>
          <w:tcPr>
            <w:tcW w:w="1365" w:type="dxa"/>
            <w:tcBorders>
              <w:top w:val="nil"/>
              <w:left w:val="nil"/>
              <w:bottom w:val="single" w:sz="4" w:space="0" w:color="auto"/>
              <w:right w:val="single" w:sz="4" w:space="0" w:color="auto"/>
            </w:tcBorders>
            <w:shd w:val="clear" w:color="auto" w:fill="auto"/>
            <w:noWrap/>
            <w:vAlign w:val="bottom"/>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r>
      <w:tr w:rsidR="0039294B" w:rsidRPr="001C7713"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center"/>
              <w:rPr>
                <w:rFonts w:ascii="Calibri" w:hAnsi="Calibri"/>
                <w:color w:val="000000"/>
                <w:sz w:val="22"/>
                <w:szCs w:val="22"/>
              </w:rPr>
            </w:pPr>
            <w:r w:rsidRPr="001C7713">
              <w:rPr>
                <w:rFonts w:ascii="Calibri" w:hAnsi="Calibri"/>
                <w:color w:val="000000"/>
                <w:sz w:val="22"/>
                <w:szCs w:val="22"/>
              </w:rPr>
              <w:t>20</w:t>
            </w:r>
          </w:p>
        </w:tc>
        <w:tc>
          <w:tcPr>
            <w:tcW w:w="2341" w:type="dxa"/>
            <w:tcBorders>
              <w:top w:val="nil"/>
              <w:left w:val="nil"/>
              <w:bottom w:val="single" w:sz="4" w:space="0" w:color="auto"/>
              <w:right w:val="single" w:sz="4" w:space="0" w:color="auto"/>
            </w:tcBorders>
            <w:shd w:val="clear" w:color="auto" w:fill="auto"/>
            <w:noWrap/>
            <w:hideMark/>
          </w:tcPr>
          <w:p w:rsidR="0039294B"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MemoApproval</w:t>
            </w:r>
          </w:p>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Comment</w:t>
            </w:r>
          </w:p>
        </w:tc>
        <w:tc>
          <w:tcPr>
            <w:tcW w:w="1452"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varchar(MAX)</w:t>
            </w:r>
          </w:p>
        </w:tc>
        <w:tc>
          <w:tcPr>
            <w:tcW w:w="837"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right"/>
              <w:rPr>
                <w:rFonts w:ascii="Calibri" w:hAnsi="Calibri"/>
                <w:color w:val="000000"/>
                <w:sz w:val="22"/>
                <w:szCs w:val="22"/>
              </w:rPr>
            </w:pPr>
            <w:r w:rsidRPr="001C7713">
              <w:rPr>
                <w:rFonts w:ascii="Calibri" w:hAnsi="Calibri"/>
                <w:color w:val="000000"/>
                <w:sz w:val="22"/>
                <w:szCs w:val="22"/>
              </w:rPr>
              <w:t>-1</w:t>
            </w:r>
          </w:p>
        </w:tc>
        <w:tc>
          <w:tcPr>
            <w:tcW w:w="1365" w:type="dxa"/>
            <w:tcBorders>
              <w:top w:val="nil"/>
              <w:left w:val="nil"/>
              <w:bottom w:val="single" w:sz="4" w:space="0" w:color="auto"/>
              <w:right w:val="single" w:sz="4" w:space="0" w:color="auto"/>
            </w:tcBorders>
            <w:shd w:val="clear" w:color="auto" w:fill="auto"/>
            <w:noWrap/>
            <w:vAlign w:val="bottom"/>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r>
      <w:tr w:rsidR="0039294B" w:rsidRPr="001C7713"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center"/>
              <w:rPr>
                <w:rFonts w:ascii="Calibri" w:hAnsi="Calibri"/>
                <w:color w:val="000000"/>
                <w:sz w:val="22"/>
                <w:szCs w:val="22"/>
              </w:rPr>
            </w:pPr>
            <w:r w:rsidRPr="001C7713">
              <w:rPr>
                <w:rFonts w:ascii="Calibri" w:hAnsi="Calibri"/>
                <w:color w:val="000000"/>
                <w:sz w:val="22"/>
                <w:szCs w:val="22"/>
              </w:rPr>
              <w:t>21</w:t>
            </w:r>
          </w:p>
        </w:tc>
        <w:tc>
          <w:tcPr>
            <w:tcW w:w="2341"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CreatedBy</w:t>
            </w:r>
          </w:p>
        </w:tc>
        <w:tc>
          <w:tcPr>
            <w:tcW w:w="1452"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varchar(50)</w:t>
            </w:r>
          </w:p>
        </w:tc>
        <w:tc>
          <w:tcPr>
            <w:tcW w:w="837"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right"/>
              <w:rPr>
                <w:rFonts w:ascii="Calibri" w:hAnsi="Calibri"/>
                <w:color w:val="000000"/>
                <w:sz w:val="22"/>
                <w:szCs w:val="22"/>
              </w:rPr>
            </w:pPr>
            <w:r w:rsidRPr="001C7713">
              <w:rPr>
                <w:rFonts w:ascii="Calibri" w:hAnsi="Calibri"/>
                <w:color w:val="000000"/>
                <w:sz w:val="22"/>
                <w:szCs w:val="22"/>
              </w:rPr>
              <w:t>50</w:t>
            </w:r>
          </w:p>
        </w:tc>
        <w:tc>
          <w:tcPr>
            <w:tcW w:w="1365" w:type="dxa"/>
            <w:tcBorders>
              <w:top w:val="nil"/>
              <w:left w:val="nil"/>
              <w:bottom w:val="single" w:sz="4" w:space="0" w:color="auto"/>
              <w:right w:val="single" w:sz="4" w:space="0" w:color="auto"/>
            </w:tcBorders>
            <w:shd w:val="clear" w:color="auto" w:fill="auto"/>
            <w:noWrap/>
            <w:vAlign w:val="bottom"/>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r>
      <w:tr w:rsidR="0039294B" w:rsidRPr="001C7713"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center"/>
              <w:rPr>
                <w:rFonts w:ascii="Calibri" w:hAnsi="Calibri"/>
                <w:color w:val="000000"/>
                <w:sz w:val="22"/>
                <w:szCs w:val="22"/>
              </w:rPr>
            </w:pPr>
            <w:r w:rsidRPr="001C7713">
              <w:rPr>
                <w:rFonts w:ascii="Calibri" w:hAnsi="Calibri"/>
                <w:color w:val="000000"/>
                <w:sz w:val="22"/>
                <w:szCs w:val="22"/>
              </w:rPr>
              <w:t>22</w:t>
            </w:r>
          </w:p>
        </w:tc>
        <w:tc>
          <w:tcPr>
            <w:tcW w:w="2341"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CreatedDate</w:t>
            </w:r>
          </w:p>
        </w:tc>
        <w:tc>
          <w:tcPr>
            <w:tcW w:w="1452"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datetime</w:t>
            </w:r>
          </w:p>
        </w:tc>
        <w:tc>
          <w:tcPr>
            <w:tcW w:w="837"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right"/>
              <w:rPr>
                <w:rFonts w:ascii="Calibri" w:hAnsi="Calibri"/>
                <w:color w:val="000000"/>
                <w:sz w:val="22"/>
                <w:szCs w:val="22"/>
              </w:rPr>
            </w:pPr>
            <w:r w:rsidRPr="001C7713">
              <w:rPr>
                <w:rFonts w:ascii="Calibri" w:hAnsi="Calibri"/>
                <w:color w:val="000000"/>
                <w:sz w:val="22"/>
                <w:szCs w:val="22"/>
              </w:rPr>
              <w:t>8</w:t>
            </w:r>
          </w:p>
        </w:tc>
        <w:tc>
          <w:tcPr>
            <w:tcW w:w="1365" w:type="dxa"/>
            <w:tcBorders>
              <w:top w:val="nil"/>
              <w:left w:val="nil"/>
              <w:bottom w:val="single" w:sz="4" w:space="0" w:color="auto"/>
              <w:right w:val="single" w:sz="4" w:space="0" w:color="auto"/>
            </w:tcBorders>
            <w:shd w:val="clear" w:color="auto" w:fill="auto"/>
            <w:noWrap/>
            <w:vAlign w:val="bottom"/>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getdate()</w:t>
            </w:r>
          </w:p>
        </w:tc>
      </w:tr>
      <w:tr w:rsidR="0039294B" w:rsidRPr="001C7713"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center"/>
              <w:rPr>
                <w:rFonts w:ascii="Calibri" w:hAnsi="Calibri"/>
                <w:color w:val="000000"/>
                <w:sz w:val="22"/>
                <w:szCs w:val="22"/>
              </w:rPr>
            </w:pPr>
            <w:r w:rsidRPr="001C7713">
              <w:rPr>
                <w:rFonts w:ascii="Calibri" w:hAnsi="Calibri"/>
                <w:color w:val="000000"/>
                <w:sz w:val="22"/>
                <w:szCs w:val="22"/>
              </w:rPr>
              <w:t>23</w:t>
            </w:r>
          </w:p>
        </w:tc>
        <w:tc>
          <w:tcPr>
            <w:tcW w:w="2341"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ModifiedBy</w:t>
            </w:r>
          </w:p>
        </w:tc>
        <w:tc>
          <w:tcPr>
            <w:tcW w:w="1452"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varchar(50)</w:t>
            </w:r>
          </w:p>
        </w:tc>
        <w:tc>
          <w:tcPr>
            <w:tcW w:w="837"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right"/>
              <w:rPr>
                <w:rFonts w:ascii="Calibri" w:hAnsi="Calibri"/>
                <w:color w:val="000000"/>
                <w:sz w:val="22"/>
                <w:szCs w:val="22"/>
              </w:rPr>
            </w:pPr>
            <w:r w:rsidRPr="001C7713">
              <w:rPr>
                <w:rFonts w:ascii="Calibri" w:hAnsi="Calibri"/>
                <w:color w:val="000000"/>
                <w:sz w:val="22"/>
                <w:szCs w:val="22"/>
              </w:rPr>
              <w:t>50</w:t>
            </w:r>
          </w:p>
        </w:tc>
        <w:tc>
          <w:tcPr>
            <w:tcW w:w="1365" w:type="dxa"/>
            <w:tcBorders>
              <w:top w:val="nil"/>
              <w:left w:val="nil"/>
              <w:bottom w:val="single" w:sz="4" w:space="0" w:color="auto"/>
              <w:right w:val="single" w:sz="4" w:space="0" w:color="auto"/>
            </w:tcBorders>
            <w:shd w:val="clear" w:color="auto" w:fill="auto"/>
            <w:noWrap/>
            <w:vAlign w:val="bottom"/>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r>
      <w:tr w:rsidR="0039294B" w:rsidRPr="001C7713"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center"/>
              <w:rPr>
                <w:rFonts w:ascii="Calibri" w:hAnsi="Calibri"/>
                <w:color w:val="000000"/>
                <w:sz w:val="22"/>
                <w:szCs w:val="22"/>
              </w:rPr>
            </w:pPr>
            <w:r w:rsidRPr="001C7713">
              <w:rPr>
                <w:rFonts w:ascii="Calibri" w:hAnsi="Calibri"/>
                <w:color w:val="000000"/>
                <w:sz w:val="22"/>
                <w:szCs w:val="22"/>
              </w:rPr>
              <w:t>24</w:t>
            </w:r>
          </w:p>
        </w:tc>
        <w:tc>
          <w:tcPr>
            <w:tcW w:w="2341"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ModifiedDate</w:t>
            </w:r>
          </w:p>
        </w:tc>
        <w:tc>
          <w:tcPr>
            <w:tcW w:w="1452"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datetime</w:t>
            </w:r>
          </w:p>
        </w:tc>
        <w:tc>
          <w:tcPr>
            <w:tcW w:w="837"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right"/>
              <w:rPr>
                <w:rFonts w:ascii="Calibri" w:hAnsi="Calibri"/>
                <w:color w:val="000000"/>
                <w:sz w:val="22"/>
                <w:szCs w:val="22"/>
              </w:rPr>
            </w:pPr>
            <w:r w:rsidRPr="001C7713">
              <w:rPr>
                <w:rFonts w:ascii="Calibri" w:hAnsi="Calibri"/>
                <w:color w:val="000000"/>
                <w:sz w:val="22"/>
                <w:szCs w:val="22"/>
              </w:rPr>
              <w:t>8</w:t>
            </w:r>
          </w:p>
        </w:tc>
        <w:tc>
          <w:tcPr>
            <w:tcW w:w="1365" w:type="dxa"/>
            <w:tcBorders>
              <w:top w:val="nil"/>
              <w:left w:val="nil"/>
              <w:bottom w:val="single" w:sz="4" w:space="0" w:color="auto"/>
              <w:right w:val="single" w:sz="4" w:space="0" w:color="auto"/>
            </w:tcBorders>
            <w:shd w:val="clear" w:color="auto" w:fill="auto"/>
            <w:noWrap/>
            <w:vAlign w:val="bottom"/>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hideMark/>
          </w:tcPr>
          <w:p w:rsidR="0039294B" w:rsidRPr="001C7713" w:rsidRDefault="0039294B" w:rsidP="0039294B">
            <w:pPr>
              <w:spacing w:before="0" w:after="0"/>
              <w:ind w:left="0"/>
              <w:jc w:val="left"/>
              <w:rPr>
                <w:rFonts w:ascii="Calibri" w:hAnsi="Calibri"/>
                <w:color w:val="000000"/>
                <w:sz w:val="22"/>
                <w:szCs w:val="22"/>
              </w:rPr>
            </w:pPr>
            <w:r w:rsidRPr="001C7713">
              <w:rPr>
                <w:rFonts w:ascii="Calibri" w:hAnsi="Calibri"/>
                <w:color w:val="000000"/>
                <w:sz w:val="22"/>
                <w:szCs w:val="22"/>
              </w:rPr>
              <w:t>getdate()</w:t>
            </w:r>
          </w:p>
        </w:tc>
      </w:tr>
    </w:tbl>
    <w:p w:rsidR="0039294B" w:rsidRDefault="0039294B" w:rsidP="0039294B"/>
    <w:p w:rsidR="0039294B" w:rsidRPr="00F75A8F" w:rsidRDefault="0039294B" w:rsidP="0039294B">
      <w:pPr>
        <w:pStyle w:val="BodyText"/>
        <w:rPr>
          <w:rStyle w:val="IntenseEmphasis"/>
          <w:b w:val="0"/>
          <w:i w:val="0"/>
          <w:color w:val="auto"/>
        </w:rPr>
      </w:pPr>
      <w:r w:rsidRPr="00F75A8F">
        <w:rPr>
          <w:rStyle w:val="IntenseEmphasis"/>
          <w:b w:val="0"/>
          <w:i w:val="0"/>
          <w:color w:val="auto"/>
        </w:rPr>
        <w:t xml:space="preserve">Nama Tabel </w:t>
      </w:r>
      <w:r w:rsidRPr="00F75A8F">
        <w:rPr>
          <w:rStyle w:val="IntenseEmphasis"/>
          <w:b w:val="0"/>
          <w:i w:val="0"/>
          <w:color w:val="auto"/>
        </w:rPr>
        <w:tab/>
        <w:t>:</w:t>
      </w:r>
      <w:r w:rsidRPr="000D732A">
        <w:t xml:space="preserve"> </w:t>
      </w:r>
      <w:r w:rsidRPr="000D732A">
        <w:rPr>
          <w:rStyle w:val="IntenseEmphasis"/>
          <w:b w:val="0"/>
          <w:i w:val="0"/>
          <w:color w:val="auto"/>
        </w:rPr>
        <w:t>EPROC_MemoDetailProduct</w:t>
      </w:r>
    </w:p>
    <w:p w:rsidR="0039294B" w:rsidRPr="00F75A8F" w:rsidRDefault="0039294B" w:rsidP="0039294B">
      <w:pPr>
        <w:pStyle w:val="BodyText"/>
        <w:rPr>
          <w:rStyle w:val="IntenseEmphasis"/>
          <w:b w:val="0"/>
          <w:i w:val="0"/>
          <w:color w:val="auto"/>
        </w:rPr>
      </w:pPr>
      <w:r w:rsidRPr="00F75A8F">
        <w:rPr>
          <w:rStyle w:val="IntenseEmphasis"/>
          <w:b w:val="0"/>
          <w:i w:val="0"/>
          <w:color w:val="auto"/>
        </w:rPr>
        <w:t>Deskripsi</w:t>
      </w:r>
      <w:r w:rsidRPr="00F75A8F">
        <w:rPr>
          <w:rStyle w:val="IntenseEmphasis"/>
          <w:b w:val="0"/>
          <w:i w:val="0"/>
          <w:color w:val="auto"/>
        </w:rPr>
        <w:tab/>
      </w:r>
      <w:r>
        <w:rPr>
          <w:rStyle w:val="IntenseEmphasis"/>
          <w:b w:val="0"/>
          <w:i w:val="0"/>
          <w:color w:val="auto"/>
        </w:rPr>
        <w:tab/>
      </w:r>
      <w:r w:rsidRPr="00F75A8F">
        <w:rPr>
          <w:rStyle w:val="IntenseEmphasis"/>
          <w:b w:val="0"/>
          <w:i w:val="0"/>
          <w:color w:val="auto"/>
        </w:rPr>
        <w:t>:</w:t>
      </w:r>
    </w:p>
    <w:tbl>
      <w:tblPr>
        <w:tblW w:w="10125" w:type="dxa"/>
        <w:tblLook w:val="04A0" w:firstRow="1" w:lastRow="0" w:firstColumn="1" w:lastColumn="0" w:noHBand="0" w:noVBand="1"/>
      </w:tblPr>
      <w:tblGrid>
        <w:gridCol w:w="480"/>
        <w:gridCol w:w="2305"/>
        <w:gridCol w:w="1440"/>
        <w:gridCol w:w="837"/>
        <w:gridCol w:w="1499"/>
        <w:gridCol w:w="1211"/>
        <w:gridCol w:w="953"/>
        <w:gridCol w:w="1400"/>
      </w:tblGrid>
      <w:tr w:rsidR="0039294B" w:rsidRPr="000D732A" w:rsidTr="0039294B">
        <w:trPr>
          <w:trHeight w:val="300"/>
        </w:trPr>
        <w:tc>
          <w:tcPr>
            <w:tcW w:w="480" w:type="dxa"/>
            <w:tcBorders>
              <w:top w:val="single" w:sz="4" w:space="0" w:color="auto"/>
              <w:left w:val="single" w:sz="4" w:space="0" w:color="auto"/>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No</w:t>
            </w:r>
          </w:p>
        </w:tc>
        <w:tc>
          <w:tcPr>
            <w:tcW w:w="2305"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Nama Field</w:t>
            </w:r>
          </w:p>
        </w:tc>
        <w:tc>
          <w:tcPr>
            <w:tcW w:w="1440"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Type</w:t>
            </w:r>
          </w:p>
        </w:tc>
        <w:tc>
          <w:tcPr>
            <w:tcW w:w="837"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Length</w:t>
            </w:r>
          </w:p>
        </w:tc>
        <w:tc>
          <w:tcPr>
            <w:tcW w:w="1499"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Keterangan</w:t>
            </w:r>
          </w:p>
        </w:tc>
        <w:tc>
          <w:tcPr>
            <w:tcW w:w="1211"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Refference</w:t>
            </w:r>
          </w:p>
        </w:tc>
        <w:tc>
          <w:tcPr>
            <w:tcW w:w="953"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Check Field / Check Value</w:t>
            </w:r>
          </w:p>
        </w:tc>
        <w:tc>
          <w:tcPr>
            <w:tcW w:w="1400"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Default Value</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t>1</w:t>
            </w:r>
          </w:p>
        </w:tc>
        <w:tc>
          <w:tcPr>
            <w:tcW w:w="2305"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MemoDetailID</w:t>
            </w:r>
          </w:p>
        </w:tc>
        <w:tc>
          <w:tcPr>
            <w:tcW w:w="1440"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4</w:t>
            </w:r>
          </w:p>
        </w:tc>
        <w:tc>
          <w:tcPr>
            <w:tcW w:w="149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PK</w:t>
            </w:r>
          </w:p>
        </w:tc>
        <w:tc>
          <w:tcPr>
            <w:tcW w:w="953"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t>2</w:t>
            </w:r>
          </w:p>
        </w:tc>
        <w:tc>
          <w:tcPr>
            <w:tcW w:w="2305"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MemoID</w:t>
            </w:r>
          </w:p>
        </w:tc>
        <w:tc>
          <w:tcPr>
            <w:tcW w:w="1440"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4</w:t>
            </w:r>
          </w:p>
        </w:tc>
        <w:tc>
          <w:tcPr>
            <w:tcW w:w="149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FK</w:t>
            </w:r>
          </w:p>
        </w:tc>
        <w:tc>
          <w:tcPr>
            <w:tcW w:w="953"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t>3</w:t>
            </w:r>
          </w:p>
        </w:tc>
        <w:tc>
          <w:tcPr>
            <w:tcW w:w="2305"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MemoReffID</w:t>
            </w:r>
          </w:p>
        </w:tc>
        <w:tc>
          <w:tcPr>
            <w:tcW w:w="1440"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4</w:t>
            </w:r>
          </w:p>
        </w:tc>
        <w:tc>
          <w:tcPr>
            <w:tcW w:w="149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953"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t>4</w:t>
            </w:r>
          </w:p>
        </w:tc>
        <w:tc>
          <w:tcPr>
            <w:tcW w:w="2305"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MemoReffType</w:t>
            </w:r>
          </w:p>
        </w:tc>
        <w:tc>
          <w:tcPr>
            <w:tcW w:w="1440"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4</w:t>
            </w:r>
          </w:p>
        </w:tc>
        <w:tc>
          <w:tcPr>
            <w:tcW w:w="1499" w:type="dxa"/>
            <w:tcBorders>
              <w:top w:val="nil"/>
              <w:left w:val="nil"/>
              <w:bottom w:val="single" w:sz="4" w:space="0" w:color="auto"/>
              <w:right w:val="single" w:sz="4" w:space="0" w:color="auto"/>
            </w:tcBorders>
            <w:shd w:val="clear" w:color="auto" w:fill="auto"/>
            <w:noWrap/>
            <w:vAlign w:val="bottom"/>
            <w:hideMark/>
          </w:tcPr>
          <w:p w:rsidR="0039294B" w:rsidRDefault="0039294B" w:rsidP="0039294B">
            <w:pPr>
              <w:spacing w:before="0" w:after="0"/>
              <w:ind w:left="0"/>
              <w:jc w:val="left"/>
              <w:rPr>
                <w:rFonts w:ascii="Calibri" w:hAnsi="Calibri"/>
                <w:color w:val="000000"/>
                <w:sz w:val="22"/>
                <w:szCs w:val="22"/>
              </w:rPr>
            </w:pPr>
            <w:r>
              <w:rPr>
                <w:rFonts w:ascii="Calibri" w:hAnsi="Calibri"/>
                <w:color w:val="000000"/>
                <w:sz w:val="22"/>
                <w:szCs w:val="22"/>
              </w:rPr>
              <w:t>Reff type 0</w:t>
            </w:r>
            <w:r w:rsidRPr="000D732A">
              <w:rPr>
                <w:rFonts w:ascii="Calibri" w:hAnsi="Calibri"/>
                <w:color w:val="000000"/>
                <w:sz w:val="22"/>
                <w:szCs w:val="22"/>
              </w:rPr>
              <w:t xml:space="preserve">= RFQ, </w:t>
            </w:r>
          </w:p>
          <w:p w:rsidR="0039294B" w:rsidRPr="000D732A" w:rsidRDefault="0039294B" w:rsidP="0039294B">
            <w:pPr>
              <w:spacing w:before="0" w:after="0"/>
              <w:ind w:left="0"/>
              <w:jc w:val="left"/>
              <w:rPr>
                <w:rFonts w:ascii="Calibri" w:hAnsi="Calibri"/>
                <w:color w:val="000000"/>
                <w:sz w:val="22"/>
                <w:szCs w:val="22"/>
              </w:rPr>
            </w:pPr>
            <w:r>
              <w:rPr>
                <w:rFonts w:ascii="Calibri" w:hAnsi="Calibri"/>
                <w:color w:val="000000"/>
                <w:sz w:val="22"/>
                <w:szCs w:val="22"/>
              </w:rPr>
              <w:t>1=</w:t>
            </w:r>
            <w:r w:rsidRPr="000D732A">
              <w:rPr>
                <w:rFonts w:ascii="Calibri" w:hAnsi="Calibri"/>
                <w:color w:val="000000"/>
                <w:sz w:val="22"/>
                <w:szCs w:val="22"/>
              </w:rPr>
              <w:t>Memo</w:t>
            </w:r>
          </w:p>
          <w:p w:rsidR="0039294B" w:rsidRPr="000D732A" w:rsidRDefault="0039294B" w:rsidP="0039294B">
            <w:pPr>
              <w:spacing w:before="0" w:after="0"/>
              <w:ind w:left="0"/>
              <w:jc w:val="left"/>
              <w:rPr>
                <w:rFonts w:ascii="Calibri" w:hAnsi="Calibri"/>
                <w:color w:val="000000"/>
                <w:sz w:val="22"/>
                <w:szCs w:val="22"/>
              </w:rPr>
            </w:pPr>
          </w:p>
        </w:tc>
        <w:tc>
          <w:tcPr>
            <w:tcW w:w="1211"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953"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lastRenderedPageBreak/>
              <w:t>5</w:t>
            </w:r>
          </w:p>
        </w:tc>
        <w:tc>
          <w:tcPr>
            <w:tcW w:w="2305"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MemoItemID</w:t>
            </w:r>
          </w:p>
        </w:tc>
        <w:tc>
          <w:tcPr>
            <w:tcW w:w="1440"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4</w:t>
            </w:r>
          </w:p>
        </w:tc>
        <w:tc>
          <w:tcPr>
            <w:tcW w:w="149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953"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FFFF00"/>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t>6</w:t>
            </w:r>
          </w:p>
        </w:tc>
        <w:tc>
          <w:tcPr>
            <w:tcW w:w="2305" w:type="dxa"/>
            <w:tcBorders>
              <w:top w:val="nil"/>
              <w:left w:val="nil"/>
              <w:bottom w:val="single" w:sz="4" w:space="0" w:color="auto"/>
              <w:right w:val="single" w:sz="4" w:space="0" w:color="auto"/>
            </w:tcBorders>
            <w:shd w:val="clear" w:color="auto" w:fill="FFFF00"/>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Discontinue</w:t>
            </w:r>
          </w:p>
        </w:tc>
        <w:tc>
          <w:tcPr>
            <w:tcW w:w="1440" w:type="dxa"/>
            <w:tcBorders>
              <w:top w:val="nil"/>
              <w:left w:val="nil"/>
              <w:bottom w:val="single" w:sz="4" w:space="0" w:color="auto"/>
              <w:right w:val="single" w:sz="4" w:space="0" w:color="auto"/>
            </w:tcBorders>
            <w:shd w:val="clear" w:color="auto" w:fill="FFFF00"/>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FFFF00"/>
            <w:noWrap/>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1</w:t>
            </w:r>
          </w:p>
        </w:tc>
        <w:tc>
          <w:tcPr>
            <w:tcW w:w="1499" w:type="dxa"/>
            <w:tcBorders>
              <w:top w:val="nil"/>
              <w:left w:val="nil"/>
              <w:bottom w:val="single" w:sz="4" w:space="0" w:color="auto"/>
              <w:right w:val="single" w:sz="4" w:space="0" w:color="auto"/>
            </w:tcBorders>
            <w:shd w:val="clear" w:color="auto" w:fill="FFFF00"/>
            <w:noWrap/>
            <w:vAlign w:val="bottom"/>
            <w:hideMark/>
          </w:tcPr>
          <w:p w:rsidR="0039294B" w:rsidRPr="000D732A" w:rsidRDefault="0039294B" w:rsidP="0039294B">
            <w:pPr>
              <w:spacing w:before="0" w:after="0"/>
              <w:ind w:left="0"/>
              <w:jc w:val="left"/>
              <w:rPr>
                <w:rFonts w:ascii="Calibri" w:hAnsi="Calibri"/>
                <w:color w:val="000000"/>
                <w:sz w:val="22"/>
                <w:szCs w:val="22"/>
              </w:rPr>
            </w:pPr>
            <w:r>
              <w:rPr>
                <w:rFonts w:ascii="Calibri" w:hAnsi="Calibri"/>
                <w:color w:val="000000"/>
                <w:sz w:val="22"/>
                <w:szCs w:val="22"/>
              </w:rPr>
              <w:t>0=</w:t>
            </w:r>
            <w:r w:rsidRPr="000D732A">
              <w:rPr>
                <w:rFonts w:ascii="Calibri" w:hAnsi="Calibri"/>
                <w:color w:val="000000"/>
                <w:sz w:val="22"/>
                <w:szCs w:val="22"/>
              </w:rPr>
              <w:t>Continue, 1=Discontinue</w:t>
            </w:r>
          </w:p>
        </w:tc>
        <w:tc>
          <w:tcPr>
            <w:tcW w:w="1211" w:type="dxa"/>
            <w:tcBorders>
              <w:top w:val="nil"/>
              <w:left w:val="nil"/>
              <w:bottom w:val="single" w:sz="4" w:space="0" w:color="auto"/>
              <w:right w:val="single" w:sz="4" w:space="0" w:color="auto"/>
            </w:tcBorders>
            <w:shd w:val="clear" w:color="auto" w:fill="FFFF00"/>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953" w:type="dxa"/>
            <w:tcBorders>
              <w:top w:val="nil"/>
              <w:left w:val="nil"/>
              <w:bottom w:val="single" w:sz="4" w:space="0" w:color="auto"/>
              <w:right w:val="single" w:sz="4" w:space="0" w:color="auto"/>
            </w:tcBorders>
            <w:shd w:val="clear" w:color="auto" w:fill="FFFF00"/>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FFFF00"/>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t>7</w:t>
            </w:r>
          </w:p>
        </w:tc>
        <w:tc>
          <w:tcPr>
            <w:tcW w:w="2305"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VendorID</w:t>
            </w:r>
          </w:p>
        </w:tc>
        <w:tc>
          <w:tcPr>
            <w:tcW w:w="1440"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4</w:t>
            </w:r>
          </w:p>
        </w:tc>
        <w:tc>
          <w:tcPr>
            <w:tcW w:w="149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953"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0</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t>8</w:t>
            </w:r>
          </w:p>
        </w:tc>
        <w:tc>
          <w:tcPr>
            <w:tcW w:w="2305"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VendorSLA</w:t>
            </w:r>
          </w:p>
        </w:tc>
        <w:tc>
          <w:tcPr>
            <w:tcW w:w="1440"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4</w:t>
            </w:r>
          </w:p>
        </w:tc>
        <w:tc>
          <w:tcPr>
            <w:tcW w:w="149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953"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0</w:t>
            </w:r>
          </w:p>
        </w:tc>
      </w:tr>
    </w:tbl>
    <w:p w:rsidR="0039294B" w:rsidRDefault="0039294B" w:rsidP="0039294B"/>
    <w:p w:rsidR="00771F25" w:rsidRDefault="00771F25" w:rsidP="00771F25">
      <w:pPr>
        <w:pStyle w:val="BodyText"/>
      </w:pPr>
    </w:p>
    <w:p w:rsidR="0039294B" w:rsidRPr="00F75A8F" w:rsidRDefault="0039294B" w:rsidP="0039294B">
      <w:pPr>
        <w:pStyle w:val="BodyText"/>
        <w:rPr>
          <w:rStyle w:val="IntenseEmphasis"/>
          <w:b w:val="0"/>
          <w:i w:val="0"/>
          <w:color w:val="auto"/>
        </w:rPr>
      </w:pPr>
      <w:r w:rsidRPr="00F75A8F">
        <w:rPr>
          <w:rStyle w:val="IntenseEmphasis"/>
          <w:b w:val="0"/>
          <w:i w:val="0"/>
          <w:color w:val="auto"/>
        </w:rPr>
        <w:t xml:space="preserve">Nama Tabel </w:t>
      </w:r>
      <w:r w:rsidRPr="00F75A8F">
        <w:rPr>
          <w:rStyle w:val="IntenseEmphasis"/>
          <w:b w:val="0"/>
          <w:i w:val="0"/>
          <w:color w:val="auto"/>
        </w:rPr>
        <w:tab/>
        <w:t>:</w:t>
      </w:r>
      <w:r w:rsidRPr="000D732A">
        <w:t xml:space="preserve"> </w:t>
      </w:r>
      <w:r w:rsidRPr="000D732A">
        <w:rPr>
          <w:rStyle w:val="IntenseEmphasis"/>
          <w:b w:val="0"/>
          <w:i w:val="0"/>
          <w:color w:val="auto"/>
        </w:rPr>
        <w:t>EPROC_MemoDetailProductPriceMapping</w:t>
      </w:r>
    </w:p>
    <w:p w:rsidR="0039294B" w:rsidRPr="00F75A8F" w:rsidRDefault="0039294B" w:rsidP="0039294B">
      <w:pPr>
        <w:pStyle w:val="BodyText"/>
        <w:rPr>
          <w:rStyle w:val="IntenseEmphasis"/>
          <w:b w:val="0"/>
          <w:i w:val="0"/>
          <w:color w:val="auto"/>
        </w:rPr>
      </w:pPr>
      <w:r w:rsidRPr="00F75A8F">
        <w:rPr>
          <w:rStyle w:val="IntenseEmphasis"/>
          <w:b w:val="0"/>
          <w:i w:val="0"/>
          <w:color w:val="auto"/>
        </w:rPr>
        <w:t>Deskripsi</w:t>
      </w:r>
      <w:r w:rsidRPr="00F75A8F">
        <w:rPr>
          <w:rStyle w:val="IntenseEmphasis"/>
          <w:b w:val="0"/>
          <w:i w:val="0"/>
          <w:color w:val="auto"/>
        </w:rPr>
        <w:tab/>
      </w:r>
      <w:r>
        <w:rPr>
          <w:rStyle w:val="IntenseEmphasis"/>
          <w:b w:val="0"/>
          <w:i w:val="0"/>
          <w:color w:val="auto"/>
        </w:rPr>
        <w:tab/>
      </w:r>
      <w:r w:rsidRPr="00F75A8F">
        <w:rPr>
          <w:rStyle w:val="IntenseEmphasis"/>
          <w:b w:val="0"/>
          <w:i w:val="0"/>
          <w:color w:val="auto"/>
        </w:rPr>
        <w:t>:</w:t>
      </w:r>
    </w:p>
    <w:tbl>
      <w:tblPr>
        <w:tblW w:w="10125" w:type="dxa"/>
        <w:tblLook w:val="04A0" w:firstRow="1" w:lastRow="0" w:firstColumn="1" w:lastColumn="0" w:noHBand="0" w:noVBand="1"/>
      </w:tblPr>
      <w:tblGrid>
        <w:gridCol w:w="480"/>
        <w:gridCol w:w="2305"/>
        <w:gridCol w:w="1452"/>
        <w:gridCol w:w="837"/>
        <w:gridCol w:w="1401"/>
        <w:gridCol w:w="1211"/>
        <w:gridCol w:w="1039"/>
        <w:gridCol w:w="1400"/>
      </w:tblGrid>
      <w:tr w:rsidR="0039294B" w:rsidRPr="000D732A" w:rsidTr="0039294B">
        <w:trPr>
          <w:trHeight w:val="300"/>
        </w:trPr>
        <w:tc>
          <w:tcPr>
            <w:tcW w:w="480" w:type="dxa"/>
            <w:tcBorders>
              <w:top w:val="single" w:sz="4" w:space="0" w:color="auto"/>
              <w:left w:val="single" w:sz="4" w:space="0" w:color="auto"/>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No</w:t>
            </w:r>
          </w:p>
        </w:tc>
        <w:tc>
          <w:tcPr>
            <w:tcW w:w="2305"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Nama Field</w:t>
            </w:r>
          </w:p>
        </w:tc>
        <w:tc>
          <w:tcPr>
            <w:tcW w:w="1452"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Type</w:t>
            </w:r>
          </w:p>
        </w:tc>
        <w:tc>
          <w:tcPr>
            <w:tcW w:w="837"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Length</w:t>
            </w:r>
          </w:p>
        </w:tc>
        <w:tc>
          <w:tcPr>
            <w:tcW w:w="1401"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Keterangan</w:t>
            </w:r>
          </w:p>
        </w:tc>
        <w:tc>
          <w:tcPr>
            <w:tcW w:w="1211"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Refference</w:t>
            </w:r>
          </w:p>
        </w:tc>
        <w:tc>
          <w:tcPr>
            <w:tcW w:w="1039"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Check Field / Check Value</w:t>
            </w:r>
          </w:p>
        </w:tc>
        <w:tc>
          <w:tcPr>
            <w:tcW w:w="1400"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Default Value</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t>1</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MDPMID</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PK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t>2</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MemoDetailID</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FK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560737" w:rsidP="0039294B">
            <w:pPr>
              <w:spacing w:before="0" w:after="0"/>
              <w:ind w:left="0"/>
              <w:jc w:val="center"/>
              <w:rPr>
                <w:rFonts w:ascii="Calibri" w:hAnsi="Calibri"/>
                <w:color w:val="000000"/>
                <w:sz w:val="22"/>
                <w:szCs w:val="22"/>
              </w:rPr>
            </w:pPr>
            <w:r>
              <w:rPr>
                <w:rFonts w:ascii="Calibri" w:hAnsi="Calibri"/>
                <w:color w:val="000000"/>
                <w:sz w:val="22"/>
                <w:szCs w:val="22"/>
              </w:rPr>
              <w:t>3</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MappingName</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varchar(MAX)</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-1</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560737"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tcPr>
          <w:p w:rsidR="00560737" w:rsidRDefault="00560737" w:rsidP="0039294B">
            <w:pPr>
              <w:spacing w:before="0" w:after="0"/>
              <w:ind w:left="0"/>
              <w:jc w:val="center"/>
              <w:rPr>
                <w:rFonts w:ascii="Calibri" w:hAnsi="Calibri"/>
                <w:color w:val="000000"/>
                <w:sz w:val="22"/>
                <w:szCs w:val="22"/>
              </w:rPr>
            </w:pPr>
            <w:r>
              <w:rPr>
                <w:rFonts w:ascii="Calibri" w:hAnsi="Calibri"/>
                <w:color w:val="000000"/>
                <w:sz w:val="22"/>
                <w:szCs w:val="22"/>
              </w:rPr>
              <w:t>4</w:t>
            </w:r>
          </w:p>
        </w:tc>
        <w:tc>
          <w:tcPr>
            <w:tcW w:w="2305" w:type="dxa"/>
            <w:tcBorders>
              <w:top w:val="nil"/>
              <w:left w:val="nil"/>
              <w:bottom w:val="single" w:sz="4" w:space="0" w:color="auto"/>
              <w:right w:val="single" w:sz="4" w:space="0" w:color="auto"/>
            </w:tcBorders>
            <w:shd w:val="clear" w:color="auto" w:fill="auto"/>
            <w:noWrap/>
            <w:vAlign w:val="bottom"/>
          </w:tcPr>
          <w:p w:rsidR="00560737" w:rsidRPr="000D732A" w:rsidRDefault="00560737" w:rsidP="0039294B">
            <w:pPr>
              <w:spacing w:before="0" w:after="0"/>
              <w:ind w:left="0"/>
              <w:jc w:val="left"/>
              <w:rPr>
                <w:rFonts w:ascii="Calibri" w:hAnsi="Calibri"/>
                <w:color w:val="000000"/>
                <w:sz w:val="22"/>
                <w:szCs w:val="22"/>
              </w:rPr>
            </w:pPr>
            <w:r>
              <w:rPr>
                <w:rFonts w:ascii="Calibri" w:hAnsi="Calibri"/>
                <w:color w:val="000000"/>
                <w:sz w:val="22"/>
                <w:szCs w:val="22"/>
              </w:rPr>
              <w:t>VendorID</w:t>
            </w:r>
          </w:p>
        </w:tc>
        <w:tc>
          <w:tcPr>
            <w:tcW w:w="1452" w:type="dxa"/>
            <w:tcBorders>
              <w:top w:val="nil"/>
              <w:left w:val="nil"/>
              <w:bottom w:val="single" w:sz="4" w:space="0" w:color="auto"/>
              <w:right w:val="single" w:sz="4" w:space="0" w:color="auto"/>
            </w:tcBorders>
            <w:shd w:val="clear" w:color="auto" w:fill="auto"/>
            <w:noWrap/>
            <w:vAlign w:val="bottom"/>
          </w:tcPr>
          <w:p w:rsidR="00560737" w:rsidRPr="000D732A" w:rsidRDefault="00560737" w:rsidP="0039294B">
            <w:pPr>
              <w:spacing w:before="0" w:after="0"/>
              <w:ind w:left="0"/>
              <w:jc w:val="left"/>
              <w:rPr>
                <w:rFonts w:ascii="Calibri" w:hAnsi="Calibri"/>
                <w:color w:val="000000"/>
                <w:sz w:val="22"/>
                <w:szCs w:val="22"/>
              </w:rPr>
            </w:pPr>
            <w:r>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tcPr>
          <w:p w:rsidR="00560737" w:rsidRPr="000D732A" w:rsidRDefault="00560737" w:rsidP="0039294B">
            <w:pPr>
              <w:spacing w:before="0" w:after="0"/>
              <w:ind w:left="0"/>
              <w:jc w:val="right"/>
              <w:rPr>
                <w:rFonts w:ascii="Calibri" w:hAnsi="Calibri"/>
                <w:color w:val="000000"/>
                <w:sz w:val="22"/>
                <w:szCs w:val="22"/>
              </w:rPr>
            </w:pPr>
            <w:r>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tcPr>
          <w:p w:rsidR="00560737" w:rsidRPr="000D732A" w:rsidRDefault="00560737" w:rsidP="0039294B">
            <w:pPr>
              <w:spacing w:before="0" w:after="0"/>
              <w:ind w:left="0"/>
              <w:jc w:val="left"/>
              <w:rPr>
                <w:rFonts w:ascii="Calibri" w:hAnsi="Calibri"/>
                <w:color w:val="000000"/>
                <w:sz w:val="22"/>
                <w:szCs w:val="22"/>
              </w:rPr>
            </w:pPr>
          </w:p>
        </w:tc>
        <w:tc>
          <w:tcPr>
            <w:tcW w:w="1211" w:type="dxa"/>
            <w:tcBorders>
              <w:top w:val="nil"/>
              <w:left w:val="nil"/>
              <w:bottom w:val="single" w:sz="4" w:space="0" w:color="auto"/>
              <w:right w:val="single" w:sz="4" w:space="0" w:color="auto"/>
            </w:tcBorders>
            <w:shd w:val="clear" w:color="auto" w:fill="auto"/>
            <w:noWrap/>
            <w:vAlign w:val="bottom"/>
          </w:tcPr>
          <w:p w:rsidR="00560737" w:rsidRPr="000D732A" w:rsidRDefault="00560737" w:rsidP="0039294B">
            <w:pPr>
              <w:spacing w:before="0" w:after="0"/>
              <w:ind w:left="0"/>
              <w:jc w:val="left"/>
              <w:rPr>
                <w:rFonts w:ascii="Calibri" w:hAnsi="Calibri"/>
                <w:color w:val="000000"/>
                <w:sz w:val="22"/>
                <w:szCs w:val="22"/>
              </w:rPr>
            </w:pPr>
          </w:p>
        </w:tc>
        <w:tc>
          <w:tcPr>
            <w:tcW w:w="1039" w:type="dxa"/>
            <w:tcBorders>
              <w:top w:val="nil"/>
              <w:left w:val="nil"/>
              <w:bottom w:val="single" w:sz="4" w:space="0" w:color="auto"/>
              <w:right w:val="single" w:sz="4" w:space="0" w:color="auto"/>
            </w:tcBorders>
            <w:shd w:val="clear" w:color="auto" w:fill="auto"/>
            <w:noWrap/>
            <w:vAlign w:val="bottom"/>
          </w:tcPr>
          <w:p w:rsidR="00560737" w:rsidRPr="000D732A" w:rsidRDefault="00560737" w:rsidP="0039294B">
            <w:pPr>
              <w:spacing w:before="0" w:after="0"/>
              <w:ind w:left="0"/>
              <w:jc w:val="left"/>
              <w:rPr>
                <w:rFonts w:ascii="Calibri" w:hAnsi="Calibri"/>
                <w:color w:val="000000"/>
                <w:sz w:val="22"/>
                <w:szCs w:val="22"/>
              </w:rPr>
            </w:pPr>
          </w:p>
        </w:tc>
        <w:tc>
          <w:tcPr>
            <w:tcW w:w="1400" w:type="dxa"/>
            <w:tcBorders>
              <w:top w:val="nil"/>
              <w:left w:val="nil"/>
              <w:bottom w:val="single" w:sz="4" w:space="0" w:color="auto"/>
              <w:right w:val="single" w:sz="4" w:space="0" w:color="auto"/>
            </w:tcBorders>
            <w:shd w:val="clear" w:color="auto" w:fill="auto"/>
            <w:noWrap/>
            <w:vAlign w:val="bottom"/>
          </w:tcPr>
          <w:p w:rsidR="00560737" w:rsidRPr="000D732A" w:rsidRDefault="00560737" w:rsidP="0039294B">
            <w:pPr>
              <w:spacing w:before="0" w:after="0"/>
              <w:ind w:left="0"/>
              <w:jc w:val="left"/>
              <w:rPr>
                <w:rFonts w:ascii="Calibri" w:hAnsi="Calibri"/>
                <w:color w:val="000000"/>
                <w:sz w:val="22"/>
                <w:szCs w:val="22"/>
              </w:rPr>
            </w:pP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560737" w:rsidP="0039294B">
            <w:pPr>
              <w:spacing w:before="0" w:after="0"/>
              <w:ind w:left="0"/>
              <w:jc w:val="center"/>
              <w:rPr>
                <w:rFonts w:ascii="Calibri" w:hAnsi="Calibri"/>
                <w:color w:val="000000"/>
                <w:sz w:val="22"/>
                <w:szCs w:val="22"/>
              </w:rPr>
            </w:pPr>
            <w:r>
              <w:rPr>
                <w:rFonts w:ascii="Calibri" w:hAnsi="Calibri"/>
                <w:color w:val="000000"/>
                <w:sz w:val="22"/>
                <w:szCs w:val="22"/>
              </w:rPr>
              <w:t>5</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MinQty</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560737" w:rsidP="0039294B">
            <w:pPr>
              <w:spacing w:before="0" w:after="0"/>
              <w:ind w:left="0"/>
              <w:jc w:val="center"/>
              <w:rPr>
                <w:rFonts w:ascii="Calibri" w:hAnsi="Calibri"/>
                <w:color w:val="000000"/>
                <w:sz w:val="22"/>
                <w:szCs w:val="22"/>
              </w:rPr>
            </w:pPr>
            <w:r>
              <w:rPr>
                <w:rFonts w:ascii="Calibri" w:hAnsi="Calibri"/>
                <w:color w:val="000000"/>
                <w:sz w:val="22"/>
                <w:szCs w:val="22"/>
              </w:rPr>
              <w:t>6</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MaxQty</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560737" w:rsidP="0039294B">
            <w:pPr>
              <w:spacing w:before="0" w:after="0"/>
              <w:ind w:left="0"/>
              <w:jc w:val="center"/>
              <w:rPr>
                <w:rFonts w:ascii="Calibri" w:hAnsi="Calibri"/>
                <w:color w:val="000000"/>
                <w:sz w:val="22"/>
                <w:szCs w:val="22"/>
              </w:rPr>
            </w:pPr>
            <w:r>
              <w:rPr>
                <w:rFonts w:ascii="Calibri" w:hAnsi="Calibri"/>
                <w:color w:val="000000"/>
                <w:sz w:val="22"/>
                <w:szCs w:val="22"/>
              </w:rPr>
              <w:t>7</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UOM</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varchar(8)</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8</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560737" w:rsidP="0039294B">
            <w:pPr>
              <w:spacing w:before="0" w:after="0"/>
              <w:ind w:left="0"/>
              <w:jc w:val="center"/>
              <w:rPr>
                <w:rFonts w:ascii="Calibri" w:hAnsi="Calibri"/>
                <w:color w:val="000000"/>
                <w:sz w:val="22"/>
                <w:szCs w:val="22"/>
              </w:rPr>
            </w:pPr>
            <w:r>
              <w:rPr>
                <w:rFonts w:ascii="Calibri" w:hAnsi="Calibri"/>
                <w:color w:val="000000"/>
                <w:sz w:val="22"/>
                <w:szCs w:val="22"/>
              </w:rPr>
              <w:t>8</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Currency</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Pr>
                <w:rFonts w:ascii="Calibri" w:hAnsi="Calibri"/>
                <w:color w:val="000000"/>
                <w:sz w:val="22"/>
                <w:szCs w:val="22"/>
              </w:rPr>
              <w:t>n</w:t>
            </w:r>
            <w:r w:rsidRPr="000D732A">
              <w:rPr>
                <w:rFonts w:ascii="Calibri" w:hAnsi="Calibri"/>
                <w:color w:val="000000"/>
                <w:sz w:val="22"/>
                <w:szCs w:val="22"/>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5</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bl>
    <w:p w:rsidR="0039294B" w:rsidRDefault="0039294B" w:rsidP="0039294B"/>
    <w:p w:rsidR="0039294B" w:rsidRDefault="0039294B" w:rsidP="0039294B"/>
    <w:p w:rsidR="0039294B" w:rsidRPr="00F75A8F" w:rsidRDefault="0039294B" w:rsidP="0039294B">
      <w:pPr>
        <w:pStyle w:val="BodyText"/>
        <w:rPr>
          <w:rStyle w:val="IntenseEmphasis"/>
          <w:b w:val="0"/>
          <w:i w:val="0"/>
          <w:color w:val="auto"/>
        </w:rPr>
      </w:pPr>
      <w:r w:rsidRPr="00F75A8F">
        <w:rPr>
          <w:rStyle w:val="IntenseEmphasis"/>
          <w:b w:val="0"/>
          <w:i w:val="0"/>
          <w:color w:val="auto"/>
        </w:rPr>
        <w:t xml:space="preserve">Nama Tabel </w:t>
      </w:r>
      <w:r w:rsidRPr="00F75A8F">
        <w:rPr>
          <w:rStyle w:val="IntenseEmphasis"/>
          <w:b w:val="0"/>
          <w:i w:val="0"/>
          <w:color w:val="auto"/>
        </w:rPr>
        <w:tab/>
        <w:t>:</w:t>
      </w:r>
      <w:r w:rsidRPr="000D732A">
        <w:t xml:space="preserve"> </w:t>
      </w:r>
      <w:r w:rsidRPr="000D732A">
        <w:rPr>
          <w:rStyle w:val="IntenseEmphasis"/>
          <w:b w:val="0"/>
          <w:i w:val="0"/>
          <w:color w:val="auto"/>
        </w:rPr>
        <w:t>EPROC_MemoVendorProductPriceMapping</w:t>
      </w:r>
    </w:p>
    <w:p w:rsidR="0039294B" w:rsidRPr="00F75A8F" w:rsidRDefault="0039294B" w:rsidP="0039294B">
      <w:pPr>
        <w:pStyle w:val="BodyText"/>
        <w:rPr>
          <w:rStyle w:val="IntenseEmphasis"/>
          <w:b w:val="0"/>
          <w:i w:val="0"/>
          <w:color w:val="auto"/>
        </w:rPr>
      </w:pPr>
      <w:r w:rsidRPr="00F75A8F">
        <w:rPr>
          <w:rStyle w:val="IntenseEmphasis"/>
          <w:b w:val="0"/>
          <w:i w:val="0"/>
          <w:color w:val="auto"/>
        </w:rPr>
        <w:t>Deskripsi</w:t>
      </w:r>
      <w:r w:rsidRPr="00F75A8F">
        <w:rPr>
          <w:rStyle w:val="IntenseEmphasis"/>
          <w:b w:val="0"/>
          <w:i w:val="0"/>
          <w:color w:val="auto"/>
        </w:rPr>
        <w:tab/>
      </w:r>
      <w:r>
        <w:rPr>
          <w:rStyle w:val="IntenseEmphasis"/>
          <w:b w:val="0"/>
          <w:i w:val="0"/>
          <w:color w:val="auto"/>
        </w:rPr>
        <w:tab/>
      </w:r>
      <w:r w:rsidRPr="00F75A8F">
        <w:rPr>
          <w:rStyle w:val="IntenseEmphasis"/>
          <w:b w:val="0"/>
          <w:i w:val="0"/>
          <w:color w:val="auto"/>
        </w:rPr>
        <w:t>:</w:t>
      </w:r>
    </w:p>
    <w:tbl>
      <w:tblPr>
        <w:tblW w:w="10125" w:type="dxa"/>
        <w:tblLook w:val="04A0" w:firstRow="1" w:lastRow="0" w:firstColumn="1" w:lastColumn="0" w:noHBand="0" w:noVBand="1"/>
      </w:tblPr>
      <w:tblGrid>
        <w:gridCol w:w="480"/>
        <w:gridCol w:w="2305"/>
        <w:gridCol w:w="1439"/>
        <w:gridCol w:w="901"/>
        <w:gridCol w:w="1350"/>
        <w:gridCol w:w="1211"/>
        <w:gridCol w:w="1039"/>
        <w:gridCol w:w="1400"/>
      </w:tblGrid>
      <w:tr w:rsidR="0039294B" w:rsidRPr="000D732A" w:rsidTr="0039294B">
        <w:trPr>
          <w:trHeight w:val="300"/>
        </w:trPr>
        <w:tc>
          <w:tcPr>
            <w:tcW w:w="480" w:type="dxa"/>
            <w:tcBorders>
              <w:top w:val="single" w:sz="4" w:space="0" w:color="auto"/>
              <w:left w:val="single" w:sz="4" w:space="0" w:color="auto"/>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No</w:t>
            </w:r>
          </w:p>
        </w:tc>
        <w:tc>
          <w:tcPr>
            <w:tcW w:w="2305"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Nama Field</w:t>
            </w:r>
          </w:p>
        </w:tc>
        <w:tc>
          <w:tcPr>
            <w:tcW w:w="1439"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Type</w:t>
            </w:r>
          </w:p>
        </w:tc>
        <w:tc>
          <w:tcPr>
            <w:tcW w:w="901"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Length</w:t>
            </w:r>
          </w:p>
        </w:tc>
        <w:tc>
          <w:tcPr>
            <w:tcW w:w="1350"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Keterangan</w:t>
            </w:r>
          </w:p>
        </w:tc>
        <w:tc>
          <w:tcPr>
            <w:tcW w:w="1211"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Refference</w:t>
            </w:r>
          </w:p>
        </w:tc>
        <w:tc>
          <w:tcPr>
            <w:tcW w:w="1039"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Check Field / Check Value</w:t>
            </w:r>
          </w:p>
        </w:tc>
        <w:tc>
          <w:tcPr>
            <w:tcW w:w="1400"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Default Value</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1</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MVPPMID</w:t>
            </w:r>
          </w:p>
        </w:tc>
        <w:tc>
          <w:tcPr>
            <w:tcW w:w="14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int</w:t>
            </w:r>
          </w:p>
        </w:tc>
        <w:tc>
          <w:tcPr>
            <w:tcW w:w="90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4</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PK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2</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MVSPID</w:t>
            </w:r>
          </w:p>
        </w:tc>
        <w:tc>
          <w:tcPr>
            <w:tcW w:w="14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int</w:t>
            </w:r>
          </w:p>
        </w:tc>
        <w:tc>
          <w:tcPr>
            <w:tcW w:w="90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4</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FK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3</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MemoID</w:t>
            </w:r>
          </w:p>
        </w:tc>
        <w:tc>
          <w:tcPr>
            <w:tcW w:w="14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int</w:t>
            </w:r>
          </w:p>
        </w:tc>
        <w:tc>
          <w:tcPr>
            <w:tcW w:w="90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4</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FFFF00"/>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4</w:t>
            </w:r>
          </w:p>
        </w:tc>
        <w:tc>
          <w:tcPr>
            <w:tcW w:w="2305" w:type="dxa"/>
            <w:tcBorders>
              <w:top w:val="nil"/>
              <w:left w:val="nil"/>
              <w:bottom w:val="single" w:sz="4" w:space="0" w:color="auto"/>
              <w:right w:val="single" w:sz="4" w:space="0" w:color="auto"/>
            </w:tcBorders>
            <w:shd w:val="clear" w:color="auto" w:fill="FFFF00"/>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VendorID</w:t>
            </w:r>
          </w:p>
        </w:tc>
        <w:tc>
          <w:tcPr>
            <w:tcW w:w="1439" w:type="dxa"/>
            <w:tcBorders>
              <w:top w:val="nil"/>
              <w:left w:val="nil"/>
              <w:bottom w:val="single" w:sz="4" w:space="0" w:color="auto"/>
              <w:right w:val="single" w:sz="4" w:space="0" w:color="auto"/>
            </w:tcBorders>
            <w:shd w:val="clear" w:color="auto" w:fill="FFFF00"/>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int</w:t>
            </w:r>
          </w:p>
        </w:tc>
        <w:tc>
          <w:tcPr>
            <w:tcW w:w="901" w:type="dxa"/>
            <w:tcBorders>
              <w:top w:val="nil"/>
              <w:left w:val="nil"/>
              <w:bottom w:val="single" w:sz="4" w:space="0" w:color="auto"/>
              <w:right w:val="single" w:sz="4" w:space="0" w:color="auto"/>
            </w:tcBorders>
            <w:shd w:val="clear" w:color="auto" w:fill="FFFF00"/>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4</w:t>
            </w:r>
          </w:p>
        </w:tc>
        <w:tc>
          <w:tcPr>
            <w:tcW w:w="1350" w:type="dxa"/>
            <w:tcBorders>
              <w:top w:val="nil"/>
              <w:left w:val="nil"/>
              <w:bottom w:val="single" w:sz="4" w:space="0" w:color="auto"/>
              <w:right w:val="single" w:sz="4" w:space="0" w:color="auto"/>
            </w:tcBorders>
            <w:shd w:val="clear" w:color="auto" w:fill="FFFF00"/>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FFFF00"/>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FFFF00"/>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FFFF00"/>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FFFF00"/>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5</w:t>
            </w:r>
          </w:p>
        </w:tc>
        <w:tc>
          <w:tcPr>
            <w:tcW w:w="2305" w:type="dxa"/>
            <w:tcBorders>
              <w:top w:val="nil"/>
              <w:left w:val="nil"/>
              <w:bottom w:val="single" w:sz="4" w:space="0" w:color="auto"/>
              <w:right w:val="single" w:sz="4" w:space="0" w:color="auto"/>
            </w:tcBorders>
            <w:shd w:val="clear" w:color="auto" w:fill="FFFF00"/>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VendorSLA</w:t>
            </w:r>
          </w:p>
        </w:tc>
        <w:tc>
          <w:tcPr>
            <w:tcW w:w="1439" w:type="dxa"/>
            <w:tcBorders>
              <w:top w:val="nil"/>
              <w:left w:val="nil"/>
              <w:bottom w:val="single" w:sz="4" w:space="0" w:color="auto"/>
              <w:right w:val="single" w:sz="4" w:space="0" w:color="auto"/>
            </w:tcBorders>
            <w:shd w:val="clear" w:color="auto" w:fill="FFFF00"/>
            <w:noWrap/>
            <w:vAlign w:val="bottom"/>
            <w:hideMark/>
          </w:tcPr>
          <w:p w:rsidR="0039294B" w:rsidRPr="000D732A" w:rsidRDefault="00560737" w:rsidP="0039294B">
            <w:pPr>
              <w:spacing w:before="0" w:after="0"/>
              <w:ind w:left="0"/>
              <w:jc w:val="left"/>
              <w:rPr>
                <w:rFonts w:ascii="Calibri" w:hAnsi="Calibri"/>
                <w:color w:val="000000"/>
                <w:sz w:val="22"/>
                <w:szCs w:val="22"/>
              </w:rPr>
            </w:pPr>
            <w:r>
              <w:rPr>
                <w:rFonts w:ascii="Calibri" w:hAnsi="Calibri"/>
                <w:color w:val="000000"/>
                <w:sz w:val="22"/>
                <w:szCs w:val="22"/>
              </w:rPr>
              <w:t>int</w:t>
            </w:r>
          </w:p>
        </w:tc>
        <w:tc>
          <w:tcPr>
            <w:tcW w:w="901" w:type="dxa"/>
            <w:tcBorders>
              <w:top w:val="nil"/>
              <w:left w:val="nil"/>
              <w:bottom w:val="single" w:sz="4" w:space="0" w:color="auto"/>
              <w:right w:val="single" w:sz="4" w:space="0" w:color="auto"/>
            </w:tcBorders>
            <w:shd w:val="clear" w:color="auto" w:fill="FFFF00"/>
            <w:noWrap/>
            <w:vAlign w:val="bottom"/>
            <w:hideMark/>
          </w:tcPr>
          <w:p w:rsidR="0039294B" w:rsidRPr="000D732A" w:rsidRDefault="00560737" w:rsidP="0039294B">
            <w:pPr>
              <w:spacing w:before="0" w:after="0"/>
              <w:ind w:left="0"/>
              <w:jc w:val="right"/>
              <w:rPr>
                <w:rFonts w:ascii="Calibri" w:hAnsi="Calibri"/>
                <w:color w:val="000000"/>
                <w:sz w:val="22"/>
                <w:szCs w:val="22"/>
              </w:rPr>
            </w:pPr>
            <w:r>
              <w:rPr>
                <w:rFonts w:ascii="Calibri" w:hAnsi="Calibri"/>
                <w:color w:val="000000"/>
                <w:sz w:val="22"/>
                <w:szCs w:val="22"/>
              </w:rPr>
              <w:t>4</w:t>
            </w:r>
          </w:p>
        </w:tc>
        <w:tc>
          <w:tcPr>
            <w:tcW w:w="1350" w:type="dxa"/>
            <w:tcBorders>
              <w:top w:val="nil"/>
              <w:left w:val="nil"/>
              <w:bottom w:val="single" w:sz="4" w:space="0" w:color="auto"/>
              <w:right w:val="single" w:sz="4" w:space="0" w:color="auto"/>
            </w:tcBorders>
            <w:shd w:val="clear" w:color="auto" w:fill="FFFF00"/>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FFFF00"/>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FFFF00"/>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FFFF00"/>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6</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MemoDetailID</w:t>
            </w:r>
          </w:p>
        </w:tc>
        <w:tc>
          <w:tcPr>
            <w:tcW w:w="14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int</w:t>
            </w:r>
          </w:p>
        </w:tc>
        <w:tc>
          <w:tcPr>
            <w:tcW w:w="90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4</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7</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MDPMID</w:t>
            </w:r>
          </w:p>
        </w:tc>
        <w:tc>
          <w:tcPr>
            <w:tcW w:w="14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int</w:t>
            </w:r>
          </w:p>
        </w:tc>
        <w:tc>
          <w:tcPr>
            <w:tcW w:w="90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4</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FK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8</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InitialPrice</w:t>
            </w:r>
          </w:p>
        </w:tc>
        <w:tc>
          <w:tcPr>
            <w:tcW w:w="14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decimal(18,2)</w:t>
            </w:r>
          </w:p>
        </w:tc>
        <w:tc>
          <w:tcPr>
            <w:tcW w:w="90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9</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9</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FinalPrice</w:t>
            </w:r>
          </w:p>
        </w:tc>
        <w:tc>
          <w:tcPr>
            <w:tcW w:w="14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decimal(18,2)</w:t>
            </w:r>
          </w:p>
        </w:tc>
        <w:tc>
          <w:tcPr>
            <w:tcW w:w="90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9</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bl>
    <w:p w:rsidR="0039294B" w:rsidRDefault="0039294B" w:rsidP="0039294B"/>
    <w:p w:rsidR="0039294B" w:rsidRPr="00F75A8F" w:rsidRDefault="0039294B" w:rsidP="0039294B">
      <w:pPr>
        <w:pStyle w:val="BodyText"/>
        <w:rPr>
          <w:rStyle w:val="IntenseEmphasis"/>
          <w:b w:val="0"/>
          <w:i w:val="0"/>
          <w:color w:val="auto"/>
        </w:rPr>
      </w:pPr>
      <w:r w:rsidRPr="00F75A8F">
        <w:rPr>
          <w:rStyle w:val="IntenseEmphasis"/>
          <w:b w:val="0"/>
          <w:i w:val="0"/>
          <w:color w:val="auto"/>
        </w:rPr>
        <w:t xml:space="preserve">Nama Tabel </w:t>
      </w:r>
      <w:r w:rsidRPr="00F75A8F">
        <w:rPr>
          <w:rStyle w:val="IntenseEmphasis"/>
          <w:b w:val="0"/>
          <w:i w:val="0"/>
          <w:color w:val="auto"/>
        </w:rPr>
        <w:tab/>
        <w:t>:</w:t>
      </w:r>
      <w:r w:rsidRPr="000D732A">
        <w:t xml:space="preserve"> </w:t>
      </w:r>
      <w:r>
        <w:rPr>
          <w:rStyle w:val="IntenseEmphasis"/>
          <w:b w:val="0"/>
          <w:i w:val="0"/>
          <w:color w:val="auto"/>
        </w:rPr>
        <w:t>EPROC_MemoVendorScoring</w:t>
      </w:r>
    </w:p>
    <w:p w:rsidR="0039294B" w:rsidRPr="00F75A8F" w:rsidRDefault="0039294B" w:rsidP="0039294B">
      <w:pPr>
        <w:pStyle w:val="BodyText"/>
        <w:rPr>
          <w:rStyle w:val="IntenseEmphasis"/>
          <w:b w:val="0"/>
          <w:i w:val="0"/>
          <w:color w:val="auto"/>
        </w:rPr>
      </w:pPr>
      <w:r w:rsidRPr="00F75A8F">
        <w:rPr>
          <w:rStyle w:val="IntenseEmphasis"/>
          <w:b w:val="0"/>
          <w:i w:val="0"/>
          <w:color w:val="auto"/>
        </w:rPr>
        <w:t>Deskripsi</w:t>
      </w:r>
      <w:r w:rsidRPr="00F75A8F">
        <w:rPr>
          <w:rStyle w:val="IntenseEmphasis"/>
          <w:b w:val="0"/>
          <w:i w:val="0"/>
          <w:color w:val="auto"/>
        </w:rPr>
        <w:tab/>
      </w:r>
      <w:r>
        <w:rPr>
          <w:rStyle w:val="IntenseEmphasis"/>
          <w:b w:val="0"/>
          <w:i w:val="0"/>
          <w:color w:val="auto"/>
        </w:rPr>
        <w:tab/>
      </w:r>
      <w:r w:rsidRPr="00F75A8F">
        <w:rPr>
          <w:rStyle w:val="IntenseEmphasis"/>
          <w:b w:val="0"/>
          <w:i w:val="0"/>
          <w:color w:val="auto"/>
        </w:rPr>
        <w:t>:</w:t>
      </w:r>
    </w:p>
    <w:tbl>
      <w:tblPr>
        <w:tblW w:w="10125" w:type="dxa"/>
        <w:tblLook w:val="04A0" w:firstRow="1" w:lastRow="0" w:firstColumn="1" w:lastColumn="0" w:noHBand="0" w:noVBand="1"/>
      </w:tblPr>
      <w:tblGrid>
        <w:gridCol w:w="480"/>
        <w:gridCol w:w="2311"/>
        <w:gridCol w:w="1434"/>
        <w:gridCol w:w="837"/>
        <w:gridCol w:w="1413"/>
        <w:gridCol w:w="1211"/>
        <w:gridCol w:w="1039"/>
        <w:gridCol w:w="1400"/>
      </w:tblGrid>
      <w:tr w:rsidR="0039294B" w:rsidRPr="000A3DF7" w:rsidTr="0039294B">
        <w:trPr>
          <w:trHeight w:val="300"/>
        </w:trPr>
        <w:tc>
          <w:tcPr>
            <w:tcW w:w="480" w:type="dxa"/>
            <w:tcBorders>
              <w:top w:val="single" w:sz="4" w:space="0" w:color="auto"/>
              <w:left w:val="single" w:sz="4" w:space="0" w:color="auto"/>
              <w:bottom w:val="single" w:sz="4" w:space="0" w:color="auto"/>
              <w:right w:val="single" w:sz="4" w:space="0" w:color="auto"/>
            </w:tcBorders>
            <w:shd w:val="clear" w:color="000000" w:fill="F2F2F2"/>
            <w:noWrap/>
            <w:hideMark/>
          </w:tcPr>
          <w:p w:rsidR="0039294B" w:rsidRPr="000A3DF7" w:rsidRDefault="0039294B" w:rsidP="0039294B">
            <w:pPr>
              <w:spacing w:before="0" w:after="0"/>
              <w:ind w:left="0"/>
              <w:jc w:val="center"/>
              <w:rPr>
                <w:rFonts w:ascii="Calibri" w:hAnsi="Calibri"/>
                <w:b/>
                <w:bCs/>
                <w:color w:val="000000"/>
                <w:sz w:val="22"/>
                <w:szCs w:val="22"/>
              </w:rPr>
            </w:pPr>
            <w:r w:rsidRPr="000A3DF7">
              <w:rPr>
                <w:rFonts w:ascii="Calibri" w:hAnsi="Calibri"/>
                <w:b/>
                <w:bCs/>
                <w:color w:val="000000"/>
                <w:sz w:val="22"/>
                <w:szCs w:val="22"/>
              </w:rPr>
              <w:t>No</w:t>
            </w:r>
          </w:p>
        </w:tc>
        <w:tc>
          <w:tcPr>
            <w:tcW w:w="2311" w:type="dxa"/>
            <w:tcBorders>
              <w:top w:val="single" w:sz="4" w:space="0" w:color="auto"/>
              <w:left w:val="nil"/>
              <w:bottom w:val="single" w:sz="4" w:space="0" w:color="auto"/>
              <w:right w:val="single" w:sz="4" w:space="0" w:color="auto"/>
            </w:tcBorders>
            <w:shd w:val="clear" w:color="000000" w:fill="F2F2F2"/>
            <w:noWrap/>
            <w:hideMark/>
          </w:tcPr>
          <w:p w:rsidR="0039294B" w:rsidRPr="000A3DF7" w:rsidRDefault="0039294B" w:rsidP="0039294B">
            <w:pPr>
              <w:spacing w:before="0" w:after="0"/>
              <w:ind w:left="0"/>
              <w:jc w:val="center"/>
              <w:rPr>
                <w:rFonts w:ascii="Calibri" w:hAnsi="Calibri"/>
                <w:b/>
                <w:bCs/>
                <w:color w:val="000000"/>
                <w:sz w:val="22"/>
                <w:szCs w:val="22"/>
              </w:rPr>
            </w:pPr>
            <w:r w:rsidRPr="000A3DF7">
              <w:rPr>
                <w:rFonts w:ascii="Calibri" w:hAnsi="Calibri"/>
                <w:b/>
                <w:bCs/>
                <w:color w:val="000000"/>
                <w:sz w:val="22"/>
                <w:szCs w:val="22"/>
              </w:rPr>
              <w:t>Nama Field</w:t>
            </w:r>
          </w:p>
        </w:tc>
        <w:tc>
          <w:tcPr>
            <w:tcW w:w="1434" w:type="dxa"/>
            <w:tcBorders>
              <w:top w:val="single" w:sz="4" w:space="0" w:color="auto"/>
              <w:left w:val="nil"/>
              <w:bottom w:val="single" w:sz="4" w:space="0" w:color="auto"/>
              <w:right w:val="single" w:sz="4" w:space="0" w:color="auto"/>
            </w:tcBorders>
            <w:shd w:val="clear" w:color="000000" w:fill="F2F2F2"/>
            <w:noWrap/>
            <w:hideMark/>
          </w:tcPr>
          <w:p w:rsidR="0039294B" w:rsidRPr="000A3DF7" w:rsidRDefault="0039294B" w:rsidP="0039294B">
            <w:pPr>
              <w:spacing w:before="0" w:after="0"/>
              <w:ind w:left="0"/>
              <w:jc w:val="center"/>
              <w:rPr>
                <w:rFonts w:ascii="Calibri" w:hAnsi="Calibri"/>
                <w:b/>
                <w:bCs/>
                <w:color w:val="000000"/>
                <w:sz w:val="22"/>
                <w:szCs w:val="22"/>
              </w:rPr>
            </w:pPr>
            <w:r w:rsidRPr="000A3DF7">
              <w:rPr>
                <w:rFonts w:ascii="Calibri" w:hAnsi="Calibri"/>
                <w:b/>
                <w:bCs/>
                <w:color w:val="000000"/>
                <w:sz w:val="22"/>
                <w:szCs w:val="22"/>
              </w:rPr>
              <w:t>Type</w:t>
            </w:r>
          </w:p>
        </w:tc>
        <w:tc>
          <w:tcPr>
            <w:tcW w:w="837" w:type="dxa"/>
            <w:tcBorders>
              <w:top w:val="single" w:sz="4" w:space="0" w:color="auto"/>
              <w:left w:val="nil"/>
              <w:bottom w:val="single" w:sz="4" w:space="0" w:color="auto"/>
              <w:right w:val="single" w:sz="4" w:space="0" w:color="auto"/>
            </w:tcBorders>
            <w:shd w:val="clear" w:color="000000" w:fill="F2F2F2"/>
            <w:noWrap/>
            <w:hideMark/>
          </w:tcPr>
          <w:p w:rsidR="0039294B" w:rsidRPr="000A3DF7" w:rsidRDefault="0039294B" w:rsidP="0039294B">
            <w:pPr>
              <w:spacing w:before="0" w:after="0"/>
              <w:ind w:left="0"/>
              <w:jc w:val="center"/>
              <w:rPr>
                <w:rFonts w:ascii="Calibri" w:hAnsi="Calibri"/>
                <w:b/>
                <w:bCs/>
                <w:color w:val="000000"/>
                <w:sz w:val="22"/>
                <w:szCs w:val="22"/>
              </w:rPr>
            </w:pPr>
            <w:r w:rsidRPr="000A3DF7">
              <w:rPr>
                <w:rFonts w:ascii="Calibri" w:hAnsi="Calibri"/>
                <w:b/>
                <w:bCs/>
                <w:color w:val="000000"/>
                <w:sz w:val="22"/>
                <w:szCs w:val="22"/>
              </w:rPr>
              <w:t>Length</w:t>
            </w:r>
          </w:p>
        </w:tc>
        <w:tc>
          <w:tcPr>
            <w:tcW w:w="1413" w:type="dxa"/>
            <w:tcBorders>
              <w:top w:val="single" w:sz="4" w:space="0" w:color="auto"/>
              <w:left w:val="nil"/>
              <w:bottom w:val="single" w:sz="4" w:space="0" w:color="auto"/>
              <w:right w:val="single" w:sz="4" w:space="0" w:color="auto"/>
            </w:tcBorders>
            <w:shd w:val="clear" w:color="000000" w:fill="F2F2F2"/>
            <w:noWrap/>
            <w:hideMark/>
          </w:tcPr>
          <w:p w:rsidR="0039294B" w:rsidRPr="000A3DF7" w:rsidRDefault="0039294B" w:rsidP="0039294B">
            <w:pPr>
              <w:spacing w:before="0" w:after="0"/>
              <w:ind w:left="0"/>
              <w:jc w:val="center"/>
              <w:rPr>
                <w:rFonts w:ascii="Calibri" w:hAnsi="Calibri"/>
                <w:b/>
                <w:bCs/>
                <w:color w:val="000000"/>
                <w:sz w:val="22"/>
                <w:szCs w:val="22"/>
              </w:rPr>
            </w:pPr>
            <w:r w:rsidRPr="000A3DF7">
              <w:rPr>
                <w:rFonts w:ascii="Calibri" w:hAnsi="Calibri"/>
                <w:b/>
                <w:bCs/>
                <w:color w:val="000000"/>
                <w:sz w:val="22"/>
                <w:szCs w:val="22"/>
              </w:rPr>
              <w:t>Keterangan</w:t>
            </w:r>
          </w:p>
        </w:tc>
        <w:tc>
          <w:tcPr>
            <w:tcW w:w="1211" w:type="dxa"/>
            <w:tcBorders>
              <w:top w:val="single" w:sz="4" w:space="0" w:color="auto"/>
              <w:left w:val="nil"/>
              <w:bottom w:val="single" w:sz="4" w:space="0" w:color="auto"/>
              <w:right w:val="single" w:sz="4" w:space="0" w:color="auto"/>
            </w:tcBorders>
            <w:shd w:val="clear" w:color="000000" w:fill="F2F2F2"/>
            <w:noWrap/>
            <w:hideMark/>
          </w:tcPr>
          <w:p w:rsidR="0039294B" w:rsidRPr="000A3DF7" w:rsidRDefault="0039294B" w:rsidP="0039294B">
            <w:pPr>
              <w:spacing w:before="0" w:after="0"/>
              <w:ind w:left="0"/>
              <w:jc w:val="center"/>
              <w:rPr>
                <w:rFonts w:ascii="Calibri" w:hAnsi="Calibri"/>
                <w:b/>
                <w:bCs/>
                <w:color w:val="000000"/>
                <w:sz w:val="22"/>
                <w:szCs w:val="22"/>
              </w:rPr>
            </w:pPr>
            <w:r w:rsidRPr="000A3DF7">
              <w:rPr>
                <w:rFonts w:ascii="Calibri" w:hAnsi="Calibri"/>
                <w:b/>
                <w:bCs/>
                <w:color w:val="000000"/>
                <w:sz w:val="22"/>
                <w:szCs w:val="22"/>
              </w:rPr>
              <w:t>Refference</w:t>
            </w:r>
          </w:p>
        </w:tc>
        <w:tc>
          <w:tcPr>
            <w:tcW w:w="1039" w:type="dxa"/>
            <w:tcBorders>
              <w:top w:val="single" w:sz="4" w:space="0" w:color="auto"/>
              <w:left w:val="nil"/>
              <w:bottom w:val="single" w:sz="4" w:space="0" w:color="auto"/>
              <w:right w:val="single" w:sz="4" w:space="0" w:color="auto"/>
            </w:tcBorders>
            <w:shd w:val="clear" w:color="000000" w:fill="F2F2F2"/>
            <w:noWrap/>
            <w:hideMark/>
          </w:tcPr>
          <w:p w:rsidR="0039294B" w:rsidRPr="000A3DF7" w:rsidRDefault="0039294B" w:rsidP="0039294B">
            <w:pPr>
              <w:spacing w:before="0" w:after="0"/>
              <w:ind w:left="0"/>
              <w:jc w:val="center"/>
              <w:rPr>
                <w:rFonts w:ascii="Calibri" w:hAnsi="Calibri"/>
                <w:b/>
                <w:bCs/>
                <w:color w:val="000000"/>
                <w:sz w:val="22"/>
                <w:szCs w:val="22"/>
              </w:rPr>
            </w:pPr>
            <w:r w:rsidRPr="000A3DF7">
              <w:rPr>
                <w:rFonts w:ascii="Calibri" w:hAnsi="Calibri"/>
                <w:b/>
                <w:bCs/>
                <w:color w:val="000000"/>
                <w:sz w:val="22"/>
                <w:szCs w:val="22"/>
              </w:rPr>
              <w:t xml:space="preserve">Check Field / </w:t>
            </w:r>
            <w:r w:rsidRPr="000A3DF7">
              <w:rPr>
                <w:rFonts w:ascii="Calibri" w:hAnsi="Calibri"/>
                <w:b/>
                <w:bCs/>
                <w:color w:val="000000"/>
                <w:sz w:val="22"/>
                <w:szCs w:val="22"/>
              </w:rPr>
              <w:lastRenderedPageBreak/>
              <w:t>Check Value</w:t>
            </w:r>
          </w:p>
        </w:tc>
        <w:tc>
          <w:tcPr>
            <w:tcW w:w="1400" w:type="dxa"/>
            <w:tcBorders>
              <w:top w:val="single" w:sz="4" w:space="0" w:color="auto"/>
              <w:left w:val="nil"/>
              <w:bottom w:val="single" w:sz="4" w:space="0" w:color="auto"/>
              <w:right w:val="single" w:sz="4" w:space="0" w:color="auto"/>
            </w:tcBorders>
            <w:shd w:val="clear" w:color="000000" w:fill="F2F2F2"/>
            <w:noWrap/>
            <w:hideMark/>
          </w:tcPr>
          <w:p w:rsidR="0039294B" w:rsidRPr="000A3DF7" w:rsidRDefault="0039294B" w:rsidP="0039294B">
            <w:pPr>
              <w:spacing w:before="0" w:after="0"/>
              <w:ind w:left="0"/>
              <w:jc w:val="center"/>
              <w:rPr>
                <w:rFonts w:ascii="Calibri" w:hAnsi="Calibri"/>
                <w:b/>
                <w:bCs/>
                <w:color w:val="000000"/>
                <w:sz w:val="22"/>
                <w:szCs w:val="22"/>
              </w:rPr>
            </w:pPr>
            <w:r w:rsidRPr="000A3DF7">
              <w:rPr>
                <w:rFonts w:ascii="Calibri" w:hAnsi="Calibri"/>
                <w:b/>
                <w:bCs/>
                <w:color w:val="000000"/>
                <w:sz w:val="22"/>
                <w:szCs w:val="22"/>
              </w:rPr>
              <w:lastRenderedPageBreak/>
              <w:t>Default Value</w:t>
            </w:r>
          </w:p>
        </w:tc>
      </w:tr>
      <w:tr w:rsidR="0039294B" w:rsidRPr="000A3DF7"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A3DF7" w:rsidRDefault="0039294B" w:rsidP="0039294B">
            <w:pPr>
              <w:spacing w:before="0" w:after="0"/>
              <w:ind w:left="0"/>
              <w:jc w:val="right"/>
              <w:rPr>
                <w:rFonts w:ascii="Calibri" w:hAnsi="Calibri"/>
                <w:color w:val="000000"/>
                <w:sz w:val="22"/>
                <w:szCs w:val="22"/>
              </w:rPr>
            </w:pPr>
            <w:r w:rsidRPr="000A3DF7">
              <w:rPr>
                <w:rFonts w:ascii="Calibri" w:hAnsi="Calibri"/>
                <w:color w:val="000000"/>
                <w:sz w:val="22"/>
                <w:szCs w:val="22"/>
              </w:rPr>
              <w:lastRenderedPageBreak/>
              <w:t>1</w:t>
            </w:r>
          </w:p>
        </w:tc>
        <w:tc>
          <w:tcPr>
            <w:tcW w:w="2311" w:type="dxa"/>
            <w:tcBorders>
              <w:top w:val="nil"/>
              <w:left w:val="nil"/>
              <w:bottom w:val="single" w:sz="4" w:space="0" w:color="auto"/>
              <w:right w:val="single" w:sz="4" w:space="0" w:color="auto"/>
            </w:tcBorders>
            <w:shd w:val="clear" w:color="auto" w:fill="auto"/>
            <w:noWrap/>
            <w:vAlign w:val="bottom"/>
            <w:hideMark/>
          </w:tcPr>
          <w:p w:rsidR="0039294B" w:rsidRPr="000A3DF7" w:rsidRDefault="0039294B" w:rsidP="0039294B">
            <w:pPr>
              <w:spacing w:before="0" w:after="0"/>
              <w:ind w:left="0"/>
              <w:jc w:val="left"/>
              <w:rPr>
                <w:rFonts w:ascii="Calibri" w:hAnsi="Calibri"/>
                <w:color w:val="000000"/>
                <w:sz w:val="22"/>
                <w:szCs w:val="22"/>
              </w:rPr>
            </w:pPr>
            <w:r w:rsidRPr="000A3DF7">
              <w:rPr>
                <w:rFonts w:ascii="Calibri" w:hAnsi="Calibri"/>
                <w:color w:val="000000"/>
                <w:sz w:val="22"/>
                <w:szCs w:val="22"/>
              </w:rPr>
              <w:t>MemoVendorScoringID</w:t>
            </w:r>
          </w:p>
        </w:tc>
        <w:tc>
          <w:tcPr>
            <w:tcW w:w="1434" w:type="dxa"/>
            <w:tcBorders>
              <w:top w:val="nil"/>
              <w:left w:val="nil"/>
              <w:bottom w:val="single" w:sz="4" w:space="0" w:color="auto"/>
              <w:right w:val="single" w:sz="4" w:space="0" w:color="auto"/>
            </w:tcBorders>
            <w:shd w:val="clear" w:color="auto" w:fill="auto"/>
            <w:noWrap/>
            <w:vAlign w:val="bottom"/>
            <w:hideMark/>
          </w:tcPr>
          <w:p w:rsidR="0039294B" w:rsidRPr="000A3DF7" w:rsidRDefault="0039294B" w:rsidP="0039294B">
            <w:pPr>
              <w:spacing w:before="0" w:after="0"/>
              <w:ind w:left="0"/>
              <w:jc w:val="left"/>
              <w:rPr>
                <w:rFonts w:ascii="Calibri" w:hAnsi="Calibri"/>
                <w:color w:val="000000"/>
                <w:sz w:val="22"/>
                <w:szCs w:val="22"/>
              </w:rPr>
            </w:pPr>
            <w:r w:rsidRPr="000A3DF7">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A3DF7" w:rsidRDefault="0039294B" w:rsidP="0039294B">
            <w:pPr>
              <w:spacing w:before="0" w:after="0"/>
              <w:ind w:left="0"/>
              <w:jc w:val="right"/>
              <w:rPr>
                <w:rFonts w:ascii="Calibri" w:hAnsi="Calibri"/>
                <w:color w:val="000000"/>
                <w:sz w:val="22"/>
                <w:szCs w:val="22"/>
              </w:rPr>
            </w:pPr>
            <w:r w:rsidRPr="000A3DF7">
              <w:rPr>
                <w:rFonts w:ascii="Calibri" w:hAnsi="Calibri"/>
                <w:color w:val="000000"/>
                <w:sz w:val="22"/>
                <w:szCs w:val="22"/>
              </w:rPr>
              <w:t>4</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0A3DF7" w:rsidRDefault="0039294B" w:rsidP="0039294B">
            <w:pPr>
              <w:spacing w:before="0" w:after="0"/>
              <w:ind w:left="0"/>
              <w:jc w:val="left"/>
              <w:rPr>
                <w:rFonts w:ascii="Calibri" w:hAnsi="Calibri"/>
                <w:color w:val="000000"/>
                <w:sz w:val="22"/>
                <w:szCs w:val="22"/>
              </w:rPr>
            </w:pPr>
            <w:r w:rsidRPr="000A3DF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A3DF7" w:rsidRDefault="0039294B" w:rsidP="0039294B">
            <w:pPr>
              <w:spacing w:before="0" w:after="0"/>
              <w:ind w:left="0"/>
              <w:jc w:val="left"/>
              <w:rPr>
                <w:rFonts w:ascii="Calibri" w:hAnsi="Calibri"/>
                <w:color w:val="000000"/>
                <w:sz w:val="22"/>
                <w:szCs w:val="22"/>
              </w:rPr>
            </w:pPr>
            <w:r w:rsidRPr="000A3DF7">
              <w:rPr>
                <w:rFonts w:ascii="Calibri" w:hAnsi="Calibri"/>
                <w:color w:val="000000"/>
                <w:sz w:val="22"/>
                <w:szCs w:val="22"/>
              </w:rPr>
              <w:t>PK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A3DF7" w:rsidRDefault="0039294B" w:rsidP="0039294B">
            <w:pPr>
              <w:spacing w:before="0" w:after="0"/>
              <w:ind w:left="0"/>
              <w:jc w:val="left"/>
              <w:rPr>
                <w:rFonts w:ascii="Calibri" w:hAnsi="Calibri"/>
                <w:color w:val="000000"/>
                <w:sz w:val="22"/>
                <w:szCs w:val="22"/>
              </w:rPr>
            </w:pPr>
            <w:r w:rsidRPr="000A3DF7">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A3DF7" w:rsidRDefault="0039294B" w:rsidP="0039294B">
            <w:pPr>
              <w:spacing w:before="0" w:after="0"/>
              <w:ind w:left="0"/>
              <w:jc w:val="left"/>
              <w:rPr>
                <w:rFonts w:ascii="Calibri" w:hAnsi="Calibri"/>
                <w:color w:val="000000"/>
                <w:sz w:val="22"/>
                <w:szCs w:val="22"/>
              </w:rPr>
            </w:pPr>
            <w:r w:rsidRPr="000A3DF7">
              <w:rPr>
                <w:rFonts w:ascii="Calibri" w:hAnsi="Calibri"/>
                <w:color w:val="000000"/>
                <w:sz w:val="22"/>
                <w:szCs w:val="22"/>
              </w:rPr>
              <w:t> </w:t>
            </w:r>
          </w:p>
        </w:tc>
      </w:tr>
      <w:tr w:rsidR="0039294B" w:rsidRPr="000A3DF7"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A3DF7" w:rsidRDefault="0039294B" w:rsidP="0039294B">
            <w:pPr>
              <w:spacing w:before="0" w:after="0"/>
              <w:ind w:left="0"/>
              <w:jc w:val="right"/>
              <w:rPr>
                <w:rFonts w:ascii="Calibri" w:hAnsi="Calibri"/>
                <w:color w:val="000000"/>
                <w:sz w:val="22"/>
                <w:szCs w:val="22"/>
              </w:rPr>
            </w:pPr>
            <w:r w:rsidRPr="000A3DF7">
              <w:rPr>
                <w:rFonts w:ascii="Calibri" w:hAnsi="Calibri"/>
                <w:color w:val="000000"/>
                <w:sz w:val="22"/>
                <w:szCs w:val="22"/>
              </w:rPr>
              <w:t>2</w:t>
            </w:r>
          </w:p>
        </w:tc>
        <w:tc>
          <w:tcPr>
            <w:tcW w:w="2311" w:type="dxa"/>
            <w:tcBorders>
              <w:top w:val="nil"/>
              <w:left w:val="nil"/>
              <w:bottom w:val="single" w:sz="4" w:space="0" w:color="auto"/>
              <w:right w:val="single" w:sz="4" w:space="0" w:color="auto"/>
            </w:tcBorders>
            <w:shd w:val="clear" w:color="auto" w:fill="auto"/>
            <w:noWrap/>
            <w:vAlign w:val="bottom"/>
            <w:hideMark/>
          </w:tcPr>
          <w:p w:rsidR="0039294B" w:rsidRPr="000A3DF7" w:rsidRDefault="0039294B" w:rsidP="0039294B">
            <w:pPr>
              <w:spacing w:before="0" w:after="0"/>
              <w:ind w:left="0"/>
              <w:jc w:val="left"/>
              <w:rPr>
                <w:rFonts w:ascii="Calibri" w:hAnsi="Calibri"/>
                <w:color w:val="000000"/>
                <w:sz w:val="22"/>
                <w:szCs w:val="22"/>
              </w:rPr>
            </w:pPr>
            <w:r w:rsidRPr="000A3DF7">
              <w:rPr>
                <w:rFonts w:ascii="Calibri" w:hAnsi="Calibri"/>
                <w:color w:val="000000"/>
                <w:sz w:val="22"/>
                <w:szCs w:val="22"/>
              </w:rPr>
              <w:t>MemoID</w:t>
            </w:r>
          </w:p>
        </w:tc>
        <w:tc>
          <w:tcPr>
            <w:tcW w:w="1434" w:type="dxa"/>
            <w:tcBorders>
              <w:top w:val="nil"/>
              <w:left w:val="nil"/>
              <w:bottom w:val="single" w:sz="4" w:space="0" w:color="auto"/>
              <w:right w:val="single" w:sz="4" w:space="0" w:color="auto"/>
            </w:tcBorders>
            <w:shd w:val="clear" w:color="auto" w:fill="auto"/>
            <w:noWrap/>
            <w:vAlign w:val="bottom"/>
            <w:hideMark/>
          </w:tcPr>
          <w:p w:rsidR="0039294B" w:rsidRPr="000A3DF7" w:rsidRDefault="0039294B" w:rsidP="0039294B">
            <w:pPr>
              <w:spacing w:before="0" w:after="0"/>
              <w:ind w:left="0"/>
              <w:jc w:val="left"/>
              <w:rPr>
                <w:rFonts w:ascii="Calibri" w:hAnsi="Calibri"/>
                <w:color w:val="000000"/>
                <w:sz w:val="22"/>
                <w:szCs w:val="22"/>
              </w:rPr>
            </w:pPr>
            <w:r w:rsidRPr="000A3DF7">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A3DF7" w:rsidRDefault="0039294B" w:rsidP="0039294B">
            <w:pPr>
              <w:spacing w:before="0" w:after="0"/>
              <w:ind w:left="0"/>
              <w:jc w:val="right"/>
              <w:rPr>
                <w:rFonts w:ascii="Calibri" w:hAnsi="Calibri"/>
                <w:color w:val="000000"/>
                <w:sz w:val="22"/>
                <w:szCs w:val="22"/>
              </w:rPr>
            </w:pPr>
            <w:r w:rsidRPr="000A3DF7">
              <w:rPr>
                <w:rFonts w:ascii="Calibri" w:hAnsi="Calibri"/>
                <w:color w:val="000000"/>
                <w:sz w:val="22"/>
                <w:szCs w:val="22"/>
              </w:rPr>
              <w:t>4</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0A3DF7" w:rsidRDefault="0039294B" w:rsidP="0039294B">
            <w:pPr>
              <w:spacing w:before="0" w:after="0"/>
              <w:ind w:left="0"/>
              <w:jc w:val="left"/>
              <w:rPr>
                <w:rFonts w:ascii="Calibri" w:hAnsi="Calibri"/>
                <w:color w:val="000000"/>
                <w:sz w:val="22"/>
                <w:szCs w:val="22"/>
              </w:rPr>
            </w:pPr>
            <w:r w:rsidRPr="000A3DF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A3DF7" w:rsidRDefault="0039294B" w:rsidP="0039294B">
            <w:pPr>
              <w:spacing w:before="0" w:after="0"/>
              <w:ind w:left="0"/>
              <w:jc w:val="left"/>
              <w:rPr>
                <w:rFonts w:ascii="Calibri" w:hAnsi="Calibri"/>
                <w:color w:val="000000"/>
                <w:sz w:val="22"/>
                <w:szCs w:val="22"/>
              </w:rPr>
            </w:pPr>
            <w:r w:rsidRPr="000A3DF7">
              <w:rPr>
                <w:rFonts w:ascii="Calibri" w:hAnsi="Calibri"/>
                <w:color w:val="000000"/>
                <w:sz w:val="22"/>
                <w:szCs w:val="22"/>
              </w:rPr>
              <w:t>FK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A3DF7" w:rsidRDefault="0039294B" w:rsidP="0039294B">
            <w:pPr>
              <w:spacing w:before="0" w:after="0"/>
              <w:ind w:left="0"/>
              <w:jc w:val="left"/>
              <w:rPr>
                <w:rFonts w:ascii="Calibri" w:hAnsi="Calibri"/>
                <w:color w:val="000000"/>
                <w:sz w:val="22"/>
                <w:szCs w:val="22"/>
              </w:rPr>
            </w:pPr>
            <w:r w:rsidRPr="000A3DF7">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A3DF7" w:rsidRDefault="0039294B" w:rsidP="0039294B">
            <w:pPr>
              <w:spacing w:before="0" w:after="0"/>
              <w:ind w:left="0"/>
              <w:jc w:val="left"/>
              <w:rPr>
                <w:rFonts w:ascii="Calibri" w:hAnsi="Calibri"/>
                <w:color w:val="000000"/>
                <w:sz w:val="22"/>
                <w:szCs w:val="22"/>
              </w:rPr>
            </w:pPr>
            <w:r w:rsidRPr="000A3DF7">
              <w:rPr>
                <w:rFonts w:ascii="Calibri" w:hAnsi="Calibri"/>
                <w:color w:val="000000"/>
                <w:sz w:val="22"/>
                <w:szCs w:val="22"/>
              </w:rPr>
              <w:t> </w:t>
            </w:r>
          </w:p>
        </w:tc>
      </w:tr>
      <w:tr w:rsidR="0039294B" w:rsidRPr="000A3DF7"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A3DF7" w:rsidRDefault="0039294B" w:rsidP="0039294B">
            <w:pPr>
              <w:spacing w:before="0" w:after="0"/>
              <w:ind w:left="0"/>
              <w:jc w:val="right"/>
              <w:rPr>
                <w:rFonts w:ascii="Calibri" w:hAnsi="Calibri"/>
                <w:color w:val="000000"/>
                <w:sz w:val="22"/>
                <w:szCs w:val="22"/>
              </w:rPr>
            </w:pPr>
            <w:r w:rsidRPr="000A3DF7">
              <w:rPr>
                <w:rFonts w:ascii="Calibri" w:hAnsi="Calibri"/>
                <w:color w:val="000000"/>
                <w:sz w:val="22"/>
                <w:szCs w:val="22"/>
              </w:rPr>
              <w:t>3</w:t>
            </w:r>
          </w:p>
        </w:tc>
        <w:tc>
          <w:tcPr>
            <w:tcW w:w="2311" w:type="dxa"/>
            <w:tcBorders>
              <w:top w:val="nil"/>
              <w:left w:val="nil"/>
              <w:bottom w:val="single" w:sz="4" w:space="0" w:color="auto"/>
              <w:right w:val="single" w:sz="4" w:space="0" w:color="auto"/>
            </w:tcBorders>
            <w:shd w:val="clear" w:color="auto" w:fill="auto"/>
            <w:noWrap/>
            <w:vAlign w:val="bottom"/>
            <w:hideMark/>
          </w:tcPr>
          <w:p w:rsidR="0039294B" w:rsidRPr="000A3DF7" w:rsidRDefault="0039294B" w:rsidP="0039294B">
            <w:pPr>
              <w:spacing w:before="0" w:after="0"/>
              <w:ind w:left="0"/>
              <w:jc w:val="left"/>
              <w:rPr>
                <w:rFonts w:ascii="Calibri" w:hAnsi="Calibri"/>
                <w:color w:val="000000"/>
                <w:sz w:val="22"/>
                <w:szCs w:val="22"/>
              </w:rPr>
            </w:pPr>
            <w:r w:rsidRPr="000A3DF7">
              <w:rPr>
                <w:rFonts w:ascii="Calibri" w:hAnsi="Calibri"/>
                <w:color w:val="000000"/>
                <w:sz w:val="22"/>
                <w:szCs w:val="22"/>
              </w:rPr>
              <w:t>VendorID</w:t>
            </w:r>
          </w:p>
        </w:tc>
        <w:tc>
          <w:tcPr>
            <w:tcW w:w="1434" w:type="dxa"/>
            <w:tcBorders>
              <w:top w:val="nil"/>
              <w:left w:val="nil"/>
              <w:bottom w:val="single" w:sz="4" w:space="0" w:color="auto"/>
              <w:right w:val="single" w:sz="4" w:space="0" w:color="auto"/>
            </w:tcBorders>
            <w:shd w:val="clear" w:color="auto" w:fill="auto"/>
            <w:noWrap/>
            <w:vAlign w:val="bottom"/>
            <w:hideMark/>
          </w:tcPr>
          <w:p w:rsidR="0039294B" w:rsidRPr="000A3DF7" w:rsidRDefault="0039294B" w:rsidP="0039294B">
            <w:pPr>
              <w:spacing w:before="0" w:after="0"/>
              <w:ind w:left="0"/>
              <w:jc w:val="left"/>
              <w:rPr>
                <w:rFonts w:ascii="Calibri" w:hAnsi="Calibri"/>
                <w:color w:val="000000"/>
                <w:sz w:val="22"/>
                <w:szCs w:val="22"/>
              </w:rPr>
            </w:pPr>
            <w:r w:rsidRPr="000A3DF7">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A3DF7" w:rsidRDefault="0039294B" w:rsidP="0039294B">
            <w:pPr>
              <w:spacing w:before="0" w:after="0"/>
              <w:ind w:left="0"/>
              <w:jc w:val="right"/>
              <w:rPr>
                <w:rFonts w:ascii="Calibri" w:hAnsi="Calibri"/>
                <w:color w:val="000000"/>
                <w:sz w:val="22"/>
                <w:szCs w:val="22"/>
              </w:rPr>
            </w:pPr>
            <w:r w:rsidRPr="000A3DF7">
              <w:rPr>
                <w:rFonts w:ascii="Calibri" w:hAnsi="Calibri"/>
                <w:color w:val="000000"/>
                <w:sz w:val="22"/>
                <w:szCs w:val="22"/>
              </w:rPr>
              <w:t>4</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0A3DF7" w:rsidRDefault="0039294B" w:rsidP="0039294B">
            <w:pPr>
              <w:spacing w:before="0" w:after="0"/>
              <w:ind w:left="0"/>
              <w:jc w:val="left"/>
              <w:rPr>
                <w:rFonts w:ascii="Calibri" w:hAnsi="Calibri"/>
                <w:color w:val="000000"/>
                <w:sz w:val="22"/>
                <w:szCs w:val="22"/>
              </w:rPr>
            </w:pPr>
            <w:r w:rsidRPr="000A3DF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A3DF7" w:rsidRDefault="0039294B" w:rsidP="0039294B">
            <w:pPr>
              <w:spacing w:before="0" w:after="0"/>
              <w:ind w:left="0"/>
              <w:jc w:val="left"/>
              <w:rPr>
                <w:rFonts w:ascii="Calibri" w:hAnsi="Calibri"/>
                <w:color w:val="000000"/>
                <w:sz w:val="22"/>
                <w:szCs w:val="22"/>
              </w:rPr>
            </w:pPr>
            <w:r w:rsidRPr="000A3DF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A3DF7" w:rsidRDefault="0039294B" w:rsidP="0039294B">
            <w:pPr>
              <w:spacing w:before="0" w:after="0"/>
              <w:ind w:left="0"/>
              <w:jc w:val="left"/>
              <w:rPr>
                <w:rFonts w:ascii="Calibri" w:hAnsi="Calibri"/>
                <w:color w:val="000000"/>
                <w:sz w:val="22"/>
                <w:szCs w:val="22"/>
              </w:rPr>
            </w:pPr>
            <w:r w:rsidRPr="000A3DF7">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A3DF7" w:rsidRDefault="0039294B" w:rsidP="0039294B">
            <w:pPr>
              <w:spacing w:before="0" w:after="0"/>
              <w:ind w:left="0"/>
              <w:jc w:val="left"/>
              <w:rPr>
                <w:rFonts w:ascii="Calibri" w:hAnsi="Calibri"/>
                <w:color w:val="000000"/>
                <w:sz w:val="22"/>
                <w:szCs w:val="22"/>
              </w:rPr>
            </w:pPr>
            <w:r w:rsidRPr="000A3DF7">
              <w:rPr>
                <w:rFonts w:ascii="Calibri" w:hAnsi="Calibri"/>
                <w:color w:val="000000"/>
                <w:sz w:val="22"/>
                <w:szCs w:val="22"/>
              </w:rPr>
              <w:t> </w:t>
            </w:r>
          </w:p>
        </w:tc>
      </w:tr>
    </w:tbl>
    <w:p w:rsidR="0039294B" w:rsidRDefault="0039294B" w:rsidP="0039294B"/>
    <w:p w:rsidR="0039294B" w:rsidRDefault="0039294B" w:rsidP="0039294B"/>
    <w:p w:rsidR="0039294B" w:rsidRPr="00F75A8F" w:rsidRDefault="0039294B" w:rsidP="0039294B">
      <w:pPr>
        <w:pStyle w:val="BodyText"/>
        <w:rPr>
          <w:rStyle w:val="IntenseEmphasis"/>
          <w:b w:val="0"/>
          <w:i w:val="0"/>
          <w:color w:val="auto"/>
        </w:rPr>
      </w:pPr>
      <w:r w:rsidRPr="00F75A8F">
        <w:rPr>
          <w:rStyle w:val="IntenseEmphasis"/>
          <w:b w:val="0"/>
          <w:i w:val="0"/>
          <w:color w:val="auto"/>
        </w:rPr>
        <w:t xml:space="preserve">Nama Tabel </w:t>
      </w:r>
      <w:r w:rsidRPr="00F75A8F">
        <w:rPr>
          <w:rStyle w:val="IntenseEmphasis"/>
          <w:b w:val="0"/>
          <w:i w:val="0"/>
          <w:color w:val="auto"/>
        </w:rPr>
        <w:tab/>
        <w:t>:</w:t>
      </w:r>
      <w:r w:rsidRPr="000D732A">
        <w:t xml:space="preserve"> </w:t>
      </w:r>
      <w:r w:rsidRPr="000D732A">
        <w:rPr>
          <w:rStyle w:val="IntenseEmphasis"/>
          <w:b w:val="0"/>
          <w:i w:val="0"/>
          <w:color w:val="auto"/>
        </w:rPr>
        <w:t>EPROC_MemoVendorScoringProduct</w:t>
      </w:r>
    </w:p>
    <w:p w:rsidR="0039294B" w:rsidRPr="00F75A8F" w:rsidRDefault="0039294B" w:rsidP="0039294B">
      <w:pPr>
        <w:pStyle w:val="BodyText"/>
        <w:rPr>
          <w:rStyle w:val="IntenseEmphasis"/>
          <w:b w:val="0"/>
          <w:i w:val="0"/>
          <w:color w:val="auto"/>
        </w:rPr>
      </w:pPr>
      <w:r w:rsidRPr="00F75A8F">
        <w:rPr>
          <w:rStyle w:val="IntenseEmphasis"/>
          <w:b w:val="0"/>
          <w:i w:val="0"/>
          <w:color w:val="auto"/>
        </w:rPr>
        <w:t>Deskripsi</w:t>
      </w:r>
      <w:r w:rsidRPr="00F75A8F">
        <w:rPr>
          <w:rStyle w:val="IntenseEmphasis"/>
          <w:b w:val="0"/>
          <w:i w:val="0"/>
          <w:color w:val="auto"/>
        </w:rPr>
        <w:tab/>
      </w:r>
      <w:r>
        <w:rPr>
          <w:rStyle w:val="IntenseEmphasis"/>
          <w:b w:val="0"/>
          <w:i w:val="0"/>
          <w:color w:val="auto"/>
        </w:rPr>
        <w:tab/>
      </w:r>
      <w:r w:rsidRPr="00F75A8F">
        <w:rPr>
          <w:rStyle w:val="IntenseEmphasis"/>
          <w:b w:val="0"/>
          <w:i w:val="0"/>
          <w:color w:val="auto"/>
        </w:rPr>
        <w:t>:</w:t>
      </w:r>
    </w:p>
    <w:tbl>
      <w:tblPr>
        <w:tblW w:w="10125" w:type="dxa"/>
        <w:tblLook w:val="04A0" w:firstRow="1" w:lastRow="0" w:firstColumn="1" w:lastColumn="0" w:noHBand="0" w:noVBand="1"/>
      </w:tblPr>
      <w:tblGrid>
        <w:gridCol w:w="480"/>
        <w:gridCol w:w="2311"/>
        <w:gridCol w:w="1434"/>
        <w:gridCol w:w="837"/>
        <w:gridCol w:w="1413"/>
        <w:gridCol w:w="1211"/>
        <w:gridCol w:w="1039"/>
        <w:gridCol w:w="1400"/>
      </w:tblGrid>
      <w:tr w:rsidR="0039294B" w:rsidRPr="000D732A" w:rsidTr="0039294B">
        <w:trPr>
          <w:trHeight w:val="300"/>
        </w:trPr>
        <w:tc>
          <w:tcPr>
            <w:tcW w:w="480" w:type="dxa"/>
            <w:tcBorders>
              <w:top w:val="single" w:sz="4" w:space="0" w:color="auto"/>
              <w:left w:val="single" w:sz="4" w:space="0" w:color="auto"/>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No</w:t>
            </w:r>
          </w:p>
        </w:tc>
        <w:tc>
          <w:tcPr>
            <w:tcW w:w="2311"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Nama Field</w:t>
            </w:r>
          </w:p>
        </w:tc>
        <w:tc>
          <w:tcPr>
            <w:tcW w:w="1434"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Type</w:t>
            </w:r>
          </w:p>
        </w:tc>
        <w:tc>
          <w:tcPr>
            <w:tcW w:w="837"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Length</w:t>
            </w:r>
          </w:p>
        </w:tc>
        <w:tc>
          <w:tcPr>
            <w:tcW w:w="1413"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Keterangan</w:t>
            </w:r>
          </w:p>
        </w:tc>
        <w:tc>
          <w:tcPr>
            <w:tcW w:w="1211"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Refference</w:t>
            </w:r>
          </w:p>
        </w:tc>
        <w:tc>
          <w:tcPr>
            <w:tcW w:w="1039"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Check Field / Check Value</w:t>
            </w:r>
          </w:p>
        </w:tc>
        <w:tc>
          <w:tcPr>
            <w:tcW w:w="1400"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Default Value</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1</w:t>
            </w:r>
          </w:p>
        </w:tc>
        <w:tc>
          <w:tcPr>
            <w:tcW w:w="23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MVSPID</w:t>
            </w:r>
          </w:p>
        </w:tc>
        <w:tc>
          <w:tcPr>
            <w:tcW w:w="1434"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4</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PK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2</w:t>
            </w:r>
          </w:p>
        </w:tc>
        <w:tc>
          <w:tcPr>
            <w:tcW w:w="23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MemoVendorScoringID</w:t>
            </w:r>
          </w:p>
        </w:tc>
        <w:tc>
          <w:tcPr>
            <w:tcW w:w="1434"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4</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FK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3</w:t>
            </w:r>
          </w:p>
        </w:tc>
        <w:tc>
          <w:tcPr>
            <w:tcW w:w="23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MemoDetailID</w:t>
            </w:r>
          </w:p>
        </w:tc>
        <w:tc>
          <w:tcPr>
            <w:tcW w:w="1434"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4</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4</w:t>
            </w:r>
          </w:p>
        </w:tc>
        <w:tc>
          <w:tcPr>
            <w:tcW w:w="23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PartialPaymentFlag</w:t>
            </w:r>
          </w:p>
        </w:tc>
        <w:tc>
          <w:tcPr>
            <w:tcW w:w="1434"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1</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bl>
    <w:p w:rsidR="0039294B" w:rsidRDefault="0039294B" w:rsidP="0039294B"/>
    <w:p w:rsidR="0039294B" w:rsidRDefault="0039294B" w:rsidP="0039294B"/>
    <w:p w:rsidR="0039294B" w:rsidRPr="00F75A8F" w:rsidRDefault="0039294B" w:rsidP="0039294B">
      <w:pPr>
        <w:pStyle w:val="BodyText"/>
        <w:rPr>
          <w:rStyle w:val="IntenseEmphasis"/>
          <w:b w:val="0"/>
          <w:i w:val="0"/>
          <w:color w:val="auto"/>
        </w:rPr>
      </w:pPr>
      <w:r w:rsidRPr="00F75A8F">
        <w:rPr>
          <w:rStyle w:val="IntenseEmphasis"/>
          <w:b w:val="0"/>
          <w:i w:val="0"/>
          <w:color w:val="auto"/>
        </w:rPr>
        <w:t xml:space="preserve">Nama Tabel </w:t>
      </w:r>
      <w:r w:rsidRPr="00F75A8F">
        <w:rPr>
          <w:rStyle w:val="IntenseEmphasis"/>
          <w:b w:val="0"/>
          <w:i w:val="0"/>
          <w:color w:val="auto"/>
        </w:rPr>
        <w:tab/>
        <w:t>:</w:t>
      </w:r>
      <w:r w:rsidRPr="000D732A">
        <w:t xml:space="preserve"> </w:t>
      </w:r>
      <w:r w:rsidRPr="000D732A">
        <w:rPr>
          <w:rStyle w:val="IntenseEmphasis"/>
          <w:b w:val="0"/>
          <w:i w:val="0"/>
          <w:color w:val="auto"/>
        </w:rPr>
        <w:t>EPROC_MemoVendorScoringProductEvaluation</w:t>
      </w:r>
    </w:p>
    <w:p w:rsidR="0039294B" w:rsidRPr="00F75A8F" w:rsidRDefault="0039294B" w:rsidP="0039294B">
      <w:pPr>
        <w:pStyle w:val="BodyText"/>
        <w:rPr>
          <w:rStyle w:val="IntenseEmphasis"/>
          <w:b w:val="0"/>
          <w:i w:val="0"/>
          <w:color w:val="auto"/>
        </w:rPr>
      </w:pPr>
      <w:r w:rsidRPr="00F75A8F">
        <w:rPr>
          <w:rStyle w:val="IntenseEmphasis"/>
          <w:b w:val="0"/>
          <w:i w:val="0"/>
          <w:color w:val="auto"/>
        </w:rPr>
        <w:t>Deskripsi</w:t>
      </w:r>
      <w:r w:rsidRPr="00F75A8F">
        <w:rPr>
          <w:rStyle w:val="IntenseEmphasis"/>
          <w:b w:val="0"/>
          <w:i w:val="0"/>
          <w:color w:val="auto"/>
        </w:rPr>
        <w:tab/>
      </w:r>
      <w:r>
        <w:rPr>
          <w:rStyle w:val="IntenseEmphasis"/>
          <w:b w:val="0"/>
          <w:i w:val="0"/>
          <w:color w:val="auto"/>
        </w:rPr>
        <w:tab/>
      </w:r>
      <w:r w:rsidRPr="00F75A8F">
        <w:rPr>
          <w:rStyle w:val="IntenseEmphasis"/>
          <w:b w:val="0"/>
          <w:i w:val="0"/>
          <w:color w:val="auto"/>
        </w:rPr>
        <w:t>:</w:t>
      </w:r>
    </w:p>
    <w:tbl>
      <w:tblPr>
        <w:tblW w:w="10125" w:type="dxa"/>
        <w:tblLook w:val="04A0" w:firstRow="1" w:lastRow="0" w:firstColumn="1" w:lastColumn="0" w:noHBand="0" w:noVBand="1"/>
      </w:tblPr>
      <w:tblGrid>
        <w:gridCol w:w="480"/>
        <w:gridCol w:w="2305"/>
        <w:gridCol w:w="1440"/>
        <w:gridCol w:w="837"/>
        <w:gridCol w:w="1413"/>
        <w:gridCol w:w="1211"/>
        <w:gridCol w:w="1039"/>
        <w:gridCol w:w="1400"/>
      </w:tblGrid>
      <w:tr w:rsidR="0039294B" w:rsidRPr="000D732A" w:rsidTr="0039294B">
        <w:trPr>
          <w:trHeight w:val="300"/>
        </w:trPr>
        <w:tc>
          <w:tcPr>
            <w:tcW w:w="480" w:type="dxa"/>
            <w:tcBorders>
              <w:top w:val="single" w:sz="4" w:space="0" w:color="auto"/>
              <w:left w:val="single" w:sz="4" w:space="0" w:color="auto"/>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No</w:t>
            </w:r>
          </w:p>
        </w:tc>
        <w:tc>
          <w:tcPr>
            <w:tcW w:w="2305"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Nama Field</w:t>
            </w:r>
          </w:p>
        </w:tc>
        <w:tc>
          <w:tcPr>
            <w:tcW w:w="1440"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Type</w:t>
            </w:r>
          </w:p>
        </w:tc>
        <w:tc>
          <w:tcPr>
            <w:tcW w:w="837"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Length</w:t>
            </w:r>
          </w:p>
        </w:tc>
        <w:tc>
          <w:tcPr>
            <w:tcW w:w="1413"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Keterangan</w:t>
            </w:r>
          </w:p>
        </w:tc>
        <w:tc>
          <w:tcPr>
            <w:tcW w:w="1211"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Refference</w:t>
            </w:r>
          </w:p>
        </w:tc>
        <w:tc>
          <w:tcPr>
            <w:tcW w:w="1039"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Check Field / Check Value</w:t>
            </w:r>
          </w:p>
        </w:tc>
        <w:tc>
          <w:tcPr>
            <w:tcW w:w="1400"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Default Value</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t>1</w:t>
            </w:r>
          </w:p>
        </w:tc>
        <w:tc>
          <w:tcPr>
            <w:tcW w:w="2305"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MVSPEID</w:t>
            </w:r>
          </w:p>
        </w:tc>
        <w:tc>
          <w:tcPr>
            <w:tcW w:w="1440"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4</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PK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t>2</w:t>
            </w:r>
          </w:p>
        </w:tc>
        <w:tc>
          <w:tcPr>
            <w:tcW w:w="2305"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MVSPID</w:t>
            </w:r>
          </w:p>
        </w:tc>
        <w:tc>
          <w:tcPr>
            <w:tcW w:w="1440"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4</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FK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t>3</w:t>
            </w:r>
          </w:p>
        </w:tc>
        <w:tc>
          <w:tcPr>
            <w:tcW w:w="2305"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MemoID</w:t>
            </w:r>
          </w:p>
        </w:tc>
        <w:tc>
          <w:tcPr>
            <w:tcW w:w="1440"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4</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t>4</w:t>
            </w:r>
          </w:p>
        </w:tc>
        <w:tc>
          <w:tcPr>
            <w:tcW w:w="2305"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VendorID</w:t>
            </w:r>
          </w:p>
        </w:tc>
        <w:tc>
          <w:tcPr>
            <w:tcW w:w="1440"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4</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t>5</w:t>
            </w:r>
          </w:p>
        </w:tc>
        <w:tc>
          <w:tcPr>
            <w:tcW w:w="2305"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MemoDetailID</w:t>
            </w:r>
          </w:p>
        </w:tc>
        <w:tc>
          <w:tcPr>
            <w:tcW w:w="1440"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4</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t>6</w:t>
            </w:r>
          </w:p>
        </w:tc>
        <w:tc>
          <w:tcPr>
            <w:tcW w:w="2305"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PriceCompetitiveness</w:t>
            </w:r>
          </w:p>
        </w:tc>
        <w:tc>
          <w:tcPr>
            <w:tcW w:w="1440"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smallint</w:t>
            </w:r>
          </w:p>
        </w:tc>
        <w:tc>
          <w:tcPr>
            <w:tcW w:w="837"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right"/>
              <w:rPr>
                <w:rFonts w:ascii="Calibri" w:hAnsi="Calibri"/>
                <w:color w:val="000000"/>
                <w:sz w:val="22"/>
                <w:szCs w:val="22"/>
              </w:rPr>
            </w:pPr>
            <w:r>
              <w:rPr>
                <w:rFonts w:ascii="Calibri" w:hAnsi="Calibri"/>
                <w:color w:val="000000"/>
                <w:sz w:val="22"/>
                <w:szCs w:val="22"/>
              </w:rPr>
              <w:t>2</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t>7</w:t>
            </w:r>
          </w:p>
        </w:tc>
        <w:tc>
          <w:tcPr>
            <w:tcW w:w="2305" w:type="dxa"/>
            <w:tcBorders>
              <w:top w:val="nil"/>
              <w:left w:val="nil"/>
              <w:bottom w:val="single" w:sz="4" w:space="0" w:color="auto"/>
              <w:right w:val="single" w:sz="4" w:space="0" w:color="auto"/>
            </w:tcBorders>
            <w:shd w:val="clear" w:color="auto" w:fill="auto"/>
            <w:noWrap/>
            <w:hideMark/>
          </w:tcPr>
          <w:p w:rsidR="0039294B"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PriceCompetitiveness</w:t>
            </w:r>
          </w:p>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Load</w:t>
            </w:r>
          </w:p>
        </w:tc>
        <w:tc>
          <w:tcPr>
            <w:tcW w:w="1440"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float</w:t>
            </w:r>
          </w:p>
        </w:tc>
        <w:tc>
          <w:tcPr>
            <w:tcW w:w="837"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8</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t>8</w:t>
            </w:r>
          </w:p>
        </w:tc>
        <w:tc>
          <w:tcPr>
            <w:tcW w:w="2305" w:type="dxa"/>
            <w:tcBorders>
              <w:top w:val="nil"/>
              <w:left w:val="nil"/>
              <w:bottom w:val="single" w:sz="4" w:space="0" w:color="auto"/>
              <w:right w:val="single" w:sz="4" w:space="0" w:color="auto"/>
            </w:tcBorders>
            <w:shd w:val="clear" w:color="auto" w:fill="auto"/>
            <w:noWrap/>
            <w:hideMark/>
          </w:tcPr>
          <w:p w:rsidR="0039294B"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PriceCompetitiveness</w:t>
            </w:r>
          </w:p>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Score</w:t>
            </w:r>
          </w:p>
        </w:tc>
        <w:tc>
          <w:tcPr>
            <w:tcW w:w="1440"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float</w:t>
            </w:r>
          </w:p>
        </w:tc>
        <w:tc>
          <w:tcPr>
            <w:tcW w:w="837"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8</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t>9</w:t>
            </w:r>
          </w:p>
        </w:tc>
        <w:tc>
          <w:tcPr>
            <w:tcW w:w="2305" w:type="dxa"/>
            <w:tcBorders>
              <w:top w:val="nil"/>
              <w:left w:val="nil"/>
              <w:bottom w:val="single" w:sz="4" w:space="0" w:color="auto"/>
              <w:right w:val="single" w:sz="4" w:space="0" w:color="auto"/>
            </w:tcBorders>
            <w:shd w:val="clear" w:color="auto" w:fill="auto"/>
            <w:noWrap/>
            <w:hideMark/>
          </w:tcPr>
          <w:p w:rsidR="0039294B"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TermCondition</w:t>
            </w:r>
          </w:p>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Service</w:t>
            </w:r>
          </w:p>
        </w:tc>
        <w:tc>
          <w:tcPr>
            <w:tcW w:w="1440"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smallint</w:t>
            </w:r>
          </w:p>
        </w:tc>
        <w:tc>
          <w:tcPr>
            <w:tcW w:w="837"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right"/>
              <w:rPr>
                <w:rFonts w:ascii="Calibri" w:hAnsi="Calibri"/>
                <w:color w:val="000000"/>
                <w:sz w:val="22"/>
                <w:szCs w:val="22"/>
              </w:rPr>
            </w:pPr>
            <w:r>
              <w:rPr>
                <w:rFonts w:ascii="Calibri" w:hAnsi="Calibri"/>
                <w:color w:val="000000"/>
                <w:sz w:val="22"/>
                <w:szCs w:val="22"/>
              </w:rPr>
              <w:t>2</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t>10</w:t>
            </w:r>
          </w:p>
        </w:tc>
        <w:tc>
          <w:tcPr>
            <w:tcW w:w="2305" w:type="dxa"/>
            <w:tcBorders>
              <w:top w:val="nil"/>
              <w:left w:val="nil"/>
              <w:bottom w:val="single" w:sz="4" w:space="0" w:color="auto"/>
              <w:right w:val="single" w:sz="4" w:space="0" w:color="auto"/>
            </w:tcBorders>
            <w:shd w:val="clear" w:color="auto" w:fill="auto"/>
            <w:noWrap/>
            <w:hideMark/>
          </w:tcPr>
          <w:p w:rsidR="0039294B"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TermCondition</w:t>
            </w:r>
          </w:p>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ServiceLoad</w:t>
            </w:r>
          </w:p>
        </w:tc>
        <w:tc>
          <w:tcPr>
            <w:tcW w:w="1440"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float</w:t>
            </w:r>
          </w:p>
        </w:tc>
        <w:tc>
          <w:tcPr>
            <w:tcW w:w="837"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8</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t>11</w:t>
            </w:r>
          </w:p>
        </w:tc>
        <w:tc>
          <w:tcPr>
            <w:tcW w:w="2305" w:type="dxa"/>
            <w:tcBorders>
              <w:top w:val="nil"/>
              <w:left w:val="nil"/>
              <w:bottom w:val="single" w:sz="4" w:space="0" w:color="auto"/>
              <w:right w:val="single" w:sz="4" w:space="0" w:color="auto"/>
            </w:tcBorders>
            <w:shd w:val="clear" w:color="auto" w:fill="auto"/>
            <w:noWrap/>
            <w:hideMark/>
          </w:tcPr>
          <w:p w:rsidR="0039294B"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TermCondition</w:t>
            </w:r>
          </w:p>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ServiceScore</w:t>
            </w:r>
          </w:p>
        </w:tc>
        <w:tc>
          <w:tcPr>
            <w:tcW w:w="1440"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float</w:t>
            </w:r>
          </w:p>
        </w:tc>
        <w:tc>
          <w:tcPr>
            <w:tcW w:w="837"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8</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t>12</w:t>
            </w:r>
          </w:p>
        </w:tc>
        <w:tc>
          <w:tcPr>
            <w:tcW w:w="2305" w:type="dxa"/>
            <w:tcBorders>
              <w:top w:val="nil"/>
              <w:left w:val="nil"/>
              <w:bottom w:val="single" w:sz="4" w:space="0" w:color="auto"/>
              <w:right w:val="single" w:sz="4" w:space="0" w:color="auto"/>
            </w:tcBorders>
            <w:shd w:val="clear" w:color="auto" w:fill="auto"/>
            <w:noWrap/>
            <w:hideMark/>
          </w:tcPr>
          <w:p w:rsidR="0039294B"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TermPayment</w:t>
            </w:r>
          </w:p>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Compliance</w:t>
            </w:r>
          </w:p>
        </w:tc>
        <w:tc>
          <w:tcPr>
            <w:tcW w:w="1440"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smallint</w:t>
            </w:r>
          </w:p>
        </w:tc>
        <w:tc>
          <w:tcPr>
            <w:tcW w:w="837"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right"/>
              <w:rPr>
                <w:rFonts w:ascii="Calibri" w:hAnsi="Calibri"/>
                <w:color w:val="000000"/>
                <w:sz w:val="22"/>
                <w:szCs w:val="22"/>
              </w:rPr>
            </w:pPr>
            <w:r>
              <w:rPr>
                <w:rFonts w:ascii="Calibri" w:hAnsi="Calibri"/>
                <w:color w:val="000000"/>
                <w:sz w:val="22"/>
                <w:szCs w:val="22"/>
              </w:rPr>
              <w:t>2</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t>13</w:t>
            </w:r>
          </w:p>
        </w:tc>
        <w:tc>
          <w:tcPr>
            <w:tcW w:w="2305" w:type="dxa"/>
            <w:tcBorders>
              <w:top w:val="nil"/>
              <w:left w:val="nil"/>
              <w:bottom w:val="single" w:sz="4" w:space="0" w:color="auto"/>
              <w:right w:val="single" w:sz="4" w:space="0" w:color="auto"/>
            </w:tcBorders>
            <w:shd w:val="clear" w:color="auto" w:fill="auto"/>
            <w:noWrap/>
            <w:hideMark/>
          </w:tcPr>
          <w:p w:rsidR="0039294B"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TermPayment</w:t>
            </w:r>
          </w:p>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ComplianceLoad</w:t>
            </w:r>
          </w:p>
        </w:tc>
        <w:tc>
          <w:tcPr>
            <w:tcW w:w="1440"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float</w:t>
            </w:r>
          </w:p>
        </w:tc>
        <w:tc>
          <w:tcPr>
            <w:tcW w:w="837"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8</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t>14</w:t>
            </w:r>
          </w:p>
        </w:tc>
        <w:tc>
          <w:tcPr>
            <w:tcW w:w="2305" w:type="dxa"/>
            <w:tcBorders>
              <w:top w:val="nil"/>
              <w:left w:val="nil"/>
              <w:bottom w:val="single" w:sz="4" w:space="0" w:color="auto"/>
              <w:right w:val="single" w:sz="4" w:space="0" w:color="auto"/>
            </w:tcBorders>
            <w:shd w:val="clear" w:color="auto" w:fill="auto"/>
            <w:noWrap/>
            <w:hideMark/>
          </w:tcPr>
          <w:p w:rsidR="0039294B"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TermPayment</w:t>
            </w:r>
          </w:p>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lastRenderedPageBreak/>
              <w:t>ComplianceScore</w:t>
            </w:r>
          </w:p>
        </w:tc>
        <w:tc>
          <w:tcPr>
            <w:tcW w:w="1440"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lastRenderedPageBreak/>
              <w:t>float</w:t>
            </w:r>
          </w:p>
        </w:tc>
        <w:tc>
          <w:tcPr>
            <w:tcW w:w="837"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8</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lastRenderedPageBreak/>
              <w:t>15</w:t>
            </w:r>
          </w:p>
        </w:tc>
        <w:tc>
          <w:tcPr>
            <w:tcW w:w="2305"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TotalScore</w:t>
            </w:r>
          </w:p>
        </w:tc>
        <w:tc>
          <w:tcPr>
            <w:tcW w:w="1440"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float</w:t>
            </w:r>
          </w:p>
        </w:tc>
        <w:tc>
          <w:tcPr>
            <w:tcW w:w="837"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8</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bl>
    <w:p w:rsidR="0039294B" w:rsidRDefault="0039294B" w:rsidP="0039294B"/>
    <w:p w:rsidR="0039294B" w:rsidRDefault="0039294B" w:rsidP="0039294B"/>
    <w:p w:rsidR="0039294B" w:rsidRDefault="0039294B" w:rsidP="0039294B"/>
    <w:p w:rsidR="0039294B" w:rsidRDefault="0039294B" w:rsidP="00771F25">
      <w:pPr>
        <w:pStyle w:val="BodyText"/>
      </w:pPr>
    </w:p>
    <w:p w:rsidR="00771F25" w:rsidRDefault="00771F25" w:rsidP="00771F25">
      <w:pPr>
        <w:pStyle w:val="BodyText"/>
      </w:pPr>
    </w:p>
    <w:p w:rsidR="0039294B" w:rsidRPr="00F75A8F" w:rsidRDefault="0039294B" w:rsidP="0039294B">
      <w:pPr>
        <w:pStyle w:val="BodyText"/>
        <w:rPr>
          <w:rStyle w:val="IntenseEmphasis"/>
          <w:b w:val="0"/>
          <w:i w:val="0"/>
          <w:color w:val="auto"/>
        </w:rPr>
      </w:pPr>
      <w:r w:rsidRPr="00F75A8F">
        <w:rPr>
          <w:rStyle w:val="IntenseEmphasis"/>
          <w:b w:val="0"/>
          <w:i w:val="0"/>
          <w:color w:val="auto"/>
        </w:rPr>
        <w:t xml:space="preserve">Nama Tabel </w:t>
      </w:r>
      <w:r w:rsidRPr="00F75A8F">
        <w:rPr>
          <w:rStyle w:val="IntenseEmphasis"/>
          <w:b w:val="0"/>
          <w:i w:val="0"/>
          <w:color w:val="auto"/>
        </w:rPr>
        <w:tab/>
        <w:t>:</w:t>
      </w:r>
      <w:r w:rsidRPr="000D732A">
        <w:t xml:space="preserve"> </w:t>
      </w:r>
      <w:r w:rsidRPr="000D732A">
        <w:rPr>
          <w:rStyle w:val="IntenseEmphasis"/>
          <w:b w:val="0"/>
          <w:i w:val="0"/>
          <w:color w:val="auto"/>
        </w:rPr>
        <w:t>EPROC_MemoVendorScoringProductTOP</w:t>
      </w:r>
    </w:p>
    <w:p w:rsidR="0039294B" w:rsidRPr="00F75A8F" w:rsidRDefault="0039294B" w:rsidP="0039294B">
      <w:pPr>
        <w:pStyle w:val="BodyText"/>
        <w:rPr>
          <w:rStyle w:val="IntenseEmphasis"/>
          <w:b w:val="0"/>
          <w:i w:val="0"/>
          <w:color w:val="auto"/>
        </w:rPr>
      </w:pPr>
      <w:r w:rsidRPr="00F75A8F">
        <w:rPr>
          <w:rStyle w:val="IntenseEmphasis"/>
          <w:b w:val="0"/>
          <w:i w:val="0"/>
          <w:color w:val="auto"/>
        </w:rPr>
        <w:t>Deskripsi</w:t>
      </w:r>
      <w:r w:rsidRPr="00F75A8F">
        <w:rPr>
          <w:rStyle w:val="IntenseEmphasis"/>
          <w:b w:val="0"/>
          <w:i w:val="0"/>
          <w:color w:val="auto"/>
        </w:rPr>
        <w:tab/>
      </w:r>
      <w:r>
        <w:rPr>
          <w:rStyle w:val="IntenseEmphasis"/>
          <w:b w:val="0"/>
          <w:i w:val="0"/>
          <w:color w:val="auto"/>
        </w:rPr>
        <w:tab/>
      </w:r>
      <w:r w:rsidRPr="00F75A8F">
        <w:rPr>
          <w:rStyle w:val="IntenseEmphasis"/>
          <w:b w:val="0"/>
          <w:i w:val="0"/>
          <w:color w:val="auto"/>
        </w:rPr>
        <w:t>:</w:t>
      </w:r>
    </w:p>
    <w:tbl>
      <w:tblPr>
        <w:tblW w:w="10125" w:type="dxa"/>
        <w:tblLook w:val="04A0" w:firstRow="1" w:lastRow="0" w:firstColumn="1" w:lastColumn="0" w:noHBand="0" w:noVBand="1"/>
      </w:tblPr>
      <w:tblGrid>
        <w:gridCol w:w="480"/>
        <w:gridCol w:w="2305"/>
        <w:gridCol w:w="1452"/>
        <w:gridCol w:w="837"/>
        <w:gridCol w:w="1401"/>
        <w:gridCol w:w="1211"/>
        <w:gridCol w:w="1039"/>
        <w:gridCol w:w="1400"/>
      </w:tblGrid>
      <w:tr w:rsidR="0039294B" w:rsidRPr="000D732A" w:rsidTr="0039294B">
        <w:trPr>
          <w:trHeight w:val="300"/>
        </w:trPr>
        <w:tc>
          <w:tcPr>
            <w:tcW w:w="480" w:type="dxa"/>
            <w:tcBorders>
              <w:top w:val="single" w:sz="4" w:space="0" w:color="auto"/>
              <w:left w:val="single" w:sz="4" w:space="0" w:color="auto"/>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No</w:t>
            </w:r>
          </w:p>
        </w:tc>
        <w:tc>
          <w:tcPr>
            <w:tcW w:w="2305"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Nama Field</w:t>
            </w:r>
          </w:p>
        </w:tc>
        <w:tc>
          <w:tcPr>
            <w:tcW w:w="1452"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Type</w:t>
            </w:r>
          </w:p>
        </w:tc>
        <w:tc>
          <w:tcPr>
            <w:tcW w:w="837"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Length</w:t>
            </w:r>
          </w:p>
        </w:tc>
        <w:tc>
          <w:tcPr>
            <w:tcW w:w="1401"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Keterangan</w:t>
            </w:r>
          </w:p>
        </w:tc>
        <w:tc>
          <w:tcPr>
            <w:tcW w:w="1211"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Refference</w:t>
            </w:r>
          </w:p>
        </w:tc>
        <w:tc>
          <w:tcPr>
            <w:tcW w:w="1039"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Check Field / Check Value</w:t>
            </w:r>
          </w:p>
        </w:tc>
        <w:tc>
          <w:tcPr>
            <w:tcW w:w="1400"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Default Value</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1</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MVSPTOPID</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PK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2</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MVSPID</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FK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3</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MemoID</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4</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VendorID</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5</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MemoDetailID</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6</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MVSPTOPValue</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float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8</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7</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MVSPTOPUMFlag</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1</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8</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MVSPTOPRemarks</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varchar(MAX)</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-1</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bl>
    <w:p w:rsidR="0039294B" w:rsidRDefault="0039294B" w:rsidP="0039294B"/>
    <w:p w:rsidR="0039294B" w:rsidRDefault="0039294B" w:rsidP="0039294B"/>
    <w:p w:rsidR="0039294B" w:rsidRPr="00F75A8F" w:rsidRDefault="0039294B" w:rsidP="0039294B">
      <w:pPr>
        <w:pStyle w:val="BodyText"/>
        <w:rPr>
          <w:rStyle w:val="IntenseEmphasis"/>
          <w:b w:val="0"/>
          <w:i w:val="0"/>
          <w:color w:val="auto"/>
        </w:rPr>
      </w:pPr>
      <w:r w:rsidRPr="00F75A8F">
        <w:rPr>
          <w:rStyle w:val="IntenseEmphasis"/>
          <w:b w:val="0"/>
          <w:i w:val="0"/>
          <w:color w:val="auto"/>
        </w:rPr>
        <w:t xml:space="preserve">Nama Tabel </w:t>
      </w:r>
      <w:r w:rsidRPr="00F75A8F">
        <w:rPr>
          <w:rStyle w:val="IntenseEmphasis"/>
          <w:b w:val="0"/>
          <w:i w:val="0"/>
          <w:color w:val="auto"/>
        </w:rPr>
        <w:tab/>
        <w:t>:</w:t>
      </w:r>
      <w:r w:rsidRPr="000D732A">
        <w:t xml:space="preserve"> </w:t>
      </w:r>
      <w:r w:rsidRPr="000D732A">
        <w:rPr>
          <w:rStyle w:val="IntenseEmphasis"/>
          <w:b w:val="0"/>
          <w:i w:val="0"/>
          <w:color w:val="auto"/>
        </w:rPr>
        <w:t>EPROC_MemoVendorProductTOC</w:t>
      </w:r>
    </w:p>
    <w:p w:rsidR="0039294B" w:rsidRPr="00F75A8F" w:rsidRDefault="0039294B" w:rsidP="0039294B">
      <w:pPr>
        <w:pStyle w:val="BodyText"/>
        <w:rPr>
          <w:rStyle w:val="IntenseEmphasis"/>
          <w:b w:val="0"/>
          <w:i w:val="0"/>
          <w:color w:val="auto"/>
        </w:rPr>
      </w:pPr>
      <w:r w:rsidRPr="00F75A8F">
        <w:rPr>
          <w:rStyle w:val="IntenseEmphasis"/>
          <w:b w:val="0"/>
          <w:i w:val="0"/>
          <w:color w:val="auto"/>
        </w:rPr>
        <w:t>Deskripsi</w:t>
      </w:r>
      <w:r w:rsidRPr="00F75A8F">
        <w:rPr>
          <w:rStyle w:val="IntenseEmphasis"/>
          <w:b w:val="0"/>
          <w:i w:val="0"/>
          <w:color w:val="auto"/>
        </w:rPr>
        <w:tab/>
      </w:r>
      <w:r>
        <w:rPr>
          <w:rStyle w:val="IntenseEmphasis"/>
          <w:b w:val="0"/>
          <w:i w:val="0"/>
          <w:color w:val="auto"/>
        </w:rPr>
        <w:tab/>
      </w:r>
      <w:r w:rsidRPr="00F75A8F">
        <w:rPr>
          <w:rStyle w:val="IntenseEmphasis"/>
          <w:b w:val="0"/>
          <w:i w:val="0"/>
          <w:color w:val="auto"/>
        </w:rPr>
        <w:t>:</w:t>
      </w:r>
    </w:p>
    <w:tbl>
      <w:tblPr>
        <w:tblW w:w="10125" w:type="dxa"/>
        <w:tblLook w:val="04A0" w:firstRow="1" w:lastRow="0" w:firstColumn="1" w:lastColumn="0" w:noHBand="0" w:noVBand="1"/>
      </w:tblPr>
      <w:tblGrid>
        <w:gridCol w:w="480"/>
        <w:gridCol w:w="2305"/>
        <w:gridCol w:w="1452"/>
        <w:gridCol w:w="837"/>
        <w:gridCol w:w="1401"/>
        <w:gridCol w:w="1211"/>
        <w:gridCol w:w="1039"/>
        <w:gridCol w:w="1400"/>
      </w:tblGrid>
      <w:tr w:rsidR="0039294B" w:rsidRPr="000D732A" w:rsidTr="0039294B">
        <w:trPr>
          <w:trHeight w:val="300"/>
        </w:trPr>
        <w:tc>
          <w:tcPr>
            <w:tcW w:w="480" w:type="dxa"/>
            <w:tcBorders>
              <w:top w:val="single" w:sz="4" w:space="0" w:color="auto"/>
              <w:left w:val="single" w:sz="4" w:space="0" w:color="auto"/>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No</w:t>
            </w:r>
          </w:p>
        </w:tc>
        <w:tc>
          <w:tcPr>
            <w:tcW w:w="2305"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Nama Field</w:t>
            </w:r>
          </w:p>
        </w:tc>
        <w:tc>
          <w:tcPr>
            <w:tcW w:w="1452"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Type</w:t>
            </w:r>
          </w:p>
        </w:tc>
        <w:tc>
          <w:tcPr>
            <w:tcW w:w="837"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Length</w:t>
            </w:r>
          </w:p>
        </w:tc>
        <w:tc>
          <w:tcPr>
            <w:tcW w:w="1401"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Keterangan</w:t>
            </w:r>
          </w:p>
        </w:tc>
        <w:tc>
          <w:tcPr>
            <w:tcW w:w="1211"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Refference</w:t>
            </w:r>
          </w:p>
        </w:tc>
        <w:tc>
          <w:tcPr>
            <w:tcW w:w="1039"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Check Field / Check Value</w:t>
            </w:r>
          </w:p>
        </w:tc>
        <w:tc>
          <w:tcPr>
            <w:tcW w:w="1400"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Default Value</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t>1</w:t>
            </w:r>
          </w:p>
        </w:tc>
        <w:tc>
          <w:tcPr>
            <w:tcW w:w="2305"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MVPTID</w:t>
            </w:r>
          </w:p>
        </w:tc>
        <w:tc>
          <w:tcPr>
            <w:tcW w:w="1452"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PK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t>2</w:t>
            </w:r>
          </w:p>
        </w:tc>
        <w:tc>
          <w:tcPr>
            <w:tcW w:w="2305"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MVSPID</w:t>
            </w:r>
          </w:p>
        </w:tc>
        <w:tc>
          <w:tcPr>
            <w:tcW w:w="1452"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FK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t>3</w:t>
            </w:r>
          </w:p>
        </w:tc>
        <w:tc>
          <w:tcPr>
            <w:tcW w:w="2305"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MemoID</w:t>
            </w:r>
          </w:p>
        </w:tc>
        <w:tc>
          <w:tcPr>
            <w:tcW w:w="1452"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t>4</w:t>
            </w:r>
          </w:p>
        </w:tc>
        <w:tc>
          <w:tcPr>
            <w:tcW w:w="2305"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VendorID</w:t>
            </w:r>
          </w:p>
        </w:tc>
        <w:tc>
          <w:tcPr>
            <w:tcW w:w="1452"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t>5</w:t>
            </w:r>
          </w:p>
        </w:tc>
        <w:tc>
          <w:tcPr>
            <w:tcW w:w="2305"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MemoDetailID</w:t>
            </w:r>
          </w:p>
        </w:tc>
        <w:tc>
          <w:tcPr>
            <w:tcW w:w="1452"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t>6</w:t>
            </w:r>
          </w:p>
        </w:tc>
        <w:tc>
          <w:tcPr>
            <w:tcW w:w="2305"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MVPTSLA</w:t>
            </w:r>
          </w:p>
        </w:tc>
        <w:tc>
          <w:tcPr>
            <w:tcW w:w="1452"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t>7</w:t>
            </w:r>
          </w:p>
        </w:tc>
        <w:tc>
          <w:tcPr>
            <w:tcW w:w="2305"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MVPTFranco</w:t>
            </w:r>
          </w:p>
        </w:tc>
        <w:tc>
          <w:tcPr>
            <w:tcW w:w="1452"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varchar(125)</w:t>
            </w:r>
          </w:p>
        </w:tc>
        <w:tc>
          <w:tcPr>
            <w:tcW w:w="837"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125</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t>8</w:t>
            </w:r>
          </w:p>
        </w:tc>
        <w:tc>
          <w:tcPr>
            <w:tcW w:w="2305"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MVPTGuarantee</w:t>
            </w:r>
          </w:p>
        </w:tc>
        <w:tc>
          <w:tcPr>
            <w:tcW w:w="1452"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varchar(MAX)</w:t>
            </w:r>
          </w:p>
        </w:tc>
        <w:tc>
          <w:tcPr>
            <w:tcW w:w="837"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-1</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t>9</w:t>
            </w:r>
          </w:p>
        </w:tc>
        <w:tc>
          <w:tcPr>
            <w:tcW w:w="2305" w:type="dxa"/>
            <w:tcBorders>
              <w:top w:val="nil"/>
              <w:left w:val="nil"/>
              <w:bottom w:val="single" w:sz="4" w:space="0" w:color="auto"/>
              <w:right w:val="single" w:sz="4" w:space="0" w:color="auto"/>
            </w:tcBorders>
            <w:shd w:val="clear" w:color="auto" w:fill="auto"/>
            <w:noWrap/>
            <w:hideMark/>
          </w:tcPr>
          <w:p w:rsidR="0039294B"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MVPTPriceValid</w:t>
            </w:r>
          </w:p>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EndDate</w:t>
            </w:r>
          </w:p>
        </w:tc>
        <w:tc>
          <w:tcPr>
            <w:tcW w:w="1452"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datetime</w:t>
            </w:r>
          </w:p>
        </w:tc>
        <w:tc>
          <w:tcPr>
            <w:tcW w:w="837"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8</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FFFF00"/>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t>10</w:t>
            </w:r>
          </w:p>
        </w:tc>
        <w:tc>
          <w:tcPr>
            <w:tcW w:w="2305" w:type="dxa"/>
            <w:tcBorders>
              <w:top w:val="nil"/>
              <w:left w:val="nil"/>
              <w:bottom w:val="single" w:sz="4" w:space="0" w:color="auto"/>
              <w:right w:val="single" w:sz="4" w:space="0" w:color="auto"/>
            </w:tcBorders>
            <w:shd w:val="clear" w:color="auto" w:fill="FFFF00"/>
            <w:noWrap/>
            <w:hideMark/>
          </w:tcPr>
          <w:p w:rsidR="0039294B"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MVPInclude</w:t>
            </w:r>
          </w:p>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InsuranceFlag</w:t>
            </w:r>
          </w:p>
        </w:tc>
        <w:tc>
          <w:tcPr>
            <w:tcW w:w="1452" w:type="dxa"/>
            <w:tcBorders>
              <w:top w:val="nil"/>
              <w:left w:val="nil"/>
              <w:bottom w:val="single" w:sz="4" w:space="0" w:color="auto"/>
              <w:right w:val="single" w:sz="4" w:space="0" w:color="auto"/>
            </w:tcBorders>
            <w:shd w:val="clear" w:color="auto" w:fill="FFFF00"/>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FFFF00"/>
            <w:noWrap/>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1</w:t>
            </w:r>
          </w:p>
        </w:tc>
        <w:tc>
          <w:tcPr>
            <w:tcW w:w="1401" w:type="dxa"/>
            <w:tcBorders>
              <w:top w:val="nil"/>
              <w:left w:val="nil"/>
              <w:bottom w:val="single" w:sz="4" w:space="0" w:color="auto"/>
              <w:right w:val="single" w:sz="4" w:space="0" w:color="auto"/>
            </w:tcBorders>
            <w:shd w:val="clear" w:color="auto" w:fill="FFFF00"/>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FFFF00"/>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FFFF00"/>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FFFF00"/>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FFFF00"/>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t>11</w:t>
            </w:r>
          </w:p>
        </w:tc>
        <w:tc>
          <w:tcPr>
            <w:tcW w:w="2305" w:type="dxa"/>
            <w:tcBorders>
              <w:top w:val="nil"/>
              <w:left w:val="nil"/>
              <w:bottom w:val="single" w:sz="4" w:space="0" w:color="auto"/>
              <w:right w:val="single" w:sz="4" w:space="0" w:color="auto"/>
            </w:tcBorders>
            <w:shd w:val="clear" w:color="auto" w:fill="FFFF00"/>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MVPPctInsurance</w:t>
            </w:r>
          </w:p>
        </w:tc>
        <w:tc>
          <w:tcPr>
            <w:tcW w:w="1452" w:type="dxa"/>
            <w:tcBorders>
              <w:top w:val="nil"/>
              <w:left w:val="nil"/>
              <w:bottom w:val="single" w:sz="4" w:space="0" w:color="auto"/>
              <w:right w:val="single" w:sz="4" w:space="0" w:color="auto"/>
            </w:tcBorders>
            <w:shd w:val="clear" w:color="auto" w:fill="FFFF00"/>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float</w:t>
            </w:r>
          </w:p>
        </w:tc>
        <w:tc>
          <w:tcPr>
            <w:tcW w:w="837" w:type="dxa"/>
            <w:tcBorders>
              <w:top w:val="nil"/>
              <w:left w:val="nil"/>
              <w:bottom w:val="single" w:sz="4" w:space="0" w:color="auto"/>
              <w:right w:val="single" w:sz="4" w:space="0" w:color="auto"/>
            </w:tcBorders>
            <w:shd w:val="clear" w:color="auto" w:fill="FFFF00"/>
            <w:noWrap/>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8</w:t>
            </w:r>
          </w:p>
        </w:tc>
        <w:tc>
          <w:tcPr>
            <w:tcW w:w="1401" w:type="dxa"/>
            <w:tcBorders>
              <w:top w:val="nil"/>
              <w:left w:val="nil"/>
              <w:bottom w:val="single" w:sz="4" w:space="0" w:color="auto"/>
              <w:right w:val="single" w:sz="4" w:space="0" w:color="auto"/>
            </w:tcBorders>
            <w:shd w:val="clear" w:color="auto" w:fill="FFFF00"/>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FFFF00"/>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FFFF00"/>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FFFF00"/>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t>12</w:t>
            </w:r>
          </w:p>
        </w:tc>
        <w:tc>
          <w:tcPr>
            <w:tcW w:w="2305" w:type="dxa"/>
            <w:tcBorders>
              <w:top w:val="nil"/>
              <w:left w:val="nil"/>
              <w:bottom w:val="single" w:sz="4" w:space="0" w:color="auto"/>
              <w:right w:val="single" w:sz="4" w:space="0" w:color="auto"/>
            </w:tcBorders>
            <w:shd w:val="clear" w:color="auto" w:fill="auto"/>
            <w:noWrap/>
            <w:hideMark/>
          </w:tcPr>
          <w:p w:rsidR="0039294B"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MVPTInclude</w:t>
            </w:r>
          </w:p>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PPNFlag</w:t>
            </w:r>
          </w:p>
        </w:tc>
        <w:tc>
          <w:tcPr>
            <w:tcW w:w="1452"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1</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lastRenderedPageBreak/>
              <w:t>13</w:t>
            </w:r>
          </w:p>
        </w:tc>
        <w:tc>
          <w:tcPr>
            <w:tcW w:w="2305"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MVPPPNValue</w:t>
            </w:r>
          </w:p>
        </w:tc>
        <w:tc>
          <w:tcPr>
            <w:tcW w:w="1452"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float</w:t>
            </w:r>
          </w:p>
        </w:tc>
        <w:tc>
          <w:tcPr>
            <w:tcW w:w="837"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8</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t>14</w:t>
            </w:r>
          </w:p>
        </w:tc>
        <w:tc>
          <w:tcPr>
            <w:tcW w:w="2305" w:type="dxa"/>
            <w:tcBorders>
              <w:top w:val="nil"/>
              <w:left w:val="nil"/>
              <w:bottom w:val="single" w:sz="4" w:space="0" w:color="auto"/>
              <w:right w:val="single" w:sz="4" w:space="0" w:color="auto"/>
            </w:tcBorders>
            <w:shd w:val="clear" w:color="auto" w:fill="auto"/>
            <w:noWrap/>
            <w:hideMark/>
          </w:tcPr>
          <w:p w:rsidR="0039294B"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MVPTInclude</w:t>
            </w:r>
          </w:p>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PPHFlag</w:t>
            </w:r>
          </w:p>
        </w:tc>
        <w:tc>
          <w:tcPr>
            <w:tcW w:w="1452"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1</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t>15</w:t>
            </w:r>
          </w:p>
        </w:tc>
        <w:tc>
          <w:tcPr>
            <w:tcW w:w="2305"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MVPPPHValue</w:t>
            </w:r>
          </w:p>
        </w:tc>
        <w:tc>
          <w:tcPr>
            <w:tcW w:w="1452"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float</w:t>
            </w:r>
          </w:p>
        </w:tc>
        <w:tc>
          <w:tcPr>
            <w:tcW w:w="837"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8</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bl>
    <w:p w:rsidR="0039294B" w:rsidRDefault="0039294B" w:rsidP="0039294B"/>
    <w:p w:rsidR="00771F25" w:rsidRDefault="00771F25" w:rsidP="0039294B"/>
    <w:p w:rsidR="00771F25" w:rsidRDefault="00771F25" w:rsidP="0039294B"/>
    <w:p w:rsidR="00771F25" w:rsidRDefault="00771F25" w:rsidP="0039294B"/>
    <w:p w:rsidR="0039294B" w:rsidRPr="00F75A8F" w:rsidRDefault="0039294B" w:rsidP="0039294B">
      <w:pPr>
        <w:pStyle w:val="BodyText"/>
        <w:rPr>
          <w:rStyle w:val="IntenseEmphasis"/>
          <w:b w:val="0"/>
          <w:i w:val="0"/>
          <w:color w:val="auto"/>
        </w:rPr>
      </w:pPr>
      <w:r w:rsidRPr="00F75A8F">
        <w:rPr>
          <w:rStyle w:val="IntenseEmphasis"/>
          <w:b w:val="0"/>
          <w:i w:val="0"/>
          <w:color w:val="auto"/>
        </w:rPr>
        <w:t xml:space="preserve">Nama Tabel </w:t>
      </w:r>
      <w:r w:rsidRPr="00F75A8F">
        <w:rPr>
          <w:rStyle w:val="IntenseEmphasis"/>
          <w:b w:val="0"/>
          <w:i w:val="0"/>
          <w:color w:val="auto"/>
        </w:rPr>
        <w:tab/>
        <w:t>:</w:t>
      </w:r>
      <w:r w:rsidRPr="000D732A">
        <w:t xml:space="preserve"> </w:t>
      </w:r>
      <w:r w:rsidRPr="000D732A">
        <w:rPr>
          <w:rStyle w:val="IntenseEmphasis"/>
          <w:b w:val="0"/>
          <w:i w:val="0"/>
          <w:color w:val="auto"/>
        </w:rPr>
        <w:t>EPROC_MemoDetailServiceBOQ</w:t>
      </w:r>
    </w:p>
    <w:p w:rsidR="0039294B" w:rsidRPr="00F75A8F" w:rsidRDefault="0039294B" w:rsidP="0039294B">
      <w:pPr>
        <w:pStyle w:val="BodyText"/>
        <w:rPr>
          <w:rStyle w:val="IntenseEmphasis"/>
          <w:b w:val="0"/>
          <w:i w:val="0"/>
          <w:color w:val="auto"/>
        </w:rPr>
      </w:pPr>
      <w:r w:rsidRPr="00F75A8F">
        <w:rPr>
          <w:rStyle w:val="IntenseEmphasis"/>
          <w:b w:val="0"/>
          <w:i w:val="0"/>
          <w:color w:val="auto"/>
        </w:rPr>
        <w:t>Deskripsi</w:t>
      </w:r>
      <w:r w:rsidRPr="00F75A8F">
        <w:rPr>
          <w:rStyle w:val="IntenseEmphasis"/>
          <w:b w:val="0"/>
          <w:i w:val="0"/>
          <w:color w:val="auto"/>
        </w:rPr>
        <w:tab/>
      </w:r>
      <w:r>
        <w:rPr>
          <w:rStyle w:val="IntenseEmphasis"/>
          <w:b w:val="0"/>
          <w:i w:val="0"/>
          <w:color w:val="auto"/>
        </w:rPr>
        <w:tab/>
      </w:r>
      <w:r w:rsidRPr="00F75A8F">
        <w:rPr>
          <w:rStyle w:val="IntenseEmphasis"/>
          <w:b w:val="0"/>
          <w:i w:val="0"/>
          <w:color w:val="auto"/>
        </w:rPr>
        <w:t>:</w:t>
      </w:r>
    </w:p>
    <w:tbl>
      <w:tblPr>
        <w:tblW w:w="10125" w:type="dxa"/>
        <w:tblLook w:val="04A0" w:firstRow="1" w:lastRow="0" w:firstColumn="1" w:lastColumn="0" w:noHBand="0" w:noVBand="1"/>
      </w:tblPr>
      <w:tblGrid>
        <w:gridCol w:w="480"/>
        <w:gridCol w:w="2305"/>
        <w:gridCol w:w="1439"/>
        <w:gridCol w:w="837"/>
        <w:gridCol w:w="1499"/>
        <w:gridCol w:w="1211"/>
        <w:gridCol w:w="954"/>
        <w:gridCol w:w="1400"/>
      </w:tblGrid>
      <w:tr w:rsidR="0039294B" w:rsidRPr="000D732A" w:rsidTr="0039294B">
        <w:trPr>
          <w:trHeight w:val="300"/>
        </w:trPr>
        <w:tc>
          <w:tcPr>
            <w:tcW w:w="480" w:type="dxa"/>
            <w:tcBorders>
              <w:top w:val="single" w:sz="4" w:space="0" w:color="auto"/>
              <w:left w:val="single" w:sz="4" w:space="0" w:color="auto"/>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No</w:t>
            </w:r>
          </w:p>
        </w:tc>
        <w:tc>
          <w:tcPr>
            <w:tcW w:w="2305"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Nama Field</w:t>
            </w:r>
          </w:p>
        </w:tc>
        <w:tc>
          <w:tcPr>
            <w:tcW w:w="1439"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Type</w:t>
            </w:r>
          </w:p>
        </w:tc>
        <w:tc>
          <w:tcPr>
            <w:tcW w:w="837"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Length</w:t>
            </w:r>
          </w:p>
        </w:tc>
        <w:tc>
          <w:tcPr>
            <w:tcW w:w="1499"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Keterangan</w:t>
            </w:r>
          </w:p>
        </w:tc>
        <w:tc>
          <w:tcPr>
            <w:tcW w:w="1211"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Refference</w:t>
            </w:r>
          </w:p>
        </w:tc>
        <w:tc>
          <w:tcPr>
            <w:tcW w:w="954"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Check Field / Check Value</w:t>
            </w:r>
          </w:p>
        </w:tc>
        <w:tc>
          <w:tcPr>
            <w:tcW w:w="1400"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Default Value</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t>1</w:t>
            </w:r>
          </w:p>
        </w:tc>
        <w:tc>
          <w:tcPr>
            <w:tcW w:w="2305"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MDSBID</w:t>
            </w:r>
          </w:p>
        </w:tc>
        <w:tc>
          <w:tcPr>
            <w:tcW w:w="1439"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4</w:t>
            </w:r>
          </w:p>
        </w:tc>
        <w:tc>
          <w:tcPr>
            <w:tcW w:w="149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PK</w:t>
            </w:r>
          </w:p>
        </w:tc>
        <w:tc>
          <w:tcPr>
            <w:tcW w:w="954"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t>2</w:t>
            </w:r>
          </w:p>
        </w:tc>
        <w:tc>
          <w:tcPr>
            <w:tcW w:w="2305"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MemoDetailID</w:t>
            </w:r>
          </w:p>
        </w:tc>
        <w:tc>
          <w:tcPr>
            <w:tcW w:w="1439"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4</w:t>
            </w:r>
          </w:p>
        </w:tc>
        <w:tc>
          <w:tcPr>
            <w:tcW w:w="149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FK</w:t>
            </w:r>
          </w:p>
        </w:tc>
        <w:tc>
          <w:tcPr>
            <w:tcW w:w="954"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t>3</w:t>
            </w:r>
          </w:p>
        </w:tc>
        <w:tc>
          <w:tcPr>
            <w:tcW w:w="2305"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ServiceBOQID</w:t>
            </w:r>
          </w:p>
        </w:tc>
        <w:tc>
          <w:tcPr>
            <w:tcW w:w="1439"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4</w:t>
            </w:r>
          </w:p>
        </w:tc>
        <w:tc>
          <w:tcPr>
            <w:tcW w:w="149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954"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FFFF00"/>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t>4</w:t>
            </w:r>
          </w:p>
        </w:tc>
        <w:tc>
          <w:tcPr>
            <w:tcW w:w="2305" w:type="dxa"/>
            <w:tcBorders>
              <w:top w:val="nil"/>
              <w:left w:val="nil"/>
              <w:bottom w:val="single" w:sz="4" w:space="0" w:color="auto"/>
              <w:right w:val="single" w:sz="4" w:space="0" w:color="auto"/>
            </w:tcBorders>
            <w:shd w:val="clear" w:color="auto" w:fill="FFFF00"/>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Discontinue</w:t>
            </w:r>
          </w:p>
        </w:tc>
        <w:tc>
          <w:tcPr>
            <w:tcW w:w="1439" w:type="dxa"/>
            <w:tcBorders>
              <w:top w:val="nil"/>
              <w:left w:val="nil"/>
              <w:bottom w:val="single" w:sz="4" w:space="0" w:color="auto"/>
              <w:right w:val="single" w:sz="4" w:space="0" w:color="auto"/>
            </w:tcBorders>
            <w:shd w:val="clear" w:color="auto" w:fill="FFFF00"/>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FFFF00"/>
            <w:noWrap/>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1</w:t>
            </w:r>
          </w:p>
        </w:tc>
        <w:tc>
          <w:tcPr>
            <w:tcW w:w="1499" w:type="dxa"/>
            <w:tcBorders>
              <w:top w:val="nil"/>
              <w:left w:val="nil"/>
              <w:bottom w:val="single" w:sz="4" w:space="0" w:color="auto"/>
              <w:right w:val="single" w:sz="4" w:space="0" w:color="auto"/>
            </w:tcBorders>
            <w:shd w:val="clear" w:color="auto" w:fill="FFFF00"/>
            <w:noWrap/>
            <w:vAlign w:val="bottom"/>
            <w:hideMark/>
          </w:tcPr>
          <w:p w:rsidR="0039294B" w:rsidRPr="000D732A" w:rsidRDefault="0039294B" w:rsidP="0039294B">
            <w:pPr>
              <w:spacing w:before="0" w:after="0"/>
              <w:ind w:left="0"/>
              <w:jc w:val="left"/>
              <w:rPr>
                <w:rFonts w:ascii="Calibri" w:hAnsi="Calibri"/>
                <w:color w:val="000000"/>
                <w:sz w:val="22"/>
                <w:szCs w:val="22"/>
              </w:rPr>
            </w:pPr>
            <w:r>
              <w:rPr>
                <w:rFonts w:ascii="Calibri" w:hAnsi="Calibri"/>
                <w:color w:val="000000"/>
                <w:sz w:val="22"/>
                <w:szCs w:val="22"/>
              </w:rPr>
              <w:t>0=</w:t>
            </w:r>
            <w:r w:rsidRPr="000D732A">
              <w:rPr>
                <w:rFonts w:ascii="Calibri" w:hAnsi="Calibri"/>
                <w:color w:val="000000"/>
                <w:sz w:val="22"/>
                <w:szCs w:val="22"/>
              </w:rPr>
              <w:t>Continue, 1=Discontinue</w:t>
            </w:r>
          </w:p>
        </w:tc>
        <w:tc>
          <w:tcPr>
            <w:tcW w:w="1211" w:type="dxa"/>
            <w:tcBorders>
              <w:top w:val="nil"/>
              <w:left w:val="nil"/>
              <w:bottom w:val="single" w:sz="4" w:space="0" w:color="auto"/>
              <w:right w:val="single" w:sz="4" w:space="0" w:color="auto"/>
            </w:tcBorders>
            <w:shd w:val="clear" w:color="auto" w:fill="FFFF00"/>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954" w:type="dxa"/>
            <w:tcBorders>
              <w:top w:val="nil"/>
              <w:left w:val="nil"/>
              <w:bottom w:val="single" w:sz="4" w:space="0" w:color="auto"/>
              <w:right w:val="single" w:sz="4" w:space="0" w:color="auto"/>
            </w:tcBorders>
            <w:shd w:val="clear" w:color="auto" w:fill="FFFF00"/>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FFFF00"/>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t>5</w:t>
            </w:r>
          </w:p>
        </w:tc>
        <w:tc>
          <w:tcPr>
            <w:tcW w:w="2305"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BOQQty</w:t>
            </w:r>
          </w:p>
        </w:tc>
        <w:tc>
          <w:tcPr>
            <w:tcW w:w="1439"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4</w:t>
            </w:r>
          </w:p>
        </w:tc>
        <w:tc>
          <w:tcPr>
            <w:tcW w:w="149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954"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t>6</w:t>
            </w:r>
          </w:p>
        </w:tc>
        <w:tc>
          <w:tcPr>
            <w:tcW w:w="2305"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BOQUOM</w:t>
            </w:r>
          </w:p>
        </w:tc>
        <w:tc>
          <w:tcPr>
            <w:tcW w:w="1439"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varchar(10)</w:t>
            </w:r>
          </w:p>
        </w:tc>
        <w:tc>
          <w:tcPr>
            <w:tcW w:w="837"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10</w:t>
            </w:r>
          </w:p>
        </w:tc>
        <w:tc>
          <w:tcPr>
            <w:tcW w:w="149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954"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t>7</w:t>
            </w:r>
          </w:p>
        </w:tc>
        <w:tc>
          <w:tcPr>
            <w:tcW w:w="2305"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BOQCurrency</w:t>
            </w:r>
          </w:p>
        </w:tc>
        <w:tc>
          <w:tcPr>
            <w:tcW w:w="1439"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varchar(5)</w:t>
            </w:r>
          </w:p>
        </w:tc>
        <w:tc>
          <w:tcPr>
            <w:tcW w:w="837"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5</w:t>
            </w:r>
          </w:p>
        </w:tc>
        <w:tc>
          <w:tcPr>
            <w:tcW w:w="149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954"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t>8</w:t>
            </w:r>
          </w:p>
        </w:tc>
        <w:tc>
          <w:tcPr>
            <w:tcW w:w="2305"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BOQUnitPrice</w:t>
            </w:r>
          </w:p>
        </w:tc>
        <w:tc>
          <w:tcPr>
            <w:tcW w:w="1439"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decimal(18,2)</w:t>
            </w:r>
          </w:p>
        </w:tc>
        <w:tc>
          <w:tcPr>
            <w:tcW w:w="837"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9</w:t>
            </w:r>
          </w:p>
        </w:tc>
        <w:tc>
          <w:tcPr>
            <w:tcW w:w="149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954"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t>9</w:t>
            </w:r>
          </w:p>
        </w:tc>
        <w:tc>
          <w:tcPr>
            <w:tcW w:w="2305"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BOQTotal</w:t>
            </w:r>
          </w:p>
        </w:tc>
        <w:tc>
          <w:tcPr>
            <w:tcW w:w="1439"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decimal(18,2)</w:t>
            </w:r>
          </w:p>
        </w:tc>
        <w:tc>
          <w:tcPr>
            <w:tcW w:w="837"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9</w:t>
            </w:r>
          </w:p>
        </w:tc>
        <w:tc>
          <w:tcPr>
            <w:tcW w:w="149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954"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bl>
    <w:p w:rsidR="0039294B" w:rsidRDefault="0039294B" w:rsidP="0039294B">
      <w:pPr>
        <w:ind w:left="0"/>
      </w:pPr>
    </w:p>
    <w:p w:rsidR="00771F25" w:rsidRDefault="00771F25" w:rsidP="0039294B">
      <w:pPr>
        <w:pStyle w:val="BodyText"/>
        <w:rPr>
          <w:rStyle w:val="IntenseEmphasis"/>
          <w:b w:val="0"/>
          <w:i w:val="0"/>
          <w:color w:val="auto"/>
        </w:rPr>
      </w:pPr>
    </w:p>
    <w:p w:rsidR="0039294B" w:rsidRPr="00F75A8F" w:rsidRDefault="0039294B" w:rsidP="0039294B">
      <w:pPr>
        <w:pStyle w:val="BodyText"/>
        <w:rPr>
          <w:rStyle w:val="IntenseEmphasis"/>
          <w:b w:val="0"/>
          <w:i w:val="0"/>
          <w:color w:val="auto"/>
        </w:rPr>
      </w:pPr>
      <w:r w:rsidRPr="00F75A8F">
        <w:rPr>
          <w:rStyle w:val="IntenseEmphasis"/>
          <w:b w:val="0"/>
          <w:i w:val="0"/>
          <w:color w:val="auto"/>
        </w:rPr>
        <w:t xml:space="preserve">Nama Tabel </w:t>
      </w:r>
      <w:r w:rsidRPr="00F75A8F">
        <w:rPr>
          <w:rStyle w:val="IntenseEmphasis"/>
          <w:b w:val="0"/>
          <w:i w:val="0"/>
          <w:color w:val="auto"/>
        </w:rPr>
        <w:tab/>
        <w:t>:</w:t>
      </w:r>
      <w:r w:rsidRPr="000D732A">
        <w:t xml:space="preserve"> </w:t>
      </w:r>
      <w:r w:rsidRPr="000D732A">
        <w:rPr>
          <w:rStyle w:val="IntenseEmphasis"/>
          <w:b w:val="0"/>
          <w:i w:val="0"/>
          <w:color w:val="auto"/>
        </w:rPr>
        <w:t>EPROC_MemoServicePriceMapping</w:t>
      </w:r>
    </w:p>
    <w:p w:rsidR="0039294B" w:rsidRDefault="0039294B" w:rsidP="0039294B">
      <w:pPr>
        <w:pStyle w:val="BodyText"/>
        <w:rPr>
          <w:rStyle w:val="IntenseEmphasis"/>
          <w:b w:val="0"/>
          <w:i w:val="0"/>
          <w:color w:val="auto"/>
        </w:rPr>
      </w:pPr>
      <w:r w:rsidRPr="00F75A8F">
        <w:rPr>
          <w:rStyle w:val="IntenseEmphasis"/>
          <w:b w:val="0"/>
          <w:i w:val="0"/>
          <w:color w:val="auto"/>
        </w:rPr>
        <w:t>Deskripsi</w:t>
      </w:r>
      <w:r w:rsidRPr="00F75A8F">
        <w:rPr>
          <w:rStyle w:val="IntenseEmphasis"/>
          <w:b w:val="0"/>
          <w:i w:val="0"/>
          <w:color w:val="auto"/>
        </w:rPr>
        <w:tab/>
      </w:r>
      <w:r>
        <w:rPr>
          <w:rStyle w:val="IntenseEmphasis"/>
          <w:b w:val="0"/>
          <w:i w:val="0"/>
          <w:color w:val="auto"/>
        </w:rPr>
        <w:tab/>
      </w:r>
      <w:r w:rsidRPr="00F75A8F">
        <w:rPr>
          <w:rStyle w:val="IntenseEmphasis"/>
          <w:b w:val="0"/>
          <w:i w:val="0"/>
          <w:color w:val="auto"/>
        </w:rPr>
        <w:t>:</w:t>
      </w:r>
    </w:p>
    <w:tbl>
      <w:tblPr>
        <w:tblW w:w="10125" w:type="dxa"/>
        <w:tblLook w:val="04A0" w:firstRow="1" w:lastRow="0" w:firstColumn="1" w:lastColumn="0" w:noHBand="0" w:noVBand="1"/>
      </w:tblPr>
      <w:tblGrid>
        <w:gridCol w:w="480"/>
        <w:gridCol w:w="2305"/>
        <w:gridCol w:w="1452"/>
        <w:gridCol w:w="837"/>
        <w:gridCol w:w="1401"/>
        <w:gridCol w:w="1211"/>
        <w:gridCol w:w="1039"/>
        <w:gridCol w:w="1400"/>
      </w:tblGrid>
      <w:tr w:rsidR="0039294B" w:rsidRPr="000D732A" w:rsidTr="0039294B">
        <w:trPr>
          <w:trHeight w:val="300"/>
        </w:trPr>
        <w:tc>
          <w:tcPr>
            <w:tcW w:w="480" w:type="dxa"/>
            <w:tcBorders>
              <w:top w:val="single" w:sz="4" w:space="0" w:color="auto"/>
              <w:left w:val="single" w:sz="4" w:space="0" w:color="auto"/>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No</w:t>
            </w:r>
          </w:p>
        </w:tc>
        <w:tc>
          <w:tcPr>
            <w:tcW w:w="2305"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Nama Field</w:t>
            </w:r>
          </w:p>
        </w:tc>
        <w:tc>
          <w:tcPr>
            <w:tcW w:w="1452"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Type</w:t>
            </w:r>
          </w:p>
        </w:tc>
        <w:tc>
          <w:tcPr>
            <w:tcW w:w="837"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Length</w:t>
            </w:r>
          </w:p>
        </w:tc>
        <w:tc>
          <w:tcPr>
            <w:tcW w:w="1401"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Keterangan</w:t>
            </w:r>
          </w:p>
        </w:tc>
        <w:tc>
          <w:tcPr>
            <w:tcW w:w="1211"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Refference</w:t>
            </w:r>
          </w:p>
        </w:tc>
        <w:tc>
          <w:tcPr>
            <w:tcW w:w="1039"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Check Field / Check Value</w:t>
            </w:r>
          </w:p>
        </w:tc>
        <w:tc>
          <w:tcPr>
            <w:tcW w:w="1400"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Default Value</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1</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MSPMID</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PK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2</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MDSBID</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FK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D732A" w:rsidRDefault="00560737" w:rsidP="0039294B">
            <w:pPr>
              <w:spacing w:before="0" w:after="0"/>
              <w:ind w:left="0"/>
              <w:jc w:val="right"/>
              <w:rPr>
                <w:rFonts w:ascii="Calibri" w:hAnsi="Calibri"/>
                <w:color w:val="000000"/>
                <w:sz w:val="22"/>
                <w:szCs w:val="22"/>
              </w:rPr>
            </w:pPr>
            <w:r>
              <w:rPr>
                <w:rFonts w:ascii="Calibri" w:hAnsi="Calibri"/>
                <w:color w:val="000000"/>
                <w:sz w:val="22"/>
                <w:szCs w:val="22"/>
              </w:rPr>
              <w:t>3</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MappingName</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varchar(MAX)</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-1</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560737" w:rsidRPr="000D732A" w:rsidTr="00560737">
        <w:trPr>
          <w:trHeight w:val="300"/>
        </w:trPr>
        <w:tc>
          <w:tcPr>
            <w:tcW w:w="480" w:type="dxa"/>
            <w:tcBorders>
              <w:top w:val="nil"/>
              <w:left w:val="single" w:sz="4" w:space="0" w:color="auto"/>
              <w:bottom w:val="single" w:sz="4" w:space="0" w:color="auto"/>
              <w:right w:val="single" w:sz="4" w:space="0" w:color="auto"/>
            </w:tcBorders>
            <w:shd w:val="clear" w:color="auto" w:fill="FFFF00"/>
            <w:noWrap/>
            <w:vAlign w:val="bottom"/>
          </w:tcPr>
          <w:p w:rsidR="00560737" w:rsidRDefault="00560737" w:rsidP="0039294B">
            <w:pPr>
              <w:spacing w:before="0" w:after="0"/>
              <w:ind w:left="0"/>
              <w:jc w:val="right"/>
              <w:rPr>
                <w:rFonts w:ascii="Calibri" w:hAnsi="Calibri"/>
                <w:color w:val="000000"/>
                <w:sz w:val="22"/>
                <w:szCs w:val="22"/>
              </w:rPr>
            </w:pPr>
            <w:r>
              <w:rPr>
                <w:rFonts w:ascii="Calibri" w:hAnsi="Calibri"/>
                <w:color w:val="000000"/>
                <w:sz w:val="22"/>
                <w:szCs w:val="22"/>
              </w:rPr>
              <w:t>4</w:t>
            </w:r>
          </w:p>
        </w:tc>
        <w:tc>
          <w:tcPr>
            <w:tcW w:w="2305" w:type="dxa"/>
            <w:tcBorders>
              <w:top w:val="nil"/>
              <w:left w:val="nil"/>
              <w:bottom w:val="single" w:sz="4" w:space="0" w:color="auto"/>
              <w:right w:val="single" w:sz="4" w:space="0" w:color="auto"/>
            </w:tcBorders>
            <w:shd w:val="clear" w:color="auto" w:fill="FFFF00"/>
            <w:noWrap/>
            <w:vAlign w:val="bottom"/>
          </w:tcPr>
          <w:p w:rsidR="00560737" w:rsidRPr="000D732A" w:rsidRDefault="00560737" w:rsidP="0039294B">
            <w:pPr>
              <w:spacing w:before="0" w:after="0"/>
              <w:ind w:left="0"/>
              <w:jc w:val="left"/>
              <w:rPr>
                <w:rFonts w:ascii="Calibri" w:hAnsi="Calibri"/>
                <w:color w:val="000000"/>
                <w:sz w:val="22"/>
                <w:szCs w:val="22"/>
              </w:rPr>
            </w:pPr>
            <w:r>
              <w:rPr>
                <w:rFonts w:ascii="Calibri" w:hAnsi="Calibri"/>
                <w:color w:val="000000"/>
                <w:sz w:val="22"/>
                <w:szCs w:val="22"/>
              </w:rPr>
              <w:t>VendorID</w:t>
            </w:r>
          </w:p>
        </w:tc>
        <w:tc>
          <w:tcPr>
            <w:tcW w:w="1452" w:type="dxa"/>
            <w:tcBorders>
              <w:top w:val="nil"/>
              <w:left w:val="nil"/>
              <w:bottom w:val="single" w:sz="4" w:space="0" w:color="auto"/>
              <w:right w:val="single" w:sz="4" w:space="0" w:color="auto"/>
            </w:tcBorders>
            <w:shd w:val="clear" w:color="auto" w:fill="FFFF00"/>
            <w:noWrap/>
            <w:vAlign w:val="bottom"/>
          </w:tcPr>
          <w:p w:rsidR="00560737" w:rsidRPr="000D732A" w:rsidRDefault="00560737" w:rsidP="0039294B">
            <w:pPr>
              <w:spacing w:before="0" w:after="0"/>
              <w:ind w:left="0"/>
              <w:jc w:val="left"/>
              <w:rPr>
                <w:rFonts w:ascii="Calibri" w:hAnsi="Calibri"/>
                <w:color w:val="000000"/>
                <w:sz w:val="22"/>
                <w:szCs w:val="22"/>
              </w:rPr>
            </w:pPr>
            <w:r>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FFFF00"/>
            <w:noWrap/>
            <w:vAlign w:val="bottom"/>
          </w:tcPr>
          <w:p w:rsidR="00560737" w:rsidRPr="000D732A" w:rsidRDefault="00560737" w:rsidP="0039294B">
            <w:pPr>
              <w:spacing w:before="0" w:after="0"/>
              <w:ind w:left="0"/>
              <w:jc w:val="right"/>
              <w:rPr>
                <w:rFonts w:ascii="Calibri" w:hAnsi="Calibri"/>
                <w:color w:val="000000"/>
                <w:sz w:val="22"/>
                <w:szCs w:val="22"/>
              </w:rPr>
            </w:pPr>
            <w:r>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FFFF00"/>
            <w:noWrap/>
            <w:vAlign w:val="bottom"/>
          </w:tcPr>
          <w:p w:rsidR="00560737" w:rsidRPr="000D732A" w:rsidRDefault="00560737" w:rsidP="0039294B">
            <w:pPr>
              <w:spacing w:before="0" w:after="0"/>
              <w:ind w:left="0"/>
              <w:jc w:val="left"/>
              <w:rPr>
                <w:rFonts w:ascii="Calibri" w:hAnsi="Calibri"/>
                <w:color w:val="000000"/>
                <w:sz w:val="22"/>
                <w:szCs w:val="22"/>
              </w:rPr>
            </w:pPr>
          </w:p>
        </w:tc>
        <w:tc>
          <w:tcPr>
            <w:tcW w:w="1211" w:type="dxa"/>
            <w:tcBorders>
              <w:top w:val="nil"/>
              <w:left w:val="nil"/>
              <w:bottom w:val="single" w:sz="4" w:space="0" w:color="auto"/>
              <w:right w:val="single" w:sz="4" w:space="0" w:color="auto"/>
            </w:tcBorders>
            <w:shd w:val="clear" w:color="auto" w:fill="FFFF00"/>
            <w:noWrap/>
            <w:vAlign w:val="bottom"/>
          </w:tcPr>
          <w:p w:rsidR="00560737" w:rsidRPr="000D732A" w:rsidRDefault="00560737" w:rsidP="0039294B">
            <w:pPr>
              <w:spacing w:before="0" w:after="0"/>
              <w:ind w:left="0"/>
              <w:jc w:val="left"/>
              <w:rPr>
                <w:rFonts w:ascii="Calibri" w:hAnsi="Calibri"/>
                <w:color w:val="000000"/>
                <w:sz w:val="22"/>
                <w:szCs w:val="22"/>
              </w:rPr>
            </w:pPr>
          </w:p>
        </w:tc>
        <w:tc>
          <w:tcPr>
            <w:tcW w:w="1039" w:type="dxa"/>
            <w:tcBorders>
              <w:top w:val="nil"/>
              <w:left w:val="nil"/>
              <w:bottom w:val="single" w:sz="4" w:space="0" w:color="auto"/>
              <w:right w:val="single" w:sz="4" w:space="0" w:color="auto"/>
            </w:tcBorders>
            <w:shd w:val="clear" w:color="auto" w:fill="FFFF00"/>
            <w:noWrap/>
            <w:vAlign w:val="bottom"/>
          </w:tcPr>
          <w:p w:rsidR="00560737" w:rsidRPr="000D732A" w:rsidRDefault="00560737" w:rsidP="0039294B">
            <w:pPr>
              <w:spacing w:before="0" w:after="0"/>
              <w:ind w:left="0"/>
              <w:jc w:val="left"/>
              <w:rPr>
                <w:rFonts w:ascii="Calibri" w:hAnsi="Calibri"/>
                <w:color w:val="000000"/>
                <w:sz w:val="22"/>
                <w:szCs w:val="22"/>
              </w:rPr>
            </w:pPr>
          </w:p>
        </w:tc>
        <w:tc>
          <w:tcPr>
            <w:tcW w:w="1400" w:type="dxa"/>
            <w:tcBorders>
              <w:top w:val="nil"/>
              <w:left w:val="nil"/>
              <w:bottom w:val="single" w:sz="4" w:space="0" w:color="auto"/>
              <w:right w:val="single" w:sz="4" w:space="0" w:color="auto"/>
            </w:tcBorders>
            <w:shd w:val="clear" w:color="auto" w:fill="FFFF00"/>
            <w:noWrap/>
            <w:vAlign w:val="bottom"/>
          </w:tcPr>
          <w:p w:rsidR="00560737" w:rsidRPr="000D732A" w:rsidRDefault="00560737" w:rsidP="0039294B">
            <w:pPr>
              <w:spacing w:before="0" w:after="0"/>
              <w:ind w:left="0"/>
              <w:jc w:val="left"/>
              <w:rPr>
                <w:rFonts w:ascii="Calibri" w:hAnsi="Calibri"/>
                <w:color w:val="000000"/>
                <w:sz w:val="22"/>
                <w:szCs w:val="22"/>
              </w:rPr>
            </w:pP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D732A" w:rsidRDefault="00560737" w:rsidP="0039294B">
            <w:pPr>
              <w:spacing w:before="0" w:after="0"/>
              <w:ind w:left="0"/>
              <w:jc w:val="right"/>
              <w:rPr>
                <w:rFonts w:ascii="Calibri" w:hAnsi="Calibri"/>
                <w:color w:val="000000"/>
                <w:sz w:val="22"/>
                <w:szCs w:val="22"/>
              </w:rPr>
            </w:pPr>
            <w:r>
              <w:rPr>
                <w:rFonts w:ascii="Calibri" w:hAnsi="Calibri"/>
                <w:color w:val="000000"/>
                <w:sz w:val="22"/>
                <w:szCs w:val="22"/>
              </w:rPr>
              <w:t>5</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MinQty</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D732A" w:rsidRDefault="00560737" w:rsidP="0039294B">
            <w:pPr>
              <w:spacing w:before="0" w:after="0"/>
              <w:ind w:left="0"/>
              <w:jc w:val="right"/>
              <w:rPr>
                <w:rFonts w:ascii="Calibri" w:hAnsi="Calibri"/>
                <w:color w:val="000000"/>
                <w:sz w:val="22"/>
                <w:szCs w:val="22"/>
              </w:rPr>
            </w:pPr>
            <w:r>
              <w:rPr>
                <w:rFonts w:ascii="Calibri" w:hAnsi="Calibri"/>
                <w:color w:val="000000"/>
                <w:sz w:val="22"/>
                <w:szCs w:val="22"/>
              </w:rPr>
              <w:t>6</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MaxQty</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D732A" w:rsidRDefault="00560737" w:rsidP="0039294B">
            <w:pPr>
              <w:spacing w:before="0" w:after="0"/>
              <w:ind w:left="0"/>
              <w:jc w:val="right"/>
              <w:rPr>
                <w:rFonts w:ascii="Calibri" w:hAnsi="Calibri"/>
                <w:color w:val="000000"/>
                <w:sz w:val="22"/>
                <w:szCs w:val="22"/>
              </w:rPr>
            </w:pPr>
            <w:r>
              <w:rPr>
                <w:rFonts w:ascii="Calibri" w:hAnsi="Calibri"/>
                <w:color w:val="000000"/>
                <w:sz w:val="22"/>
                <w:szCs w:val="22"/>
              </w:rPr>
              <w:t>7</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UOM</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varchar(8)</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8</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D732A" w:rsidRDefault="00560737" w:rsidP="0039294B">
            <w:pPr>
              <w:spacing w:before="0" w:after="0"/>
              <w:ind w:left="0"/>
              <w:jc w:val="right"/>
              <w:rPr>
                <w:rFonts w:ascii="Calibri" w:hAnsi="Calibri"/>
                <w:color w:val="000000"/>
                <w:sz w:val="22"/>
                <w:szCs w:val="22"/>
              </w:rPr>
            </w:pPr>
            <w:r>
              <w:rPr>
                <w:rFonts w:ascii="Calibri" w:hAnsi="Calibri"/>
                <w:color w:val="000000"/>
                <w:sz w:val="22"/>
                <w:szCs w:val="22"/>
              </w:rPr>
              <w:t>8</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Currency</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nvarchar</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5</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bl>
    <w:p w:rsidR="0039294B" w:rsidRDefault="0039294B" w:rsidP="0039294B">
      <w:pPr>
        <w:pStyle w:val="BodyText"/>
        <w:rPr>
          <w:rStyle w:val="IntenseEmphasis"/>
          <w:b w:val="0"/>
          <w:i w:val="0"/>
          <w:color w:val="auto"/>
        </w:rPr>
      </w:pPr>
    </w:p>
    <w:p w:rsidR="0039294B" w:rsidRDefault="0039294B" w:rsidP="0039294B">
      <w:pPr>
        <w:pStyle w:val="BodyText"/>
        <w:rPr>
          <w:rStyle w:val="IntenseEmphasis"/>
          <w:b w:val="0"/>
          <w:i w:val="0"/>
          <w:color w:val="auto"/>
        </w:rPr>
      </w:pPr>
    </w:p>
    <w:p w:rsidR="0039294B" w:rsidRPr="00F75A8F" w:rsidRDefault="0039294B" w:rsidP="0039294B">
      <w:pPr>
        <w:pStyle w:val="BodyText"/>
        <w:rPr>
          <w:rStyle w:val="IntenseEmphasis"/>
          <w:b w:val="0"/>
          <w:i w:val="0"/>
          <w:color w:val="auto"/>
        </w:rPr>
      </w:pPr>
      <w:r w:rsidRPr="00F75A8F">
        <w:rPr>
          <w:rStyle w:val="IntenseEmphasis"/>
          <w:b w:val="0"/>
          <w:i w:val="0"/>
          <w:color w:val="auto"/>
        </w:rPr>
        <w:t xml:space="preserve">Nama Tabel </w:t>
      </w:r>
      <w:r w:rsidRPr="00F75A8F">
        <w:rPr>
          <w:rStyle w:val="IntenseEmphasis"/>
          <w:b w:val="0"/>
          <w:i w:val="0"/>
          <w:color w:val="auto"/>
        </w:rPr>
        <w:tab/>
        <w:t>:</w:t>
      </w:r>
      <w:r w:rsidRPr="000D732A">
        <w:t xml:space="preserve"> </w:t>
      </w:r>
      <w:r w:rsidRPr="000D732A">
        <w:rPr>
          <w:rStyle w:val="IntenseEmphasis"/>
          <w:b w:val="0"/>
          <w:i w:val="0"/>
          <w:color w:val="auto"/>
        </w:rPr>
        <w:t>EPROC_MemoVendorServicePriceMapping</w:t>
      </w:r>
    </w:p>
    <w:p w:rsidR="0039294B" w:rsidRPr="00F75A8F" w:rsidRDefault="0039294B" w:rsidP="0039294B">
      <w:pPr>
        <w:pStyle w:val="BodyText"/>
        <w:rPr>
          <w:rStyle w:val="IntenseEmphasis"/>
          <w:b w:val="0"/>
          <w:i w:val="0"/>
          <w:color w:val="auto"/>
        </w:rPr>
      </w:pPr>
      <w:r w:rsidRPr="00F75A8F">
        <w:rPr>
          <w:rStyle w:val="IntenseEmphasis"/>
          <w:b w:val="0"/>
          <w:i w:val="0"/>
          <w:color w:val="auto"/>
        </w:rPr>
        <w:t>Deskripsi</w:t>
      </w:r>
      <w:r w:rsidRPr="00F75A8F">
        <w:rPr>
          <w:rStyle w:val="IntenseEmphasis"/>
          <w:b w:val="0"/>
          <w:i w:val="0"/>
          <w:color w:val="auto"/>
        </w:rPr>
        <w:tab/>
      </w:r>
      <w:r>
        <w:rPr>
          <w:rStyle w:val="IntenseEmphasis"/>
          <w:b w:val="0"/>
          <w:i w:val="0"/>
          <w:color w:val="auto"/>
        </w:rPr>
        <w:tab/>
      </w:r>
      <w:r w:rsidRPr="00F75A8F">
        <w:rPr>
          <w:rStyle w:val="IntenseEmphasis"/>
          <w:b w:val="0"/>
          <w:i w:val="0"/>
          <w:color w:val="auto"/>
        </w:rPr>
        <w:t>:</w:t>
      </w:r>
    </w:p>
    <w:tbl>
      <w:tblPr>
        <w:tblW w:w="10125" w:type="dxa"/>
        <w:tblLook w:val="04A0" w:firstRow="1" w:lastRow="0" w:firstColumn="1" w:lastColumn="0" w:noHBand="0" w:noVBand="1"/>
      </w:tblPr>
      <w:tblGrid>
        <w:gridCol w:w="480"/>
        <w:gridCol w:w="2305"/>
        <w:gridCol w:w="1439"/>
        <w:gridCol w:w="837"/>
        <w:gridCol w:w="1414"/>
        <w:gridCol w:w="1211"/>
        <w:gridCol w:w="1039"/>
        <w:gridCol w:w="1400"/>
      </w:tblGrid>
      <w:tr w:rsidR="0039294B" w:rsidRPr="000D732A" w:rsidTr="0039294B">
        <w:trPr>
          <w:trHeight w:val="300"/>
        </w:trPr>
        <w:tc>
          <w:tcPr>
            <w:tcW w:w="480" w:type="dxa"/>
            <w:tcBorders>
              <w:top w:val="single" w:sz="4" w:space="0" w:color="auto"/>
              <w:left w:val="single" w:sz="4" w:space="0" w:color="auto"/>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lastRenderedPageBreak/>
              <w:t>No</w:t>
            </w:r>
          </w:p>
        </w:tc>
        <w:tc>
          <w:tcPr>
            <w:tcW w:w="2305"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Nama Field</w:t>
            </w:r>
          </w:p>
        </w:tc>
        <w:tc>
          <w:tcPr>
            <w:tcW w:w="1439"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Type</w:t>
            </w:r>
          </w:p>
        </w:tc>
        <w:tc>
          <w:tcPr>
            <w:tcW w:w="837"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Length</w:t>
            </w:r>
          </w:p>
        </w:tc>
        <w:tc>
          <w:tcPr>
            <w:tcW w:w="1414"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Keterangan</w:t>
            </w:r>
          </w:p>
        </w:tc>
        <w:tc>
          <w:tcPr>
            <w:tcW w:w="1211"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Refference</w:t>
            </w:r>
          </w:p>
        </w:tc>
        <w:tc>
          <w:tcPr>
            <w:tcW w:w="1039"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Check Field / Check Value</w:t>
            </w:r>
          </w:p>
        </w:tc>
        <w:tc>
          <w:tcPr>
            <w:tcW w:w="1400"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Default Value</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1</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MVSPMID</w:t>
            </w:r>
          </w:p>
        </w:tc>
        <w:tc>
          <w:tcPr>
            <w:tcW w:w="14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4</w:t>
            </w:r>
          </w:p>
        </w:tc>
        <w:tc>
          <w:tcPr>
            <w:tcW w:w="1414"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PK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2</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MVSPID</w:t>
            </w:r>
          </w:p>
        </w:tc>
        <w:tc>
          <w:tcPr>
            <w:tcW w:w="14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4</w:t>
            </w:r>
          </w:p>
        </w:tc>
        <w:tc>
          <w:tcPr>
            <w:tcW w:w="1414"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FK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3</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MemoID</w:t>
            </w:r>
          </w:p>
        </w:tc>
        <w:tc>
          <w:tcPr>
            <w:tcW w:w="14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4</w:t>
            </w:r>
          </w:p>
        </w:tc>
        <w:tc>
          <w:tcPr>
            <w:tcW w:w="1414"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FFFF00"/>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4</w:t>
            </w:r>
          </w:p>
        </w:tc>
        <w:tc>
          <w:tcPr>
            <w:tcW w:w="2305" w:type="dxa"/>
            <w:tcBorders>
              <w:top w:val="nil"/>
              <w:left w:val="nil"/>
              <w:bottom w:val="single" w:sz="4" w:space="0" w:color="auto"/>
              <w:right w:val="single" w:sz="4" w:space="0" w:color="auto"/>
            </w:tcBorders>
            <w:shd w:val="clear" w:color="auto" w:fill="FFFF00"/>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VendorID</w:t>
            </w:r>
          </w:p>
        </w:tc>
        <w:tc>
          <w:tcPr>
            <w:tcW w:w="1439" w:type="dxa"/>
            <w:tcBorders>
              <w:top w:val="nil"/>
              <w:left w:val="nil"/>
              <w:bottom w:val="single" w:sz="4" w:space="0" w:color="auto"/>
              <w:right w:val="single" w:sz="4" w:space="0" w:color="auto"/>
            </w:tcBorders>
            <w:shd w:val="clear" w:color="auto" w:fill="FFFF00"/>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FFFF00"/>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4</w:t>
            </w:r>
          </w:p>
        </w:tc>
        <w:tc>
          <w:tcPr>
            <w:tcW w:w="1414" w:type="dxa"/>
            <w:tcBorders>
              <w:top w:val="nil"/>
              <w:left w:val="nil"/>
              <w:bottom w:val="single" w:sz="4" w:space="0" w:color="auto"/>
              <w:right w:val="single" w:sz="4" w:space="0" w:color="auto"/>
            </w:tcBorders>
            <w:shd w:val="clear" w:color="auto" w:fill="FFFF00"/>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FFFF00"/>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FFFF00"/>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FFFF00"/>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FFFF00"/>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5</w:t>
            </w:r>
          </w:p>
        </w:tc>
        <w:tc>
          <w:tcPr>
            <w:tcW w:w="2305" w:type="dxa"/>
            <w:tcBorders>
              <w:top w:val="nil"/>
              <w:left w:val="nil"/>
              <w:bottom w:val="single" w:sz="4" w:space="0" w:color="auto"/>
              <w:right w:val="single" w:sz="4" w:space="0" w:color="auto"/>
            </w:tcBorders>
            <w:shd w:val="clear" w:color="auto" w:fill="FFFF00"/>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VendorSLA</w:t>
            </w:r>
          </w:p>
        </w:tc>
        <w:tc>
          <w:tcPr>
            <w:tcW w:w="1439" w:type="dxa"/>
            <w:tcBorders>
              <w:top w:val="nil"/>
              <w:left w:val="nil"/>
              <w:bottom w:val="single" w:sz="4" w:space="0" w:color="auto"/>
              <w:right w:val="single" w:sz="4" w:space="0" w:color="auto"/>
            </w:tcBorders>
            <w:shd w:val="clear" w:color="auto" w:fill="FFFF00"/>
            <w:noWrap/>
            <w:vAlign w:val="bottom"/>
            <w:hideMark/>
          </w:tcPr>
          <w:p w:rsidR="0039294B" w:rsidRPr="000D732A" w:rsidRDefault="0039294B" w:rsidP="0039294B">
            <w:pPr>
              <w:spacing w:before="0" w:after="0"/>
              <w:ind w:left="0"/>
              <w:jc w:val="left"/>
              <w:rPr>
                <w:rFonts w:ascii="Calibri" w:hAnsi="Calibri"/>
                <w:color w:val="000000"/>
                <w:sz w:val="22"/>
                <w:szCs w:val="22"/>
              </w:rPr>
            </w:pPr>
            <w:r>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FFFF00"/>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10</w:t>
            </w:r>
          </w:p>
        </w:tc>
        <w:tc>
          <w:tcPr>
            <w:tcW w:w="1414" w:type="dxa"/>
            <w:tcBorders>
              <w:top w:val="nil"/>
              <w:left w:val="nil"/>
              <w:bottom w:val="single" w:sz="4" w:space="0" w:color="auto"/>
              <w:right w:val="single" w:sz="4" w:space="0" w:color="auto"/>
            </w:tcBorders>
            <w:shd w:val="clear" w:color="auto" w:fill="FFFF00"/>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FFFF00"/>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FFFF00"/>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FFFF00"/>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6</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MemoDetailID</w:t>
            </w:r>
          </w:p>
        </w:tc>
        <w:tc>
          <w:tcPr>
            <w:tcW w:w="14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4</w:t>
            </w:r>
          </w:p>
        </w:tc>
        <w:tc>
          <w:tcPr>
            <w:tcW w:w="1414"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7</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MSPMID</w:t>
            </w:r>
          </w:p>
        </w:tc>
        <w:tc>
          <w:tcPr>
            <w:tcW w:w="14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4</w:t>
            </w:r>
          </w:p>
        </w:tc>
        <w:tc>
          <w:tcPr>
            <w:tcW w:w="1414"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FK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8</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InitialPrice</w:t>
            </w:r>
          </w:p>
        </w:tc>
        <w:tc>
          <w:tcPr>
            <w:tcW w:w="14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decimal(18,2)</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9</w:t>
            </w:r>
          </w:p>
        </w:tc>
        <w:tc>
          <w:tcPr>
            <w:tcW w:w="1414"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9</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FinalPrice</w:t>
            </w:r>
          </w:p>
        </w:tc>
        <w:tc>
          <w:tcPr>
            <w:tcW w:w="14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decimal(18,2)</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9</w:t>
            </w:r>
          </w:p>
        </w:tc>
        <w:tc>
          <w:tcPr>
            <w:tcW w:w="1414"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bl>
    <w:p w:rsidR="0039294B" w:rsidRDefault="0039294B" w:rsidP="0039294B">
      <w:pPr>
        <w:pStyle w:val="BodyText"/>
        <w:rPr>
          <w:rStyle w:val="IntenseEmphasis"/>
          <w:b w:val="0"/>
          <w:i w:val="0"/>
          <w:color w:val="auto"/>
        </w:rPr>
      </w:pPr>
    </w:p>
    <w:p w:rsidR="00771F25" w:rsidRDefault="00771F25" w:rsidP="0039294B">
      <w:pPr>
        <w:pStyle w:val="BodyText"/>
        <w:rPr>
          <w:rStyle w:val="IntenseEmphasis"/>
          <w:b w:val="0"/>
          <w:i w:val="0"/>
          <w:color w:val="auto"/>
        </w:rPr>
      </w:pPr>
    </w:p>
    <w:p w:rsidR="0039294B" w:rsidRPr="00F75A8F" w:rsidRDefault="0039294B" w:rsidP="0039294B">
      <w:pPr>
        <w:pStyle w:val="BodyText"/>
        <w:rPr>
          <w:rStyle w:val="IntenseEmphasis"/>
          <w:b w:val="0"/>
          <w:i w:val="0"/>
          <w:color w:val="auto"/>
        </w:rPr>
      </w:pPr>
      <w:r w:rsidRPr="00F75A8F">
        <w:rPr>
          <w:rStyle w:val="IntenseEmphasis"/>
          <w:b w:val="0"/>
          <w:i w:val="0"/>
          <w:color w:val="auto"/>
        </w:rPr>
        <w:t xml:space="preserve">Nama Tabel </w:t>
      </w:r>
      <w:r w:rsidRPr="00F75A8F">
        <w:rPr>
          <w:rStyle w:val="IntenseEmphasis"/>
          <w:b w:val="0"/>
          <w:i w:val="0"/>
          <w:color w:val="auto"/>
        </w:rPr>
        <w:tab/>
        <w:t>:</w:t>
      </w:r>
      <w:r>
        <w:rPr>
          <w:rStyle w:val="IntenseEmphasis"/>
          <w:b w:val="0"/>
          <w:i w:val="0"/>
          <w:color w:val="auto"/>
        </w:rPr>
        <w:t xml:space="preserve"> </w:t>
      </w:r>
      <w:r w:rsidRPr="000D732A">
        <w:rPr>
          <w:rStyle w:val="IntenseEmphasis"/>
          <w:b w:val="0"/>
          <w:i w:val="0"/>
          <w:color w:val="auto"/>
        </w:rPr>
        <w:t>EPROC_MemoVendorServiceTOC</w:t>
      </w:r>
    </w:p>
    <w:p w:rsidR="0039294B" w:rsidRPr="00F75A8F" w:rsidRDefault="0039294B" w:rsidP="0039294B">
      <w:pPr>
        <w:pStyle w:val="BodyText"/>
        <w:rPr>
          <w:rStyle w:val="IntenseEmphasis"/>
          <w:b w:val="0"/>
          <w:i w:val="0"/>
          <w:color w:val="auto"/>
        </w:rPr>
      </w:pPr>
      <w:r w:rsidRPr="00F75A8F">
        <w:rPr>
          <w:rStyle w:val="IntenseEmphasis"/>
          <w:b w:val="0"/>
          <w:i w:val="0"/>
          <w:color w:val="auto"/>
        </w:rPr>
        <w:t>Deskripsi</w:t>
      </w:r>
      <w:r w:rsidRPr="00F75A8F">
        <w:rPr>
          <w:rStyle w:val="IntenseEmphasis"/>
          <w:b w:val="0"/>
          <w:i w:val="0"/>
          <w:color w:val="auto"/>
        </w:rPr>
        <w:tab/>
      </w:r>
      <w:r>
        <w:rPr>
          <w:rStyle w:val="IntenseEmphasis"/>
          <w:b w:val="0"/>
          <w:i w:val="0"/>
          <w:color w:val="auto"/>
        </w:rPr>
        <w:tab/>
      </w:r>
      <w:r w:rsidRPr="00F75A8F">
        <w:rPr>
          <w:rStyle w:val="IntenseEmphasis"/>
          <w:b w:val="0"/>
          <w:i w:val="0"/>
          <w:color w:val="auto"/>
        </w:rPr>
        <w:t>:</w:t>
      </w:r>
    </w:p>
    <w:tbl>
      <w:tblPr>
        <w:tblW w:w="10125" w:type="dxa"/>
        <w:tblLook w:val="04A0" w:firstRow="1" w:lastRow="0" w:firstColumn="1" w:lastColumn="0" w:noHBand="0" w:noVBand="1"/>
      </w:tblPr>
      <w:tblGrid>
        <w:gridCol w:w="480"/>
        <w:gridCol w:w="2305"/>
        <w:gridCol w:w="1452"/>
        <w:gridCol w:w="837"/>
        <w:gridCol w:w="1401"/>
        <w:gridCol w:w="1211"/>
        <w:gridCol w:w="1039"/>
        <w:gridCol w:w="1400"/>
      </w:tblGrid>
      <w:tr w:rsidR="0039294B" w:rsidRPr="000D732A" w:rsidTr="0039294B">
        <w:trPr>
          <w:trHeight w:val="300"/>
        </w:trPr>
        <w:tc>
          <w:tcPr>
            <w:tcW w:w="480" w:type="dxa"/>
            <w:tcBorders>
              <w:top w:val="single" w:sz="4" w:space="0" w:color="auto"/>
              <w:left w:val="single" w:sz="4" w:space="0" w:color="auto"/>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No</w:t>
            </w:r>
          </w:p>
        </w:tc>
        <w:tc>
          <w:tcPr>
            <w:tcW w:w="2305"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Nama Field</w:t>
            </w:r>
          </w:p>
        </w:tc>
        <w:tc>
          <w:tcPr>
            <w:tcW w:w="1452"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Type</w:t>
            </w:r>
          </w:p>
        </w:tc>
        <w:tc>
          <w:tcPr>
            <w:tcW w:w="837"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Length</w:t>
            </w:r>
          </w:p>
        </w:tc>
        <w:tc>
          <w:tcPr>
            <w:tcW w:w="1401"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Keterangan</w:t>
            </w:r>
          </w:p>
        </w:tc>
        <w:tc>
          <w:tcPr>
            <w:tcW w:w="1211"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Refference</w:t>
            </w:r>
          </w:p>
        </w:tc>
        <w:tc>
          <w:tcPr>
            <w:tcW w:w="1039"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Check Field / Check Value</w:t>
            </w:r>
          </w:p>
        </w:tc>
        <w:tc>
          <w:tcPr>
            <w:tcW w:w="1400" w:type="dxa"/>
            <w:tcBorders>
              <w:top w:val="single" w:sz="4" w:space="0" w:color="auto"/>
              <w:left w:val="nil"/>
              <w:bottom w:val="single" w:sz="4" w:space="0" w:color="auto"/>
              <w:right w:val="single" w:sz="4" w:space="0" w:color="auto"/>
            </w:tcBorders>
            <w:shd w:val="clear" w:color="000000" w:fill="F2F2F2"/>
            <w:noWrap/>
            <w:hideMark/>
          </w:tcPr>
          <w:p w:rsidR="0039294B" w:rsidRPr="000D732A" w:rsidRDefault="0039294B" w:rsidP="0039294B">
            <w:pPr>
              <w:spacing w:before="0" w:after="0"/>
              <w:ind w:left="0"/>
              <w:jc w:val="center"/>
              <w:rPr>
                <w:rFonts w:ascii="Calibri" w:hAnsi="Calibri"/>
                <w:b/>
                <w:bCs/>
                <w:color w:val="000000"/>
                <w:sz w:val="22"/>
                <w:szCs w:val="22"/>
              </w:rPr>
            </w:pPr>
            <w:r w:rsidRPr="000D732A">
              <w:rPr>
                <w:rFonts w:ascii="Calibri" w:hAnsi="Calibri"/>
                <w:b/>
                <w:bCs/>
                <w:color w:val="000000"/>
                <w:sz w:val="22"/>
                <w:szCs w:val="22"/>
              </w:rPr>
              <w:t>Default Value</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t>1</w:t>
            </w:r>
          </w:p>
        </w:tc>
        <w:tc>
          <w:tcPr>
            <w:tcW w:w="2305"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MVSTID</w:t>
            </w:r>
          </w:p>
        </w:tc>
        <w:tc>
          <w:tcPr>
            <w:tcW w:w="1452"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PK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t>2</w:t>
            </w:r>
          </w:p>
        </w:tc>
        <w:tc>
          <w:tcPr>
            <w:tcW w:w="2305"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MVSPID</w:t>
            </w:r>
          </w:p>
        </w:tc>
        <w:tc>
          <w:tcPr>
            <w:tcW w:w="1452"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FK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t>3</w:t>
            </w:r>
          </w:p>
        </w:tc>
        <w:tc>
          <w:tcPr>
            <w:tcW w:w="2305"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MemoID</w:t>
            </w:r>
          </w:p>
        </w:tc>
        <w:tc>
          <w:tcPr>
            <w:tcW w:w="1452"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t>4</w:t>
            </w:r>
          </w:p>
        </w:tc>
        <w:tc>
          <w:tcPr>
            <w:tcW w:w="2305"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VendorID</w:t>
            </w:r>
          </w:p>
        </w:tc>
        <w:tc>
          <w:tcPr>
            <w:tcW w:w="1452"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t>5</w:t>
            </w:r>
          </w:p>
        </w:tc>
        <w:tc>
          <w:tcPr>
            <w:tcW w:w="2305"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MemoDetailID</w:t>
            </w:r>
          </w:p>
        </w:tc>
        <w:tc>
          <w:tcPr>
            <w:tcW w:w="1452"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t>6</w:t>
            </w:r>
          </w:p>
        </w:tc>
        <w:tc>
          <w:tcPr>
            <w:tcW w:w="2305"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MVSTSLA</w:t>
            </w:r>
          </w:p>
        </w:tc>
        <w:tc>
          <w:tcPr>
            <w:tcW w:w="1452"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t>7</w:t>
            </w:r>
          </w:p>
        </w:tc>
        <w:tc>
          <w:tcPr>
            <w:tcW w:w="2305"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MVSTSpecification</w:t>
            </w:r>
          </w:p>
        </w:tc>
        <w:tc>
          <w:tcPr>
            <w:tcW w:w="1452"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varchar(MAX)</w:t>
            </w:r>
          </w:p>
        </w:tc>
        <w:tc>
          <w:tcPr>
            <w:tcW w:w="837"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-1</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t>8</w:t>
            </w:r>
          </w:p>
        </w:tc>
        <w:tc>
          <w:tcPr>
            <w:tcW w:w="2305"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MVSTLostStuffFlag</w:t>
            </w:r>
          </w:p>
        </w:tc>
        <w:tc>
          <w:tcPr>
            <w:tcW w:w="1452"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1</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t>9</w:t>
            </w:r>
          </w:p>
        </w:tc>
        <w:tc>
          <w:tcPr>
            <w:tcW w:w="2305" w:type="dxa"/>
            <w:tcBorders>
              <w:top w:val="nil"/>
              <w:left w:val="nil"/>
              <w:bottom w:val="single" w:sz="4" w:space="0" w:color="auto"/>
              <w:right w:val="single" w:sz="4" w:space="0" w:color="auto"/>
            </w:tcBorders>
            <w:shd w:val="clear" w:color="auto" w:fill="auto"/>
            <w:noWrap/>
            <w:hideMark/>
          </w:tcPr>
          <w:p w:rsidR="0039294B"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MVSTLostStuffFlag</w:t>
            </w:r>
          </w:p>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Remarks</w:t>
            </w:r>
          </w:p>
        </w:tc>
        <w:tc>
          <w:tcPr>
            <w:tcW w:w="1452"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varchar(MAX)</w:t>
            </w:r>
          </w:p>
        </w:tc>
        <w:tc>
          <w:tcPr>
            <w:tcW w:w="837"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-1</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t>10</w:t>
            </w:r>
          </w:p>
        </w:tc>
        <w:tc>
          <w:tcPr>
            <w:tcW w:w="2305"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MVSTGuaranteeFlag</w:t>
            </w:r>
          </w:p>
        </w:tc>
        <w:tc>
          <w:tcPr>
            <w:tcW w:w="1452"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1</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t>11</w:t>
            </w:r>
          </w:p>
        </w:tc>
        <w:tc>
          <w:tcPr>
            <w:tcW w:w="2305" w:type="dxa"/>
            <w:tcBorders>
              <w:top w:val="nil"/>
              <w:left w:val="nil"/>
              <w:bottom w:val="single" w:sz="4" w:space="0" w:color="auto"/>
              <w:right w:val="single" w:sz="4" w:space="0" w:color="auto"/>
            </w:tcBorders>
            <w:shd w:val="clear" w:color="auto" w:fill="auto"/>
            <w:noWrap/>
            <w:hideMark/>
          </w:tcPr>
          <w:p w:rsidR="0039294B"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MVSTGuarantee</w:t>
            </w:r>
          </w:p>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Remarks</w:t>
            </w:r>
          </w:p>
        </w:tc>
        <w:tc>
          <w:tcPr>
            <w:tcW w:w="1452"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varchar(MAX)</w:t>
            </w:r>
          </w:p>
        </w:tc>
        <w:tc>
          <w:tcPr>
            <w:tcW w:w="837"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-1</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t>12</w:t>
            </w:r>
          </w:p>
        </w:tc>
        <w:tc>
          <w:tcPr>
            <w:tcW w:w="2305"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MVSTDeliveryFlag</w:t>
            </w:r>
          </w:p>
        </w:tc>
        <w:tc>
          <w:tcPr>
            <w:tcW w:w="1452"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1</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t>13</w:t>
            </w:r>
          </w:p>
        </w:tc>
        <w:tc>
          <w:tcPr>
            <w:tcW w:w="2305"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MVSTDeliveryRemarks</w:t>
            </w:r>
          </w:p>
        </w:tc>
        <w:tc>
          <w:tcPr>
            <w:tcW w:w="1452"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varchar(MAX)</w:t>
            </w:r>
          </w:p>
        </w:tc>
        <w:tc>
          <w:tcPr>
            <w:tcW w:w="837"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-1</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t>14</w:t>
            </w:r>
          </w:p>
        </w:tc>
        <w:tc>
          <w:tcPr>
            <w:tcW w:w="2305" w:type="dxa"/>
            <w:tcBorders>
              <w:top w:val="nil"/>
              <w:left w:val="nil"/>
              <w:bottom w:val="single" w:sz="4" w:space="0" w:color="auto"/>
              <w:right w:val="single" w:sz="4" w:space="0" w:color="auto"/>
            </w:tcBorders>
            <w:shd w:val="clear" w:color="auto" w:fill="auto"/>
            <w:noWrap/>
            <w:hideMark/>
          </w:tcPr>
          <w:p w:rsidR="0039294B"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MVSTPriceValid</w:t>
            </w:r>
          </w:p>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EndDate</w:t>
            </w:r>
          </w:p>
        </w:tc>
        <w:tc>
          <w:tcPr>
            <w:tcW w:w="1452"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datetime</w:t>
            </w:r>
          </w:p>
        </w:tc>
        <w:tc>
          <w:tcPr>
            <w:tcW w:w="837"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8</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t>15</w:t>
            </w:r>
          </w:p>
        </w:tc>
        <w:tc>
          <w:tcPr>
            <w:tcW w:w="2305"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MVSTIncludePPNFlag</w:t>
            </w:r>
          </w:p>
        </w:tc>
        <w:tc>
          <w:tcPr>
            <w:tcW w:w="1452"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1</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t>16</w:t>
            </w:r>
          </w:p>
        </w:tc>
        <w:tc>
          <w:tcPr>
            <w:tcW w:w="2305"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MVSTPPNValue</w:t>
            </w:r>
          </w:p>
        </w:tc>
        <w:tc>
          <w:tcPr>
            <w:tcW w:w="1452"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float</w:t>
            </w:r>
          </w:p>
        </w:tc>
        <w:tc>
          <w:tcPr>
            <w:tcW w:w="837"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8</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t>17</w:t>
            </w:r>
          </w:p>
        </w:tc>
        <w:tc>
          <w:tcPr>
            <w:tcW w:w="2305"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MVSTIncludePPHFlag</w:t>
            </w:r>
          </w:p>
        </w:tc>
        <w:tc>
          <w:tcPr>
            <w:tcW w:w="1452"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1</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r w:rsidR="0039294B" w:rsidRPr="000D732A"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center"/>
              <w:rPr>
                <w:rFonts w:ascii="Calibri" w:hAnsi="Calibri"/>
                <w:color w:val="000000"/>
                <w:sz w:val="22"/>
                <w:szCs w:val="22"/>
              </w:rPr>
            </w:pPr>
            <w:r w:rsidRPr="000D732A">
              <w:rPr>
                <w:rFonts w:ascii="Calibri" w:hAnsi="Calibri"/>
                <w:color w:val="000000"/>
                <w:sz w:val="22"/>
                <w:szCs w:val="22"/>
              </w:rPr>
              <w:t>18</w:t>
            </w:r>
          </w:p>
        </w:tc>
        <w:tc>
          <w:tcPr>
            <w:tcW w:w="2305"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MVSTPPHValue</w:t>
            </w:r>
          </w:p>
        </w:tc>
        <w:tc>
          <w:tcPr>
            <w:tcW w:w="1452"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float</w:t>
            </w:r>
          </w:p>
        </w:tc>
        <w:tc>
          <w:tcPr>
            <w:tcW w:w="837" w:type="dxa"/>
            <w:tcBorders>
              <w:top w:val="nil"/>
              <w:left w:val="nil"/>
              <w:bottom w:val="single" w:sz="4" w:space="0" w:color="auto"/>
              <w:right w:val="single" w:sz="4" w:space="0" w:color="auto"/>
            </w:tcBorders>
            <w:shd w:val="clear" w:color="auto" w:fill="auto"/>
            <w:noWrap/>
            <w:hideMark/>
          </w:tcPr>
          <w:p w:rsidR="0039294B" w:rsidRPr="000D732A" w:rsidRDefault="0039294B" w:rsidP="0039294B">
            <w:pPr>
              <w:spacing w:before="0" w:after="0"/>
              <w:ind w:left="0"/>
              <w:jc w:val="right"/>
              <w:rPr>
                <w:rFonts w:ascii="Calibri" w:hAnsi="Calibri"/>
                <w:color w:val="000000"/>
                <w:sz w:val="22"/>
                <w:szCs w:val="22"/>
              </w:rPr>
            </w:pPr>
            <w:r w:rsidRPr="000D732A">
              <w:rPr>
                <w:rFonts w:ascii="Calibri" w:hAnsi="Calibri"/>
                <w:color w:val="000000"/>
                <w:sz w:val="22"/>
                <w:szCs w:val="22"/>
              </w:rPr>
              <w:t>8</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0D732A" w:rsidRDefault="0039294B" w:rsidP="0039294B">
            <w:pPr>
              <w:spacing w:before="0" w:after="0"/>
              <w:ind w:left="0"/>
              <w:jc w:val="left"/>
              <w:rPr>
                <w:rFonts w:ascii="Calibri" w:hAnsi="Calibri"/>
                <w:color w:val="000000"/>
                <w:sz w:val="22"/>
                <w:szCs w:val="22"/>
              </w:rPr>
            </w:pPr>
            <w:r w:rsidRPr="000D732A">
              <w:rPr>
                <w:rFonts w:ascii="Calibri" w:hAnsi="Calibri"/>
                <w:color w:val="000000"/>
                <w:sz w:val="22"/>
                <w:szCs w:val="22"/>
              </w:rPr>
              <w:t> </w:t>
            </w:r>
          </w:p>
        </w:tc>
      </w:tr>
    </w:tbl>
    <w:p w:rsidR="0039294B" w:rsidRPr="00AD67B6" w:rsidRDefault="0039294B" w:rsidP="0039294B"/>
    <w:p w:rsidR="00393F7A" w:rsidRDefault="0039294B" w:rsidP="00393F7A">
      <w:pPr>
        <w:keepNext/>
        <w:ind w:left="0"/>
        <w:jc w:val="center"/>
      </w:pPr>
      <w:r>
        <w:rPr>
          <w:noProof/>
        </w:rPr>
        <w:lastRenderedPageBreak/>
        <w:drawing>
          <wp:inline distT="0" distB="0" distL="0" distR="0" wp14:anchorId="0B7AE1D0" wp14:editId="0435A34F">
            <wp:extent cx="4237630" cy="2126964"/>
            <wp:effectExtent l="19050" t="19050" r="10795" b="260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47077" cy="2131706"/>
                    </a:xfrm>
                    <a:prstGeom prst="rect">
                      <a:avLst/>
                    </a:prstGeom>
                    <a:ln>
                      <a:solidFill>
                        <a:schemeClr val="accent1"/>
                      </a:solidFill>
                    </a:ln>
                  </pic:spPr>
                </pic:pic>
              </a:graphicData>
            </a:graphic>
          </wp:inline>
        </w:drawing>
      </w:r>
    </w:p>
    <w:p w:rsidR="0039294B" w:rsidRDefault="00393F7A" w:rsidP="00393F7A">
      <w:pPr>
        <w:pStyle w:val="Caption"/>
        <w:jc w:val="center"/>
      </w:pPr>
      <w:r>
        <w:t xml:space="preserve">Gambar </w:t>
      </w:r>
      <w:fldSimple w:instr=" STYLEREF 1 \s ">
        <w:r>
          <w:rPr>
            <w:noProof/>
          </w:rPr>
          <w:t>3</w:t>
        </w:r>
      </w:fldSimple>
      <w:r>
        <w:noBreakHyphen/>
      </w:r>
      <w:r w:rsidR="00771F25">
        <w:t>120</w:t>
      </w:r>
      <w:r>
        <w:t xml:space="preserve"> ERD Purchase Request</w:t>
      </w:r>
    </w:p>
    <w:p w:rsidR="0039294B" w:rsidRPr="0031107F" w:rsidRDefault="0039294B" w:rsidP="0039294B">
      <w:pPr>
        <w:ind w:left="0"/>
      </w:pPr>
    </w:p>
    <w:p w:rsidR="0039294B" w:rsidRPr="00F75A8F" w:rsidRDefault="0039294B" w:rsidP="0039294B">
      <w:pPr>
        <w:pStyle w:val="BodyText"/>
        <w:rPr>
          <w:rStyle w:val="IntenseEmphasis"/>
          <w:b w:val="0"/>
          <w:i w:val="0"/>
          <w:color w:val="auto"/>
        </w:rPr>
      </w:pPr>
      <w:r w:rsidRPr="00F75A8F">
        <w:rPr>
          <w:rStyle w:val="IntenseEmphasis"/>
          <w:b w:val="0"/>
          <w:i w:val="0"/>
          <w:color w:val="auto"/>
        </w:rPr>
        <w:t xml:space="preserve">Nama Tabel </w:t>
      </w:r>
      <w:r w:rsidRPr="00F75A8F">
        <w:rPr>
          <w:rStyle w:val="IntenseEmphasis"/>
          <w:b w:val="0"/>
          <w:i w:val="0"/>
          <w:color w:val="auto"/>
        </w:rPr>
        <w:tab/>
      </w:r>
      <w:proofErr w:type="gramStart"/>
      <w:r w:rsidRPr="00F75A8F">
        <w:rPr>
          <w:rStyle w:val="IntenseEmphasis"/>
          <w:b w:val="0"/>
          <w:i w:val="0"/>
          <w:color w:val="auto"/>
        </w:rPr>
        <w:t>:</w:t>
      </w:r>
      <w:r>
        <w:rPr>
          <w:rStyle w:val="IntenseEmphasis"/>
          <w:b w:val="0"/>
          <w:i w:val="0"/>
          <w:color w:val="auto"/>
        </w:rPr>
        <w:t>EPROC</w:t>
      </w:r>
      <w:proofErr w:type="gramEnd"/>
      <w:r>
        <w:rPr>
          <w:rStyle w:val="IntenseEmphasis"/>
          <w:b w:val="0"/>
          <w:i w:val="0"/>
          <w:color w:val="auto"/>
        </w:rPr>
        <w:t>_PR</w:t>
      </w:r>
    </w:p>
    <w:p w:rsidR="0039294B" w:rsidRPr="00F75A8F" w:rsidRDefault="0039294B" w:rsidP="0039294B">
      <w:pPr>
        <w:pStyle w:val="BodyText"/>
        <w:rPr>
          <w:rStyle w:val="IntenseEmphasis"/>
          <w:b w:val="0"/>
          <w:i w:val="0"/>
          <w:color w:val="auto"/>
        </w:rPr>
      </w:pPr>
      <w:r w:rsidRPr="00F75A8F">
        <w:rPr>
          <w:rStyle w:val="IntenseEmphasis"/>
          <w:b w:val="0"/>
          <w:i w:val="0"/>
          <w:color w:val="auto"/>
        </w:rPr>
        <w:t>Deskripsi</w:t>
      </w:r>
      <w:r w:rsidRPr="00F75A8F">
        <w:rPr>
          <w:rStyle w:val="IntenseEmphasis"/>
          <w:b w:val="0"/>
          <w:i w:val="0"/>
          <w:color w:val="auto"/>
        </w:rPr>
        <w:tab/>
      </w:r>
      <w:r>
        <w:rPr>
          <w:rStyle w:val="IntenseEmphasis"/>
          <w:b w:val="0"/>
          <w:i w:val="0"/>
          <w:color w:val="auto"/>
        </w:rPr>
        <w:tab/>
      </w:r>
      <w:proofErr w:type="gramStart"/>
      <w:r w:rsidRPr="00F75A8F">
        <w:rPr>
          <w:rStyle w:val="IntenseEmphasis"/>
          <w:b w:val="0"/>
          <w:i w:val="0"/>
          <w:color w:val="auto"/>
        </w:rPr>
        <w:t>:</w:t>
      </w:r>
      <w:r>
        <w:rPr>
          <w:rStyle w:val="IntenseEmphasis"/>
          <w:b w:val="0"/>
          <w:i w:val="0"/>
          <w:color w:val="auto"/>
        </w:rPr>
        <w:t>Purchase</w:t>
      </w:r>
      <w:proofErr w:type="gramEnd"/>
      <w:r>
        <w:rPr>
          <w:rStyle w:val="IntenseEmphasis"/>
          <w:b w:val="0"/>
          <w:i w:val="0"/>
          <w:color w:val="auto"/>
        </w:rPr>
        <w:t xml:space="preserve"> Request</w:t>
      </w:r>
    </w:p>
    <w:tbl>
      <w:tblPr>
        <w:tblW w:w="10094" w:type="dxa"/>
        <w:tblLook w:val="04A0" w:firstRow="1" w:lastRow="0" w:firstColumn="1" w:lastColumn="0" w:noHBand="0" w:noVBand="1"/>
      </w:tblPr>
      <w:tblGrid>
        <w:gridCol w:w="480"/>
        <w:gridCol w:w="2308"/>
        <w:gridCol w:w="1452"/>
        <w:gridCol w:w="837"/>
        <w:gridCol w:w="1427"/>
        <w:gridCol w:w="1211"/>
        <w:gridCol w:w="1029"/>
        <w:gridCol w:w="1350"/>
      </w:tblGrid>
      <w:tr w:rsidR="0039294B" w:rsidRPr="00FE7070" w:rsidTr="0039294B">
        <w:trPr>
          <w:trHeight w:val="300"/>
        </w:trPr>
        <w:tc>
          <w:tcPr>
            <w:tcW w:w="480" w:type="dxa"/>
            <w:tcBorders>
              <w:top w:val="single" w:sz="4" w:space="0" w:color="auto"/>
              <w:left w:val="single" w:sz="4" w:space="0" w:color="auto"/>
              <w:bottom w:val="single" w:sz="4" w:space="0" w:color="auto"/>
              <w:right w:val="single" w:sz="4" w:space="0" w:color="auto"/>
            </w:tcBorders>
            <w:shd w:val="clear" w:color="000000" w:fill="D0CECE"/>
            <w:noWrap/>
            <w:hideMark/>
          </w:tcPr>
          <w:p w:rsidR="0039294B" w:rsidRPr="00FE7070" w:rsidRDefault="0039294B" w:rsidP="0039294B">
            <w:pPr>
              <w:spacing w:before="0" w:after="0"/>
              <w:ind w:left="0"/>
              <w:jc w:val="left"/>
              <w:rPr>
                <w:rFonts w:ascii="Calibri" w:hAnsi="Calibri"/>
                <w:b/>
                <w:bCs/>
                <w:color w:val="000000"/>
                <w:sz w:val="22"/>
                <w:szCs w:val="22"/>
              </w:rPr>
            </w:pPr>
            <w:r w:rsidRPr="00FE7070">
              <w:rPr>
                <w:rFonts w:ascii="Calibri" w:hAnsi="Calibri"/>
                <w:b/>
                <w:bCs/>
                <w:color w:val="000000"/>
                <w:sz w:val="22"/>
                <w:szCs w:val="22"/>
              </w:rPr>
              <w:t>No</w:t>
            </w:r>
          </w:p>
        </w:tc>
        <w:tc>
          <w:tcPr>
            <w:tcW w:w="2308" w:type="dxa"/>
            <w:tcBorders>
              <w:top w:val="single" w:sz="4" w:space="0" w:color="auto"/>
              <w:left w:val="nil"/>
              <w:bottom w:val="single" w:sz="4" w:space="0" w:color="auto"/>
              <w:right w:val="single" w:sz="4" w:space="0" w:color="auto"/>
            </w:tcBorders>
            <w:shd w:val="clear" w:color="000000" w:fill="D0CECE"/>
            <w:noWrap/>
            <w:hideMark/>
          </w:tcPr>
          <w:p w:rsidR="0039294B" w:rsidRPr="00FE7070" w:rsidRDefault="0039294B" w:rsidP="0039294B">
            <w:pPr>
              <w:spacing w:before="0" w:after="0"/>
              <w:ind w:left="0"/>
              <w:jc w:val="left"/>
              <w:rPr>
                <w:rFonts w:ascii="Calibri" w:hAnsi="Calibri"/>
                <w:b/>
                <w:bCs/>
                <w:color w:val="000000"/>
                <w:sz w:val="22"/>
                <w:szCs w:val="22"/>
              </w:rPr>
            </w:pPr>
            <w:r w:rsidRPr="00FE7070">
              <w:rPr>
                <w:rFonts w:ascii="Calibri" w:hAnsi="Calibri"/>
                <w:b/>
                <w:bCs/>
                <w:color w:val="000000"/>
                <w:sz w:val="22"/>
                <w:szCs w:val="22"/>
              </w:rPr>
              <w:t>Nama Field</w:t>
            </w:r>
          </w:p>
        </w:tc>
        <w:tc>
          <w:tcPr>
            <w:tcW w:w="1452" w:type="dxa"/>
            <w:tcBorders>
              <w:top w:val="single" w:sz="4" w:space="0" w:color="auto"/>
              <w:left w:val="nil"/>
              <w:bottom w:val="single" w:sz="4" w:space="0" w:color="auto"/>
              <w:right w:val="single" w:sz="4" w:space="0" w:color="auto"/>
            </w:tcBorders>
            <w:shd w:val="clear" w:color="000000" w:fill="D0CECE"/>
            <w:noWrap/>
            <w:hideMark/>
          </w:tcPr>
          <w:p w:rsidR="0039294B" w:rsidRPr="00FE7070" w:rsidRDefault="0039294B" w:rsidP="0039294B">
            <w:pPr>
              <w:spacing w:before="0" w:after="0"/>
              <w:ind w:left="0"/>
              <w:jc w:val="left"/>
              <w:rPr>
                <w:rFonts w:ascii="Calibri" w:hAnsi="Calibri"/>
                <w:b/>
                <w:bCs/>
                <w:color w:val="000000"/>
                <w:sz w:val="22"/>
                <w:szCs w:val="22"/>
              </w:rPr>
            </w:pPr>
            <w:r w:rsidRPr="00FE7070">
              <w:rPr>
                <w:rFonts w:ascii="Calibri" w:hAnsi="Calibri"/>
                <w:b/>
                <w:bCs/>
                <w:color w:val="000000"/>
                <w:sz w:val="22"/>
                <w:szCs w:val="22"/>
              </w:rPr>
              <w:t>Type</w:t>
            </w:r>
          </w:p>
        </w:tc>
        <w:tc>
          <w:tcPr>
            <w:tcW w:w="837" w:type="dxa"/>
            <w:tcBorders>
              <w:top w:val="single" w:sz="4" w:space="0" w:color="auto"/>
              <w:left w:val="nil"/>
              <w:bottom w:val="single" w:sz="4" w:space="0" w:color="auto"/>
              <w:right w:val="single" w:sz="4" w:space="0" w:color="auto"/>
            </w:tcBorders>
            <w:shd w:val="clear" w:color="000000" w:fill="D0CECE"/>
            <w:noWrap/>
            <w:hideMark/>
          </w:tcPr>
          <w:p w:rsidR="0039294B" w:rsidRPr="00FE7070" w:rsidRDefault="0039294B" w:rsidP="0039294B">
            <w:pPr>
              <w:spacing w:before="0" w:after="0"/>
              <w:ind w:left="0"/>
              <w:jc w:val="center"/>
              <w:rPr>
                <w:rFonts w:ascii="Calibri" w:hAnsi="Calibri"/>
                <w:b/>
                <w:bCs/>
                <w:color w:val="000000"/>
                <w:sz w:val="22"/>
                <w:szCs w:val="22"/>
              </w:rPr>
            </w:pPr>
            <w:r w:rsidRPr="00FE7070">
              <w:rPr>
                <w:rFonts w:ascii="Calibri" w:hAnsi="Calibri"/>
                <w:b/>
                <w:bCs/>
                <w:color w:val="000000"/>
                <w:sz w:val="22"/>
                <w:szCs w:val="22"/>
              </w:rPr>
              <w:t>Length</w:t>
            </w:r>
          </w:p>
        </w:tc>
        <w:tc>
          <w:tcPr>
            <w:tcW w:w="1427" w:type="dxa"/>
            <w:tcBorders>
              <w:top w:val="single" w:sz="4" w:space="0" w:color="auto"/>
              <w:left w:val="nil"/>
              <w:bottom w:val="single" w:sz="4" w:space="0" w:color="auto"/>
              <w:right w:val="single" w:sz="4" w:space="0" w:color="auto"/>
            </w:tcBorders>
            <w:shd w:val="clear" w:color="000000" w:fill="D0CECE"/>
            <w:noWrap/>
            <w:hideMark/>
          </w:tcPr>
          <w:p w:rsidR="0039294B" w:rsidRPr="00FE7070" w:rsidRDefault="0039294B" w:rsidP="0039294B">
            <w:pPr>
              <w:spacing w:before="0" w:after="0"/>
              <w:ind w:left="0"/>
              <w:jc w:val="left"/>
              <w:rPr>
                <w:rFonts w:ascii="Calibri" w:hAnsi="Calibri"/>
                <w:b/>
                <w:bCs/>
                <w:color w:val="000000"/>
                <w:sz w:val="22"/>
                <w:szCs w:val="22"/>
              </w:rPr>
            </w:pPr>
            <w:r w:rsidRPr="00FE7070">
              <w:rPr>
                <w:rFonts w:ascii="Calibri" w:hAnsi="Calibri"/>
                <w:b/>
                <w:bCs/>
                <w:color w:val="000000"/>
                <w:sz w:val="22"/>
                <w:szCs w:val="22"/>
              </w:rPr>
              <w:t>Keterangan</w:t>
            </w:r>
          </w:p>
        </w:tc>
        <w:tc>
          <w:tcPr>
            <w:tcW w:w="1211" w:type="dxa"/>
            <w:tcBorders>
              <w:top w:val="single" w:sz="4" w:space="0" w:color="auto"/>
              <w:left w:val="nil"/>
              <w:bottom w:val="single" w:sz="4" w:space="0" w:color="auto"/>
              <w:right w:val="single" w:sz="4" w:space="0" w:color="auto"/>
            </w:tcBorders>
            <w:shd w:val="clear" w:color="000000" w:fill="D0CECE"/>
            <w:noWrap/>
            <w:hideMark/>
          </w:tcPr>
          <w:p w:rsidR="0039294B" w:rsidRPr="00FE7070" w:rsidRDefault="0039294B" w:rsidP="0039294B">
            <w:pPr>
              <w:spacing w:before="0" w:after="0"/>
              <w:ind w:left="0"/>
              <w:jc w:val="left"/>
              <w:rPr>
                <w:rFonts w:ascii="Calibri" w:hAnsi="Calibri"/>
                <w:b/>
                <w:bCs/>
                <w:color w:val="000000"/>
                <w:sz w:val="22"/>
                <w:szCs w:val="22"/>
              </w:rPr>
            </w:pPr>
            <w:r w:rsidRPr="00FE7070">
              <w:rPr>
                <w:rFonts w:ascii="Calibri" w:hAnsi="Calibri"/>
                <w:b/>
                <w:bCs/>
                <w:color w:val="000000"/>
                <w:sz w:val="22"/>
                <w:szCs w:val="22"/>
              </w:rPr>
              <w:t>Refference</w:t>
            </w:r>
          </w:p>
        </w:tc>
        <w:tc>
          <w:tcPr>
            <w:tcW w:w="1029" w:type="dxa"/>
            <w:tcBorders>
              <w:top w:val="single" w:sz="4" w:space="0" w:color="auto"/>
              <w:left w:val="nil"/>
              <w:bottom w:val="single" w:sz="4" w:space="0" w:color="auto"/>
              <w:right w:val="single" w:sz="4" w:space="0" w:color="auto"/>
            </w:tcBorders>
            <w:shd w:val="clear" w:color="000000" w:fill="D0CECE"/>
            <w:noWrap/>
            <w:hideMark/>
          </w:tcPr>
          <w:p w:rsidR="0039294B" w:rsidRPr="00FE7070" w:rsidRDefault="0039294B" w:rsidP="0039294B">
            <w:pPr>
              <w:spacing w:before="0" w:after="0"/>
              <w:ind w:left="0"/>
              <w:jc w:val="left"/>
              <w:rPr>
                <w:rFonts w:ascii="Calibri" w:hAnsi="Calibri"/>
                <w:b/>
                <w:bCs/>
                <w:color w:val="000000"/>
                <w:sz w:val="22"/>
                <w:szCs w:val="22"/>
              </w:rPr>
            </w:pPr>
            <w:r w:rsidRPr="00FE7070">
              <w:rPr>
                <w:rFonts w:ascii="Calibri" w:hAnsi="Calibri"/>
                <w:b/>
                <w:bCs/>
                <w:color w:val="000000"/>
                <w:sz w:val="22"/>
                <w:szCs w:val="22"/>
              </w:rPr>
              <w:t>Check Field / Check Value</w:t>
            </w:r>
          </w:p>
        </w:tc>
        <w:tc>
          <w:tcPr>
            <w:tcW w:w="1350" w:type="dxa"/>
            <w:tcBorders>
              <w:top w:val="single" w:sz="4" w:space="0" w:color="auto"/>
              <w:left w:val="nil"/>
              <w:bottom w:val="single" w:sz="4" w:space="0" w:color="auto"/>
              <w:right w:val="single" w:sz="4" w:space="0" w:color="auto"/>
            </w:tcBorders>
            <w:shd w:val="clear" w:color="000000" w:fill="D0CECE"/>
            <w:noWrap/>
            <w:hideMark/>
          </w:tcPr>
          <w:p w:rsidR="0039294B" w:rsidRPr="00FE7070" w:rsidRDefault="0039294B" w:rsidP="0039294B">
            <w:pPr>
              <w:spacing w:before="0" w:after="0"/>
              <w:ind w:left="0"/>
              <w:jc w:val="left"/>
              <w:rPr>
                <w:rFonts w:ascii="Calibri" w:hAnsi="Calibri"/>
                <w:b/>
                <w:bCs/>
                <w:color w:val="000000"/>
                <w:sz w:val="22"/>
                <w:szCs w:val="22"/>
              </w:rPr>
            </w:pPr>
            <w:r w:rsidRPr="00FE7070">
              <w:rPr>
                <w:rFonts w:ascii="Calibri" w:hAnsi="Calibri"/>
                <w:b/>
                <w:bCs/>
                <w:color w:val="000000"/>
                <w:sz w:val="22"/>
                <w:szCs w:val="22"/>
              </w:rPr>
              <w:t>Default Value</w:t>
            </w:r>
          </w:p>
        </w:tc>
      </w:tr>
      <w:tr w:rsidR="0039294B" w:rsidRPr="00FE707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1</w:t>
            </w:r>
          </w:p>
        </w:tc>
        <w:tc>
          <w:tcPr>
            <w:tcW w:w="2308"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PRID</w:t>
            </w:r>
          </w:p>
        </w:tc>
        <w:tc>
          <w:tcPr>
            <w:tcW w:w="1452"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right"/>
              <w:rPr>
                <w:rFonts w:ascii="Calibri" w:hAnsi="Calibri"/>
                <w:color w:val="000000"/>
                <w:sz w:val="22"/>
                <w:szCs w:val="22"/>
              </w:rPr>
            </w:pPr>
            <w:r w:rsidRPr="00FE7070">
              <w:rPr>
                <w:rFonts w:ascii="Calibri" w:hAnsi="Calibri"/>
                <w:color w:val="000000"/>
                <w:sz w:val="22"/>
                <w:szCs w:val="22"/>
              </w:rPr>
              <w:t>4</w:t>
            </w:r>
          </w:p>
        </w:tc>
        <w:tc>
          <w:tcPr>
            <w:tcW w:w="142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PK</w:t>
            </w:r>
          </w:p>
        </w:tc>
        <w:tc>
          <w:tcPr>
            <w:tcW w:w="1029"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r>
      <w:tr w:rsidR="0039294B" w:rsidRPr="00FE707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2</w:t>
            </w:r>
          </w:p>
        </w:tc>
        <w:tc>
          <w:tcPr>
            <w:tcW w:w="2308"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PRNO</w:t>
            </w:r>
          </w:p>
        </w:tc>
        <w:tc>
          <w:tcPr>
            <w:tcW w:w="1452"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varchar(50)</w:t>
            </w:r>
          </w:p>
        </w:tc>
        <w:tc>
          <w:tcPr>
            <w:tcW w:w="83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right"/>
              <w:rPr>
                <w:rFonts w:ascii="Calibri" w:hAnsi="Calibri"/>
                <w:color w:val="000000"/>
                <w:sz w:val="22"/>
                <w:szCs w:val="22"/>
              </w:rPr>
            </w:pPr>
            <w:r w:rsidRPr="00FE7070">
              <w:rPr>
                <w:rFonts w:ascii="Calibri" w:hAnsi="Calibri"/>
                <w:color w:val="000000"/>
                <w:sz w:val="22"/>
                <w:szCs w:val="22"/>
              </w:rPr>
              <w:t>50</w:t>
            </w:r>
          </w:p>
        </w:tc>
        <w:tc>
          <w:tcPr>
            <w:tcW w:w="142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029"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r>
      <w:tr w:rsidR="0039294B" w:rsidRPr="00FE707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3</w:t>
            </w:r>
          </w:p>
        </w:tc>
        <w:tc>
          <w:tcPr>
            <w:tcW w:w="2308"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PRType</w:t>
            </w:r>
          </w:p>
        </w:tc>
        <w:tc>
          <w:tcPr>
            <w:tcW w:w="1452"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right"/>
              <w:rPr>
                <w:rFonts w:ascii="Calibri" w:hAnsi="Calibri"/>
                <w:color w:val="000000"/>
                <w:sz w:val="22"/>
                <w:szCs w:val="22"/>
              </w:rPr>
            </w:pPr>
            <w:r w:rsidRPr="00FE7070">
              <w:rPr>
                <w:rFonts w:ascii="Calibri" w:hAnsi="Calibri"/>
                <w:color w:val="000000"/>
                <w:sz w:val="22"/>
                <w:szCs w:val="22"/>
              </w:rPr>
              <w:t>1</w:t>
            </w:r>
          </w:p>
        </w:tc>
        <w:tc>
          <w:tcPr>
            <w:tcW w:w="1427" w:type="dxa"/>
            <w:tcBorders>
              <w:top w:val="nil"/>
              <w:left w:val="nil"/>
              <w:bottom w:val="single" w:sz="4" w:space="0" w:color="auto"/>
              <w:right w:val="single" w:sz="4" w:space="0" w:color="auto"/>
            </w:tcBorders>
            <w:shd w:val="clear" w:color="auto" w:fill="auto"/>
            <w:noWrap/>
            <w:hideMark/>
          </w:tcPr>
          <w:p w:rsidR="0039294B"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0 = Jasa,</w:t>
            </w:r>
          </w:p>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1 = Product</w:t>
            </w:r>
          </w:p>
        </w:tc>
        <w:tc>
          <w:tcPr>
            <w:tcW w:w="1211"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029"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r>
      <w:tr w:rsidR="0039294B" w:rsidRPr="00FE707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4</w:t>
            </w:r>
          </w:p>
        </w:tc>
        <w:tc>
          <w:tcPr>
            <w:tcW w:w="2308"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PRDueDate</w:t>
            </w:r>
          </w:p>
        </w:tc>
        <w:tc>
          <w:tcPr>
            <w:tcW w:w="1452"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datetime</w:t>
            </w:r>
          </w:p>
        </w:tc>
        <w:tc>
          <w:tcPr>
            <w:tcW w:w="83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right"/>
              <w:rPr>
                <w:rFonts w:ascii="Calibri" w:hAnsi="Calibri"/>
                <w:color w:val="000000"/>
                <w:sz w:val="22"/>
                <w:szCs w:val="22"/>
              </w:rPr>
            </w:pPr>
            <w:r w:rsidRPr="00FE7070">
              <w:rPr>
                <w:rFonts w:ascii="Calibri" w:hAnsi="Calibri"/>
                <w:color w:val="000000"/>
                <w:sz w:val="22"/>
                <w:szCs w:val="22"/>
              </w:rPr>
              <w:t>8</w:t>
            </w:r>
          </w:p>
        </w:tc>
        <w:tc>
          <w:tcPr>
            <w:tcW w:w="142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029"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r>
      <w:tr w:rsidR="0039294B" w:rsidRPr="00FE707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5</w:t>
            </w:r>
          </w:p>
        </w:tc>
        <w:tc>
          <w:tcPr>
            <w:tcW w:w="2308"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PRTitle</w:t>
            </w:r>
          </w:p>
        </w:tc>
        <w:tc>
          <w:tcPr>
            <w:tcW w:w="1452"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varchar(255)</w:t>
            </w:r>
          </w:p>
        </w:tc>
        <w:tc>
          <w:tcPr>
            <w:tcW w:w="83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right"/>
              <w:rPr>
                <w:rFonts w:ascii="Calibri" w:hAnsi="Calibri"/>
                <w:color w:val="000000"/>
                <w:sz w:val="22"/>
                <w:szCs w:val="22"/>
              </w:rPr>
            </w:pPr>
            <w:r w:rsidRPr="00FE7070">
              <w:rPr>
                <w:rFonts w:ascii="Calibri" w:hAnsi="Calibri"/>
                <w:color w:val="000000"/>
                <w:sz w:val="22"/>
                <w:szCs w:val="22"/>
              </w:rPr>
              <w:t>255</w:t>
            </w:r>
          </w:p>
        </w:tc>
        <w:tc>
          <w:tcPr>
            <w:tcW w:w="142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029"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r>
      <w:tr w:rsidR="0039294B" w:rsidRPr="00FE707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6</w:t>
            </w:r>
          </w:p>
        </w:tc>
        <w:tc>
          <w:tcPr>
            <w:tcW w:w="2308"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PRDescription</w:t>
            </w:r>
          </w:p>
        </w:tc>
        <w:tc>
          <w:tcPr>
            <w:tcW w:w="1452"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varchar(255)</w:t>
            </w:r>
          </w:p>
        </w:tc>
        <w:tc>
          <w:tcPr>
            <w:tcW w:w="83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right"/>
              <w:rPr>
                <w:rFonts w:ascii="Calibri" w:hAnsi="Calibri"/>
                <w:color w:val="000000"/>
                <w:sz w:val="22"/>
                <w:szCs w:val="22"/>
              </w:rPr>
            </w:pPr>
            <w:r w:rsidRPr="00FE7070">
              <w:rPr>
                <w:rFonts w:ascii="Calibri" w:hAnsi="Calibri"/>
                <w:color w:val="000000"/>
                <w:sz w:val="22"/>
                <w:szCs w:val="22"/>
              </w:rPr>
              <w:t>255</w:t>
            </w:r>
          </w:p>
        </w:tc>
        <w:tc>
          <w:tcPr>
            <w:tcW w:w="142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029"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r>
      <w:tr w:rsidR="0039294B" w:rsidRPr="00FE707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7</w:t>
            </w:r>
          </w:p>
        </w:tc>
        <w:tc>
          <w:tcPr>
            <w:tcW w:w="2308"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PRRequestType</w:t>
            </w:r>
          </w:p>
        </w:tc>
        <w:tc>
          <w:tcPr>
            <w:tcW w:w="1452"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right"/>
              <w:rPr>
                <w:rFonts w:ascii="Calibri" w:hAnsi="Calibri"/>
                <w:color w:val="000000"/>
                <w:sz w:val="22"/>
                <w:szCs w:val="22"/>
              </w:rPr>
            </w:pPr>
            <w:r w:rsidRPr="00FE7070">
              <w:rPr>
                <w:rFonts w:ascii="Calibri" w:hAnsi="Calibri"/>
                <w:color w:val="000000"/>
                <w:sz w:val="22"/>
                <w:szCs w:val="22"/>
              </w:rPr>
              <w:t>1</w:t>
            </w:r>
          </w:p>
        </w:tc>
        <w:tc>
          <w:tcPr>
            <w:tcW w:w="1427" w:type="dxa"/>
            <w:tcBorders>
              <w:top w:val="nil"/>
              <w:left w:val="nil"/>
              <w:bottom w:val="single" w:sz="4" w:space="0" w:color="auto"/>
              <w:right w:val="single" w:sz="4" w:space="0" w:color="auto"/>
            </w:tcBorders>
            <w:shd w:val="clear" w:color="auto" w:fill="auto"/>
            <w:noWrap/>
            <w:hideMark/>
          </w:tcPr>
          <w:p w:rsidR="0039294B"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xml:space="preserve">0 = BAU, </w:t>
            </w:r>
          </w:p>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1 = Project</w:t>
            </w:r>
          </w:p>
        </w:tc>
        <w:tc>
          <w:tcPr>
            <w:tcW w:w="1211"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029"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r>
      <w:tr w:rsidR="0039294B" w:rsidRPr="00FE707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8</w:t>
            </w:r>
          </w:p>
        </w:tc>
        <w:tc>
          <w:tcPr>
            <w:tcW w:w="2308"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PRSPPFlag</w:t>
            </w:r>
          </w:p>
        </w:tc>
        <w:tc>
          <w:tcPr>
            <w:tcW w:w="1452"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right"/>
              <w:rPr>
                <w:rFonts w:ascii="Calibri" w:hAnsi="Calibri"/>
                <w:color w:val="000000"/>
                <w:sz w:val="22"/>
                <w:szCs w:val="22"/>
              </w:rPr>
            </w:pPr>
            <w:r w:rsidRPr="00FE7070">
              <w:rPr>
                <w:rFonts w:ascii="Calibri" w:hAnsi="Calibri"/>
                <w:color w:val="000000"/>
                <w:sz w:val="22"/>
                <w:szCs w:val="22"/>
              </w:rPr>
              <w:t>1</w:t>
            </w:r>
          </w:p>
        </w:tc>
        <w:tc>
          <w:tcPr>
            <w:tcW w:w="1427" w:type="dxa"/>
            <w:tcBorders>
              <w:top w:val="nil"/>
              <w:left w:val="nil"/>
              <w:bottom w:val="single" w:sz="4" w:space="0" w:color="auto"/>
              <w:right w:val="single" w:sz="4" w:space="0" w:color="auto"/>
            </w:tcBorders>
            <w:shd w:val="clear" w:color="auto" w:fill="auto"/>
            <w:noWrap/>
            <w:hideMark/>
          </w:tcPr>
          <w:p w:rsidR="0039294B" w:rsidRDefault="0039294B" w:rsidP="0039294B">
            <w:pPr>
              <w:spacing w:before="0" w:after="0"/>
              <w:ind w:left="0"/>
              <w:jc w:val="left"/>
              <w:rPr>
                <w:rFonts w:ascii="Calibri" w:hAnsi="Calibri"/>
                <w:color w:val="000000"/>
                <w:sz w:val="22"/>
                <w:szCs w:val="22"/>
              </w:rPr>
            </w:pPr>
            <w:r>
              <w:rPr>
                <w:rFonts w:ascii="Calibri" w:hAnsi="Calibri"/>
                <w:color w:val="000000"/>
                <w:sz w:val="22"/>
                <w:szCs w:val="22"/>
              </w:rPr>
              <w:t>0=Non</w:t>
            </w:r>
            <w:r w:rsidRPr="00FE7070">
              <w:rPr>
                <w:rFonts w:ascii="Calibri" w:hAnsi="Calibri"/>
                <w:color w:val="000000"/>
                <w:sz w:val="22"/>
                <w:szCs w:val="22"/>
              </w:rPr>
              <w:t xml:space="preserve">Active, </w:t>
            </w:r>
          </w:p>
          <w:p w:rsidR="0039294B" w:rsidRPr="00FE7070" w:rsidRDefault="0039294B" w:rsidP="0039294B">
            <w:pPr>
              <w:spacing w:before="0" w:after="0"/>
              <w:ind w:left="0"/>
              <w:jc w:val="left"/>
              <w:rPr>
                <w:rFonts w:ascii="Calibri" w:hAnsi="Calibri"/>
                <w:color w:val="000000"/>
                <w:sz w:val="22"/>
                <w:szCs w:val="22"/>
              </w:rPr>
            </w:pPr>
            <w:r>
              <w:rPr>
                <w:rFonts w:ascii="Calibri" w:hAnsi="Calibri"/>
                <w:color w:val="000000"/>
                <w:sz w:val="22"/>
                <w:szCs w:val="22"/>
              </w:rPr>
              <w:t>1</w:t>
            </w:r>
            <w:r w:rsidRPr="00FE7070">
              <w:rPr>
                <w:rFonts w:ascii="Calibri" w:hAnsi="Calibri"/>
                <w:color w:val="000000"/>
                <w:sz w:val="22"/>
                <w:szCs w:val="22"/>
              </w:rPr>
              <w:t>= Active</w:t>
            </w:r>
          </w:p>
        </w:tc>
        <w:tc>
          <w:tcPr>
            <w:tcW w:w="1211"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029"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r>
      <w:tr w:rsidR="0039294B" w:rsidRPr="00FE707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9</w:t>
            </w:r>
          </w:p>
        </w:tc>
        <w:tc>
          <w:tcPr>
            <w:tcW w:w="2308"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PRCorrectiveActionFlag</w:t>
            </w:r>
          </w:p>
        </w:tc>
        <w:tc>
          <w:tcPr>
            <w:tcW w:w="1452"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right"/>
              <w:rPr>
                <w:rFonts w:ascii="Calibri" w:hAnsi="Calibri"/>
                <w:color w:val="000000"/>
                <w:sz w:val="22"/>
                <w:szCs w:val="22"/>
              </w:rPr>
            </w:pPr>
            <w:r w:rsidRPr="00FE7070">
              <w:rPr>
                <w:rFonts w:ascii="Calibri" w:hAnsi="Calibri"/>
                <w:color w:val="000000"/>
                <w:sz w:val="22"/>
                <w:szCs w:val="22"/>
              </w:rPr>
              <w:t>1</w:t>
            </w:r>
          </w:p>
        </w:tc>
        <w:tc>
          <w:tcPr>
            <w:tcW w:w="1427" w:type="dxa"/>
            <w:tcBorders>
              <w:top w:val="nil"/>
              <w:left w:val="nil"/>
              <w:bottom w:val="single" w:sz="4" w:space="0" w:color="auto"/>
              <w:right w:val="single" w:sz="4" w:space="0" w:color="auto"/>
            </w:tcBorders>
            <w:shd w:val="clear" w:color="auto" w:fill="auto"/>
            <w:noWrap/>
            <w:hideMark/>
          </w:tcPr>
          <w:p w:rsidR="0039294B" w:rsidRDefault="0039294B" w:rsidP="0039294B">
            <w:pPr>
              <w:spacing w:before="0" w:after="0"/>
              <w:ind w:left="0"/>
              <w:jc w:val="left"/>
              <w:rPr>
                <w:rFonts w:ascii="Calibri" w:hAnsi="Calibri"/>
                <w:color w:val="000000"/>
                <w:sz w:val="22"/>
                <w:szCs w:val="22"/>
              </w:rPr>
            </w:pPr>
            <w:r>
              <w:rPr>
                <w:rFonts w:ascii="Calibri" w:hAnsi="Calibri"/>
                <w:color w:val="000000"/>
                <w:sz w:val="22"/>
                <w:szCs w:val="22"/>
              </w:rPr>
              <w:t>0</w:t>
            </w:r>
            <w:r w:rsidRPr="00FE7070">
              <w:rPr>
                <w:rFonts w:ascii="Calibri" w:hAnsi="Calibri"/>
                <w:color w:val="000000"/>
                <w:sz w:val="22"/>
                <w:szCs w:val="22"/>
              </w:rPr>
              <w:t xml:space="preserve">= Corrective Action, </w:t>
            </w:r>
          </w:p>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1</w:t>
            </w:r>
            <w:r>
              <w:rPr>
                <w:rFonts w:ascii="Calibri" w:hAnsi="Calibri"/>
                <w:color w:val="000000"/>
                <w:sz w:val="22"/>
                <w:szCs w:val="22"/>
              </w:rPr>
              <w:t>=</w:t>
            </w:r>
            <w:r w:rsidRPr="00FE7070">
              <w:rPr>
                <w:rFonts w:ascii="Calibri" w:hAnsi="Calibri"/>
                <w:color w:val="000000"/>
                <w:sz w:val="22"/>
                <w:szCs w:val="22"/>
              </w:rPr>
              <w:t>Pengadaan Jasa</w:t>
            </w:r>
          </w:p>
        </w:tc>
        <w:tc>
          <w:tcPr>
            <w:tcW w:w="1211"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029"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r>
      <w:tr w:rsidR="0039294B" w:rsidRPr="00FE707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10</w:t>
            </w:r>
          </w:p>
        </w:tc>
        <w:tc>
          <w:tcPr>
            <w:tcW w:w="2308"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PRCashAdvanceFlag</w:t>
            </w:r>
          </w:p>
        </w:tc>
        <w:tc>
          <w:tcPr>
            <w:tcW w:w="1452"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right"/>
              <w:rPr>
                <w:rFonts w:ascii="Calibri" w:hAnsi="Calibri"/>
                <w:color w:val="000000"/>
                <w:sz w:val="22"/>
                <w:szCs w:val="22"/>
              </w:rPr>
            </w:pPr>
            <w:r w:rsidRPr="00FE7070">
              <w:rPr>
                <w:rFonts w:ascii="Calibri" w:hAnsi="Calibri"/>
                <w:color w:val="000000"/>
                <w:sz w:val="22"/>
                <w:szCs w:val="22"/>
              </w:rPr>
              <w:t>1</w:t>
            </w:r>
          </w:p>
        </w:tc>
        <w:tc>
          <w:tcPr>
            <w:tcW w:w="1427" w:type="dxa"/>
            <w:tcBorders>
              <w:top w:val="nil"/>
              <w:left w:val="nil"/>
              <w:bottom w:val="single" w:sz="4" w:space="0" w:color="auto"/>
              <w:right w:val="single" w:sz="4" w:space="0" w:color="auto"/>
            </w:tcBorders>
            <w:shd w:val="clear" w:color="auto" w:fill="auto"/>
            <w:noWrap/>
            <w:hideMark/>
          </w:tcPr>
          <w:p w:rsidR="0039294B"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xml:space="preserve">0 = Non Active, </w:t>
            </w:r>
          </w:p>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1 = Active</w:t>
            </w:r>
          </w:p>
        </w:tc>
        <w:tc>
          <w:tcPr>
            <w:tcW w:w="1211"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029"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r>
      <w:tr w:rsidR="0039294B" w:rsidRPr="00FE707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11</w:t>
            </w:r>
          </w:p>
        </w:tc>
        <w:tc>
          <w:tcPr>
            <w:tcW w:w="2308"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PRInventoryStockFlag</w:t>
            </w:r>
          </w:p>
        </w:tc>
        <w:tc>
          <w:tcPr>
            <w:tcW w:w="1452"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right"/>
              <w:rPr>
                <w:rFonts w:ascii="Calibri" w:hAnsi="Calibri"/>
                <w:color w:val="000000"/>
                <w:sz w:val="22"/>
                <w:szCs w:val="22"/>
              </w:rPr>
            </w:pPr>
            <w:r w:rsidRPr="00FE7070">
              <w:rPr>
                <w:rFonts w:ascii="Calibri" w:hAnsi="Calibri"/>
                <w:color w:val="000000"/>
                <w:sz w:val="22"/>
                <w:szCs w:val="22"/>
              </w:rPr>
              <w:t>1</w:t>
            </w:r>
          </w:p>
        </w:tc>
        <w:tc>
          <w:tcPr>
            <w:tcW w:w="1427" w:type="dxa"/>
            <w:tcBorders>
              <w:top w:val="nil"/>
              <w:left w:val="nil"/>
              <w:bottom w:val="single" w:sz="4" w:space="0" w:color="auto"/>
              <w:right w:val="single" w:sz="4" w:space="0" w:color="auto"/>
            </w:tcBorders>
            <w:shd w:val="clear" w:color="auto" w:fill="auto"/>
            <w:noWrap/>
            <w:hideMark/>
          </w:tcPr>
          <w:p w:rsidR="0039294B"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xml:space="preserve">0 = Non Active, </w:t>
            </w:r>
          </w:p>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1 = Active</w:t>
            </w:r>
          </w:p>
        </w:tc>
        <w:tc>
          <w:tcPr>
            <w:tcW w:w="1211"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029"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r>
      <w:tr w:rsidR="0039294B" w:rsidRPr="00FE707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12</w:t>
            </w:r>
          </w:p>
        </w:tc>
        <w:tc>
          <w:tcPr>
            <w:tcW w:w="2308"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PembebananBiaya</w:t>
            </w:r>
          </w:p>
        </w:tc>
        <w:tc>
          <w:tcPr>
            <w:tcW w:w="1452"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right"/>
              <w:rPr>
                <w:rFonts w:ascii="Calibri" w:hAnsi="Calibri"/>
                <w:color w:val="000000"/>
                <w:sz w:val="22"/>
                <w:szCs w:val="22"/>
              </w:rPr>
            </w:pPr>
            <w:r w:rsidRPr="00FE7070">
              <w:rPr>
                <w:rFonts w:ascii="Calibri" w:hAnsi="Calibri"/>
                <w:color w:val="000000"/>
                <w:sz w:val="22"/>
                <w:szCs w:val="22"/>
              </w:rPr>
              <w:t>1</w:t>
            </w:r>
          </w:p>
        </w:tc>
        <w:tc>
          <w:tcPr>
            <w:tcW w:w="1427" w:type="dxa"/>
            <w:tcBorders>
              <w:top w:val="nil"/>
              <w:left w:val="nil"/>
              <w:bottom w:val="single" w:sz="4" w:space="0" w:color="auto"/>
              <w:right w:val="single" w:sz="4" w:space="0" w:color="auto"/>
            </w:tcBorders>
            <w:shd w:val="clear" w:color="auto" w:fill="auto"/>
            <w:noWrap/>
            <w:hideMark/>
          </w:tcPr>
          <w:p w:rsidR="0039294B"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xml:space="preserve">0=Requester, </w:t>
            </w:r>
          </w:p>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1=Receiver</w:t>
            </w:r>
          </w:p>
        </w:tc>
        <w:tc>
          <w:tcPr>
            <w:tcW w:w="1211"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029"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r>
      <w:tr w:rsidR="0039294B" w:rsidRPr="00FE707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13</w:t>
            </w:r>
          </w:p>
        </w:tc>
        <w:tc>
          <w:tcPr>
            <w:tcW w:w="2308"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PRAgreementNo</w:t>
            </w:r>
          </w:p>
        </w:tc>
        <w:tc>
          <w:tcPr>
            <w:tcW w:w="1452"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varchar(50)</w:t>
            </w:r>
          </w:p>
        </w:tc>
        <w:tc>
          <w:tcPr>
            <w:tcW w:w="83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right"/>
              <w:rPr>
                <w:rFonts w:ascii="Calibri" w:hAnsi="Calibri"/>
                <w:color w:val="000000"/>
                <w:sz w:val="22"/>
                <w:szCs w:val="22"/>
              </w:rPr>
            </w:pPr>
            <w:r w:rsidRPr="00FE7070">
              <w:rPr>
                <w:rFonts w:ascii="Calibri" w:hAnsi="Calibri"/>
                <w:color w:val="000000"/>
                <w:sz w:val="22"/>
                <w:szCs w:val="22"/>
              </w:rPr>
              <w:t>50</w:t>
            </w:r>
          </w:p>
        </w:tc>
        <w:tc>
          <w:tcPr>
            <w:tcW w:w="142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029"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r>
      <w:tr w:rsidR="0039294B" w:rsidRPr="00FE707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14</w:t>
            </w:r>
          </w:p>
        </w:tc>
        <w:tc>
          <w:tcPr>
            <w:tcW w:w="2308"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PRNewBranchFlag</w:t>
            </w:r>
          </w:p>
        </w:tc>
        <w:tc>
          <w:tcPr>
            <w:tcW w:w="1452"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right"/>
              <w:rPr>
                <w:rFonts w:ascii="Calibri" w:hAnsi="Calibri"/>
                <w:color w:val="000000"/>
                <w:sz w:val="22"/>
                <w:szCs w:val="22"/>
              </w:rPr>
            </w:pPr>
            <w:r w:rsidRPr="00FE7070">
              <w:rPr>
                <w:rFonts w:ascii="Calibri" w:hAnsi="Calibri"/>
                <w:color w:val="000000"/>
                <w:sz w:val="22"/>
                <w:szCs w:val="22"/>
              </w:rPr>
              <w:t>1</w:t>
            </w:r>
          </w:p>
        </w:tc>
        <w:tc>
          <w:tcPr>
            <w:tcW w:w="1427" w:type="dxa"/>
            <w:tcBorders>
              <w:top w:val="nil"/>
              <w:left w:val="nil"/>
              <w:bottom w:val="single" w:sz="4" w:space="0" w:color="auto"/>
              <w:right w:val="single" w:sz="4" w:space="0" w:color="auto"/>
            </w:tcBorders>
            <w:shd w:val="clear" w:color="auto" w:fill="auto"/>
            <w:noWrap/>
            <w:hideMark/>
          </w:tcPr>
          <w:p w:rsidR="0039294B"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xml:space="preserve">0 = Non Active, </w:t>
            </w:r>
          </w:p>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1 = Active</w:t>
            </w:r>
          </w:p>
        </w:tc>
        <w:tc>
          <w:tcPr>
            <w:tcW w:w="1211"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029"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r>
      <w:tr w:rsidR="0039294B" w:rsidRPr="00FE7070" w:rsidTr="0039294B">
        <w:trPr>
          <w:trHeight w:val="300"/>
        </w:trPr>
        <w:tc>
          <w:tcPr>
            <w:tcW w:w="480" w:type="dxa"/>
            <w:tcBorders>
              <w:top w:val="single" w:sz="4" w:space="0" w:color="auto"/>
              <w:left w:val="single" w:sz="4" w:space="0" w:color="auto"/>
              <w:bottom w:val="single" w:sz="4" w:space="0" w:color="auto"/>
              <w:right w:val="single" w:sz="4" w:space="0" w:color="auto"/>
            </w:tcBorders>
            <w:shd w:val="clear" w:color="auto" w:fill="FFFF00"/>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lastRenderedPageBreak/>
              <w:t>15</w:t>
            </w:r>
          </w:p>
        </w:tc>
        <w:tc>
          <w:tcPr>
            <w:tcW w:w="2308" w:type="dxa"/>
            <w:tcBorders>
              <w:top w:val="single" w:sz="4" w:space="0" w:color="auto"/>
              <w:left w:val="nil"/>
              <w:bottom w:val="single" w:sz="4" w:space="0" w:color="auto"/>
              <w:right w:val="single" w:sz="4" w:space="0" w:color="auto"/>
            </w:tcBorders>
            <w:shd w:val="clear" w:color="auto" w:fill="FFFF00"/>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Pengayaan</w:t>
            </w:r>
          </w:p>
        </w:tc>
        <w:tc>
          <w:tcPr>
            <w:tcW w:w="1452" w:type="dxa"/>
            <w:tcBorders>
              <w:top w:val="single" w:sz="4" w:space="0" w:color="auto"/>
              <w:left w:val="nil"/>
              <w:bottom w:val="single" w:sz="4" w:space="0" w:color="auto"/>
              <w:right w:val="single" w:sz="4" w:space="0" w:color="auto"/>
            </w:tcBorders>
            <w:shd w:val="clear" w:color="auto" w:fill="FFFF00"/>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int</w:t>
            </w:r>
          </w:p>
        </w:tc>
        <w:tc>
          <w:tcPr>
            <w:tcW w:w="837" w:type="dxa"/>
            <w:tcBorders>
              <w:top w:val="single" w:sz="4" w:space="0" w:color="auto"/>
              <w:left w:val="nil"/>
              <w:bottom w:val="single" w:sz="4" w:space="0" w:color="auto"/>
              <w:right w:val="single" w:sz="4" w:space="0" w:color="auto"/>
            </w:tcBorders>
            <w:shd w:val="clear" w:color="auto" w:fill="FFFF00"/>
            <w:noWrap/>
            <w:hideMark/>
          </w:tcPr>
          <w:p w:rsidR="0039294B" w:rsidRPr="00FE7070" w:rsidRDefault="0039294B" w:rsidP="0039294B">
            <w:pPr>
              <w:spacing w:before="0" w:after="0"/>
              <w:ind w:left="0"/>
              <w:jc w:val="right"/>
              <w:rPr>
                <w:rFonts w:ascii="Calibri" w:hAnsi="Calibri"/>
                <w:color w:val="000000"/>
                <w:sz w:val="22"/>
                <w:szCs w:val="22"/>
              </w:rPr>
            </w:pPr>
            <w:r w:rsidRPr="00FE7070">
              <w:rPr>
                <w:rFonts w:ascii="Calibri" w:hAnsi="Calibri"/>
                <w:color w:val="000000"/>
                <w:sz w:val="22"/>
                <w:szCs w:val="22"/>
              </w:rPr>
              <w:t>4</w:t>
            </w:r>
          </w:p>
        </w:tc>
        <w:tc>
          <w:tcPr>
            <w:tcW w:w="1427" w:type="dxa"/>
            <w:tcBorders>
              <w:top w:val="single" w:sz="4" w:space="0" w:color="auto"/>
              <w:left w:val="nil"/>
              <w:bottom w:val="single" w:sz="4" w:space="0" w:color="auto"/>
              <w:right w:val="single" w:sz="4" w:space="0" w:color="auto"/>
            </w:tcBorders>
            <w:shd w:val="clear" w:color="auto" w:fill="FFFF00"/>
            <w:noWrap/>
            <w:hideMark/>
          </w:tcPr>
          <w:p w:rsidR="0039294B"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xml:space="preserve">1=PFAM, </w:t>
            </w:r>
          </w:p>
          <w:p w:rsidR="0039294B"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xml:space="preserve">2=GAP, </w:t>
            </w:r>
          </w:p>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3=IT</w:t>
            </w:r>
          </w:p>
        </w:tc>
        <w:tc>
          <w:tcPr>
            <w:tcW w:w="1211" w:type="dxa"/>
            <w:tcBorders>
              <w:top w:val="single" w:sz="4" w:space="0" w:color="auto"/>
              <w:left w:val="nil"/>
              <w:bottom w:val="single" w:sz="4" w:space="0" w:color="auto"/>
              <w:right w:val="single" w:sz="4" w:space="0" w:color="auto"/>
            </w:tcBorders>
            <w:shd w:val="clear" w:color="auto" w:fill="FFFF00"/>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029" w:type="dxa"/>
            <w:tcBorders>
              <w:top w:val="single" w:sz="4" w:space="0" w:color="auto"/>
              <w:left w:val="nil"/>
              <w:bottom w:val="single" w:sz="4" w:space="0" w:color="auto"/>
              <w:right w:val="single" w:sz="4" w:space="0" w:color="auto"/>
            </w:tcBorders>
            <w:shd w:val="clear" w:color="auto" w:fill="FFFF00"/>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350" w:type="dxa"/>
            <w:tcBorders>
              <w:top w:val="single" w:sz="4" w:space="0" w:color="auto"/>
              <w:left w:val="nil"/>
              <w:bottom w:val="single" w:sz="4" w:space="0" w:color="auto"/>
              <w:right w:val="single" w:sz="4" w:space="0" w:color="auto"/>
            </w:tcBorders>
            <w:shd w:val="clear" w:color="auto" w:fill="FFFF00"/>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r>
      <w:tr w:rsidR="0039294B" w:rsidRPr="00FE7070" w:rsidTr="0039294B">
        <w:trPr>
          <w:trHeight w:val="300"/>
        </w:trPr>
        <w:tc>
          <w:tcPr>
            <w:tcW w:w="480" w:type="dxa"/>
            <w:tcBorders>
              <w:top w:val="single" w:sz="4" w:space="0" w:color="auto"/>
              <w:left w:val="single" w:sz="4" w:space="0" w:color="auto"/>
              <w:bottom w:val="single" w:sz="4" w:space="0" w:color="auto"/>
              <w:right w:val="single" w:sz="4" w:space="0" w:color="auto"/>
            </w:tcBorders>
            <w:shd w:val="clear" w:color="auto" w:fill="FFFF00"/>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16</w:t>
            </w:r>
          </w:p>
        </w:tc>
        <w:tc>
          <w:tcPr>
            <w:tcW w:w="2308" w:type="dxa"/>
            <w:tcBorders>
              <w:top w:val="single" w:sz="4" w:space="0" w:color="auto"/>
              <w:left w:val="nil"/>
              <w:bottom w:val="single" w:sz="4" w:space="0" w:color="auto"/>
              <w:right w:val="single" w:sz="4" w:space="0" w:color="auto"/>
            </w:tcBorders>
            <w:shd w:val="clear" w:color="auto" w:fill="FFFF00"/>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ClassificationProduct</w:t>
            </w:r>
          </w:p>
        </w:tc>
        <w:tc>
          <w:tcPr>
            <w:tcW w:w="1452" w:type="dxa"/>
            <w:tcBorders>
              <w:top w:val="single" w:sz="4" w:space="0" w:color="auto"/>
              <w:left w:val="nil"/>
              <w:bottom w:val="single" w:sz="4" w:space="0" w:color="auto"/>
              <w:right w:val="single" w:sz="4" w:space="0" w:color="auto"/>
            </w:tcBorders>
            <w:shd w:val="clear" w:color="auto" w:fill="FFFF00"/>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bit</w:t>
            </w:r>
          </w:p>
        </w:tc>
        <w:tc>
          <w:tcPr>
            <w:tcW w:w="837" w:type="dxa"/>
            <w:tcBorders>
              <w:top w:val="single" w:sz="4" w:space="0" w:color="auto"/>
              <w:left w:val="nil"/>
              <w:bottom w:val="single" w:sz="4" w:space="0" w:color="auto"/>
              <w:right w:val="single" w:sz="4" w:space="0" w:color="auto"/>
            </w:tcBorders>
            <w:shd w:val="clear" w:color="auto" w:fill="FFFF00"/>
            <w:noWrap/>
            <w:hideMark/>
          </w:tcPr>
          <w:p w:rsidR="0039294B" w:rsidRPr="00FE7070" w:rsidRDefault="0039294B" w:rsidP="0039294B">
            <w:pPr>
              <w:spacing w:before="0" w:after="0"/>
              <w:ind w:left="0"/>
              <w:jc w:val="right"/>
              <w:rPr>
                <w:rFonts w:ascii="Calibri" w:hAnsi="Calibri"/>
                <w:color w:val="000000"/>
                <w:sz w:val="22"/>
                <w:szCs w:val="22"/>
              </w:rPr>
            </w:pPr>
            <w:r w:rsidRPr="00FE7070">
              <w:rPr>
                <w:rFonts w:ascii="Calibri" w:hAnsi="Calibri"/>
                <w:color w:val="000000"/>
                <w:sz w:val="22"/>
                <w:szCs w:val="22"/>
              </w:rPr>
              <w:t>1</w:t>
            </w:r>
          </w:p>
        </w:tc>
        <w:tc>
          <w:tcPr>
            <w:tcW w:w="1427" w:type="dxa"/>
            <w:tcBorders>
              <w:top w:val="single" w:sz="4" w:space="0" w:color="auto"/>
              <w:left w:val="nil"/>
              <w:bottom w:val="single" w:sz="4" w:space="0" w:color="auto"/>
              <w:right w:val="single" w:sz="4" w:space="0" w:color="auto"/>
            </w:tcBorders>
            <w:shd w:val="clear" w:color="auto" w:fill="FFFF00"/>
            <w:noWrap/>
            <w:hideMark/>
          </w:tcPr>
          <w:p w:rsidR="0039294B"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xml:space="preserve">0=OPEX, </w:t>
            </w:r>
          </w:p>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1=CAPEX</w:t>
            </w:r>
          </w:p>
        </w:tc>
        <w:tc>
          <w:tcPr>
            <w:tcW w:w="1211" w:type="dxa"/>
            <w:tcBorders>
              <w:top w:val="single" w:sz="4" w:space="0" w:color="auto"/>
              <w:left w:val="nil"/>
              <w:bottom w:val="single" w:sz="4" w:space="0" w:color="auto"/>
              <w:right w:val="single" w:sz="4" w:space="0" w:color="auto"/>
            </w:tcBorders>
            <w:shd w:val="clear" w:color="auto" w:fill="FFFF00"/>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029" w:type="dxa"/>
            <w:tcBorders>
              <w:top w:val="single" w:sz="4" w:space="0" w:color="auto"/>
              <w:left w:val="nil"/>
              <w:bottom w:val="single" w:sz="4" w:space="0" w:color="auto"/>
              <w:right w:val="single" w:sz="4" w:space="0" w:color="auto"/>
            </w:tcBorders>
            <w:shd w:val="clear" w:color="auto" w:fill="FFFF00"/>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350" w:type="dxa"/>
            <w:tcBorders>
              <w:top w:val="single" w:sz="4" w:space="0" w:color="auto"/>
              <w:left w:val="nil"/>
              <w:bottom w:val="single" w:sz="4" w:space="0" w:color="auto"/>
              <w:right w:val="single" w:sz="4" w:space="0" w:color="auto"/>
            </w:tcBorders>
            <w:shd w:val="clear" w:color="auto" w:fill="FFFF00"/>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r>
      <w:tr w:rsidR="0039294B" w:rsidRPr="00FE707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17</w:t>
            </w:r>
          </w:p>
        </w:tc>
        <w:tc>
          <w:tcPr>
            <w:tcW w:w="2308"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PRIDRSubtotal</w:t>
            </w:r>
          </w:p>
        </w:tc>
        <w:tc>
          <w:tcPr>
            <w:tcW w:w="1452"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decimal(18,2)</w:t>
            </w:r>
          </w:p>
        </w:tc>
        <w:tc>
          <w:tcPr>
            <w:tcW w:w="83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right"/>
              <w:rPr>
                <w:rFonts w:ascii="Calibri" w:hAnsi="Calibri"/>
                <w:color w:val="000000"/>
                <w:sz w:val="22"/>
                <w:szCs w:val="22"/>
              </w:rPr>
            </w:pPr>
            <w:r w:rsidRPr="00FE7070">
              <w:rPr>
                <w:rFonts w:ascii="Calibri" w:hAnsi="Calibri"/>
                <w:color w:val="000000"/>
                <w:sz w:val="22"/>
                <w:szCs w:val="22"/>
              </w:rPr>
              <w:t>9</w:t>
            </w:r>
          </w:p>
        </w:tc>
        <w:tc>
          <w:tcPr>
            <w:tcW w:w="142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029"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r>
      <w:tr w:rsidR="0039294B" w:rsidRPr="00FE707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18</w:t>
            </w:r>
          </w:p>
        </w:tc>
        <w:tc>
          <w:tcPr>
            <w:tcW w:w="2308"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PRIDRRate</w:t>
            </w:r>
          </w:p>
        </w:tc>
        <w:tc>
          <w:tcPr>
            <w:tcW w:w="1452"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float</w:t>
            </w:r>
          </w:p>
        </w:tc>
        <w:tc>
          <w:tcPr>
            <w:tcW w:w="83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right"/>
              <w:rPr>
                <w:rFonts w:ascii="Calibri" w:hAnsi="Calibri"/>
                <w:color w:val="000000"/>
                <w:sz w:val="22"/>
                <w:szCs w:val="22"/>
              </w:rPr>
            </w:pPr>
            <w:r w:rsidRPr="00FE7070">
              <w:rPr>
                <w:rFonts w:ascii="Calibri" w:hAnsi="Calibri"/>
                <w:color w:val="000000"/>
                <w:sz w:val="22"/>
                <w:szCs w:val="22"/>
              </w:rPr>
              <w:t>8</w:t>
            </w:r>
          </w:p>
        </w:tc>
        <w:tc>
          <w:tcPr>
            <w:tcW w:w="142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029"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r>
      <w:tr w:rsidR="0039294B" w:rsidRPr="00FE707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19</w:t>
            </w:r>
          </w:p>
        </w:tc>
        <w:tc>
          <w:tcPr>
            <w:tcW w:w="2308"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PRUSDSubtotal</w:t>
            </w:r>
          </w:p>
        </w:tc>
        <w:tc>
          <w:tcPr>
            <w:tcW w:w="1452"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decimal(18,2)</w:t>
            </w:r>
          </w:p>
        </w:tc>
        <w:tc>
          <w:tcPr>
            <w:tcW w:w="83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right"/>
              <w:rPr>
                <w:rFonts w:ascii="Calibri" w:hAnsi="Calibri"/>
                <w:color w:val="000000"/>
                <w:sz w:val="22"/>
                <w:szCs w:val="22"/>
              </w:rPr>
            </w:pPr>
            <w:r w:rsidRPr="00FE7070">
              <w:rPr>
                <w:rFonts w:ascii="Calibri" w:hAnsi="Calibri"/>
                <w:color w:val="000000"/>
                <w:sz w:val="22"/>
                <w:szCs w:val="22"/>
              </w:rPr>
              <w:t>9</w:t>
            </w:r>
          </w:p>
        </w:tc>
        <w:tc>
          <w:tcPr>
            <w:tcW w:w="142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029"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r>
      <w:tr w:rsidR="0039294B" w:rsidRPr="00FE707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20</w:t>
            </w:r>
          </w:p>
        </w:tc>
        <w:tc>
          <w:tcPr>
            <w:tcW w:w="2308"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PRUSDRate</w:t>
            </w:r>
          </w:p>
        </w:tc>
        <w:tc>
          <w:tcPr>
            <w:tcW w:w="1452"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float</w:t>
            </w:r>
          </w:p>
        </w:tc>
        <w:tc>
          <w:tcPr>
            <w:tcW w:w="83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right"/>
              <w:rPr>
                <w:rFonts w:ascii="Calibri" w:hAnsi="Calibri"/>
                <w:color w:val="000000"/>
                <w:sz w:val="22"/>
                <w:szCs w:val="22"/>
              </w:rPr>
            </w:pPr>
            <w:r w:rsidRPr="00FE7070">
              <w:rPr>
                <w:rFonts w:ascii="Calibri" w:hAnsi="Calibri"/>
                <w:color w:val="000000"/>
                <w:sz w:val="22"/>
                <w:szCs w:val="22"/>
              </w:rPr>
              <w:t>8</w:t>
            </w:r>
          </w:p>
        </w:tc>
        <w:tc>
          <w:tcPr>
            <w:tcW w:w="142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029"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r>
      <w:tr w:rsidR="0039294B" w:rsidRPr="00FE707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21</w:t>
            </w:r>
          </w:p>
        </w:tc>
        <w:tc>
          <w:tcPr>
            <w:tcW w:w="2308"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PRSGDSubtotal</w:t>
            </w:r>
          </w:p>
        </w:tc>
        <w:tc>
          <w:tcPr>
            <w:tcW w:w="1452"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decimal(18,2)</w:t>
            </w:r>
          </w:p>
        </w:tc>
        <w:tc>
          <w:tcPr>
            <w:tcW w:w="83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right"/>
              <w:rPr>
                <w:rFonts w:ascii="Calibri" w:hAnsi="Calibri"/>
                <w:color w:val="000000"/>
                <w:sz w:val="22"/>
                <w:szCs w:val="22"/>
              </w:rPr>
            </w:pPr>
            <w:r w:rsidRPr="00FE7070">
              <w:rPr>
                <w:rFonts w:ascii="Calibri" w:hAnsi="Calibri"/>
                <w:color w:val="000000"/>
                <w:sz w:val="22"/>
                <w:szCs w:val="22"/>
              </w:rPr>
              <w:t>9</w:t>
            </w:r>
          </w:p>
        </w:tc>
        <w:tc>
          <w:tcPr>
            <w:tcW w:w="142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029"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r>
      <w:tr w:rsidR="0039294B" w:rsidRPr="00FE707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22</w:t>
            </w:r>
          </w:p>
        </w:tc>
        <w:tc>
          <w:tcPr>
            <w:tcW w:w="2308"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PRSGDRate</w:t>
            </w:r>
          </w:p>
        </w:tc>
        <w:tc>
          <w:tcPr>
            <w:tcW w:w="1452"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float</w:t>
            </w:r>
          </w:p>
        </w:tc>
        <w:tc>
          <w:tcPr>
            <w:tcW w:w="83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right"/>
              <w:rPr>
                <w:rFonts w:ascii="Calibri" w:hAnsi="Calibri"/>
                <w:color w:val="000000"/>
                <w:sz w:val="22"/>
                <w:szCs w:val="22"/>
              </w:rPr>
            </w:pPr>
            <w:r w:rsidRPr="00FE7070">
              <w:rPr>
                <w:rFonts w:ascii="Calibri" w:hAnsi="Calibri"/>
                <w:color w:val="000000"/>
                <w:sz w:val="22"/>
                <w:szCs w:val="22"/>
              </w:rPr>
              <w:t>8</w:t>
            </w:r>
          </w:p>
        </w:tc>
        <w:tc>
          <w:tcPr>
            <w:tcW w:w="142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029"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r>
      <w:tr w:rsidR="0039294B" w:rsidRPr="00FE707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23</w:t>
            </w:r>
          </w:p>
        </w:tc>
        <w:tc>
          <w:tcPr>
            <w:tcW w:w="2308"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PRGrandTotal</w:t>
            </w:r>
          </w:p>
        </w:tc>
        <w:tc>
          <w:tcPr>
            <w:tcW w:w="1452"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decimal(18,2)</w:t>
            </w:r>
          </w:p>
        </w:tc>
        <w:tc>
          <w:tcPr>
            <w:tcW w:w="83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right"/>
              <w:rPr>
                <w:rFonts w:ascii="Calibri" w:hAnsi="Calibri"/>
                <w:color w:val="000000"/>
                <w:sz w:val="22"/>
                <w:szCs w:val="22"/>
              </w:rPr>
            </w:pPr>
            <w:r w:rsidRPr="00FE7070">
              <w:rPr>
                <w:rFonts w:ascii="Calibri" w:hAnsi="Calibri"/>
                <w:color w:val="000000"/>
                <w:sz w:val="22"/>
                <w:szCs w:val="22"/>
              </w:rPr>
              <w:t>9</w:t>
            </w:r>
          </w:p>
        </w:tc>
        <w:tc>
          <w:tcPr>
            <w:tcW w:w="142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029"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r>
      <w:tr w:rsidR="0039294B" w:rsidRPr="00FE707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24</w:t>
            </w:r>
          </w:p>
        </w:tc>
        <w:tc>
          <w:tcPr>
            <w:tcW w:w="2308"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PRRequesterManager</w:t>
            </w:r>
          </w:p>
        </w:tc>
        <w:tc>
          <w:tcPr>
            <w:tcW w:w="1452"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varchar(50)</w:t>
            </w:r>
          </w:p>
        </w:tc>
        <w:tc>
          <w:tcPr>
            <w:tcW w:w="83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right"/>
              <w:rPr>
                <w:rFonts w:ascii="Calibri" w:hAnsi="Calibri"/>
                <w:color w:val="000000"/>
                <w:sz w:val="22"/>
                <w:szCs w:val="22"/>
              </w:rPr>
            </w:pPr>
            <w:r w:rsidRPr="00FE7070">
              <w:rPr>
                <w:rFonts w:ascii="Calibri" w:hAnsi="Calibri"/>
                <w:color w:val="000000"/>
                <w:sz w:val="22"/>
                <w:szCs w:val="22"/>
              </w:rPr>
              <w:t>50</w:t>
            </w:r>
          </w:p>
        </w:tc>
        <w:tc>
          <w:tcPr>
            <w:tcW w:w="142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029"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r>
      <w:tr w:rsidR="0039294B" w:rsidRPr="00FE707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25</w:t>
            </w:r>
          </w:p>
        </w:tc>
        <w:tc>
          <w:tcPr>
            <w:tcW w:w="2308" w:type="dxa"/>
            <w:tcBorders>
              <w:top w:val="nil"/>
              <w:left w:val="nil"/>
              <w:bottom w:val="single" w:sz="4" w:space="0" w:color="auto"/>
              <w:right w:val="single" w:sz="4" w:space="0" w:color="auto"/>
            </w:tcBorders>
            <w:shd w:val="clear" w:color="auto" w:fill="auto"/>
            <w:noWrap/>
            <w:hideMark/>
          </w:tcPr>
          <w:p w:rsidR="0039294B"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PRRequesterManager</w:t>
            </w:r>
          </w:p>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Name</w:t>
            </w:r>
          </w:p>
        </w:tc>
        <w:tc>
          <w:tcPr>
            <w:tcW w:w="1452"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varchar(125)</w:t>
            </w:r>
          </w:p>
        </w:tc>
        <w:tc>
          <w:tcPr>
            <w:tcW w:w="83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right"/>
              <w:rPr>
                <w:rFonts w:ascii="Calibri" w:hAnsi="Calibri"/>
                <w:color w:val="000000"/>
                <w:sz w:val="22"/>
                <w:szCs w:val="22"/>
              </w:rPr>
            </w:pPr>
            <w:r w:rsidRPr="00FE7070">
              <w:rPr>
                <w:rFonts w:ascii="Calibri" w:hAnsi="Calibri"/>
                <w:color w:val="000000"/>
                <w:sz w:val="22"/>
                <w:szCs w:val="22"/>
              </w:rPr>
              <w:t>125</w:t>
            </w:r>
          </w:p>
        </w:tc>
        <w:tc>
          <w:tcPr>
            <w:tcW w:w="142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029"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r>
      <w:tr w:rsidR="0039294B" w:rsidRPr="00FE707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26</w:t>
            </w:r>
          </w:p>
        </w:tc>
        <w:tc>
          <w:tcPr>
            <w:tcW w:w="2308"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PRRequesterHead</w:t>
            </w:r>
          </w:p>
        </w:tc>
        <w:tc>
          <w:tcPr>
            <w:tcW w:w="1452"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varchar(50)</w:t>
            </w:r>
          </w:p>
        </w:tc>
        <w:tc>
          <w:tcPr>
            <w:tcW w:w="83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right"/>
              <w:rPr>
                <w:rFonts w:ascii="Calibri" w:hAnsi="Calibri"/>
                <w:color w:val="000000"/>
                <w:sz w:val="22"/>
                <w:szCs w:val="22"/>
              </w:rPr>
            </w:pPr>
            <w:r w:rsidRPr="00FE7070">
              <w:rPr>
                <w:rFonts w:ascii="Calibri" w:hAnsi="Calibri"/>
                <w:color w:val="000000"/>
                <w:sz w:val="22"/>
                <w:szCs w:val="22"/>
              </w:rPr>
              <w:t>50</w:t>
            </w:r>
          </w:p>
        </w:tc>
        <w:tc>
          <w:tcPr>
            <w:tcW w:w="142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029"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r>
      <w:tr w:rsidR="0039294B" w:rsidRPr="00FE707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27</w:t>
            </w:r>
          </w:p>
        </w:tc>
        <w:tc>
          <w:tcPr>
            <w:tcW w:w="2308" w:type="dxa"/>
            <w:tcBorders>
              <w:top w:val="nil"/>
              <w:left w:val="nil"/>
              <w:bottom w:val="single" w:sz="4" w:space="0" w:color="auto"/>
              <w:right w:val="single" w:sz="4" w:space="0" w:color="auto"/>
            </w:tcBorders>
            <w:shd w:val="clear" w:color="auto" w:fill="auto"/>
            <w:noWrap/>
            <w:hideMark/>
          </w:tcPr>
          <w:p w:rsidR="0039294B"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PRRequesterHead</w:t>
            </w:r>
          </w:p>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Name</w:t>
            </w:r>
          </w:p>
        </w:tc>
        <w:tc>
          <w:tcPr>
            <w:tcW w:w="1452"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varchar(125)</w:t>
            </w:r>
          </w:p>
        </w:tc>
        <w:tc>
          <w:tcPr>
            <w:tcW w:w="83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right"/>
              <w:rPr>
                <w:rFonts w:ascii="Calibri" w:hAnsi="Calibri"/>
                <w:color w:val="000000"/>
                <w:sz w:val="22"/>
                <w:szCs w:val="22"/>
              </w:rPr>
            </w:pPr>
            <w:r w:rsidRPr="00FE7070">
              <w:rPr>
                <w:rFonts w:ascii="Calibri" w:hAnsi="Calibri"/>
                <w:color w:val="000000"/>
                <w:sz w:val="22"/>
                <w:szCs w:val="22"/>
              </w:rPr>
              <w:t>125</w:t>
            </w:r>
          </w:p>
        </w:tc>
        <w:tc>
          <w:tcPr>
            <w:tcW w:w="142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029"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r>
      <w:tr w:rsidR="0039294B" w:rsidRPr="00FE707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28</w:t>
            </w:r>
          </w:p>
        </w:tc>
        <w:tc>
          <w:tcPr>
            <w:tcW w:w="2308" w:type="dxa"/>
            <w:tcBorders>
              <w:top w:val="nil"/>
              <w:left w:val="nil"/>
              <w:bottom w:val="single" w:sz="4" w:space="0" w:color="auto"/>
              <w:right w:val="single" w:sz="4" w:space="0" w:color="auto"/>
            </w:tcBorders>
            <w:shd w:val="clear" w:color="auto" w:fill="auto"/>
            <w:noWrap/>
            <w:hideMark/>
          </w:tcPr>
          <w:p w:rsidR="0039294B"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PRRequesterBudget</w:t>
            </w:r>
          </w:p>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Custodian</w:t>
            </w:r>
          </w:p>
        </w:tc>
        <w:tc>
          <w:tcPr>
            <w:tcW w:w="1452"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varchar(50)</w:t>
            </w:r>
          </w:p>
        </w:tc>
        <w:tc>
          <w:tcPr>
            <w:tcW w:w="83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right"/>
              <w:rPr>
                <w:rFonts w:ascii="Calibri" w:hAnsi="Calibri"/>
                <w:color w:val="000000"/>
                <w:sz w:val="22"/>
                <w:szCs w:val="22"/>
              </w:rPr>
            </w:pPr>
            <w:r w:rsidRPr="00FE7070">
              <w:rPr>
                <w:rFonts w:ascii="Calibri" w:hAnsi="Calibri"/>
                <w:color w:val="000000"/>
                <w:sz w:val="22"/>
                <w:szCs w:val="22"/>
              </w:rPr>
              <w:t>50</w:t>
            </w:r>
          </w:p>
        </w:tc>
        <w:tc>
          <w:tcPr>
            <w:tcW w:w="142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029"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r>
      <w:tr w:rsidR="0039294B" w:rsidRPr="00FE707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29</w:t>
            </w:r>
          </w:p>
        </w:tc>
        <w:tc>
          <w:tcPr>
            <w:tcW w:w="2308" w:type="dxa"/>
            <w:tcBorders>
              <w:top w:val="nil"/>
              <w:left w:val="nil"/>
              <w:bottom w:val="single" w:sz="4" w:space="0" w:color="auto"/>
              <w:right w:val="single" w:sz="4" w:space="0" w:color="auto"/>
            </w:tcBorders>
            <w:shd w:val="clear" w:color="auto" w:fill="auto"/>
            <w:noWrap/>
            <w:hideMark/>
          </w:tcPr>
          <w:p w:rsidR="0039294B"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PRRequesterBudget</w:t>
            </w:r>
          </w:p>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CustodianName</w:t>
            </w:r>
          </w:p>
        </w:tc>
        <w:tc>
          <w:tcPr>
            <w:tcW w:w="1452"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varchar(125)</w:t>
            </w:r>
          </w:p>
        </w:tc>
        <w:tc>
          <w:tcPr>
            <w:tcW w:w="83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right"/>
              <w:rPr>
                <w:rFonts w:ascii="Calibri" w:hAnsi="Calibri"/>
                <w:color w:val="000000"/>
                <w:sz w:val="22"/>
                <w:szCs w:val="22"/>
              </w:rPr>
            </w:pPr>
            <w:r w:rsidRPr="00FE7070">
              <w:rPr>
                <w:rFonts w:ascii="Calibri" w:hAnsi="Calibri"/>
                <w:color w:val="000000"/>
                <w:sz w:val="22"/>
                <w:szCs w:val="22"/>
              </w:rPr>
              <w:t>125</w:t>
            </w:r>
          </w:p>
        </w:tc>
        <w:tc>
          <w:tcPr>
            <w:tcW w:w="142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029"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r>
      <w:tr w:rsidR="0039294B" w:rsidRPr="00FE707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30</w:t>
            </w:r>
          </w:p>
        </w:tc>
        <w:tc>
          <w:tcPr>
            <w:tcW w:w="2308"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PRStatus</w:t>
            </w:r>
          </w:p>
        </w:tc>
        <w:tc>
          <w:tcPr>
            <w:tcW w:w="1452"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right"/>
              <w:rPr>
                <w:rFonts w:ascii="Calibri" w:hAnsi="Calibri"/>
                <w:color w:val="000000"/>
                <w:sz w:val="22"/>
                <w:szCs w:val="22"/>
              </w:rPr>
            </w:pPr>
            <w:r w:rsidRPr="00FE7070">
              <w:rPr>
                <w:rFonts w:ascii="Calibri" w:hAnsi="Calibri"/>
                <w:color w:val="000000"/>
                <w:sz w:val="22"/>
                <w:szCs w:val="22"/>
              </w:rPr>
              <w:t>1</w:t>
            </w:r>
          </w:p>
        </w:tc>
        <w:tc>
          <w:tcPr>
            <w:tcW w:w="142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029"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r>
      <w:tr w:rsidR="0039294B" w:rsidRPr="00FE707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31</w:t>
            </w:r>
          </w:p>
        </w:tc>
        <w:tc>
          <w:tcPr>
            <w:tcW w:w="2308"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PRIsDraft</w:t>
            </w:r>
          </w:p>
        </w:tc>
        <w:tc>
          <w:tcPr>
            <w:tcW w:w="1452"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right"/>
              <w:rPr>
                <w:rFonts w:ascii="Calibri" w:hAnsi="Calibri"/>
                <w:color w:val="000000"/>
                <w:sz w:val="22"/>
                <w:szCs w:val="22"/>
              </w:rPr>
            </w:pPr>
            <w:r w:rsidRPr="00FE7070">
              <w:rPr>
                <w:rFonts w:ascii="Calibri" w:hAnsi="Calibri"/>
                <w:color w:val="000000"/>
                <w:sz w:val="22"/>
                <w:szCs w:val="22"/>
              </w:rPr>
              <w:t>1</w:t>
            </w:r>
          </w:p>
        </w:tc>
        <w:tc>
          <w:tcPr>
            <w:tcW w:w="142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029"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r>
      <w:tr w:rsidR="0039294B" w:rsidRPr="00FE707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32</w:t>
            </w:r>
          </w:p>
        </w:tc>
        <w:tc>
          <w:tcPr>
            <w:tcW w:w="2308"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PRRevisionParent</w:t>
            </w:r>
          </w:p>
        </w:tc>
        <w:tc>
          <w:tcPr>
            <w:tcW w:w="1452"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right"/>
              <w:rPr>
                <w:rFonts w:ascii="Calibri" w:hAnsi="Calibri"/>
                <w:color w:val="000000"/>
                <w:sz w:val="22"/>
                <w:szCs w:val="22"/>
              </w:rPr>
            </w:pPr>
            <w:r w:rsidRPr="00FE7070">
              <w:rPr>
                <w:rFonts w:ascii="Calibri" w:hAnsi="Calibri"/>
                <w:color w:val="000000"/>
                <w:sz w:val="22"/>
                <w:szCs w:val="22"/>
              </w:rPr>
              <w:t>4</w:t>
            </w:r>
          </w:p>
        </w:tc>
        <w:tc>
          <w:tcPr>
            <w:tcW w:w="142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029"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r>
      <w:tr w:rsidR="0039294B" w:rsidRPr="00FE707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33</w:t>
            </w:r>
          </w:p>
        </w:tc>
        <w:tc>
          <w:tcPr>
            <w:tcW w:w="2308"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PRRevisionNumber</w:t>
            </w:r>
          </w:p>
        </w:tc>
        <w:tc>
          <w:tcPr>
            <w:tcW w:w="1452"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right"/>
              <w:rPr>
                <w:rFonts w:ascii="Calibri" w:hAnsi="Calibri"/>
                <w:color w:val="000000"/>
                <w:sz w:val="22"/>
                <w:szCs w:val="22"/>
              </w:rPr>
            </w:pPr>
            <w:r w:rsidRPr="00FE7070">
              <w:rPr>
                <w:rFonts w:ascii="Calibri" w:hAnsi="Calibri"/>
                <w:color w:val="000000"/>
                <w:sz w:val="22"/>
                <w:szCs w:val="22"/>
              </w:rPr>
              <w:t>4</w:t>
            </w:r>
          </w:p>
        </w:tc>
        <w:tc>
          <w:tcPr>
            <w:tcW w:w="142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029"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r>
      <w:tr w:rsidR="0039294B" w:rsidRPr="00FE707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34</w:t>
            </w:r>
          </w:p>
        </w:tc>
        <w:tc>
          <w:tcPr>
            <w:tcW w:w="2308"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PRApprovalIncident</w:t>
            </w:r>
          </w:p>
        </w:tc>
        <w:tc>
          <w:tcPr>
            <w:tcW w:w="1452"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right"/>
              <w:rPr>
                <w:rFonts w:ascii="Calibri" w:hAnsi="Calibri"/>
                <w:color w:val="000000"/>
                <w:sz w:val="22"/>
                <w:szCs w:val="22"/>
              </w:rPr>
            </w:pPr>
            <w:r w:rsidRPr="00FE7070">
              <w:rPr>
                <w:rFonts w:ascii="Calibri" w:hAnsi="Calibri"/>
                <w:color w:val="000000"/>
                <w:sz w:val="22"/>
                <w:szCs w:val="22"/>
              </w:rPr>
              <w:t>4</w:t>
            </w:r>
          </w:p>
        </w:tc>
        <w:tc>
          <w:tcPr>
            <w:tcW w:w="142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029"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r>
      <w:tr w:rsidR="0039294B" w:rsidRPr="00FE707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35</w:t>
            </w:r>
          </w:p>
        </w:tc>
        <w:tc>
          <w:tcPr>
            <w:tcW w:w="2308"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PRApprovalStatus</w:t>
            </w:r>
          </w:p>
        </w:tc>
        <w:tc>
          <w:tcPr>
            <w:tcW w:w="1452"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varchar(20)</w:t>
            </w:r>
          </w:p>
        </w:tc>
        <w:tc>
          <w:tcPr>
            <w:tcW w:w="83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right"/>
              <w:rPr>
                <w:rFonts w:ascii="Calibri" w:hAnsi="Calibri"/>
                <w:color w:val="000000"/>
                <w:sz w:val="22"/>
                <w:szCs w:val="22"/>
              </w:rPr>
            </w:pPr>
            <w:r w:rsidRPr="00FE7070">
              <w:rPr>
                <w:rFonts w:ascii="Calibri" w:hAnsi="Calibri"/>
                <w:color w:val="000000"/>
                <w:sz w:val="22"/>
                <w:szCs w:val="22"/>
              </w:rPr>
              <w:t>20</w:t>
            </w:r>
          </w:p>
        </w:tc>
        <w:tc>
          <w:tcPr>
            <w:tcW w:w="142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029"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r>
      <w:tr w:rsidR="0039294B" w:rsidRPr="00FE707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36</w:t>
            </w:r>
          </w:p>
        </w:tc>
        <w:tc>
          <w:tcPr>
            <w:tcW w:w="2308"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PRApprovalComment</w:t>
            </w:r>
          </w:p>
        </w:tc>
        <w:tc>
          <w:tcPr>
            <w:tcW w:w="1452"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varchar(MAX)</w:t>
            </w:r>
          </w:p>
        </w:tc>
        <w:tc>
          <w:tcPr>
            <w:tcW w:w="83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right"/>
              <w:rPr>
                <w:rFonts w:ascii="Calibri" w:hAnsi="Calibri"/>
                <w:color w:val="000000"/>
                <w:sz w:val="22"/>
                <w:szCs w:val="22"/>
              </w:rPr>
            </w:pPr>
            <w:r w:rsidRPr="00FE7070">
              <w:rPr>
                <w:rFonts w:ascii="Calibri" w:hAnsi="Calibri"/>
                <w:color w:val="000000"/>
                <w:sz w:val="22"/>
                <w:szCs w:val="22"/>
              </w:rPr>
              <w:t>-1</w:t>
            </w:r>
          </w:p>
        </w:tc>
        <w:tc>
          <w:tcPr>
            <w:tcW w:w="142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029"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r>
      <w:tr w:rsidR="0039294B" w:rsidRPr="00FE707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37</w:t>
            </w:r>
          </w:p>
        </w:tc>
        <w:tc>
          <w:tcPr>
            <w:tcW w:w="2308"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CreatedBy</w:t>
            </w:r>
          </w:p>
        </w:tc>
        <w:tc>
          <w:tcPr>
            <w:tcW w:w="1452"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varchar(50)</w:t>
            </w:r>
          </w:p>
        </w:tc>
        <w:tc>
          <w:tcPr>
            <w:tcW w:w="83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right"/>
              <w:rPr>
                <w:rFonts w:ascii="Calibri" w:hAnsi="Calibri"/>
                <w:color w:val="000000"/>
                <w:sz w:val="22"/>
                <w:szCs w:val="22"/>
              </w:rPr>
            </w:pPr>
            <w:r w:rsidRPr="00FE7070">
              <w:rPr>
                <w:rFonts w:ascii="Calibri" w:hAnsi="Calibri"/>
                <w:color w:val="000000"/>
                <w:sz w:val="22"/>
                <w:szCs w:val="22"/>
              </w:rPr>
              <w:t>50</w:t>
            </w:r>
          </w:p>
        </w:tc>
        <w:tc>
          <w:tcPr>
            <w:tcW w:w="142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029"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r>
      <w:tr w:rsidR="0039294B" w:rsidRPr="00FE707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38</w:t>
            </w:r>
          </w:p>
        </w:tc>
        <w:tc>
          <w:tcPr>
            <w:tcW w:w="2308"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CreatedDate</w:t>
            </w:r>
          </w:p>
        </w:tc>
        <w:tc>
          <w:tcPr>
            <w:tcW w:w="1452"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datetime</w:t>
            </w:r>
          </w:p>
        </w:tc>
        <w:tc>
          <w:tcPr>
            <w:tcW w:w="83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right"/>
              <w:rPr>
                <w:rFonts w:ascii="Calibri" w:hAnsi="Calibri"/>
                <w:color w:val="000000"/>
                <w:sz w:val="22"/>
                <w:szCs w:val="22"/>
              </w:rPr>
            </w:pPr>
            <w:r w:rsidRPr="00FE7070">
              <w:rPr>
                <w:rFonts w:ascii="Calibri" w:hAnsi="Calibri"/>
                <w:color w:val="000000"/>
                <w:sz w:val="22"/>
                <w:szCs w:val="22"/>
              </w:rPr>
              <w:t>8</w:t>
            </w:r>
          </w:p>
        </w:tc>
        <w:tc>
          <w:tcPr>
            <w:tcW w:w="142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029"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r>
      <w:tr w:rsidR="0039294B" w:rsidRPr="00FE707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39</w:t>
            </w:r>
          </w:p>
        </w:tc>
        <w:tc>
          <w:tcPr>
            <w:tcW w:w="2308"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ModifiedBy</w:t>
            </w:r>
          </w:p>
        </w:tc>
        <w:tc>
          <w:tcPr>
            <w:tcW w:w="1452"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varchar(50)</w:t>
            </w:r>
          </w:p>
        </w:tc>
        <w:tc>
          <w:tcPr>
            <w:tcW w:w="83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right"/>
              <w:rPr>
                <w:rFonts w:ascii="Calibri" w:hAnsi="Calibri"/>
                <w:color w:val="000000"/>
                <w:sz w:val="22"/>
                <w:szCs w:val="22"/>
              </w:rPr>
            </w:pPr>
            <w:r w:rsidRPr="00FE7070">
              <w:rPr>
                <w:rFonts w:ascii="Calibri" w:hAnsi="Calibri"/>
                <w:color w:val="000000"/>
                <w:sz w:val="22"/>
                <w:szCs w:val="22"/>
              </w:rPr>
              <w:t>50</w:t>
            </w:r>
          </w:p>
        </w:tc>
        <w:tc>
          <w:tcPr>
            <w:tcW w:w="142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029"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r>
      <w:tr w:rsidR="0039294B" w:rsidRPr="00FE707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40</w:t>
            </w:r>
          </w:p>
        </w:tc>
        <w:tc>
          <w:tcPr>
            <w:tcW w:w="2308"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ModifiedDate</w:t>
            </w:r>
          </w:p>
        </w:tc>
        <w:tc>
          <w:tcPr>
            <w:tcW w:w="1452"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datetime</w:t>
            </w:r>
          </w:p>
        </w:tc>
        <w:tc>
          <w:tcPr>
            <w:tcW w:w="83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right"/>
              <w:rPr>
                <w:rFonts w:ascii="Calibri" w:hAnsi="Calibri"/>
                <w:color w:val="000000"/>
                <w:sz w:val="22"/>
                <w:szCs w:val="22"/>
              </w:rPr>
            </w:pPr>
            <w:r w:rsidRPr="00FE7070">
              <w:rPr>
                <w:rFonts w:ascii="Calibri" w:hAnsi="Calibri"/>
                <w:color w:val="000000"/>
                <w:sz w:val="22"/>
                <w:szCs w:val="22"/>
              </w:rPr>
              <w:t>8</w:t>
            </w:r>
          </w:p>
        </w:tc>
        <w:tc>
          <w:tcPr>
            <w:tcW w:w="1427"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029"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hideMark/>
          </w:tcPr>
          <w:p w:rsidR="0039294B" w:rsidRPr="00FE7070" w:rsidRDefault="0039294B" w:rsidP="0039294B">
            <w:pPr>
              <w:spacing w:before="0" w:after="0"/>
              <w:ind w:left="0"/>
              <w:jc w:val="left"/>
              <w:rPr>
                <w:rFonts w:ascii="Calibri" w:hAnsi="Calibri"/>
                <w:color w:val="000000"/>
                <w:sz w:val="22"/>
                <w:szCs w:val="22"/>
              </w:rPr>
            </w:pPr>
            <w:r w:rsidRPr="00FE7070">
              <w:rPr>
                <w:rFonts w:ascii="Calibri" w:hAnsi="Calibri"/>
                <w:color w:val="000000"/>
                <w:sz w:val="22"/>
                <w:szCs w:val="22"/>
              </w:rPr>
              <w:t> </w:t>
            </w:r>
          </w:p>
        </w:tc>
      </w:tr>
    </w:tbl>
    <w:p w:rsidR="0039294B" w:rsidRDefault="0039294B" w:rsidP="0039294B">
      <w:pPr>
        <w:ind w:left="0"/>
      </w:pPr>
    </w:p>
    <w:p w:rsidR="0039294B" w:rsidRDefault="0039294B" w:rsidP="0039294B">
      <w:pPr>
        <w:ind w:left="0"/>
      </w:pPr>
    </w:p>
    <w:p w:rsidR="0039294B" w:rsidRPr="00F75A8F" w:rsidRDefault="0039294B" w:rsidP="0039294B">
      <w:pPr>
        <w:pStyle w:val="BodyText"/>
        <w:rPr>
          <w:rStyle w:val="IntenseEmphasis"/>
          <w:b w:val="0"/>
          <w:i w:val="0"/>
          <w:color w:val="auto"/>
        </w:rPr>
      </w:pPr>
      <w:r w:rsidRPr="00F75A8F">
        <w:rPr>
          <w:rStyle w:val="IntenseEmphasis"/>
          <w:b w:val="0"/>
          <w:i w:val="0"/>
          <w:color w:val="auto"/>
        </w:rPr>
        <w:t xml:space="preserve">Nama Tabel </w:t>
      </w:r>
      <w:r w:rsidRPr="00F75A8F">
        <w:rPr>
          <w:rStyle w:val="IntenseEmphasis"/>
          <w:b w:val="0"/>
          <w:i w:val="0"/>
          <w:color w:val="auto"/>
        </w:rPr>
        <w:tab/>
      </w:r>
      <w:proofErr w:type="gramStart"/>
      <w:r w:rsidRPr="00F75A8F">
        <w:rPr>
          <w:rStyle w:val="IntenseEmphasis"/>
          <w:b w:val="0"/>
          <w:i w:val="0"/>
          <w:color w:val="auto"/>
        </w:rPr>
        <w:t>:</w:t>
      </w:r>
      <w:r>
        <w:rPr>
          <w:rStyle w:val="IntenseEmphasis"/>
          <w:b w:val="0"/>
          <w:i w:val="0"/>
          <w:color w:val="auto"/>
        </w:rPr>
        <w:t>EPROC</w:t>
      </w:r>
      <w:proofErr w:type="gramEnd"/>
      <w:r>
        <w:rPr>
          <w:rStyle w:val="IntenseEmphasis"/>
          <w:b w:val="0"/>
          <w:i w:val="0"/>
          <w:color w:val="auto"/>
        </w:rPr>
        <w:t>_PRDetail</w:t>
      </w:r>
    </w:p>
    <w:p w:rsidR="0039294B" w:rsidRPr="005F3A27" w:rsidRDefault="0039294B" w:rsidP="0039294B">
      <w:pPr>
        <w:pStyle w:val="BodyText"/>
        <w:rPr>
          <w:bCs/>
          <w:iCs/>
        </w:rPr>
      </w:pPr>
      <w:r w:rsidRPr="00F75A8F">
        <w:rPr>
          <w:rStyle w:val="IntenseEmphasis"/>
          <w:b w:val="0"/>
          <w:i w:val="0"/>
          <w:color w:val="auto"/>
        </w:rPr>
        <w:t>Deskripsi</w:t>
      </w:r>
      <w:r w:rsidRPr="00F75A8F">
        <w:rPr>
          <w:rStyle w:val="IntenseEmphasis"/>
          <w:b w:val="0"/>
          <w:i w:val="0"/>
          <w:color w:val="auto"/>
        </w:rPr>
        <w:tab/>
      </w:r>
      <w:r>
        <w:rPr>
          <w:rStyle w:val="IntenseEmphasis"/>
          <w:b w:val="0"/>
          <w:i w:val="0"/>
          <w:color w:val="auto"/>
        </w:rPr>
        <w:tab/>
      </w:r>
      <w:r w:rsidRPr="00F75A8F">
        <w:rPr>
          <w:rStyle w:val="IntenseEmphasis"/>
          <w:b w:val="0"/>
          <w:i w:val="0"/>
          <w:color w:val="auto"/>
        </w:rPr>
        <w:t>:</w:t>
      </w:r>
    </w:p>
    <w:tbl>
      <w:tblPr>
        <w:tblW w:w="10125" w:type="dxa"/>
        <w:tblLook w:val="04A0" w:firstRow="1" w:lastRow="0" w:firstColumn="1" w:lastColumn="0" w:noHBand="0" w:noVBand="1"/>
      </w:tblPr>
      <w:tblGrid>
        <w:gridCol w:w="480"/>
        <w:gridCol w:w="2305"/>
        <w:gridCol w:w="1452"/>
        <w:gridCol w:w="837"/>
        <w:gridCol w:w="1401"/>
        <w:gridCol w:w="1211"/>
        <w:gridCol w:w="1039"/>
        <w:gridCol w:w="1400"/>
      </w:tblGrid>
      <w:tr w:rsidR="0039294B" w:rsidRPr="005F3A27" w:rsidTr="0039294B">
        <w:trPr>
          <w:trHeight w:val="300"/>
        </w:trPr>
        <w:tc>
          <w:tcPr>
            <w:tcW w:w="480" w:type="dxa"/>
            <w:tcBorders>
              <w:top w:val="single" w:sz="4" w:space="0" w:color="auto"/>
              <w:left w:val="single" w:sz="4" w:space="0" w:color="auto"/>
              <w:bottom w:val="single" w:sz="4" w:space="0" w:color="auto"/>
              <w:right w:val="single" w:sz="4" w:space="0" w:color="auto"/>
            </w:tcBorders>
            <w:shd w:val="clear" w:color="000000" w:fill="D0CECE"/>
            <w:noWrap/>
            <w:hideMark/>
          </w:tcPr>
          <w:p w:rsidR="0039294B" w:rsidRPr="005F3A27" w:rsidRDefault="0039294B" w:rsidP="0039294B">
            <w:pPr>
              <w:spacing w:before="0" w:after="0"/>
              <w:ind w:left="0"/>
              <w:jc w:val="center"/>
              <w:rPr>
                <w:rFonts w:ascii="Calibri" w:hAnsi="Calibri"/>
                <w:b/>
                <w:bCs/>
                <w:color w:val="000000"/>
                <w:sz w:val="22"/>
                <w:szCs w:val="22"/>
              </w:rPr>
            </w:pPr>
            <w:r w:rsidRPr="005F3A27">
              <w:rPr>
                <w:rFonts w:ascii="Calibri" w:hAnsi="Calibri"/>
                <w:b/>
                <w:bCs/>
                <w:color w:val="000000"/>
                <w:sz w:val="22"/>
                <w:szCs w:val="22"/>
              </w:rPr>
              <w:t>No</w:t>
            </w:r>
          </w:p>
        </w:tc>
        <w:tc>
          <w:tcPr>
            <w:tcW w:w="2305" w:type="dxa"/>
            <w:tcBorders>
              <w:top w:val="single" w:sz="4" w:space="0" w:color="auto"/>
              <w:left w:val="nil"/>
              <w:bottom w:val="single" w:sz="4" w:space="0" w:color="auto"/>
              <w:right w:val="single" w:sz="4" w:space="0" w:color="auto"/>
            </w:tcBorders>
            <w:shd w:val="clear" w:color="000000" w:fill="D0CECE"/>
            <w:noWrap/>
            <w:hideMark/>
          </w:tcPr>
          <w:p w:rsidR="0039294B" w:rsidRPr="005F3A27" w:rsidRDefault="0039294B" w:rsidP="0039294B">
            <w:pPr>
              <w:spacing w:before="0" w:after="0"/>
              <w:ind w:left="0"/>
              <w:jc w:val="center"/>
              <w:rPr>
                <w:rFonts w:ascii="Calibri" w:hAnsi="Calibri"/>
                <w:b/>
                <w:bCs/>
                <w:color w:val="000000"/>
                <w:sz w:val="22"/>
                <w:szCs w:val="22"/>
              </w:rPr>
            </w:pPr>
            <w:r w:rsidRPr="005F3A27">
              <w:rPr>
                <w:rFonts w:ascii="Calibri" w:hAnsi="Calibri"/>
                <w:b/>
                <w:bCs/>
                <w:color w:val="000000"/>
                <w:sz w:val="22"/>
                <w:szCs w:val="22"/>
              </w:rPr>
              <w:t>Nama Field</w:t>
            </w:r>
          </w:p>
        </w:tc>
        <w:tc>
          <w:tcPr>
            <w:tcW w:w="1452" w:type="dxa"/>
            <w:tcBorders>
              <w:top w:val="single" w:sz="4" w:space="0" w:color="auto"/>
              <w:left w:val="nil"/>
              <w:bottom w:val="single" w:sz="4" w:space="0" w:color="auto"/>
              <w:right w:val="single" w:sz="4" w:space="0" w:color="auto"/>
            </w:tcBorders>
            <w:shd w:val="clear" w:color="000000" w:fill="D0CECE"/>
            <w:noWrap/>
            <w:hideMark/>
          </w:tcPr>
          <w:p w:rsidR="0039294B" w:rsidRPr="005F3A27" w:rsidRDefault="0039294B" w:rsidP="0039294B">
            <w:pPr>
              <w:spacing w:before="0" w:after="0"/>
              <w:ind w:left="0"/>
              <w:jc w:val="center"/>
              <w:rPr>
                <w:rFonts w:ascii="Calibri" w:hAnsi="Calibri"/>
                <w:b/>
                <w:bCs/>
                <w:color w:val="000000"/>
                <w:sz w:val="22"/>
                <w:szCs w:val="22"/>
              </w:rPr>
            </w:pPr>
            <w:r w:rsidRPr="005F3A27">
              <w:rPr>
                <w:rFonts w:ascii="Calibri" w:hAnsi="Calibri"/>
                <w:b/>
                <w:bCs/>
                <w:color w:val="000000"/>
                <w:sz w:val="22"/>
                <w:szCs w:val="22"/>
              </w:rPr>
              <w:t>Type</w:t>
            </w:r>
          </w:p>
        </w:tc>
        <w:tc>
          <w:tcPr>
            <w:tcW w:w="837" w:type="dxa"/>
            <w:tcBorders>
              <w:top w:val="single" w:sz="4" w:space="0" w:color="auto"/>
              <w:left w:val="nil"/>
              <w:bottom w:val="single" w:sz="4" w:space="0" w:color="auto"/>
              <w:right w:val="single" w:sz="4" w:space="0" w:color="auto"/>
            </w:tcBorders>
            <w:shd w:val="clear" w:color="000000" w:fill="D0CECE"/>
            <w:noWrap/>
            <w:hideMark/>
          </w:tcPr>
          <w:p w:rsidR="0039294B" w:rsidRPr="005F3A27" w:rsidRDefault="0039294B" w:rsidP="0039294B">
            <w:pPr>
              <w:spacing w:before="0" w:after="0"/>
              <w:ind w:left="0"/>
              <w:jc w:val="center"/>
              <w:rPr>
                <w:rFonts w:ascii="Calibri" w:hAnsi="Calibri"/>
                <w:b/>
                <w:bCs/>
                <w:color w:val="000000"/>
                <w:sz w:val="22"/>
                <w:szCs w:val="22"/>
              </w:rPr>
            </w:pPr>
            <w:r w:rsidRPr="005F3A27">
              <w:rPr>
                <w:rFonts w:ascii="Calibri" w:hAnsi="Calibri"/>
                <w:b/>
                <w:bCs/>
                <w:color w:val="000000"/>
                <w:sz w:val="22"/>
                <w:szCs w:val="22"/>
              </w:rPr>
              <w:t>Length</w:t>
            </w:r>
          </w:p>
        </w:tc>
        <w:tc>
          <w:tcPr>
            <w:tcW w:w="1401" w:type="dxa"/>
            <w:tcBorders>
              <w:top w:val="single" w:sz="4" w:space="0" w:color="auto"/>
              <w:left w:val="nil"/>
              <w:bottom w:val="single" w:sz="4" w:space="0" w:color="auto"/>
              <w:right w:val="single" w:sz="4" w:space="0" w:color="auto"/>
            </w:tcBorders>
            <w:shd w:val="clear" w:color="000000" w:fill="D0CECE"/>
            <w:noWrap/>
            <w:hideMark/>
          </w:tcPr>
          <w:p w:rsidR="0039294B" w:rsidRPr="005F3A27" w:rsidRDefault="0039294B" w:rsidP="0039294B">
            <w:pPr>
              <w:spacing w:before="0" w:after="0"/>
              <w:ind w:left="0"/>
              <w:jc w:val="center"/>
              <w:rPr>
                <w:rFonts w:ascii="Calibri" w:hAnsi="Calibri"/>
                <w:b/>
                <w:bCs/>
                <w:color w:val="000000"/>
                <w:sz w:val="22"/>
                <w:szCs w:val="22"/>
              </w:rPr>
            </w:pPr>
            <w:r w:rsidRPr="005F3A27">
              <w:rPr>
                <w:rFonts w:ascii="Calibri" w:hAnsi="Calibri"/>
                <w:b/>
                <w:bCs/>
                <w:color w:val="000000"/>
                <w:sz w:val="22"/>
                <w:szCs w:val="22"/>
              </w:rPr>
              <w:t>Keterangan</w:t>
            </w:r>
          </w:p>
        </w:tc>
        <w:tc>
          <w:tcPr>
            <w:tcW w:w="1211" w:type="dxa"/>
            <w:tcBorders>
              <w:top w:val="single" w:sz="4" w:space="0" w:color="auto"/>
              <w:left w:val="nil"/>
              <w:bottom w:val="single" w:sz="4" w:space="0" w:color="auto"/>
              <w:right w:val="single" w:sz="4" w:space="0" w:color="auto"/>
            </w:tcBorders>
            <w:shd w:val="clear" w:color="000000" w:fill="D0CECE"/>
            <w:noWrap/>
            <w:hideMark/>
          </w:tcPr>
          <w:p w:rsidR="0039294B" w:rsidRPr="005F3A27" w:rsidRDefault="0039294B" w:rsidP="0039294B">
            <w:pPr>
              <w:spacing w:before="0" w:after="0"/>
              <w:ind w:left="0"/>
              <w:jc w:val="center"/>
              <w:rPr>
                <w:rFonts w:ascii="Calibri" w:hAnsi="Calibri"/>
                <w:b/>
                <w:bCs/>
                <w:color w:val="000000"/>
                <w:sz w:val="22"/>
                <w:szCs w:val="22"/>
              </w:rPr>
            </w:pPr>
            <w:r w:rsidRPr="005F3A27">
              <w:rPr>
                <w:rFonts w:ascii="Calibri" w:hAnsi="Calibri"/>
                <w:b/>
                <w:bCs/>
                <w:color w:val="000000"/>
                <w:sz w:val="22"/>
                <w:szCs w:val="22"/>
              </w:rPr>
              <w:t>Refference</w:t>
            </w:r>
          </w:p>
        </w:tc>
        <w:tc>
          <w:tcPr>
            <w:tcW w:w="1039" w:type="dxa"/>
            <w:tcBorders>
              <w:top w:val="single" w:sz="4" w:space="0" w:color="auto"/>
              <w:left w:val="nil"/>
              <w:bottom w:val="single" w:sz="4" w:space="0" w:color="auto"/>
              <w:right w:val="single" w:sz="4" w:space="0" w:color="auto"/>
            </w:tcBorders>
            <w:shd w:val="clear" w:color="000000" w:fill="D0CECE"/>
            <w:noWrap/>
            <w:hideMark/>
          </w:tcPr>
          <w:p w:rsidR="0039294B" w:rsidRPr="005F3A27" w:rsidRDefault="0039294B" w:rsidP="0039294B">
            <w:pPr>
              <w:spacing w:before="0" w:after="0"/>
              <w:ind w:left="0"/>
              <w:jc w:val="center"/>
              <w:rPr>
                <w:rFonts w:ascii="Calibri" w:hAnsi="Calibri"/>
                <w:b/>
                <w:bCs/>
                <w:color w:val="000000"/>
                <w:sz w:val="22"/>
                <w:szCs w:val="22"/>
              </w:rPr>
            </w:pPr>
            <w:r w:rsidRPr="005F3A27">
              <w:rPr>
                <w:rFonts w:ascii="Calibri" w:hAnsi="Calibri"/>
                <w:b/>
                <w:bCs/>
                <w:color w:val="000000"/>
                <w:sz w:val="22"/>
                <w:szCs w:val="22"/>
              </w:rPr>
              <w:t>Check Field / Check Value</w:t>
            </w:r>
          </w:p>
        </w:tc>
        <w:tc>
          <w:tcPr>
            <w:tcW w:w="1400" w:type="dxa"/>
            <w:tcBorders>
              <w:top w:val="single" w:sz="4" w:space="0" w:color="auto"/>
              <w:left w:val="nil"/>
              <w:bottom w:val="single" w:sz="4" w:space="0" w:color="auto"/>
              <w:right w:val="single" w:sz="4" w:space="0" w:color="auto"/>
            </w:tcBorders>
            <w:shd w:val="clear" w:color="000000" w:fill="D0CECE"/>
            <w:noWrap/>
            <w:hideMark/>
          </w:tcPr>
          <w:p w:rsidR="0039294B" w:rsidRPr="005F3A27" w:rsidRDefault="0039294B" w:rsidP="0039294B">
            <w:pPr>
              <w:spacing w:before="0" w:after="0"/>
              <w:ind w:left="0"/>
              <w:jc w:val="center"/>
              <w:rPr>
                <w:rFonts w:ascii="Calibri" w:hAnsi="Calibri"/>
                <w:b/>
                <w:bCs/>
                <w:color w:val="000000"/>
                <w:sz w:val="22"/>
                <w:szCs w:val="22"/>
              </w:rPr>
            </w:pPr>
            <w:r w:rsidRPr="005F3A27">
              <w:rPr>
                <w:rFonts w:ascii="Calibri" w:hAnsi="Calibri"/>
                <w:b/>
                <w:bCs/>
                <w:color w:val="000000"/>
                <w:sz w:val="22"/>
                <w:szCs w:val="22"/>
              </w:rPr>
              <w:t>Default Value</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1</w:t>
            </w:r>
          </w:p>
        </w:tc>
        <w:tc>
          <w:tcPr>
            <w:tcW w:w="2305"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PRDetailID</w:t>
            </w:r>
          </w:p>
        </w:tc>
        <w:tc>
          <w:tcPr>
            <w:tcW w:w="1452"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PK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2</w:t>
            </w:r>
          </w:p>
        </w:tc>
        <w:tc>
          <w:tcPr>
            <w:tcW w:w="2305"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PRID</w:t>
            </w:r>
          </w:p>
        </w:tc>
        <w:tc>
          <w:tcPr>
            <w:tcW w:w="1452"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FK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3</w:t>
            </w:r>
          </w:p>
        </w:tc>
        <w:tc>
          <w:tcPr>
            <w:tcW w:w="2305"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PRDMemoDetailID</w:t>
            </w:r>
          </w:p>
        </w:tc>
        <w:tc>
          <w:tcPr>
            <w:tcW w:w="1452"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4</w:t>
            </w:r>
          </w:p>
        </w:tc>
        <w:tc>
          <w:tcPr>
            <w:tcW w:w="2305"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PRDProductID</w:t>
            </w:r>
          </w:p>
        </w:tc>
        <w:tc>
          <w:tcPr>
            <w:tcW w:w="1452"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lastRenderedPageBreak/>
              <w:t>5</w:t>
            </w:r>
          </w:p>
        </w:tc>
        <w:tc>
          <w:tcPr>
            <w:tcW w:w="2305"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PRDUOM</w:t>
            </w:r>
          </w:p>
        </w:tc>
        <w:tc>
          <w:tcPr>
            <w:tcW w:w="1452"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varchar(20)</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20</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6</w:t>
            </w:r>
          </w:p>
        </w:tc>
        <w:tc>
          <w:tcPr>
            <w:tcW w:w="2305"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PRDQty</w:t>
            </w:r>
          </w:p>
        </w:tc>
        <w:tc>
          <w:tcPr>
            <w:tcW w:w="1452"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7</w:t>
            </w:r>
          </w:p>
        </w:tc>
        <w:tc>
          <w:tcPr>
            <w:tcW w:w="2305"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PRDOrderQty</w:t>
            </w:r>
          </w:p>
        </w:tc>
        <w:tc>
          <w:tcPr>
            <w:tcW w:w="1452"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8</w:t>
            </w:r>
          </w:p>
        </w:tc>
        <w:tc>
          <w:tcPr>
            <w:tcW w:w="2305"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PRDStockOutQty</w:t>
            </w:r>
          </w:p>
        </w:tc>
        <w:tc>
          <w:tcPr>
            <w:tcW w:w="1452"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9</w:t>
            </w:r>
          </w:p>
        </w:tc>
        <w:tc>
          <w:tcPr>
            <w:tcW w:w="2305"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PRDRemainQty</w:t>
            </w:r>
          </w:p>
        </w:tc>
        <w:tc>
          <w:tcPr>
            <w:tcW w:w="1452"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10</w:t>
            </w:r>
          </w:p>
        </w:tc>
        <w:tc>
          <w:tcPr>
            <w:tcW w:w="2305"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PRDCurrency</w:t>
            </w:r>
          </w:p>
        </w:tc>
        <w:tc>
          <w:tcPr>
            <w:tcW w:w="1452"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varchar(5)</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5</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11</w:t>
            </w:r>
          </w:p>
        </w:tc>
        <w:tc>
          <w:tcPr>
            <w:tcW w:w="2305"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PRDUnitPrice</w:t>
            </w:r>
          </w:p>
        </w:tc>
        <w:tc>
          <w:tcPr>
            <w:tcW w:w="1452"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decimal(18,2)</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9</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12</w:t>
            </w:r>
          </w:p>
        </w:tc>
        <w:tc>
          <w:tcPr>
            <w:tcW w:w="2305"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PRDTotalPrice</w:t>
            </w:r>
          </w:p>
        </w:tc>
        <w:tc>
          <w:tcPr>
            <w:tcW w:w="1452"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decimal(18,2)</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9</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13</w:t>
            </w:r>
          </w:p>
        </w:tc>
        <w:tc>
          <w:tcPr>
            <w:tcW w:w="2305"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PRDRequester</w:t>
            </w:r>
          </w:p>
        </w:tc>
        <w:tc>
          <w:tcPr>
            <w:tcW w:w="1452"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varchar(50)</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50</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14</w:t>
            </w:r>
          </w:p>
        </w:tc>
        <w:tc>
          <w:tcPr>
            <w:tcW w:w="2305"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PRDCostCenter</w:t>
            </w:r>
          </w:p>
        </w:tc>
        <w:tc>
          <w:tcPr>
            <w:tcW w:w="1452"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varchar(50)</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50</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15</w:t>
            </w:r>
          </w:p>
        </w:tc>
        <w:tc>
          <w:tcPr>
            <w:tcW w:w="2305"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PRDDeliveryAddress</w:t>
            </w:r>
          </w:p>
        </w:tc>
        <w:tc>
          <w:tcPr>
            <w:tcW w:w="1452"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varchar(MAX)</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-1</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single" w:sz="4" w:space="0" w:color="auto"/>
              <w:left w:val="single" w:sz="4" w:space="0" w:color="auto"/>
              <w:bottom w:val="single" w:sz="4" w:space="0" w:color="auto"/>
              <w:right w:val="single" w:sz="4" w:space="0" w:color="auto"/>
            </w:tcBorders>
            <w:shd w:val="clear" w:color="auto" w:fill="FFFF00"/>
            <w:noWrap/>
            <w:hideMark/>
          </w:tcPr>
          <w:p w:rsidR="0039294B" w:rsidRPr="005F3A27" w:rsidRDefault="0039294B" w:rsidP="0039294B">
            <w:pPr>
              <w:spacing w:before="0" w:after="0"/>
              <w:ind w:left="0"/>
              <w:jc w:val="center"/>
              <w:rPr>
                <w:rFonts w:ascii="Calibri" w:hAnsi="Calibri"/>
                <w:color w:val="000000"/>
                <w:sz w:val="22"/>
                <w:szCs w:val="22"/>
              </w:rPr>
            </w:pPr>
            <w:r w:rsidRPr="005F3A27">
              <w:rPr>
                <w:rFonts w:ascii="Calibri" w:hAnsi="Calibri"/>
                <w:color w:val="000000"/>
                <w:sz w:val="22"/>
                <w:szCs w:val="22"/>
              </w:rPr>
              <w:t>16</w:t>
            </w:r>
          </w:p>
        </w:tc>
        <w:tc>
          <w:tcPr>
            <w:tcW w:w="2305" w:type="dxa"/>
            <w:tcBorders>
              <w:top w:val="single" w:sz="4" w:space="0" w:color="auto"/>
              <w:left w:val="nil"/>
              <w:bottom w:val="single" w:sz="4" w:space="0" w:color="auto"/>
              <w:right w:val="single" w:sz="4" w:space="0" w:color="auto"/>
            </w:tcBorders>
            <w:shd w:val="clear" w:color="auto" w:fill="FFFF00"/>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PRDPhone1</w:t>
            </w:r>
          </w:p>
        </w:tc>
        <w:tc>
          <w:tcPr>
            <w:tcW w:w="1452" w:type="dxa"/>
            <w:tcBorders>
              <w:top w:val="single" w:sz="4" w:space="0" w:color="auto"/>
              <w:left w:val="nil"/>
              <w:bottom w:val="single" w:sz="4" w:space="0" w:color="auto"/>
              <w:right w:val="single" w:sz="4" w:space="0" w:color="auto"/>
            </w:tcBorders>
            <w:shd w:val="clear" w:color="auto" w:fill="FFFF00"/>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varchar(20)</w:t>
            </w:r>
          </w:p>
        </w:tc>
        <w:tc>
          <w:tcPr>
            <w:tcW w:w="837" w:type="dxa"/>
            <w:tcBorders>
              <w:top w:val="single" w:sz="4" w:space="0" w:color="auto"/>
              <w:left w:val="nil"/>
              <w:bottom w:val="single" w:sz="4" w:space="0" w:color="auto"/>
              <w:right w:val="single" w:sz="4" w:space="0" w:color="auto"/>
            </w:tcBorders>
            <w:shd w:val="clear" w:color="auto" w:fill="FFFF00"/>
            <w:noWrap/>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20</w:t>
            </w:r>
          </w:p>
        </w:tc>
        <w:tc>
          <w:tcPr>
            <w:tcW w:w="1401" w:type="dxa"/>
            <w:tcBorders>
              <w:top w:val="single" w:sz="4" w:space="0" w:color="auto"/>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Telephone Number</w:t>
            </w:r>
          </w:p>
        </w:tc>
        <w:tc>
          <w:tcPr>
            <w:tcW w:w="1211" w:type="dxa"/>
            <w:tcBorders>
              <w:top w:val="single" w:sz="4" w:space="0" w:color="auto"/>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single" w:sz="4" w:space="0" w:color="auto"/>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400" w:type="dxa"/>
            <w:tcBorders>
              <w:top w:val="single" w:sz="4" w:space="0" w:color="auto"/>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single" w:sz="4" w:space="0" w:color="auto"/>
              <w:left w:val="single" w:sz="4" w:space="0" w:color="auto"/>
              <w:bottom w:val="single" w:sz="4" w:space="0" w:color="auto"/>
              <w:right w:val="single" w:sz="4" w:space="0" w:color="auto"/>
            </w:tcBorders>
            <w:shd w:val="clear" w:color="auto" w:fill="FFFF00"/>
            <w:noWrap/>
            <w:hideMark/>
          </w:tcPr>
          <w:p w:rsidR="0039294B" w:rsidRPr="005F3A27" w:rsidRDefault="0039294B" w:rsidP="0039294B">
            <w:pPr>
              <w:spacing w:before="0" w:after="0"/>
              <w:ind w:left="0"/>
              <w:jc w:val="center"/>
              <w:rPr>
                <w:rFonts w:ascii="Calibri" w:hAnsi="Calibri"/>
                <w:color w:val="000000"/>
                <w:sz w:val="22"/>
                <w:szCs w:val="22"/>
              </w:rPr>
            </w:pPr>
            <w:r w:rsidRPr="005F3A27">
              <w:rPr>
                <w:rFonts w:ascii="Calibri" w:hAnsi="Calibri"/>
                <w:color w:val="000000"/>
                <w:sz w:val="22"/>
                <w:szCs w:val="22"/>
              </w:rPr>
              <w:t>17</w:t>
            </w:r>
          </w:p>
        </w:tc>
        <w:tc>
          <w:tcPr>
            <w:tcW w:w="2305" w:type="dxa"/>
            <w:tcBorders>
              <w:top w:val="single" w:sz="4" w:space="0" w:color="auto"/>
              <w:left w:val="nil"/>
              <w:bottom w:val="single" w:sz="4" w:space="0" w:color="auto"/>
              <w:right w:val="single" w:sz="4" w:space="0" w:color="auto"/>
            </w:tcBorders>
            <w:shd w:val="clear" w:color="auto" w:fill="FFFF00"/>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PRDPhone2</w:t>
            </w:r>
          </w:p>
        </w:tc>
        <w:tc>
          <w:tcPr>
            <w:tcW w:w="1452" w:type="dxa"/>
            <w:tcBorders>
              <w:top w:val="single" w:sz="4" w:space="0" w:color="auto"/>
              <w:left w:val="nil"/>
              <w:bottom w:val="single" w:sz="4" w:space="0" w:color="auto"/>
              <w:right w:val="single" w:sz="4" w:space="0" w:color="auto"/>
            </w:tcBorders>
            <w:shd w:val="clear" w:color="auto" w:fill="FFFF00"/>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varchar(20)</w:t>
            </w:r>
          </w:p>
        </w:tc>
        <w:tc>
          <w:tcPr>
            <w:tcW w:w="837" w:type="dxa"/>
            <w:tcBorders>
              <w:top w:val="single" w:sz="4" w:space="0" w:color="auto"/>
              <w:left w:val="nil"/>
              <w:bottom w:val="single" w:sz="4" w:space="0" w:color="auto"/>
              <w:right w:val="single" w:sz="4" w:space="0" w:color="auto"/>
            </w:tcBorders>
            <w:shd w:val="clear" w:color="auto" w:fill="FFFF00"/>
            <w:noWrap/>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20</w:t>
            </w:r>
          </w:p>
        </w:tc>
        <w:tc>
          <w:tcPr>
            <w:tcW w:w="1401" w:type="dxa"/>
            <w:tcBorders>
              <w:top w:val="single" w:sz="4" w:space="0" w:color="auto"/>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Handphone Number</w:t>
            </w:r>
          </w:p>
        </w:tc>
        <w:tc>
          <w:tcPr>
            <w:tcW w:w="1211" w:type="dxa"/>
            <w:tcBorders>
              <w:top w:val="single" w:sz="4" w:space="0" w:color="auto"/>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single" w:sz="4" w:space="0" w:color="auto"/>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400" w:type="dxa"/>
            <w:tcBorders>
              <w:top w:val="single" w:sz="4" w:space="0" w:color="auto"/>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single" w:sz="4" w:space="0" w:color="auto"/>
              <w:left w:val="single" w:sz="4" w:space="0" w:color="auto"/>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18</w:t>
            </w:r>
          </w:p>
        </w:tc>
        <w:tc>
          <w:tcPr>
            <w:tcW w:w="2305" w:type="dxa"/>
            <w:tcBorders>
              <w:top w:val="single" w:sz="4" w:space="0" w:color="auto"/>
              <w:left w:val="nil"/>
              <w:bottom w:val="single" w:sz="4" w:space="0" w:color="auto"/>
              <w:right w:val="single" w:sz="4" w:space="0" w:color="auto"/>
            </w:tcBorders>
            <w:shd w:val="clear" w:color="auto" w:fill="FFFF00"/>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PRDEmail</w:t>
            </w:r>
          </w:p>
        </w:tc>
        <w:tc>
          <w:tcPr>
            <w:tcW w:w="1452" w:type="dxa"/>
            <w:tcBorders>
              <w:top w:val="single" w:sz="4" w:space="0" w:color="auto"/>
              <w:left w:val="nil"/>
              <w:bottom w:val="single" w:sz="4" w:space="0" w:color="auto"/>
              <w:right w:val="single" w:sz="4" w:space="0" w:color="auto"/>
            </w:tcBorders>
            <w:shd w:val="clear" w:color="auto" w:fill="FFFF00"/>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varchar(255)</w:t>
            </w:r>
          </w:p>
        </w:tc>
        <w:tc>
          <w:tcPr>
            <w:tcW w:w="837" w:type="dxa"/>
            <w:tcBorders>
              <w:top w:val="single" w:sz="4" w:space="0" w:color="auto"/>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255</w:t>
            </w:r>
          </w:p>
        </w:tc>
        <w:tc>
          <w:tcPr>
            <w:tcW w:w="1401" w:type="dxa"/>
            <w:tcBorders>
              <w:top w:val="single" w:sz="4" w:space="0" w:color="auto"/>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single" w:sz="4" w:space="0" w:color="auto"/>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single" w:sz="4" w:space="0" w:color="auto"/>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400" w:type="dxa"/>
            <w:tcBorders>
              <w:top w:val="single" w:sz="4" w:space="0" w:color="auto"/>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19</w:t>
            </w:r>
          </w:p>
        </w:tc>
        <w:tc>
          <w:tcPr>
            <w:tcW w:w="2305"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PRDCostExpense</w:t>
            </w:r>
          </w:p>
        </w:tc>
        <w:tc>
          <w:tcPr>
            <w:tcW w:w="1452"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1</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20</w:t>
            </w:r>
          </w:p>
        </w:tc>
        <w:tc>
          <w:tcPr>
            <w:tcW w:w="2305" w:type="dxa"/>
            <w:tcBorders>
              <w:top w:val="nil"/>
              <w:left w:val="nil"/>
              <w:bottom w:val="single" w:sz="4" w:space="0" w:color="auto"/>
              <w:right w:val="single" w:sz="4" w:space="0" w:color="auto"/>
            </w:tcBorders>
            <w:shd w:val="clear" w:color="auto" w:fill="FFFF00"/>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PRDIncludeInsurance</w:t>
            </w:r>
          </w:p>
        </w:tc>
        <w:tc>
          <w:tcPr>
            <w:tcW w:w="1452" w:type="dxa"/>
            <w:tcBorders>
              <w:top w:val="nil"/>
              <w:left w:val="nil"/>
              <w:bottom w:val="single" w:sz="4" w:space="0" w:color="auto"/>
              <w:right w:val="single" w:sz="4" w:space="0" w:color="auto"/>
            </w:tcBorders>
            <w:shd w:val="clear" w:color="auto" w:fill="FFFF00"/>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1</w:t>
            </w:r>
          </w:p>
        </w:tc>
        <w:tc>
          <w:tcPr>
            <w:tcW w:w="1401"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21</w:t>
            </w:r>
          </w:p>
        </w:tc>
        <w:tc>
          <w:tcPr>
            <w:tcW w:w="2305"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PRReffType</w:t>
            </w:r>
          </w:p>
        </w:tc>
        <w:tc>
          <w:tcPr>
            <w:tcW w:w="1452"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1</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22</w:t>
            </w:r>
          </w:p>
        </w:tc>
        <w:tc>
          <w:tcPr>
            <w:tcW w:w="2305" w:type="dxa"/>
            <w:tcBorders>
              <w:top w:val="single" w:sz="4" w:space="0" w:color="auto"/>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PRReffID</w:t>
            </w:r>
          </w:p>
        </w:tc>
        <w:tc>
          <w:tcPr>
            <w:tcW w:w="1452" w:type="dxa"/>
            <w:tcBorders>
              <w:top w:val="single" w:sz="4" w:space="0" w:color="auto"/>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int</w:t>
            </w:r>
          </w:p>
        </w:tc>
        <w:tc>
          <w:tcPr>
            <w:tcW w:w="837" w:type="dxa"/>
            <w:tcBorders>
              <w:top w:val="single" w:sz="4" w:space="0" w:color="auto"/>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4</w:t>
            </w:r>
          </w:p>
        </w:tc>
        <w:tc>
          <w:tcPr>
            <w:tcW w:w="1401" w:type="dxa"/>
            <w:tcBorders>
              <w:top w:val="single" w:sz="4" w:space="0" w:color="auto"/>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single" w:sz="4" w:space="0" w:color="auto"/>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single" w:sz="4" w:space="0" w:color="auto"/>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400" w:type="dxa"/>
            <w:tcBorders>
              <w:top w:val="single" w:sz="4" w:space="0" w:color="auto"/>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single" w:sz="4" w:space="0" w:color="auto"/>
              <w:left w:val="single" w:sz="4" w:space="0" w:color="auto"/>
              <w:bottom w:val="single" w:sz="4" w:space="0" w:color="auto"/>
              <w:right w:val="single" w:sz="4" w:space="0" w:color="auto"/>
            </w:tcBorders>
            <w:shd w:val="clear" w:color="auto" w:fill="FFFF00"/>
            <w:noWrap/>
          </w:tcPr>
          <w:p w:rsidR="0039294B" w:rsidRPr="005F3A27" w:rsidRDefault="0039294B" w:rsidP="0039294B">
            <w:pPr>
              <w:spacing w:before="0" w:after="0"/>
              <w:ind w:left="0"/>
              <w:jc w:val="center"/>
              <w:rPr>
                <w:rFonts w:ascii="Calibri" w:hAnsi="Calibri"/>
                <w:color w:val="000000"/>
                <w:sz w:val="22"/>
                <w:szCs w:val="22"/>
              </w:rPr>
            </w:pPr>
            <w:r>
              <w:rPr>
                <w:rFonts w:ascii="Calibri" w:hAnsi="Calibri"/>
                <w:color w:val="000000"/>
                <w:sz w:val="22"/>
                <w:szCs w:val="22"/>
              </w:rPr>
              <w:t>23</w:t>
            </w:r>
          </w:p>
        </w:tc>
        <w:tc>
          <w:tcPr>
            <w:tcW w:w="2305" w:type="dxa"/>
            <w:tcBorders>
              <w:top w:val="single" w:sz="4" w:space="0" w:color="auto"/>
              <w:left w:val="nil"/>
              <w:bottom w:val="single" w:sz="4" w:space="0" w:color="auto"/>
              <w:right w:val="single" w:sz="4" w:space="0" w:color="auto"/>
            </w:tcBorders>
            <w:shd w:val="clear" w:color="auto" w:fill="FFFF00"/>
            <w:noWrap/>
          </w:tcPr>
          <w:p w:rsidR="0039294B" w:rsidRPr="005F3A27" w:rsidRDefault="0039294B" w:rsidP="0039294B">
            <w:pPr>
              <w:spacing w:before="0" w:after="0"/>
              <w:ind w:left="0"/>
              <w:jc w:val="left"/>
              <w:rPr>
                <w:rFonts w:ascii="Calibri" w:hAnsi="Calibri"/>
                <w:color w:val="000000"/>
                <w:sz w:val="22"/>
                <w:szCs w:val="22"/>
              </w:rPr>
            </w:pPr>
            <w:r>
              <w:rPr>
                <w:rFonts w:ascii="Calibri" w:hAnsi="Calibri"/>
                <w:color w:val="000000"/>
                <w:sz w:val="22"/>
                <w:szCs w:val="22"/>
              </w:rPr>
              <w:t>RejectItemFlag</w:t>
            </w:r>
          </w:p>
        </w:tc>
        <w:tc>
          <w:tcPr>
            <w:tcW w:w="1452" w:type="dxa"/>
            <w:tcBorders>
              <w:top w:val="single" w:sz="4" w:space="0" w:color="auto"/>
              <w:left w:val="nil"/>
              <w:bottom w:val="single" w:sz="4" w:space="0" w:color="auto"/>
              <w:right w:val="single" w:sz="4" w:space="0" w:color="auto"/>
            </w:tcBorders>
            <w:shd w:val="clear" w:color="auto" w:fill="FFFF00"/>
            <w:noWrap/>
          </w:tcPr>
          <w:p w:rsidR="0039294B" w:rsidRPr="005F3A27" w:rsidRDefault="0039294B" w:rsidP="0039294B">
            <w:pPr>
              <w:spacing w:before="0" w:after="0"/>
              <w:ind w:left="0"/>
              <w:jc w:val="left"/>
              <w:rPr>
                <w:rFonts w:ascii="Calibri" w:hAnsi="Calibri"/>
                <w:color w:val="000000"/>
                <w:sz w:val="22"/>
                <w:szCs w:val="22"/>
              </w:rPr>
            </w:pPr>
            <w:r>
              <w:rPr>
                <w:rFonts w:ascii="Calibri" w:hAnsi="Calibri"/>
                <w:color w:val="000000"/>
                <w:sz w:val="22"/>
                <w:szCs w:val="22"/>
              </w:rPr>
              <w:t>bit</w:t>
            </w:r>
          </w:p>
        </w:tc>
        <w:tc>
          <w:tcPr>
            <w:tcW w:w="837" w:type="dxa"/>
            <w:tcBorders>
              <w:top w:val="single" w:sz="4" w:space="0" w:color="auto"/>
              <w:left w:val="nil"/>
              <w:bottom w:val="single" w:sz="4" w:space="0" w:color="auto"/>
              <w:right w:val="single" w:sz="4" w:space="0" w:color="auto"/>
            </w:tcBorders>
            <w:shd w:val="clear" w:color="auto" w:fill="FFFF00"/>
            <w:noWrap/>
            <w:vAlign w:val="bottom"/>
          </w:tcPr>
          <w:p w:rsidR="0039294B" w:rsidRPr="005F3A27" w:rsidRDefault="0039294B" w:rsidP="0039294B">
            <w:pPr>
              <w:spacing w:before="0" w:after="0"/>
              <w:ind w:left="0"/>
              <w:jc w:val="right"/>
              <w:rPr>
                <w:rFonts w:ascii="Calibri" w:hAnsi="Calibri"/>
                <w:color w:val="000000"/>
                <w:sz w:val="22"/>
                <w:szCs w:val="22"/>
              </w:rPr>
            </w:pPr>
            <w:r>
              <w:rPr>
                <w:rFonts w:ascii="Calibri" w:hAnsi="Calibri"/>
                <w:color w:val="000000"/>
                <w:sz w:val="22"/>
                <w:szCs w:val="22"/>
              </w:rPr>
              <w:t>1</w:t>
            </w:r>
          </w:p>
        </w:tc>
        <w:tc>
          <w:tcPr>
            <w:tcW w:w="1401" w:type="dxa"/>
            <w:tcBorders>
              <w:top w:val="single" w:sz="4" w:space="0" w:color="auto"/>
              <w:left w:val="nil"/>
              <w:bottom w:val="single" w:sz="4" w:space="0" w:color="auto"/>
              <w:right w:val="single" w:sz="4" w:space="0" w:color="auto"/>
            </w:tcBorders>
            <w:shd w:val="clear" w:color="auto" w:fill="FFFF00"/>
            <w:noWrap/>
            <w:vAlign w:val="bottom"/>
          </w:tcPr>
          <w:p w:rsidR="0039294B" w:rsidRPr="005F3A27" w:rsidRDefault="0039294B" w:rsidP="0039294B">
            <w:pPr>
              <w:spacing w:before="0" w:after="0"/>
              <w:ind w:left="0"/>
              <w:jc w:val="left"/>
              <w:rPr>
                <w:rFonts w:ascii="Calibri" w:hAnsi="Calibri"/>
                <w:color w:val="000000"/>
                <w:sz w:val="22"/>
                <w:szCs w:val="22"/>
              </w:rPr>
            </w:pPr>
            <w:r>
              <w:rPr>
                <w:rFonts w:ascii="Calibri" w:hAnsi="Calibri"/>
                <w:color w:val="000000"/>
                <w:sz w:val="22"/>
                <w:szCs w:val="22"/>
              </w:rPr>
              <w:t>1=Reject, 0=Aktif</w:t>
            </w:r>
          </w:p>
        </w:tc>
        <w:tc>
          <w:tcPr>
            <w:tcW w:w="1211" w:type="dxa"/>
            <w:tcBorders>
              <w:top w:val="single" w:sz="4" w:space="0" w:color="auto"/>
              <w:left w:val="nil"/>
              <w:bottom w:val="single" w:sz="4" w:space="0" w:color="auto"/>
              <w:right w:val="single" w:sz="4" w:space="0" w:color="auto"/>
            </w:tcBorders>
            <w:shd w:val="clear" w:color="auto" w:fill="FFFF00"/>
            <w:noWrap/>
            <w:vAlign w:val="bottom"/>
          </w:tcPr>
          <w:p w:rsidR="0039294B" w:rsidRPr="005F3A27" w:rsidRDefault="0039294B" w:rsidP="0039294B">
            <w:pPr>
              <w:spacing w:before="0" w:after="0"/>
              <w:ind w:left="0"/>
              <w:jc w:val="left"/>
              <w:rPr>
                <w:rFonts w:ascii="Calibri" w:hAnsi="Calibri"/>
                <w:color w:val="000000"/>
                <w:sz w:val="22"/>
                <w:szCs w:val="22"/>
              </w:rPr>
            </w:pPr>
          </w:p>
        </w:tc>
        <w:tc>
          <w:tcPr>
            <w:tcW w:w="1039" w:type="dxa"/>
            <w:tcBorders>
              <w:top w:val="single" w:sz="4" w:space="0" w:color="auto"/>
              <w:left w:val="nil"/>
              <w:bottom w:val="single" w:sz="4" w:space="0" w:color="auto"/>
              <w:right w:val="single" w:sz="4" w:space="0" w:color="auto"/>
            </w:tcBorders>
            <w:shd w:val="clear" w:color="auto" w:fill="FFFF00"/>
            <w:noWrap/>
            <w:vAlign w:val="bottom"/>
          </w:tcPr>
          <w:p w:rsidR="0039294B" w:rsidRPr="005F3A27" w:rsidRDefault="0039294B" w:rsidP="0039294B">
            <w:pPr>
              <w:spacing w:before="0" w:after="0"/>
              <w:ind w:left="0"/>
              <w:jc w:val="left"/>
              <w:rPr>
                <w:rFonts w:ascii="Calibri" w:hAnsi="Calibri"/>
                <w:color w:val="000000"/>
                <w:sz w:val="22"/>
                <w:szCs w:val="22"/>
              </w:rPr>
            </w:pPr>
          </w:p>
        </w:tc>
        <w:tc>
          <w:tcPr>
            <w:tcW w:w="1400" w:type="dxa"/>
            <w:tcBorders>
              <w:top w:val="single" w:sz="4" w:space="0" w:color="auto"/>
              <w:left w:val="nil"/>
              <w:bottom w:val="single" w:sz="4" w:space="0" w:color="auto"/>
              <w:right w:val="single" w:sz="4" w:space="0" w:color="auto"/>
            </w:tcBorders>
            <w:shd w:val="clear" w:color="auto" w:fill="FFFF00"/>
            <w:noWrap/>
            <w:vAlign w:val="bottom"/>
          </w:tcPr>
          <w:p w:rsidR="0039294B" w:rsidRPr="005F3A27" w:rsidRDefault="0039294B" w:rsidP="0039294B">
            <w:pPr>
              <w:spacing w:before="0" w:after="0"/>
              <w:ind w:left="0"/>
              <w:jc w:val="left"/>
              <w:rPr>
                <w:rFonts w:ascii="Calibri" w:hAnsi="Calibri"/>
                <w:color w:val="000000"/>
                <w:sz w:val="22"/>
                <w:szCs w:val="22"/>
              </w:rPr>
            </w:pPr>
          </w:p>
        </w:tc>
      </w:tr>
    </w:tbl>
    <w:p w:rsidR="0039294B" w:rsidRDefault="0039294B" w:rsidP="0039294B">
      <w:pPr>
        <w:pStyle w:val="BodyText"/>
        <w:ind w:left="0"/>
      </w:pPr>
    </w:p>
    <w:p w:rsidR="0039294B" w:rsidRDefault="0039294B" w:rsidP="0039294B">
      <w:pPr>
        <w:pStyle w:val="BodyText"/>
        <w:ind w:left="0"/>
      </w:pPr>
    </w:p>
    <w:p w:rsidR="0039294B" w:rsidRDefault="0039294B" w:rsidP="0039294B">
      <w:pPr>
        <w:pStyle w:val="BodyText"/>
        <w:ind w:left="0"/>
      </w:pPr>
    </w:p>
    <w:p w:rsidR="0039294B" w:rsidRDefault="0039294B" w:rsidP="0039294B">
      <w:pPr>
        <w:pStyle w:val="BodyText"/>
        <w:ind w:left="0"/>
      </w:pPr>
    </w:p>
    <w:p w:rsidR="0039294B" w:rsidRDefault="0039294B" w:rsidP="0039294B">
      <w:pPr>
        <w:pStyle w:val="BodyText"/>
        <w:ind w:left="0"/>
      </w:pPr>
    </w:p>
    <w:p w:rsidR="0039294B" w:rsidRDefault="0039294B" w:rsidP="0039294B">
      <w:pPr>
        <w:pStyle w:val="BodyText"/>
        <w:ind w:left="0"/>
      </w:pPr>
    </w:p>
    <w:p w:rsidR="0039294B" w:rsidRPr="00F75A8F" w:rsidRDefault="0039294B" w:rsidP="0039294B">
      <w:pPr>
        <w:pStyle w:val="BodyText"/>
        <w:rPr>
          <w:rStyle w:val="IntenseEmphasis"/>
          <w:b w:val="0"/>
          <w:i w:val="0"/>
          <w:color w:val="auto"/>
        </w:rPr>
      </w:pPr>
      <w:r w:rsidRPr="00F75A8F">
        <w:rPr>
          <w:rStyle w:val="IntenseEmphasis"/>
          <w:b w:val="0"/>
          <w:i w:val="0"/>
          <w:color w:val="auto"/>
        </w:rPr>
        <w:t xml:space="preserve">Nama Tabel </w:t>
      </w:r>
      <w:r w:rsidRPr="00F75A8F">
        <w:rPr>
          <w:rStyle w:val="IntenseEmphasis"/>
          <w:b w:val="0"/>
          <w:i w:val="0"/>
          <w:color w:val="auto"/>
        </w:rPr>
        <w:tab/>
      </w:r>
      <w:proofErr w:type="gramStart"/>
      <w:r w:rsidRPr="00F75A8F">
        <w:rPr>
          <w:rStyle w:val="IntenseEmphasis"/>
          <w:b w:val="0"/>
          <w:i w:val="0"/>
          <w:color w:val="auto"/>
        </w:rPr>
        <w:t>:</w:t>
      </w:r>
      <w:r>
        <w:rPr>
          <w:rStyle w:val="IntenseEmphasis"/>
          <w:b w:val="0"/>
          <w:i w:val="0"/>
          <w:color w:val="auto"/>
        </w:rPr>
        <w:t>EPROC</w:t>
      </w:r>
      <w:proofErr w:type="gramEnd"/>
      <w:r>
        <w:rPr>
          <w:rStyle w:val="IntenseEmphasis"/>
          <w:b w:val="0"/>
          <w:i w:val="0"/>
          <w:color w:val="auto"/>
        </w:rPr>
        <w:t>_PRDetailService</w:t>
      </w:r>
    </w:p>
    <w:p w:rsidR="0039294B" w:rsidRPr="005F3A27" w:rsidRDefault="0039294B" w:rsidP="0039294B">
      <w:pPr>
        <w:pStyle w:val="BodyText"/>
        <w:rPr>
          <w:bCs/>
          <w:iCs/>
        </w:rPr>
      </w:pPr>
      <w:r w:rsidRPr="00F75A8F">
        <w:rPr>
          <w:rStyle w:val="IntenseEmphasis"/>
          <w:b w:val="0"/>
          <w:i w:val="0"/>
          <w:color w:val="auto"/>
        </w:rPr>
        <w:t>Deskripsi</w:t>
      </w:r>
      <w:r w:rsidRPr="00F75A8F">
        <w:rPr>
          <w:rStyle w:val="IntenseEmphasis"/>
          <w:b w:val="0"/>
          <w:i w:val="0"/>
          <w:color w:val="auto"/>
        </w:rPr>
        <w:tab/>
      </w:r>
      <w:r>
        <w:rPr>
          <w:rStyle w:val="IntenseEmphasis"/>
          <w:b w:val="0"/>
          <w:i w:val="0"/>
          <w:color w:val="auto"/>
        </w:rPr>
        <w:tab/>
      </w:r>
      <w:r w:rsidRPr="00F75A8F">
        <w:rPr>
          <w:rStyle w:val="IntenseEmphasis"/>
          <w:b w:val="0"/>
          <w:i w:val="0"/>
          <w:color w:val="auto"/>
        </w:rPr>
        <w:t>:</w:t>
      </w:r>
    </w:p>
    <w:tbl>
      <w:tblPr>
        <w:tblW w:w="10075" w:type="dxa"/>
        <w:tblLook w:val="04A0" w:firstRow="1" w:lastRow="0" w:firstColumn="1" w:lastColumn="0" w:noHBand="0" w:noVBand="1"/>
      </w:tblPr>
      <w:tblGrid>
        <w:gridCol w:w="480"/>
        <w:gridCol w:w="2356"/>
        <w:gridCol w:w="1452"/>
        <w:gridCol w:w="837"/>
        <w:gridCol w:w="1350"/>
        <w:gridCol w:w="1211"/>
        <w:gridCol w:w="1039"/>
        <w:gridCol w:w="1350"/>
      </w:tblGrid>
      <w:tr w:rsidR="0039294B" w:rsidRPr="005F3A27" w:rsidTr="0039294B">
        <w:trPr>
          <w:trHeight w:val="300"/>
        </w:trPr>
        <w:tc>
          <w:tcPr>
            <w:tcW w:w="480" w:type="dxa"/>
            <w:tcBorders>
              <w:top w:val="single" w:sz="4" w:space="0" w:color="auto"/>
              <w:left w:val="single" w:sz="4" w:space="0" w:color="auto"/>
              <w:bottom w:val="single" w:sz="4" w:space="0" w:color="auto"/>
              <w:right w:val="single" w:sz="4" w:space="0" w:color="auto"/>
            </w:tcBorders>
            <w:shd w:val="clear" w:color="000000" w:fill="D0CECE"/>
            <w:noWrap/>
            <w:hideMark/>
          </w:tcPr>
          <w:p w:rsidR="0039294B" w:rsidRPr="005F3A27" w:rsidRDefault="0039294B" w:rsidP="0039294B">
            <w:pPr>
              <w:spacing w:before="0" w:after="0"/>
              <w:ind w:left="0"/>
              <w:jc w:val="center"/>
              <w:rPr>
                <w:rFonts w:ascii="Calibri" w:hAnsi="Calibri"/>
                <w:b/>
                <w:bCs/>
                <w:color w:val="000000"/>
                <w:sz w:val="22"/>
                <w:szCs w:val="22"/>
              </w:rPr>
            </w:pPr>
            <w:r w:rsidRPr="005F3A27">
              <w:rPr>
                <w:rFonts w:ascii="Calibri" w:hAnsi="Calibri"/>
                <w:b/>
                <w:bCs/>
                <w:color w:val="000000"/>
                <w:sz w:val="22"/>
                <w:szCs w:val="22"/>
              </w:rPr>
              <w:t>No</w:t>
            </w:r>
          </w:p>
        </w:tc>
        <w:tc>
          <w:tcPr>
            <w:tcW w:w="2356" w:type="dxa"/>
            <w:tcBorders>
              <w:top w:val="single" w:sz="4" w:space="0" w:color="auto"/>
              <w:left w:val="nil"/>
              <w:bottom w:val="single" w:sz="4" w:space="0" w:color="auto"/>
              <w:right w:val="single" w:sz="4" w:space="0" w:color="auto"/>
            </w:tcBorders>
            <w:shd w:val="clear" w:color="000000" w:fill="D0CECE"/>
            <w:noWrap/>
            <w:hideMark/>
          </w:tcPr>
          <w:p w:rsidR="0039294B" w:rsidRPr="005F3A27" w:rsidRDefault="0039294B" w:rsidP="0039294B">
            <w:pPr>
              <w:spacing w:before="0" w:after="0"/>
              <w:ind w:left="0"/>
              <w:jc w:val="center"/>
              <w:rPr>
                <w:rFonts w:ascii="Calibri" w:hAnsi="Calibri"/>
                <w:b/>
                <w:bCs/>
                <w:color w:val="000000"/>
                <w:sz w:val="22"/>
                <w:szCs w:val="22"/>
              </w:rPr>
            </w:pPr>
            <w:r w:rsidRPr="005F3A27">
              <w:rPr>
                <w:rFonts w:ascii="Calibri" w:hAnsi="Calibri"/>
                <w:b/>
                <w:bCs/>
                <w:color w:val="000000"/>
                <w:sz w:val="22"/>
                <w:szCs w:val="22"/>
              </w:rPr>
              <w:t>Nama Field</w:t>
            </w:r>
          </w:p>
        </w:tc>
        <w:tc>
          <w:tcPr>
            <w:tcW w:w="1452" w:type="dxa"/>
            <w:tcBorders>
              <w:top w:val="single" w:sz="4" w:space="0" w:color="auto"/>
              <w:left w:val="nil"/>
              <w:bottom w:val="single" w:sz="4" w:space="0" w:color="auto"/>
              <w:right w:val="single" w:sz="4" w:space="0" w:color="auto"/>
            </w:tcBorders>
            <w:shd w:val="clear" w:color="000000" w:fill="D0CECE"/>
            <w:noWrap/>
            <w:hideMark/>
          </w:tcPr>
          <w:p w:rsidR="0039294B" w:rsidRPr="005F3A27" w:rsidRDefault="0039294B" w:rsidP="0039294B">
            <w:pPr>
              <w:spacing w:before="0" w:after="0"/>
              <w:ind w:left="0"/>
              <w:jc w:val="center"/>
              <w:rPr>
                <w:rFonts w:ascii="Calibri" w:hAnsi="Calibri"/>
                <w:b/>
                <w:bCs/>
                <w:color w:val="000000"/>
                <w:sz w:val="22"/>
                <w:szCs w:val="22"/>
              </w:rPr>
            </w:pPr>
            <w:r w:rsidRPr="005F3A27">
              <w:rPr>
                <w:rFonts w:ascii="Calibri" w:hAnsi="Calibri"/>
                <w:b/>
                <w:bCs/>
                <w:color w:val="000000"/>
                <w:sz w:val="22"/>
                <w:szCs w:val="22"/>
              </w:rPr>
              <w:t>Type</w:t>
            </w:r>
          </w:p>
        </w:tc>
        <w:tc>
          <w:tcPr>
            <w:tcW w:w="837" w:type="dxa"/>
            <w:tcBorders>
              <w:top w:val="single" w:sz="4" w:space="0" w:color="auto"/>
              <w:left w:val="nil"/>
              <w:bottom w:val="single" w:sz="4" w:space="0" w:color="auto"/>
              <w:right w:val="single" w:sz="4" w:space="0" w:color="auto"/>
            </w:tcBorders>
            <w:shd w:val="clear" w:color="000000" w:fill="D0CECE"/>
            <w:noWrap/>
            <w:hideMark/>
          </w:tcPr>
          <w:p w:rsidR="0039294B" w:rsidRPr="005F3A27" w:rsidRDefault="0039294B" w:rsidP="0039294B">
            <w:pPr>
              <w:spacing w:before="0" w:after="0"/>
              <w:ind w:left="0"/>
              <w:jc w:val="center"/>
              <w:rPr>
                <w:rFonts w:ascii="Calibri" w:hAnsi="Calibri"/>
                <w:b/>
                <w:bCs/>
                <w:color w:val="000000"/>
                <w:sz w:val="22"/>
                <w:szCs w:val="22"/>
              </w:rPr>
            </w:pPr>
            <w:r w:rsidRPr="005F3A27">
              <w:rPr>
                <w:rFonts w:ascii="Calibri" w:hAnsi="Calibri"/>
                <w:b/>
                <w:bCs/>
                <w:color w:val="000000"/>
                <w:sz w:val="22"/>
                <w:szCs w:val="22"/>
              </w:rPr>
              <w:t>Length</w:t>
            </w:r>
          </w:p>
        </w:tc>
        <w:tc>
          <w:tcPr>
            <w:tcW w:w="1350" w:type="dxa"/>
            <w:tcBorders>
              <w:top w:val="single" w:sz="4" w:space="0" w:color="auto"/>
              <w:left w:val="nil"/>
              <w:bottom w:val="single" w:sz="4" w:space="0" w:color="auto"/>
              <w:right w:val="single" w:sz="4" w:space="0" w:color="auto"/>
            </w:tcBorders>
            <w:shd w:val="clear" w:color="000000" w:fill="D0CECE"/>
            <w:noWrap/>
            <w:hideMark/>
          </w:tcPr>
          <w:p w:rsidR="0039294B" w:rsidRPr="005F3A27" w:rsidRDefault="0039294B" w:rsidP="0039294B">
            <w:pPr>
              <w:spacing w:before="0" w:after="0"/>
              <w:ind w:left="0"/>
              <w:jc w:val="center"/>
              <w:rPr>
                <w:rFonts w:ascii="Calibri" w:hAnsi="Calibri"/>
                <w:b/>
                <w:bCs/>
                <w:color w:val="000000"/>
                <w:sz w:val="22"/>
                <w:szCs w:val="22"/>
              </w:rPr>
            </w:pPr>
            <w:r w:rsidRPr="005F3A27">
              <w:rPr>
                <w:rFonts w:ascii="Calibri" w:hAnsi="Calibri"/>
                <w:b/>
                <w:bCs/>
                <w:color w:val="000000"/>
                <w:sz w:val="22"/>
                <w:szCs w:val="22"/>
              </w:rPr>
              <w:t>Keterangan</w:t>
            </w:r>
          </w:p>
        </w:tc>
        <w:tc>
          <w:tcPr>
            <w:tcW w:w="1211" w:type="dxa"/>
            <w:tcBorders>
              <w:top w:val="single" w:sz="4" w:space="0" w:color="auto"/>
              <w:left w:val="nil"/>
              <w:bottom w:val="single" w:sz="4" w:space="0" w:color="auto"/>
              <w:right w:val="single" w:sz="4" w:space="0" w:color="auto"/>
            </w:tcBorders>
            <w:shd w:val="clear" w:color="000000" w:fill="D0CECE"/>
            <w:noWrap/>
            <w:hideMark/>
          </w:tcPr>
          <w:p w:rsidR="0039294B" w:rsidRPr="005F3A27" w:rsidRDefault="0039294B" w:rsidP="0039294B">
            <w:pPr>
              <w:spacing w:before="0" w:after="0"/>
              <w:ind w:left="0"/>
              <w:jc w:val="center"/>
              <w:rPr>
                <w:rFonts w:ascii="Calibri" w:hAnsi="Calibri"/>
                <w:b/>
                <w:bCs/>
                <w:color w:val="000000"/>
                <w:sz w:val="22"/>
                <w:szCs w:val="22"/>
              </w:rPr>
            </w:pPr>
            <w:r w:rsidRPr="005F3A27">
              <w:rPr>
                <w:rFonts w:ascii="Calibri" w:hAnsi="Calibri"/>
                <w:b/>
                <w:bCs/>
                <w:color w:val="000000"/>
                <w:sz w:val="22"/>
                <w:szCs w:val="22"/>
              </w:rPr>
              <w:t>Refference</w:t>
            </w:r>
          </w:p>
        </w:tc>
        <w:tc>
          <w:tcPr>
            <w:tcW w:w="1039" w:type="dxa"/>
            <w:tcBorders>
              <w:top w:val="single" w:sz="4" w:space="0" w:color="auto"/>
              <w:left w:val="nil"/>
              <w:bottom w:val="single" w:sz="4" w:space="0" w:color="auto"/>
              <w:right w:val="single" w:sz="4" w:space="0" w:color="auto"/>
            </w:tcBorders>
            <w:shd w:val="clear" w:color="000000" w:fill="D0CECE"/>
            <w:noWrap/>
            <w:hideMark/>
          </w:tcPr>
          <w:p w:rsidR="0039294B" w:rsidRPr="005F3A27" w:rsidRDefault="0039294B" w:rsidP="0039294B">
            <w:pPr>
              <w:spacing w:before="0" w:after="0"/>
              <w:ind w:left="0"/>
              <w:jc w:val="center"/>
              <w:rPr>
                <w:rFonts w:ascii="Calibri" w:hAnsi="Calibri"/>
                <w:b/>
                <w:bCs/>
                <w:color w:val="000000"/>
                <w:sz w:val="22"/>
                <w:szCs w:val="22"/>
              </w:rPr>
            </w:pPr>
            <w:r w:rsidRPr="005F3A27">
              <w:rPr>
                <w:rFonts w:ascii="Calibri" w:hAnsi="Calibri"/>
                <w:b/>
                <w:bCs/>
                <w:color w:val="000000"/>
                <w:sz w:val="22"/>
                <w:szCs w:val="22"/>
              </w:rPr>
              <w:t>Check Field / Check Value</w:t>
            </w:r>
          </w:p>
        </w:tc>
        <w:tc>
          <w:tcPr>
            <w:tcW w:w="1350" w:type="dxa"/>
            <w:tcBorders>
              <w:top w:val="single" w:sz="4" w:space="0" w:color="auto"/>
              <w:left w:val="nil"/>
              <w:bottom w:val="single" w:sz="4" w:space="0" w:color="auto"/>
              <w:right w:val="single" w:sz="4" w:space="0" w:color="auto"/>
            </w:tcBorders>
            <w:shd w:val="clear" w:color="000000" w:fill="D0CECE"/>
            <w:noWrap/>
            <w:hideMark/>
          </w:tcPr>
          <w:p w:rsidR="0039294B" w:rsidRPr="005F3A27" w:rsidRDefault="0039294B" w:rsidP="0039294B">
            <w:pPr>
              <w:spacing w:before="0" w:after="0"/>
              <w:ind w:left="0"/>
              <w:jc w:val="center"/>
              <w:rPr>
                <w:rFonts w:ascii="Calibri" w:hAnsi="Calibri"/>
                <w:b/>
                <w:bCs/>
                <w:color w:val="000000"/>
                <w:sz w:val="22"/>
                <w:szCs w:val="22"/>
              </w:rPr>
            </w:pPr>
            <w:r w:rsidRPr="005F3A27">
              <w:rPr>
                <w:rFonts w:ascii="Calibri" w:hAnsi="Calibri"/>
                <w:b/>
                <w:bCs/>
                <w:color w:val="000000"/>
                <w:sz w:val="22"/>
                <w:szCs w:val="22"/>
              </w:rPr>
              <w:t>Default Value</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center"/>
              <w:rPr>
                <w:rFonts w:ascii="Calibri" w:hAnsi="Calibri"/>
                <w:color w:val="000000"/>
                <w:sz w:val="22"/>
                <w:szCs w:val="22"/>
              </w:rPr>
            </w:pPr>
            <w:r w:rsidRPr="005F3A27">
              <w:rPr>
                <w:rFonts w:ascii="Calibri" w:hAnsi="Calibri"/>
                <w:color w:val="000000"/>
                <w:sz w:val="22"/>
                <w:szCs w:val="22"/>
              </w:rPr>
              <w:t>1</w:t>
            </w:r>
          </w:p>
        </w:tc>
        <w:tc>
          <w:tcPr>
            <w:tcW w:w="2356"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PRDetailID</w:t>
            </w:r>
          </w:p>
        </w:tc>
        <w:tc>
          <w:tcPr>
            <w:tcW w:w="1452"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4</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PK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center"/>
              <w:rPr>
                <w:rFonts w:ascii="Calibri" w:hAnsi="Calibri"/>
                <w:color w:val="000000"/>
                <w:sz w:val="22"/>
                <w:szCs w:val="22"/>
              </w:rPr>
            </w:pPr>
            <w:r w:rsidRPr="005F3A27">
              <w:rPr>
                <w:rFonts w:ascii="Calibri" w:hAnsi="Calibri"/>
                <w:color w:val="000000"/>
                <w:sz w:val="22"/>
                <w:szCs w:val="22"/>
              </w:rPr>
              <w:t>2</w:t>
            </w:r>
          </w:p>
        </w:tc>
        <w:tc>
          <w:tcPr>
            <w:tcW w:w="2356"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PRID</w:t>
            </w:r>
          </w:p>
        </w:tc>
        <w:tc>
          <w:tcPr>
            <w:tcW w:w="1452"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4</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FK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center"/>
              <w:rPr>
                <w:rFonts w:ascii="Calibri" w:hAnsi="Calibri"/>
                <w:color w:val="000000"/>
                <w:sz w:val="22"/>
                <w:szCs w:val="22"/>
              </w:rPr>
            </w:pPr>
            <w:r w:rsidRPr="005F3A27">
              <w:rPr>
                <w:rFonts w:ascii="Calibri" w:hAnsi="Calibri"/>
                <w:color w:val="000000"/>
                <w:sz w:val="22"/>
                <w:szCs w:val="22"/>
              </w:rPr>
              <w:t>3</w:t>
            </w:r>
          </w:p>
        </w:tc>
        <w:tc>
          <w:tcPr>
            <w:tcW w:w="2356"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PRDMemoDetailID</w:t>
            </w:r>
          </w:p>
        </w:tc>
        <w:tc>
          <w:tcPr>
            <w:tcW w:w="1452"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4</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center"/>
              <w:rPr>
                <w:rFonts w:ascii="Calibri" w:hAnsi="Calibri"/>
                <w:color w:val="000000"/>
                <w:sz w:val="22"/>
                <w:szCs w:val="22"/>
              </w:rPr>
            </w:pPr>
            <w:r w:rsidRPr="005F3A27">
              <w:rPr>
                <w:rFonts w:ascii="Calibri" w:hAnsi="Calibri"/>
                <w:color w:val="000000"/>
                <w:sz w:val="22"/>
                <w:szCs w:val="22"/>
              </w:rPr>
              <w:t>4</w:t>
            </w:r>
          </w:p>
        </w:tc>
        <w:tc>
          <w:tcPr>
            <w:tcW w:w="2356"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PRDProductID</w:t>
            </w:r>
          </w:p>
        </w:tc>
        <w:tc>
          <w:tcPr>
            <w:tcW w:w="1452"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4</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center"/>
              <w:rPr>
                <w:rFonts w:ascii="Calibri" w:hAnsi="Calibri"/>
                <w:color w:val="000000"/>
                <w:sz w:val="22"/>
                <w:szCs w:val="22"/>
              </w:rPr>
            </w:pPr>
            <w:r w:rsidRPr="005F3A27">
              <w:rPr>
                <w:rFonts w:ascii="Calibri" w:hAnsi="Calibri"/>
                <w:color w:val="000000"/>
                <w:sz w:val="22"/>
                <w:szCs w:val="22"/>
              </w:rPr>
              <w:t>5</w:t>
            </w:r>
          </w:p>
        </w:tc>
        <w:tc>
          <w:tcPr>
            <w:tcW w:w="2356"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PRDServiceItem</w:t>
            </w:r>
          </w:p>
        </w:tc>
        <w:tc>
          <w:tcPr>
            <w:tcW w:w="1452"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varchar(125)</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125</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center"/>
              <w:rPr>
                <w:rFonts w:ascii="Calibri" w:hAnsi="Calibri"/>
                <w:color w:val="000000"/>
                <w:sz w:val="22"/>
                <w:szCs w:val="22"/>
              </w:rPr>
            </w:pPr>
            <w:r w:rsidRPr="005F3A27">
              <w:rPr>
                <w:rFonts w:ascii="Calibri" w:hAnsi="Calibri"/>
                <w:color w:val="000000"/>
                <w:sz w:val="22"/>
                <w:szCs w:val="22"/>
              </w:rPr>
              <w:t>6</w:t>
            </w:r>
          </w:p>
        </w:tc>
        <w:tc>
          <w:tcPr>
            <w:tcW w:w="2356"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PRDServiceDescription</w:t>
            </w:r>
          </w:p>
        </w:tc>
        <w:tc>
          <w:tcPr>
            <w:tcW w:w="1452"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varchar(MAX)</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-1</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center"/>
              <w:rPr>
                <w:rFonts w:ascii="Calibri" w:hAnsi="Calibri"/>
                <w:color w:val="000000"/>
                <w:sz w:val="22"/>
                <w:szCs w:val="22"/>
              </w:rPr>
            </w:pPr>
            <w:r w:rsidRPr="005F3A27">
              <w:rPr>
                <w:rFonts w:ascii="Calibri" w:hAnsi="Calibri"/>
                <w:color w:val="000000"/>
                <w:sz w:val="22"/>
                <w:szCs w:val="22"/>
              </w:rPr>
              <w:t>7</w:t>
            </w:r>
          </w:p>
        </w:tc>
        <w:tc>
          <w:tcPr>
            <w:tcW w:w="2356"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PRDServiceTotalPrice</w:t>
            </w:r>
          </w:p>
        </w:tc>
        <w:tc>
          <w:tcPr>
            <w:tcW w:w="1452"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decimal(18,2)</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9</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center"/>
              <w:rPr>
                <w:rFonts w:ascii="Calibri" w:hAnsi="Calibri"/>
                <w:color w:val="000000"/>
                <w:sz w:val="22"/>
                <w:szCs w:val="22"/>
              </w:rPr>
            </w:pPr>
            <w:r w:rsidRPr="005F3A27">
              <w:rPr>
                <w:rFonts w:ascii="Calibri" w:hAnsi="Calibri"/>
                <w:color w:val="000000"/>
                <w:sz w:val="22"/>
                <w:szCs w:val="22"/>
              </w:rPr>
              <w:t>8</w:t>
            </w:r>
          </w:p>
        </w:tc>
        <w:tc>
          <w:tcPr>
            <w:tcW w:w="2356"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PRDServiceRequester</w:t>
            </w:r>
          </w:p>
        </w:tc>
        <w:tc>
          <w:tcPr>
            <w:tcW w:w="1452"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varchar(50)</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50</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center"/>
              <w:rPr>
                <w:rFonts w:ascii="Calibri" w:hAnsi="Calibri"/>
                <w:color w:val="000000"/>
                <w:sz w:val="22"/>
                <w:szCs w:val="22"/>
              </w:rPr>
            </w:pPr>
            <w:r w:rsidRPr="005F3A27">
              <w:rPr>
                <w:rFonts w:ascii="Calibri" w:hAnsi="Calibri"/>
                <w:color w:val="000000"/>
                <w:sz w:val="22"/>
                <w:szCs w:val="22"/>
              </w:rPr>
              <w:t>9</w:t>
            </w:r>
          </w:p>
        </w:tc>
        <w:tc>
          <w:tcPr>
            <w:tcW w:w="2356"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PRDServiceCostCenter</w:t>
            </w:r>
          </w:p>
        </w:tc>
        <w:tc>
          <w:tcPr>
            <w:tcW w:w="1452"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varchar(10)</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10</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center"/>
              <w:rPr>
                <w:rFonts w:ascii="Calibri" w:hAnsi="Calibri"/>
                <w:color w:val="000000"/>
                <w:sz w:val="22"/>
                <w:szCs w:val="22"/>
              </w:rPr>
            </w:pPr>
            <w:r w:rsidRPr="005F3A27">
              <w:rPr>
                <w:rFonts w:ascii="Calibri" w:hAnsi="Calibri"/>
                <w:color w:val="000000"/>
                <w:sz w:val="22"/>
                <w:szCs w:val="22"/>
              </w:rPr>
              <w:t>10</w:t>
            </w:r>
          </w:p>
        </w:tc>
        <w:tc>
          <w:tcPr>
            <w:tcW w:w="2356" w:type="dxa"/>
            <w:tcBorders>
              <w:top w:val="nil"/>
              <w:left w:val="nil"/>
              <w:bottom w:val="single" w:sz="4" w:space="0" w:color="auto"/>
              <w:right w:val="single" w:sz="4" w:space="0" w:color="auto"/>
            </w:tcBorders>
            <w:shd w:val="clear" w:color="auto" w:fill="auto"/>
            <w:noWrap/>
            <w:hideMark/>
          </w:tcPr>
          <w:p w:rsidR="0039294B"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PRDServiceDelivery</w:t>
            </w:r>
          </w:p>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lastRenderedPageBreak/>
              <w:t>Address</w:t>
            </w:r>
          </w:p>
        </w:tc>
        <w:tc>
          <w:tcPr>
            <w:tcW w:w="1452"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lastRenderedPageBreak/>
              <w:t>varchar(MAX)</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-1</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FFFF00"/>
            <w:noWrap/>
            <w:hideMark/>
          </w:tcPr>
          <w:p w:rsidR="0039294B" w:rsidRPr="005F3A27" w:rsidRDefault="0039294B" w:rsidP="0039294B">
            <w:pPr>
              <w:spacing w:before="0" w:after="0"/>
              <w:ind w:left="0"/>
              <w:jc w:val="center"/>
              <w:rPr>
                <w:rFonts w:ascii="Calibri" w:hAnsi="Calibri"/>
                <w:color w:val="000000"/>
                <w:sz w:val="22"/>
                <w:szCs w:val="22"/>
              </w:rPr>
            </w:pPr>
            <w:r w:rsidRPr="005F3A27">
              <w:rPr>
                <w:rFonts w:ascii="Calibri" w:hAnsi="Calibri"/>
                <w:color w:val="000000"/>
                <w:sz w:val="22"/>
                <w:szCs w:val="22"/>
              </w:rPr>
              <w:lastRenderedPageBreak/>
              <w:t>11</w:t>
            </w:r>
          </w:p>
        </w:tc>
        <w:tc>
          <w:tcPr>
            <w:tcW w:w="2356" w:type="dxa"/>
            <w:tcBorders>
              <w:top w:val="nil"/>
              <w:left w:val="nil"/>
              <w:bottom w:val="single" w:sz="4" w:space="0" w:color="auto"/>
              <w:right w:val="single" w:sz="4" w:space="0" w:color="auto"/>
            </w:tcBorders>
            <w:shd w:val="clear" w:color="auto" w:fill="FFFF00"/>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PRDServicePhone1</w:t>
            </w:r>
          </w:p>
        </w:tc>
        <w:tc>
          <w:tcPr>
            <w:tcW w:w="1452" w:type="dxa"/>
            <w:tcBorders>
              <w:top w:val="nil"/>
              <w:left w:val="nil"/>
              <w:bottom w:val="single" w:sz="4" w:space="0" w:color="auto"/>
              <w:right w:val="single" w:sz="4" w:space="0" w:color="auto"/>
            </w:tcBorders>
            <w:shd w:val="clear" w:color="auto" w:fill="FFFF00"/>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varchar(20)</w:t>
            </w:r>
          </w:p>
        </w:tc>
        <w:tc>
          <w:tcPr>
            <w:tcW w:w="837"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20</w:t>
            </w:r>
          </w:p>
        </w:tc>
        <w:tc>
          <w:tcPr>
            <w:tcW w:w="1350"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Telephone Number</w:t>
            </w:r>
          </w:p>
        </w:tc>
        <w:tc>
          <w:tcPr>
            <w:tcW w:w="1211"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FFFF00"/>
            <w:noWrap/>
            <w:hideMark/>
          </w:tcPr>
          <w:p w:rsidR="0039294B" w:rsidRPr="005F3A27" w:rsidRDefault="0039294B" w:rsidP="0039294B">
            <w:pPr>
              <w:spacing w:before="0" w:after="0"/>
              <w:ind w:left="0"/>
              <w:jc w:val="center"/>
              <w:rPr>
                <w:rFonts w:ascii="Calibri" w:hAnsi="Calibri"/>
                <w:color w:val="000000"/>
                <w:sz w:val="22"/>
                <w:szCs w:val="22"/>
              </w:rPr>
            </w:pPr>
            <w:r w:rsidRPr="005F3A27">
              <w:rPr>
                <w:rFonts w:ascii="Calibri" w:hAnsi="Calibri"/>
                <w:color w:val="000000"/>
                <w:sz w:val="22"/>
                <w:szCs w:val="22"/>
              </w:rPr>
              <w:t>12</w:t>
            </w:r>
          </w:p>
        </w:tc>
        <w:tc>
          <w:tcPr>
            <w:tcW w:w="2356" w:type="dxa"/>
            <w:tcBorders>
              <w:top w:val="nil"/>
              <w:left w:val="nil"/>
              <w:bottom w:val="single" w:sz="4" w:space="0" w:color="auto"/>
              <w:right w:val="single" w:sz="4" w:space="0" w:color="auto"/>
            </w:tcBorders>
            <w:shd w:val="clear" w:color="auto" w:fill="FFFF00"/>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PRDServicePhone2</w:t>
            </w:r>
          </w:p>
        </w:tc>
        <w:tc>
          <w:tcPr>
            <w:tcW w:w="1452" w:type="dxa"/>
            <w:tcBorders>
              <w:top w:val="nil"/>
              <w:left w:val="nil"/>
              <w:bottom w:val="single" w:sz="4" w:space="0" w:color="auto"/>
              <w:right w:val="single" w:sz="4" w:space="0" w:color="auto"/>
            </w:tcBorders>
            <w:shd w:val="clear" w:color="auto" w:fill="FFFF00"/>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varchar(20)</w:t>
            </w:r>
          </w:p>
        </w:tc>
        <w:tc>
          <w:tcPr>
            <w:tcW w:w="837"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20</w:t>
            </w:r>
          </w:p>
        </w:tc>
        <w:tc>
          <w:tcPr>
            <w:tcW w:w="1350"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Handphone Number</w:t>
            </w:r>
          </w:p>
        </w:tc>
        <w:tc>
          <w:tcPr>
            <w:tcW w:w="1211"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FFFF00"/>
            <w:noWrap/>
            <w:hideMark/>
          </w:tcPr>
          <w:p w:rsidR="0039294B" w:rsidRPr="005F3A27" w:rsidRDefault="0039294B" w:rsidP="0039294B">
            <w:pPr>
              <w:spacing w:before="0" w:after="0"/>
              <w:ind w:left="0"/>
              <w:jc w:val="center"/>
              <w:rPr>
                <w:rFonts w:ascii="Calibri" w:hAnsi="Calibri"/>
                <w:color w:val="000000"/>
                <w:sz w:val="22"/>
                <w:szCs w:val="22"/>
              </w:rPr>
            </w:pPr>
            <w:r w:rsidRPr="005F3A27">
              <w:rPr>
                <w:rFonts w:ascii="Calibri" w:hAnsi="Calibri"/>
                <w:color w:val="000000"/>
                <w:sz w:val="22"/>
                <w:szCs w:val="22"/>
              </w:rPr>
              <w:t>13</w:t>
            </w:r>
          </w:p>
        </w:tc>
        <w:tc>
          <w:tcPr>
            <w:tcW w:w="2356" w:type="dxa"/>
            <w:tcBorders>
              <w:top w:val="nil"/>
              <w:left w:val="nil"/>
              <w:bottom w:val="single" w:sz="4" w:space="0" w:color="auto"/>
              <w:right w:val="single" w:sz="4" w:space="0" w:color="auto"/>
            </w:tcBorders>
            <w:shd w:val="clear" w:color="auto" w:fill="FFFF00"/>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PRDServiceEmail</w:t>
            </w:r>
          </w:p>
        </w:tc>
        <w:tc>
          <w:tcPr>
            <w:tcW w:w="1452" w:type="dxa"/>
            <w:tcBorders>
              <w:top w:val="nil"/>
              <w:left w:val="nil"/>
              <w:bottom w:val="single" w:sz="4" w:space="0" w:color="auto"/>
              <w:right w:val="single" w:sz="4" w:space="0" w:color="auto"/>
            </w:tcBorders>
            <w:shd w:val="clear" w:color="auto" w:fill="FFFF00"/>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varchar(255)</w:t>
            </w:r>
          </w:p>
        </w:tc>
        <w:tc>
          <w:tcPr>
            <w:tcW w:w="837"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255</w:t>
            </w:r>
          </w:p>
        </w:tc>
        <w:tc>
          <w:tcPr>
            <w:tcW w:w="1350"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center"/>
              <w:rPr>
                <w:rFonts w:ascii="Calibri" w:hAnsi="Calibri"/>
                <w:color w:val="000000"/>
                <w:sz w:val="22"/>
                <w:szCs w:val="22"/>
              </w:rPr>
            </w:pPr>
            <w:r w:rsidRPr="005F3A27">
              <w:rPr>
                <w:rFonts w:ascii="Calibri" w:hAnsi="Calibri"/>
                <w:color w:val="000000"/>
                <w:sz w:val="22"/>
                <w:szCs w:val="22"/>
              </w:rPr>
              <w:t>14</w:t>
            </w:r>
          </w:p>
        </w:tc>
        <w:tc>
          <w:tcPr>
            <w:tcW w:w="2356"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PRDServiceDoneStatus</w:t>
            </w:r>
          </w:p>
        </w:tc>
        <w:tc>
          <w:tcPr>
            <w:tcW w:w="1452"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1</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center"/>
              <w:rPr>
                <w:rFonts w:ascii="Calibri" w:hAnsi="Calibri"/>
                <w:color w:val="000000"/>
                <w:sz w:val="22"/>
                <w:szCs w:val="22"/>
              </w:rPr>
            </w:pPr>
            <w:r w:rsidRPr="005F3A27">
              <w:rPr>
                <w:rFonts w:ascii="Calibri" w:hAnsi="Calibri"/>
                <w:color w:val="000000"/>
                <w:sz w:val="22"/>
                <w:szCs w:val="22"/>
              </w:rPr>
              <w:t>15</w:t>
            </w:r>
          </w:p>
        </w:tc>
        <w:tc>
          <w:tcPr>
            <w:tcW w:w="2356"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PRDServiceCostExpense</w:t>
            </w:r>
          </w:p>
        </w:tc>
        <w:tc>
          <w:tcPr>
            <w:tcW w:w="1452"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1</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center"/>
              <w:rPr>
                <w:rFonts w:ascii="Calibri" w:hAnsi="Calibri"/>
                <w:color w:val="000000"/>
                <w:sz w:val="22"/>
                <w:szCs w:val="22"/>
              </w:rPr>
            </w:pPr>
            <w:r w:rsidRPr="005F3A27">
              <w:rPr>
                <w:rFonts w:ascii="Calibri" w:hAnsi="Calibri"/>
                <w:color w:val="000000"/>
                <w:sz w:val="22"/>
                <w:szCs w:val="22"/>
              </w:rPr>
              <w:t>16</w:t>
            </w:r>
          </w:p>
        </w:tc>
        <w:tc>
          <w:tcPr>
            <w:tcW w:w="2356"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PRReffType</w:t>
            </w:r>
          </w:p>
        </w:tc>
        <w:tc>
          <w:tcPr>
            <w:tcW w:w="1452"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1</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center"/>
              <w:rPr>
                <w:rFonts w:ascii="Calibri" w:hAnsi="Calibri"/>
                <w:color w:val="000000"/>
                <w:sz w:val="22"/>
                <w:szCs w:val="22"/>
              </w:rPr>
            </w:pPr>
            <w:r w:rsidRPr="005F3A27">
              <w:rPr>
                <w:rFonts w:ascii="Calibri" w:hAnsi="Calibri"/>
                <w:color w:val="000000"/>
                <w:sz w:val="22"/>
                <w:szCs w:val="22"/>
              </w:rPr>
              <w:t>17</w:t>
            </w:r>
          </w:p>
        </w:tc>
        <w:tc>
          <w:tcPr>
            <w:tcW w:w="2356"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PRReffID</w:t>
            </w:r>
          </w:p>
        </w:tc>
        <w:tc>
          <w:tcPr>
            <w:tcW w:w="1452"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4</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nil"/>
              <w:right w:val="single" w:sz="4" w:space="0" w:color="auto"/>
            </w:tcBorders>
            <w:shd w:val="clear" w:color="auto" w:fill="auto"/>
            <w:noWrap/>
            <w:hideMark/>
          </w:tcPr>
          <w:p w:rsidR="0039294B" w:rsidRPr="005F3A27" w:rsidRDefault="0039294B" w:rsidP="0039294B">
            <w:pPr>
              <w:spacing w:before="0" w:after="0"/>
              <w:ind w:left="0"/>
              <w:jc w:val="center"/>
              <w:rPr>
                <w:rFonts w:ascii="Calibri" w:hAnsi="Calibri"/>
                <w:color w:val="000000"/>
                <w:sz w:val="22"/>
                <w:szCs w:val="22"/>
              </w:rPr>
            </w:pPr>
            <w:r w:rsidRPr="005F3A27">
              <w:rPr>
                <w:rFonts w:ascii="Calibri" w:hAnsi="Calibri"/>
                <w:color w:val="000000"/>
                <w:sz w:val="22"/>
                <w:szCs w:val="22"/>
              </w:rPr>
              <w:t>18</w:t>
            </w:r>
          </w:p>
        </w:tc>
        <w:tc>
          <w:tcPr>
            <w:tcW w:w="2356" w:type="dxa"/>
            <w:tcBorders>
              <w:top w:val="nil"/>
              <w:left w:val="nil"/>
              <w:bottom w:val="nil"/>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PRDCostExpense</w:t>
            </w:r>
          </w:p>
        </w:tc>
        <w:tc>
          <w:tcPr>
            <w:tcW w:w="1452" w:type="dxa"/>
            <w:tcBorders>
              <w:top w:val="nil"/>
              <w:left w:val="nil"/>
              <w:bottom w:val="nil"/>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bit</w:t>
            </w:r>
          </w:p>
        </w:tc>
        <w:tc>
          <w:tcPr>
            <w:tcW w:w="837" w:type="dxa"/>
            <w:tcBorders>
              <w:top w:val="nil"/>
              <w:left w:val="nil"/>
              <w:bottom w:val="nil"/>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1</w:t>
            </w:r>
          </w:p>
        </w:tc>
        <w:tc>
          <w:tcPr>
            <w:tcW w:w="1350" w:type="dxa"/>
            <w:tcBorders>
              <w:top w:val="nil"/>
              <w:left w:val="nil"/>
              <w:bottom w:val="nil"/>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nil"/>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nil"/>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350" w:type="dxa"/>
            <w:tcBorders>
              <w:top w:val="nil"/>
              <w:left w:val="nil"/>
              <w:bottom w:val="nil"/>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tcPr>
          <w:p w:rsidR="0039294B" w:rsidRPr="005F3A27" w:rsidRDefault="0039294B" w:rsidP="0039294B">
            <w:pPr>
              <w:spacing w:before="0" w:after="0"/>
              <w:ind w:left="0"/>
              <w:jc w:val="center"/>
              <w:rPr>
                <w:rFonts w:ascii="Calibri" w:hAnsi="Calibri"/>
                <w:color w:val="000000"/>
                <w:sz w:val="22"/>
                <w:szCs w:val="22"/>
              </w:rPr>
            </w:pPr>
            <w:r>
              <w:rPr>
                <w:rFonts w:ascii="Calibri" w:hAnsi="Calibri"/>
                <w:color w:val="000000"/>
                <w:sz w:val="22"/>
                <w:szCs w:val="22"/>
              </w:rPr>
              <w:t>19</w:t>
            </w:r>
          </w:p>
        </w:tc>
        <w:tc>
          <w:tcPr>
            <w:tcW w:w="2356" w:type="dxa"/>
            <w:tcBorders>
              <w:top w:val="nil"/>
              <w:left w:val="nil"/>
              <w:bottom w:val="single" w:sz="4" w:space="0" w:color="auto"/>
              <w:right w:val="single" w:sz="4" w:space="0" w:color="auto"/>
            </w:tcBorders>
            <w:shd w:val="clear" w:color="auto" w:fill="auto"/>
            <w:noWrap/>
          </w:tcPr>
          <w:p w:rsidR="0039294B" w:rsidRPr="005F3A27" w:rsidRDefault="0039294B" w:rsidP="0039294B">
            <w:pPr>
              <w:spacing w:before="0" w:after="0"/>
              <w:ind w:left="0"/>
              <w:jc w:val="left"/>
              <w:rPr>
                <w:rFonts w:ascii="Calibri" w:hAnsi="Calibri"/>
                <w:color w:val="000000"/>
                <w:sz w:val="22"/>
                <w:szCs w:val="22"/>
              </w:rPr>
            </w:pPr>
            <w:r>
              <w:rPr>
                <w:rFonts w:ascii="Calibri" w:hAnsi="Calibri"/>
                <w:color w:val="000000"/>
                <w:sz w:val="22"/>
                <w:szCs w:val="22"/>
              </w:rPr>
              <w:t>RejectItemFlag</w:t>
            </w:r>
          </w:p>
        </w:tc>
        <w:tc>
          <w:tcPr>
            <w:tcW w:w="1452" w:type="dxa"/>
            <w:tcBorders>
              <w:top w:val="nil"/>
              <w:left w:val="nil"/>
              <w:bottom w:val="single" w:sz="4" w:space="0" w:color="auto"/>
              <w:right w:val="single" w:sz="4" w:space="0" w:color="auto"/>
            </w:tcBorders>
            <w:shd w:val="clear" w:color="auto" w:fill="auto"/>
            <w:noWrap/>
          </w:tcPr>
          <w:p w:rsidR="0039294B" w:rsidRPr="005F3A27" w:rsidRDefault="0039294B" w:rsidP="0039294B">
            <w:pPr>
              <w:spacing w:before="0" w:after="0"/>
              <w:ind w:left="0"/>
              <w:jc w:val="left"/>
              <w:rPr>
                <w:rFonts w:ascii="Calibri" w:hAnsi="Calibri"/>
                <w:color w:val="000000"/>
                <w:sz w:val="22"/>
                <w:szCs w:val="22"/>
              </w:rPr>
            </w:pPr>
            <w:r>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auto"/>
            <w:noWrap/>
            <w:vAlign w:val="bottom"/>
          </w:tcPr>
          <w:p w:rsidR="0039294B" w:rsidRPr="005F3A27" w:rsidRDefault="0039294B" w:rsidP="0039294B">
            <w:pPr>
              <w:spacing w:before="0" w:after="0"/>
              <w:ind w:left="0"/>
              <w:jc w:val="right"/>
              <w:rPr>
                <w:rFonts w:ascii="Calibri" w:hAnsi="Calibri"/>
                <w:color w:val="000000"/>
                <w:sz w:val="22"/>
                <w:szCs w:val="22"/>
              </w:rPr>
            </w:pPr>
            <w:r>
              <w:rPr>
                <w:rFonts w:ascii="Calibri" w:hAnsi="Calibri"/>
                <w:color w:val="000000"/>
                <w:sz w:val="22"/>
                <w:szCs w:val="22"/>
              </w:rPr>
              <w:t>1</w:t>
            </w:r>
          </w:p>
        </w:tc>
        <w:tc>
          <w:tcPr>
            <w:tcW w:w="1350" w:type="dxa"/>
            <w:tcBorders>
              <w:top w:val="nil"/>
              <w:left w:val="nil"/>
              <w:bottom w:val="single" w:sz="4" w:space="0" w:color="auto"/>
              <w:right w:val="single" w:sz="4" w:space="0" w:color="auto"/>
            </w:tcBorders>
            <w:shd w:val="clear" w:color="auto" w:fill="auto"/>
            <w:noWrap/>
            <w:vAlign w:val="bottom"/>
          </w:tcPr>
          <w:p w:rsidR="0039294B" w:rsidRPr="005F3A27" w:rsidRDefault="0039294B" w:rsidP="0039294B">
            <w:pPr>
              <w:spacing w:before="0" w:after="0"/>
              <w:ind w:left="0"/>
              <w:jc w:val="left"/>
              <w:rPr>
                <w:rFonts w:ascii="Calibri" w:hAnsi="Calibri"/>
                <w:color w:val="000000"/>
                <w:sz w:val="22"/>
                <w:szCs w:val="22"/>
              </w:rPr>
            </w:pPr>
          </w:p>
        </w:tc>
        <w:tc>
          <w:tcPr>
            <w:tcW w:w="1211" w:type="dxa"/>
            <w:tcBorders>
              <w:top w:val="nil"/>
              <w:left w:val="nil"/>
              <w:bottom w:val="single" w:sz="4" w:space="0" w:color="auto"/>
              <w:right w:val="single" w:sz="4" w:space="0" w:color="auto"/>
            </w:tcBorders>
            <w:shd w:val="clear" w:color="auto" w:fill="auto"/>
            <w:noWrap/>
            <w:vAlign w:val="bottom"/>
          </w:tcPr>
          <w:p w:rsidR="0039294B" w:rsidRPr="005F3A27" w:rsidRDefault="0039294B" w:rsidP="0039294B">
            <w:pPr>
              <w:spacing w:before="0" w:after="0"/>
              <w:ind w:left="0"/>
              <w:jc w:val="left"/>
              <w:rPr>
                <w:rFonts w:ascii="Calibri" w:hAnsi="Calibri"/>
                <w:color w:val="000000"/>
                <w:sz w:val="22"/>
                <w:szCs w:val="22"/>
              </w:rPr>
            </w:pPr>
          </w:p>
        </w:tc>
        <w:tc>
          <w:tcPr>
            <w:tcW w:w="1039" w:type="dxa"/>
            <w:tcBorders>
              <w:top w:val="nil"/>
              <w:left w:val="nil"/>
              <w:bottom w:val="single" w:sz="4" w:space="0" w:color="auto"/>
              <w:right w:val="single" w:sz="4" w:space="0" w:color="auto"/>
            </w:tcBorders>
            <w:shd w:val="clear" w:color="auto" w:fill="auto"/>
            <w:noWrap/>
            <w:vAlign w:val="bottom"/>
          </w:tcPr>
          <w:p w:rsidR="0039294B" w:rsidRPr="005F3A27" w:rsidRDefault="0039294B" w:rsidP="0039294B">
            <w:pPr>
              <w:spacing w:before="0" w:after="0"/>
              <w:ind w:left="0"/>
              <w:jc w:val="left"/>
              <w:rPr>
                <w:rFonts w:ascii="Calibri" w:hAnsi="Calibri"/>
                <w:color w:val="000000"/>
                <w:sz w:val="22"/>
                <w:szCs w:val="22"/>
              </w:rPr>
            </w:pPr>
          </w:p>
        </w:tc>
        <w:tc>
          <w:tcPr>
            <w:tcW w:w="1350" w:type="dxa"/>
            <w:tcBorders>
              <w:top w:val="nil"/>
              <w:left w:val="nil"/>
              <w:bottom w:val="single" w:sz="4" w:space="0" w:color="auto"/>
              <w:right w:val="single" w:sz="4" w:space="0" w:color="auto"/>
            </w:tcBorders>
            <w:shd w:val="clear" w:color="auto" w:fill="auto"/>
            <w:noWrap/>
            <w:vAlign w:val="bottom"/>
          </w:tcPr>
          <w:p w:rsidR="0039294B" w:rsidRPr="005F3A27" w:rsidRDefault="0039294B" w:rsidP="0039294B">
            <w:pPr>
              <w:spacing w:before="0" w:after="0"/>
              <w:ind w:left="0"/>
              <w:jc w:val="left"/>
              <w:rPr>
                <w:rFonts w:ascii="Calibri" w:hAnsi="Calibri"/>
                <w:color w:val="000000"/>
                <w:sz w:val="22"/>
                <w:szCs w:val="22"/>
              </w:rPr>
            </w:pPr>
          </w:p>
        </w:tc>
      </w:tr>
    </w:tbl>
    <w:p w:rsidR="0039294B" w:rsidRDefault="0039294B" w:rsidP="0039294B"/>
    <w:p w:rsidR="0039294B" w:rsidRDefault="0039294B" w:rsidP="0039294B"/>
    <w:p w:rsidR="0039294B" w:rsidRPr="00F75A8F" w:rsidRDefault="0039294B" w:rsidP="0039294B">
      <w:pPr>
        <w:pStyle w:val="BodyText"/>
        <w:rPr>
          <w:rStyle w:val="IntenseEmphasis"/>
          <w:b w:val="0"/>
          <w:i w:val="0"/>
          <w:color w:val="auto"/>
        </w:rPr>
      </w:pPr>
      <w:r w:rsidRPr="00F75A8F">
        <w:rPr>
          <w:rStyle w:val="IntenseEmphasis"/>
          <w:b w:val="0"/>
          <w:i w:val="0"/>
          <w:color w:val="auto"/>
        </w:rPr>
        <w:t xml:space="preserve">Nama Tabel </w:t>
      </w:r>
      <w:r w:rsidRPr="00F75A8F">
        <w:rPr>
          <w:rStyle w:val="IntenseEmphasis"/>
          <w:b w:val="0"/>
          <w:i w:val="0"/>
          <w:color w:val="auto"/>
        </w:rPr>
        <w:tab/>
        <w:t>:</w:t>
      </w:r>
      <w:r w:rsidRPr="005F3A27">
        <w:t xml:space="preserve"> </w:t>
      </w:r>
      <w:r w:rsidRPr="005F3A27">
        <w:rPr>
          <w:rStyle w:val="IntenseEmphasis"/>
          <w:b w:val="0"/>
          <w:i w:val="0"/>
          <w:color w:val="auto"/>
        </w:rPr>
        <w:t>EPROC_PRBillOfService</w:t>
      </w:r>
    </w:p>
    <w:p w:rsidR="0039294B" w:rsidRPr="005F3A27" w:rsidRDefault="0039294B" w:rsidP="0039294B">
      <w:pPr>
        <w:pStyle w:val="BodyText"/>
        <w:rPr>
          <w:bCs/>
          <w:iCs/>
        </w:rPr>
      </w:pPr>
      <w:r w:rsidRPr="00F75A8F">
        <w:rPr>
          <w:rStyle w:val="IntenseEmphasis"/>
          <w:b w:val="0"/>
          <w:i w:val="0"/>
          <w:color w:val="auto"/>
        </w:rPr>
        <w:t>Deskripsi</w:t>
      </w:r>
      <w:r w:rsidRPr="00F75A8F">
        <w:rPr>
          <w:rStyle w:val="IntenseEmphasis"/>
          <w:b w:val="0"/>
          <w:i w:val="0"/>
          <w:color w:val="auto"/>
        </w:rPr>
        <w:tab/>
      </w:r>
      <w:r>
        <w:rPr>
          <w:rStyle w:val="IntenseEmphasis"/>
          <w:b w:val="0"/>
          <w:i w:val="0"/>
          <w:color w:val="auto"/>
        </w:rPr>
        <w:tab/>
      </w:r>
      <w:r w:rsidRPr="00F75A8F">
        <w:rPr>
          <w:rStyle w:val="IntenseEmphasis"/>
          <w:b w:val="0"/>
          <w:i w:val="0"/>
          <w:color w:val="auto"/>
        </w:rPr>
        <w:t>:</w:t>
      </w:r>
    </w:p>
    <w:tbl>
      <w:tblPr>
        <w:tblW w:w="10075" w:type="dxa"/>
        <w:tblLook w:val="04A0" w:firstRow="1" w:lastRow="0" w:firstColumn="1" w:lastColumn="0" w:noHBand="0" w:noVBand="1"/>
      </w:tblPr>
      <w:tblGrid>
        <w:gridCol w:w="480"/>
        <w:gridCol w:w="2305"/>
        <w:gridCol w:w="1452"/>
        <w:gridCol w:w="837"/>
        <w:gridCol w:w="1401"/>
        <w:gridCol w:w="1211"/>
        <w:gridCol w:w="1039"/>
        <w:gridCol w:w="1350"/>
      </w:tblGrid>
      <w:tr w:rsidR="0039294B" w:rsidRPr="005F3A27" w:rsidTr="0039294B">
        <w:trPr>
          <w:trHeight w:val="300"/>
        </w:trPr>
        <w:tc>
          <w:tcPr>
            <w:tcW w:w="480" w:type="dxa"/>
            <w:tcBorders>
              <w:top w:val="single" w:sz="4" w:space="0" w:color="auto"/>
              <w:left w:val="single" w:sz="4" w:space="0" w:color="auto"/>
              <w:bottom w:val="single" w:sz="4" w:space="0" w:color="auto"/>
              <w:right w:val="single" w:sz="4" w:space="0" w:color="auto"/>
            </w:tcBorders>
            <w:shd w:val="clear" w:color="000000" w:fill="D0CECE"/>
            <w:noWrap/>
            <w:hideMark/>
          </w:tcPr>
          <w:p w:rsidR="0039294B" w:rsidRPr="005F3A27" w:rsidRDefault="0039294B" w:rsidP="0039294B">
            <w:pPr>
              <w:spacing w:before="0" w:after="0"/>
              <w:ind w:left="0"/>
              <w:jc w:val="center"/>
              <w:rPr>
                <w:rFonts w:ascii="Calibri" w:hAnsi="Calibri"/>
                <w:b/>
                <w:bCs/>
                <w:color w:val="000000"/>
                <w:sz w:val="22"/>
                <w:szCs w:val="22"/>
              </w:rPr>
            </w:pPr>
            <w:r w:rsidRPr="005F3A27">
              <w:rPr>
                <w:rFonts w:ascii="Calibri" w:hAnsi="Calibri"/>
                <w:b/>
                <w:bCs/>
                <w:color w:val="000000"/>
                <w:sz w:val="22"/>
                <w:szCs w:val="22"/>
              </w:rPr>
              <w:t>No</w:t>
            </w:r>
          </w:p>
        </w:tc>
        <w:tc>
          <w:tcPr>
            <w:tcW w:w="2305" w:type="dxa"/>
            <w:tcBorders>
              <w:top w:val="single" w:sz="4" w:space="0" w:color="auto"/>
              <w:left w:val="nil"/>
              <w:bottom w:val="single" w:sz="4" w:space="0" w:color="auto"/>
              <w:right w:val="single" w:sz="4" w:space="0" w:color="auto"/>
            </w:tcBorders>
            <w:shd w:val="clear" w:color="000000" w:fill="D0CECE"/>
            <w:noWrap/>
            <w:hideMark/>
          </w:tcPr>
          <w:p w:rsidR="0039294B" w:rsidRPr="005F3A27" w:rsidRDefault="0039294B" w:rsidP="0039294B">
            <w:pPr>
              <w:spacing w:before="0" w:after="0"/>
              <w:ind w:left="0"/>
              <w:jc w:val="center"/>
              <w:rPr>
                <w:rFonts w:ascii="Calibri" w:hAnsi="Calibri"/>
                <w:b/>
                <w:bCs/>
                <w:color w:val="000000"/>
                <w:sz w:val="22"/>
                <w:szCs w:val="22"/>
              </w:rPr>
            </w:pPr>
            <w:r w:rsidRPr="005F3A27">
              <w:rPr>
                <w:rFonts w:ascii="Calibri" w:hAnsi="Calibri"/>
                <w:b/>
                <w:bCs/>
                <w:color w:val="000000"/>
                <w:sz w:val="22"/>
                <w:szCs w:val="22"/>
              </w:rPr>
              <w:t>Nama Field</w:t>
            </w:r>
          </w:p>
        </w:tc>
        <w:tc>
          <w:tcPr>
            <w:tcW w:w="1452" w:type="dxa"/>
            <w:tcBorders>
              <w:top w:val="single" w:sz="4" w:space="0" w:color="auto"/>
              <w:left w:val="nil"/>
              <w:bottom w:val="single" w:sz="4" w:space="0" w:color="auto"/>
              <w:right w:val="single" w:sz="4" w:space="0" w:color="auto"/>
            </w:tcBorders>
            <w:shd w:val="clear" w:color="000000" w:fill="D0CECE"/>
            <w:noWrap/>
            <w:hideMark/>
          </w:tcPr>
          <w:p w:rsidR="0039294B" w:rsidRPr="005F3A27" w:rsidRDefault="0039294B" w:rsidP="0039294B">
            <w:pPr>
              <w:spacing w:before="0" w:after="0"/>
              <w:ind w:left="0"/>
              <w:jc w:val="center"/>
              <w:rPr>
                <w:rFonts w:ascii="Calibri" w:hAnsi="Calibri"/>
                <w:b/>
                <w:bCs/>
                <w:color w:val="000000"/>
                <w:sz w:val="22"/>
                <w:szCs w:val="22"/>
              </w:rPr>
            </w:pPr>
            <w:r w:rsidRPr="005F3A27">
              <w:rPr>
                <w:rFonts w:ascii="Calibri" w:hAnsi="Calibri"/>
                <w:b/>
                <w:bCs/>
                <w:color w:val="000000"/>
                <w:sz w:val="22"/>
                <w:szCs w:val="22"/>
              </w:rPr>
              <w:t>Type</w:t>
            </w:r>
          </w:p>
        </w:tc>
        <w:tc>
          <w:tcPr>
            <w:tcW w:w="837" w:type="dxa"/>
            <w:tcBorders>
              <w:top w:val="single" w:sz="4" w:space="0" w:color="auto"/>
              <w:left w:val="nil"/>
              <w:bottom w:val="single" w:sz="4" w:space="0" w:color="auto"/>
              <w:right w:val="single" w:sz="4" w:space="0" w:color="auto"/>
            </w:tcBorders>
            <w:shd w:val="clear" w:color="000000" w:fill="D0CECE"/>
            <w:noWrap/>
            <w:hideMark/>
          </w:tcPr>
          <w:p w:rsidR="0039294B" w:rsidRPr="005F3A27" w:rsidRDefault="0039294B" w:rsidP="0039294B">
            <w:pPr>
              <w:spacing w:before="0" w:after="0"/>
              <w:ind w:left="0"/>
              <w:jc w:val="center"/>
              <w:rPr>
                <w:rFonts w:ascii="Calibri" w:hAnsi="Calibri"/>
                <w:b/>
                <w:bCs/>
                <w:color w:val="000000"/>
                <w:sz w:val="22"/>
                <w:szCs w:val="22"/>
              </w:rPr>
            </w:pPr>
            <w:r w:rsidRPr="005F3A27">
              <w:rPr>
                <w:rFonts w:ascii="Calibri" w:hAnsi="Calibri"/>
                <w:b/>
                <w:bCs/>
                <w:color w:val="000000"/>
                <w:sz w:val="22"/>
                <w:szCs w:val="22"/>
              </w:rPr>
              <w:t>Length</w:t>
            </w:r>
          </w:p>
        </w:tc>
        <w:tc>
          <w:tcPr>
            <w:tcW w:w="1401" w:type="dxa"/>
            <w:tcBorders>
              <w:top w:val="single" w:sz="4" w:space="0" w:color="auto"/>
              <w:left w:val="nil"/>
              <w:bottom w:val="single" w:sz="4" w:space="0" w:color="auto"/>
              <w:right w:val="single" w:sz="4" w:space="0" w:color="auto"/>
            </w:tcBorders>
            <w:shd w:val="clear" w:color="000000" w:fill="D0CECE"/>
            <w:noWrap/>
            <w:hideMark/>
          </w:tcPr>
          <w:p w:rsidR="0039294B" w:rsidRPr="005F3A27" w:rsidRDefault="0039294B" w:rsidP="0039294B">
            <w:pPr>
              <w:spacing w:before="0" w:after="0"/>
              <w:ind w:left="0"/>
              <w:jc w:val="center"/>
              <w:rPr>
                <w:rFonts w:ascii="Calibri" w:hAnsi="Calibri"/>
                <w:b/>
                <w:bCs/>
                <w:color w:val="000000"/>
                <w:sz w:val="22"/>
                <w:szCs w:val="22"/>
              </w:rPr>
            </w:pPr>
            <w:r w:rsidRPr="005F3A27">
              <w:rPr>
                <w:rFonts w:ascii="Calibri" w:hAnsi="Calibri"/>
                <w:b/>
                <w:bCs/>
                <w:color w:val="000000"/>
                <w:sz w:val="22"/>
                <w:szCs w:val="22"/>
              </w:rPr>
              <w:t>Keterangan</w:t>
            </w:r>
          </w:p>
        </w:tc>
        <w:tc>
          <w:tcPr>
            <w:tcW w:w="1211" w:type="dxa"/>
            <w:tcBorders>
              <w:top w:val="single" w:sz="4" w:space="0" w:color="auto"/>
              <w:left w:val="nil"/>
              <w:bottom w:val="single" w:sz="4" w:space="0" w:color="auto"/>
              <w:right w:val="single" w:sz="4" w:space="0" w:color="auto"/>
            </w:tcBorders>
            <w:shd w:val="clear" w:color="000000" w:fill="D0CECE"/>
            <w:noWrap/>
            <w:hideMark/>
          </w:tcPr>
          <w:p w:rsidR="0039294B" w:rsidRPr="005F3A27" w:rsidRDefault="0039294B" w:rsidP="0039294B">
            <w:pPr>
              <w:spacing w:before="0" w:after="0"/>
              <w:ind w:left="0"/>
              <w:jc w:val="center"/>
              <w:rPr>
                <w:rFonts w:ascii="Calibri" w:hAnsi="Calibri"/>
                <w:b/>
                <w:bCs/>
                <w:color w:val="000000"/>
                <w:sz w:val="22"/>
                <w:szCs w:val="22"/>
              </w:rPr>
            </w:pPr>
            <w:r w:rsidRPr="005F3A27">
              <w:rPr>
                <w:rFonts w:ascii="Calibri" w:hAnsi="Calibri"/>
                <w:b/>
                <w:bCs/>
                <w:color w:val="000000"/>
                <w:sz w:val="22"/>
                <w:szCs w:val="22"/>
              </w:rPr>
              <w:t>Refference</w:t>
            </w:r>
          </w:p>
        </w:tc>
        <w:tc>
          <w:tcPr>
            <w:tcW w:w="1039" w:type="dxa"/>
            <w:tcBorders>
              <w:top w:val="single" w:sz="4" w:space="0" w:color="auto"/>
              <w:left w:val="nil"/>
              <w:bottom w:val="single" w:sz="4" w:space="0" w:color="auto"/>
              <w:right w:val="single" w:sz="4" w:space="0" w:color="auto"/>
            </w:tcBorders>
            <w:shd w:val="clear" w:color="000000" w:fill="D0CECE"/>
            <w:noWrap/>
            <w:hideMark/>
          </w:tcPr>
          <w:p w:rsidR="0039294B" w:rsidRPr="005F3A27" w:rsidRDefault="0039294B" w:rsidP="0039294B">
            <w:pPr>
              <w:spacing w:before="0" w:after="0"/>
              <w:ind w:left="0"/>
              <w:jc w:val="center"/>
              <w:rPr>
                <w:rFonts w:ascii="Calibri" w:hAnsi="Calibri"/>
                <w:b/>
                <w:bCs/>
                <w:color w:val="000000"/>
                <w:sz w:val="22"/>
                <w:szCs w:val="22"/>
              </w:rPr>
            </w:pPr>
            <w:r w:rsidRPr="005F3A27">
              <w:rPr>
                <w:rFonts w:ascii="Calibri" w:hAnsi="Calibri"/>
                <w:b/>
                <w:bCs/>
                <w:color w:val="000000"/>
                <w:sz w:val="22"/>
                <w:szCs w:val="22"/>
              </w:rPr>
              <w:t>Check Field / Check Value</w:t>
            </w:r>
          </w:p>
        </w:tc>
        <w:tc>
          <w:tcPr>
            <w:tcW w:w="1350" w:type="dxa"/>
            <w:tcBorders>
              <w:top w:val="single" w:sz="4" w:space="0" w:color="auto"/>
              <w:left w:val="nil"/>
              <w:bottom w:val="single" w:sz="4" w:space="0" w:color="auto"/>
              <w:right w:val="single" w:sz="4" w:space="0" w:color="auto"/>
            </w:tcBorders>
            <w:shd w:val="clear" w:color="000000" w:fill="D0CECE"/>
            <w:noWrap/>
            <w:hideMark/>
          </w:tcPr>
          <w:p w:rsidR="0039294B" w:rsidRPr="005F3A27" w:rsidRDefault="0039294B" w:rsidP="0039294B">
            <w:pPr>
              <w:spacing w:before="0" w:after="0"/>
              <w:ind w:left="0"/>
              <w:jc w:val="center"/>
              <w:rPr>
                <w:rFonts w:ascii="Calibri" w:hAnsi="Calibri"/>
                <w:b/>
                <w:bCs/>
                <w:color w:val="000000"/>
                <w:sz w:val="22"/>
                <w:szCs w:val="22"/>
              </w:rPr>
            </w:pPr>
            <w:r w:rsidRPr="005F3A27">
              <w:rPr>
                <w:rFonts w:ascii="Calibri" w:hAnsi="Calibri"/>
                <w:b/>
                <w:bCs/>
                <w:color w:val="000000"/>
                <w:sz w:val="22"/>
                <w:szCs w:val="22"/>
              </w:rPr>
              <w:t>Default Value</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1</w:t>
            </w:r>
          </w:p>
        </w:tc>
        <w:tc>
          <w:tcPr>
            <w:tcW w:w="2305"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BOSID</w:t>
            </w:r>
          </w:p>
        </w:tc>
        <w:tc>
          <w:tcPr>
            <w:tcW w:w="1452"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PK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2</w:t>
            </w:r>
          </w:p>
        </w:tc>
        <w:tc>
          <w:tcPr>
            <w:tcW w:w="2305"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PRID</w:t>
            </w:r>
          </w:p>
        </w:tc>
        <w:tc>
          <w:tcPr>
            <w:tcW w:w="1452"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3</w:t>
            </w:r>
          </w:p>
        </w:tc>
        <w:tc>
          <w:tcPr>
            <w:tcW w:w="2305"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PRDetailID</w:t>
            </w:r>
          </w:p>
        </w:tc>
        <w:tc>
          <w:tcPr>
            <w:tcW w:w="1452"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FK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4</w:t>
            </w:r>
          </w:p>
        </w:tc>
        <w:tc>
          <w:tcPr>
            <w:tcW w:w="2305"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BOSMDSBID</w:t>
            </w:r>
          </w:p>
        </w:tc>
        <w:tc>
          <w:tcPr>
            <w:tcW w:w="1452"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5</w:t>
            </w:r>
          </w:p>
        </w:tc>
        <w:tc>
          <w:tcPr>
            <w:tcW w:w="2305"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BOSMemoDetailID</w:t>
            </w:r>
          </w:p>
        </w:tc>
        <w:tc>
          <w:tcPr>
            <w:tcW w:w="1452"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6</w:t>
            </w:r>
          </w:p>
        </w:tc>
        <w:tc>
          <w:tcPr>
            <w:tcW w:w="2305"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BOSServiceBOQID</w:t>
            </w:r>
          </w:p>
        </w:tc>
        <w:tc>
          <w:tcPr>
            <w:tcW w:w="1452"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7</w:t>
            </w:r>
          </w:p>
        </w:tc>
        <w:tc>
          <w:tcPr>
            <w:tcW w:w="2305"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BOSItemServiceName</w:t>
            </w:r>
          </w:p>
        </w:tc>
        <w:tc>
          <w:tcPr>
            <w:tcW w:w="1452"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varchar(128)</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128</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8</w:t>
            </w:r>
          </w:p>
        </w:tc>
        <w:tc>
          <w:tcPr>
            <w:tcW w:w="2305"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BOSItemQty</w:t>
            </w:r>
          </w:p>
        </w:tc>
        <w:tc>
          <w:tcPr>
            <w:tcW w:w="1452"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9</w:t>
            </w:r>
          </w:p>
        </w:tc>
        <w:tc>
          <w:tcPr>
            <w:tcW w:w="2305"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BOSUOM</w:t>
            </w:r>
          </w:p>
        </w:tc>
        <w:tc>
          <w:tcPr>
            <w:tcW w:w="1452"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varchar(10)</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10</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10</w:t>
            </w:r>
          </w:p>
        </w:tc>
        <w:tc>
          <w:tcPr>
            <w:tcW w:w="2305"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BOSCurrency</w:t>
            </w:r>
          </w:p>
        </w:tc>
        <w:tc>
          <w:tcPr>
            <w:tcW w:w="1452"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varchar(5)</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5</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11</w:t>
            </w:r>
          </w:p>
        </w:tc>
        <w:tc>
          <w:tcPr>
            <w:tcW w:w="2305"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BOSUnitPrice</w:t>
            </w:r>
          </w:p>
        </w:tc>
        <w:tc>
          <w:tcPr>
            <w:tcW w:w="1452"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decimal(18,2)</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9</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12</w:t>
            </w:r>
          </w:p>
        </w:tc>
        <w:tc>
          <w:tcPr>
            <w:tcW w:w="2305"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BOSTotalPrice</w:t>
            </w:r>
          </w:p>
        </w:tc>
        <w:tc>
          <w:tcPr>
            <w:tcW w:w="1452"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decimal(18,2)</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9</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13</w:t>
            </w:r>
          </w:p>
        </w:tc>
        <w:tc>
          <w:tcPr>
            <w:tcW w:w="2305" w:type="dxa"/>
            <w:tcBorders>
              <w:top w:val="nil"/>
              <w:left w:val="nil"/>
              <w:bottom w:val="single" w:sz="4" w:space="0" w:color="auto"/>
              <w:right w:val="single" w:sz="4" w:space="0" w:color="auto"/>
            </w:tcBorders>
            <w:shd w:val="clear" w:color="auto" w:fill="FFFF00"/>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BOSDeliveryUser</w:t>
            </w:r>
          </w:p>
        </w:tc>
        <w:tc>
          <w:tcPr>
            <w:tcW w:w="1452" w:type="dxa"/>
            <w:tcBorders>
              <w:top w:val="nil"/>
              <w:left w:val="nil"/>
              <w:bottom w:val="single" w:sz="4" w:space="0" w:color="auto"/>
              <w:right w:val="single" w:sz="4" w:space="0" w:color="auto"/>
            </w:tcBorders>
            <w:shd w:val="clear" w:color="auto" w:fill="FFFF00"/>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varchar(50)</w:t>
            </w:r>
          </w:p>
        </w:tc>
        <w:tc>
          <w:tcPr>
            <w:tcW w:w="837"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50</w:t>
            </w:r>
          </w:p>
        </w:tc>
        <w:tc>
          <w:tcPr>
            <w:tcW w:w="1401"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14</w:t>
            </w:r>
          </w:p>
        </w:tc>
        <w:tc>
          <w:tcPr>
            <w:tcW w:w="2305" w:type="dxa"/>
            <w:tcBorders>
              <w:top w:val="nil"/>
              <w:left w:val="nil"/>
              <w:bottom w:val="single" w:sz="4" w:space="0" w:color="auto"/>
              <w:right w:val="single" w:sz="4" w:space="0" w:color="auto"/>
            </w:tcBorders>
            <w:shd w:val="clear" w:color="auto" w:fill="FFFF00"/>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BOSCostCenter</w:t>
            </w:r>
          </w:p>
        </w:tc>
        <w:tc>
          <w:tcPr>
            <w:tcW w:w="1452" w:type="dxa"/>
            <w:tcBorders>
              <w:top w:val="nil"/>
              <w:left w:val="nil"/>
              <w:bottom w:val="single" w:sz="4" w:space="0" w:color="auto"/>
              <w:right w:val="single" w:sz="4" w:space="0" w:color="auto"/>
            </w:tcBorders>
            <w:shd w:val="clear" w:color="auto" w:fill="FFFF00"/>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varchar(10)</w:t>
            </w:r>
          </w:p>
        </w:tc>
        <w:tc>
          <w:tcPr>
            <w:tcW w:w="837"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10</w:t>
            </w:r>
          </w:p>
        </w:tc>
        <w:tc>
          <w:tcPr>
            <w:tcW w:w="1401"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15</w:t>
            </w:r>
          </w:p>
        </w:tc>
        <w:tc>
          <w:tcPr>
            <w:tcW w:w="2305" w:type="dxa"/>
            <w:tcBorders>
              <w:top w:val="nil"/>
              <w:left w:val="nil"/>
              <w:bottom w:val="single" w:sz="4" w:space="0" w:color="auto"/>
              <w:right w:val="single" w:sz="4" w:space="0" w:color="auto"/>
            </w:tcBorders>
            <w:shd w:val="clear" w:color="auto" w:fill="FFFF00"/>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BOSDeliveryAddress</w:t>
            </w:r>
          </w:p>
        </w:tc>
        <w:tc>
          <w:tcPr>
            <w:tcW w:w="1452" w:type="dxa"/>
            <w:tcBorders>
              <w:top w:val="nil"/>
              <w:left w:val="nil"/>
              <w:bottom w:val="single" w:sz="4" w:space="0" w:color="auto"/>
              <w:right w:val="single" w:sz="4" w:space="0" w:color="auto"/>
            </w:tcBorders>
            <w:shd w:val="clear" w:color="auto" w:fill="FFFF00"/>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varchar(MAX)</w:t>
            </w:r>
          </w:p>
        </w:tc>
        <w:tc>
          <w:tcPr>
            <w:tcW w:w="837"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-1</w:t>
            </w:r>
          </w:p>
        </w:tc>
        <w:tc>
          <w:tcPr>
            <w:tcW w:w="1401"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16</w:t>
            </w:r>
          </w:p>
        </w:tc>
        <w:tc>
          <w:tcPr>
            <w:tcW w:w="2305" w:type="dxa"/>
            <w:tcBorders>
              <w:top w:val="nil"/>
              <w:left w:val="nil"/>
              <w:bottom w:val="single" w:sz="4" w:space="0" w:color="auto"/>
              <w:right w:val="single" w:sz="4" w:space="0" w:color="auto"/>
            </w:tcBorders>
            <w:shd w:val="clear" w:color="auto" w:fill="FFFF00"/>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BOSPaidCostCenter</w:t>
            </w:r>
          </w:p>
        </w:tc>
        <w:tc>
          <w:tcPr>
            <w:tcW w:w="1452" w:type="dxa"/>
            <w:tcBorders>
              <w:top w:val="nil"/>
              <w:left w:val="nil"/>
              <w:bottom w:val="single" w:sz="4" w:space="0" w:color="auto"/>
              <w:right w:val="single" w:sz="4" w:space="0" w:color="auto"/>
            </w:tcBorders>
            <w:shd w:val="clear" w:color="auto" w:fill="FFFF00"/>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varchar(10)</w:t>
            </w:r>
          </w:p>
        </w:tc>
        <w:tc>
          <w:tcPr>
            <w:tcW w:w="837"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10</w:t>
            </w:r>
          </w:p>
        </w:tc>
        <w:tc>
          <w:tcPr>
            <w:tcW w:w="1401"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17</w:t>
            </w:r>
          </w:p>
        </w:tc>
        <w:tc>
          <w:tcPr>
            <w:tcW w:w="2305" w:type="dxa"/>
            <w:tcBorders>
              <w:top w:val="nil"/>
              <w:left w:val="nil"/>
              <w:bottom w:val="single" w:sz="4" w:space="0" w:color="auto"/>
              <w:right w:val="single" w:sz="4" w:space="0" w:color="auto"/>
            </w:tcBorders>
            <w:shd w:val="clear" w:color="auto" w:fill="FFFF00"/>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BOSPaidAddress</w:t>
            </w:r>
          </w:p>
        </w:tc>
        <w:tc>
          <w:tcPr>
            <w:tcW w:w="1452" w:type="dxa"/>
            <w:tcBorders>
              <w:top w:val="nil"/>
              <w:left w:val="nil"/>
              <w:bottom w:val="single" w:sz="4" w:space="0" w:color="auto"/>
              <w:right w:val="single" w:sz="4" w:space="0" w:color="auto"/>
            </w:tcBorders>
            <w:shd w:val="clear" w:color="auto" w:fill="FFFF00"/>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varchar(MAX)</w:t>
            </w:r>
          </w:p>
        </w:tc>
        <w:tc>
          <w:tcPr>
            <w:tcW w:w="837"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-1</w:t>
            </w:r>
          </w:p>
        </w:tc>
        <w:tc>
          <w:tcPr>
            <w:tcW w:w="1401"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nil"/>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18</w:t>
            </w:r>
          </w:p>
        </w:tc>
        <w:tc>
          <w:tcPr>
            <w:tcW w:w="2305" w:type="dxa"/>
            <w:tcBorders>
              <w:top w:val="nil"/>
              <w:left w:val="nil"/>
              <w:bottom w:val="nil"/>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BOSSpesification</w:t>
            </w:r>
          </w:p>
        </w:tc>
        <w:tc>
          <w:tcPr>
            <w:tcW w:w="1452" w:type="dxa"/>
            <w:tcBorders>
              <w:top w:val="nil"/>
              <w:left w:val="nil"/>
              <w:bottom w:val="nil"/>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varchar(MAX)</w:t>
            </w:r>
          </w:p>
        </w:tc>
        <w:tc>
          <w:tcPr>
            <w:tcW w:w="837" w:type="dxa"/>
            <w:tcBorders>
              <w:top w:val="nil"/>
              <w:left w:val="nil"/>
              <w:bottom w:val="nil"/>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-1</w:t>
            </w:r>
          </w:p>
        </w:tc>
        <w:tc>
          <w:tcPr>
            <w:tcW w:w="1401" w:type="dxa"/>
            <w:tcBorders>
              <w:top w:val="nil"/>
              <w:left w:val="nil"/>
              <w:bottom w:val="nil"/>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nil"/>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nil"/>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350" w:type="dxa"/>
            <w:tcBorders>
              <w:top w:val="nil"/>
              <w:left w:val="nil"/>
              <w:bottom w:val="nil"/>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nil"/>
              <w:right w:val="single" w:sz="4" w:space="0" w:color="auto"/>
            </w:tcBorders>
            <w:shd w:val="clear" w:color="auto" w:fill="FFFF00"/>
            <w:noWrap/>
            <w:vAlign w:val="bottom"/>
          </w:tcPr>
          <w:p w:rsidR="0039294B" w:rsidRPr="005F3A27" w:rsidRDefault="0039294B" w:rsidP="0039294B">
            <w:pPr>
              <w:spacing w:before="0" w:after="0"/>
              <w:ind w:left="0"/>
              <w:jc w:val="right"/>
              <w:rPr>
                <w:rFonts w:ascii="Calibri" w:hAnsi="Calibri"/>
                <w:color w:val="000000"/>
                <w:sz w:val="22"/>
                <w:szCs w:val="22"/>
              </w:rPr>
            </w:pPr>
            <w:r>
              <w:rPr>
                <w:rFonts w:ascii="Calibri" w:hAnsi="Calibri"/>
                <w:color w:val="000000"/>
                <w:sz w:val="22"/>
                <w:szCs w:val="22"/>
              </w:rPr>
              <w:t>19</w:t>
            </w:r>
          </w:p>
        </w:tc>
        <w:tc>
          <w:tcPr>
            <w:tcW w:w="2305" w:type="dxa"/>
            <w:tcBorders>
              <w:top w:val="nil"/>
              <w:left w:val="nil"/>
              <w:bottom w:val="nil"/>
              <w:right w:val="single" w:sz="4" w:space="0" w:color="auto"/>
            </w:tcBorders>
            <w:shd w:val="clear" w:color="auto" w:fill="FFFF00"/>
            <w:noWrap/>
          </w:tcPr>
          <w:p w:rsidR="0039294B" w:rsidRPr="005F3A27" w:rsidRDefault="0039294B" w:rsidP="0039294B">
            <w:pPr>
              <w:spacing w:before="0" w:after="0"/>
              <w:ind w:left="0"/>
              <w:jc w:val="left"/>
              <w:rPr>
                <w:rFonts w:ascii="Calibri" w:hAnsi="Calibri"/>
                <w:color w:val="000000"/>
                <w:sz w:val="22"/>
                <w:szCs w:val="22"/>
              </w:rPr>
            </w:pPr>
            <w:r>
              <w:rPr>
                <w:rFonts w:ascii="Calibri" w:hAnsi="Calibri"/>
                <w:color w:val="000000"/>
                <w:sz w:val="22"/>
                <w:szCs w:val="22"/>
              </w:rPr>
              <w:t>RejectItemFlag</w:t>
            </w:r>
          </w:p>
        </w:tc>
        <w:tc>
          <w:tcPr>
            <w:tcW w:w="1452" w:type="dxa"/>
            <w:tcBorders>
              <w:top w:val="nil"/>
              <w:left w:val="nil"/>
              <w:bottom w:val="nil"/>
              <w:right w:val="single" w:sz="4" w:space="0" w:color="auto"/>
            </w:tcBorders>
            <w:shd w:val="clear" w:color="auto" w:fill="FFFF00"/>
            <w:noWrap/>
          </w:tcPr>
          <w:p w:rsidR="0039294B" w:rsidRPr="005F3A27" w:rsidRDefault="0039294B" w:rsidP="0039294B">
            <w:pPr>
              <w:spacing w:before="0" w:after="0"/>
              <w:ind w:left="0"/>
              <w:jc w:val="left"/>
              <w:rPr>
                <w:rFonts w:ascii="Calibri" w:hAnsi="Calibri"/>
                <w:color w:val="000000"/>
                <w:sz w:val="22"/>
                <w:szCs w:val="22"/>
              </w:rPr>
            </w:pPr>
            <w:r>
              <w:rPr>
                <w:rFonts w:ascii="Calibri" w:hAnsi="Calibri"/>
                <w:color w:val="000000"/>
                <w:sz w:val="22"/>
                <w:szCs w:val="22"/>
              </w:rPr>
              <w:t>bit</w:t>
            </w:r>
          </w:p>
        </w:tc>
        <w:tc>
          <w:tcPr>
            <w:tcW w:w="837" w:type="dxa"/>
            <w:tcBorders>
              <w:top w:val="nil"/>
              <w:left w:val="nil"/>
              <w:bottom w:val="nil"/>
              <w:right w:val="single" w:sz="4" w:space="0" w:color="auto"/>
            </w:tcBorders>
            <w:shd w:val="clear" w:color="auto" w:fill="FFFF00"/>
            <w:noWrap/>
            <w:vAlign w:val="bottom"/>
          </w:tcPr>
          <w:p w:rsidR="0039294B" w:rsidRPr="005F3A27" w:rsidRDefault="0039294B" w:rsidP="0039294B">
            <w:pPr>
              <w:spacing w:before="0" w:after="0"/>
              <w:ind w:left="0"/>
              <w:jc w:val="right"/>
              <w:rPr>
                <w:rFonts w:ascii="Calibri" w:hAnsi="Calibri"/>
                <w:color w:val="000000"/>
                <w:sz w:val="22"/>
                <w:szCs w:val="22"/>
              </w:rPr>
            </w:pPr>
          </w:p>
        </w:tc>
        <w:tc>
          <w:tcPr>
            <w:tcW w:w="1401" w:type="dxa"/>
            <w:tcBorders>
              <w:top w:val="nil"/>
              <w:left w:val="nil"/>
              <w:bottom w:val="nil"/>
              <w:right w:val="single" w:sz="4" w:space="0" w:color="auto"/>
            </w:tcBorders>
            <w:shd w:val="clear" w:color="auto" w:fill="FFFF00"/>
            <w:noWrap/>
            <w:vAlign w:val="bottom"/>
          </w:tcPr>
          <w:p w:rsidR="0039294B" w:rsidRPr="005F3A27" w:rsidRDefault="0039294B" w:rsidP="0039294B">
            <w:pPr>
              <w:spacing w:before="0" w:after="0"/>
              <w:ind w:left="0"/>
              <w:jc w:val="left"/>
              <w:rPr>
                <w:rFonts w:ascii="Calibri" w:hAnsi="Calibri"/>
                <w:color w:val="000000"/>
                <w:sz w:val="22"/>
                <w:szCs w:val="22"/>
              </w:rPr>
            </w:pPr>
          </w:p>
        </w:tc>
        <w:tc>
          <w:tcPr>
            <w:tcW w:w="1211" w:type="dxa"/>
            <w:tcBorders>
              <w:top w:val="nil"/>
              <w:left w:val="nil"/>
              <w:bottom w:val="nil"/>
              <w:right w:val="single" w:sz="4" w:space="0" w:color="auto"/>
            </w:tcBorders>
            <w:shd w:val="clear" w:color="auto" w:fill="FFFF00"/>
            <w:noWrap/>
            <w:vAlign w:val="bottom"/>
          </w:tcPr>
          <w:p w:rsidR="0039294B" w:rsidRPr="005F3A27" w:rsidRDefault="0039294B" w:rsidP="0039294B">
            <w:pPr>
              <w:spacing w:before="0" w:after="0"/>
              <w:ind w:left="0"/>
              <w:jc w:val="left"/>
              <w:rPr>
                <w:rFonts w:ascii="Calibri" w:hAnsi="Calibri"/>
                <w:color w:val="000000"/>
                <w:sz w:val="22"/>
                <w:szCs w:val="22"/>
              </w:rPr>
            </w:pPr>
          </w:p>
        </w:tc>
        <w:tc>
          <w:tcPr>
            <w:tcW w:w="1039" w:type="dxa"/>
            <w:tcBorders>
              <w:top w:val="nil"/>
              <w:left w:val="nil"/>
              <w:bottom w:val="nil"/>
              <w:right w:val="single" w:sz="4" w:space="0" w:color="auto"/>
            </w:tcBorders>
            <w:shd w:val="clear" w:color="auto" w:fill="FFFF00"/>
            <w:noWrap/>
            <w:vAlign w:val="bottom"/>
          </w:tcPr>
          <w:p w:rsidR="0039294B" w:rsidRPr="005F3A27" w:rsidRDefault="0039294B" w:rsidP="0039294B">
            <w:pPr>
              <w:spacing w:before="0" w:after="0"/>
              <w:ind w:left="0"/>
              <w:jc w:val="left"/>
              <w:rPr>
                <w:rFonts w:ascii="Calibri" w:hAnsi="Calibri"/>
                <w:color w:val="000000"/>
                <w:sz w:val="22"/>
                <w:szCs w:val="22"/>
              </w:rPr>
            </w:pPr>
          </w:p>
        </w:tc>
        <w:tc>
          <w:tcPr>
            <w:tcW w:w="1350" w:type="dxa"/>
            <w:tcBorders>
              <w:top w:val="nil"/>
              <w:left w:val="nil"/>
              <w:bottom w:val="nil"/>
              <w:right w:val="single" w:sz="4" w:space="0" w:color="auto"/>
            </w:tcBorders>
            <w:shd w:val="clear" w:color="auto" w:fill="FFFF00"/>
            <w:noWrap/>
            <w:vAlign w:val="bottom"/>
          </w:tcPr>
          <w:p w:rsidR="0039294B" w:rsidRPr="005F3A27" w:rsidRDefault="0039294B" w:rsidP="0039294B">
            <w:pPr>
              <w:spacing w:before="0" w:after="0"/>
              <w:ind w:left="0"/>
              <w:jc w:val="left"/>
              <w:rPr>
                <w:rFonts w:ascii="Calibri" w:hAnsi="Calibri"/>
                <w:color w:val="000000"/>
                <w:sz w:val="22"/>
                <w:szCs w:val="22"/>
              </w:rPr>
            </w:pP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FFFF00"/>
            <w:noWrap/>
          </w:tcPr>
          <w:p w:rsidR="0039294B" w:rsidRDefault="0039294B" w:rsidP="0039294B">
            <w:pPr>
              <w:spacing w:before="0" w:after="0"/>
              <w:ind w:left="0"/>
              <w:jc w:val="center"/>
              <w:rPr>
                <w:rFonts w:ascii="Calibri" w:hAnsi="Calibri"/>
                <w:color w:val="000000"/>
                <w:sz w:val="22"/>
                <w:szCs w:val="22"/>
              </w:rPr>
            </w:pPr>
            <w:r>
              <w:rPr>
                <w:rFonts w:ascii="Calibri" w:hAnsi="Calibri"/>
                <w:color w:val="000000"/>
                <w:sz w:val="22"/>
                <w:szCs w:val="22"/>
              </w:rPr>
              <w:t>20</w:t>
            </w:r>
          </w:p>
        </w:tc>
        <w:tc>
          <w:tcPr>
            <w:tcW w:w="2305" w:type="dxa"/>
            <w:tcBorders>
              <w:top w:val="nil"/>
              <w:left w:val="nil"/>
              <w:bottom w:val="single" w:sz="4" w:space="0" w:color="auto"/>
              <w:right w:val="single" w:sz="4" w:space="0" w:color="auto"/>
            </w:tcBorders>
            <w:shd w:val="clear" w:color="auto" w:fill="FFFF00"/>
            <w:noWrap/>
          </w:tcPr>
          <w:p w:rsidR="0039294B" w:rsidRDefault="0039294B" w:rsidP="0039294B">
            <w:pPr>
              <w:spacing w:before="0" w:after="0"/>
              <w:ind w:left="0"/>
              <w:jc w:val="left"/>
              <w:rPr>
                <w:rFonts w:ascii="Calibri" w:hAnsi="Calibri"/>
                <w:color w:val="000000"/>
                <w:sz w:val="22"/>
                <w:szCs w:val="22"/>
              </w:rPr>
            </w:pPr>
            <w:r>
              <w:rPr>
                <w:rFonts w:ascii="Calibri" w:hAnsi="Calibri"/>
                <w:color w:val="000000"/>
                <w:sz w:val="22"/>
                <w:szCs w:val="22"/>
              </w:rPr>
              <w:t>TanggalMaksimal</w:t>
            </w:r>
          </w:p>
          <w:p w:rsidR="0039294B" w:rsidRDefault="0039294B" w:rsidP="0039294B">
            <w:pPr>
              <w:spacing w:before="0" w:after="0"/>
              <w:ind w:left="0"/>
              <w:jc w:val="left"/>
              <w:rPr>
                <w:rFonts w:ascii="Calibri" w:hAnsi="Calibri"/>
                <w:color w:val="000000"/>
                <w:sz w:val="22"/>
                <w:szCs w:val="22"/>
              </w:rPr>
            </w:pPr>
            <w:r>
              <w:rPr>
                <w:rFonts w:ascii="Calibri" w:hAnsi="Calibri"/>
                <w:color w:val="000000"/>
                <w:sz w:val="22"/>
                <w:szCs w:val="22"/>
              </w:rPr>
              <w:t>Penyelesaian</w:t>
            </w:r>
          </w:p>
        </w:tc>
        <w:tc>
          <w:tcPr>
            <w:tcW w:w="1452" w:type="dxa"/>
            <w:tcBorders>
              <w:top w:val="nil"/>
              <w:left w:val="nil"/>
              <w:bottom w:val="single" w:sz="4" w:space="0" w:color="auto"/>
              <w:right w:val="single" w:sz="4" w:space="0" w:color="auto"/>
            </w:tcBorders>
            <w:shd w:val="clear" w:color="auto" w:fill="FFFF00"/>
            <w:noWrap/>
          </w:tcPr>
          <w:p w:rsidR="0039294B" w:rsidRDefault="0039294B" w:rsidP="0039294B">
            <w:pPr>
              <w:spacing w:before="0" w:after="0"/>
              <w:ind w:left="0"/>
              <w:jc w:val="left"/>
              <w:rPr>
                <w:rFonts w:ascii="Calibri" w:hAnsi="Calibri"/>
                <w:color w:val="000000"/>
                <w:sz w:val="22"/>
                <w:szCs w:val="22"/>
              </w:rPr>
            </w:pPr>
            <w:r>
              <w:rPr>
                <w:rFonts w:ascii="Calibri" w:hAnsi="Calibri"/>
                <w:color w:val="000000"/>
                <w:sz w:val="22"/>
                <w:szCs w:val="22"/>
              </w:rPr>
              <w:t>datetime</w:t>
            </w:r>
          </w:p>
        </w:tc>
        <w:tc>
          <w:tcPr>
            <w:tcW w:w="837" w:type="dxa"/>
            <w:tcBorders>
              <w:top w:val="nil"/>
              <w:left w:val="nil"/>
              <w:bottom w:val="single" w:sz="4" w:space="0" w:color="auto"/>
              <w:right w:val="single" w:sz="4" w:space="0" w:color="auto"/>
            </w:tcBorders>
            <w:shd w:val="clear" w:color="auto" w:fill="FFFF00"/>
            <w:noWrap/>
          </w:tcPr>
          <w:p w:rsidR="0039294B" w:rsidRPr="005F3A27" w:rsidRDefault="0039294B" w:rsidP="0039294B">
            <w:pPr>
              <w:spacing w:before="0" w:after="0"/>
              <w:ind w:left="0"/>
              <w:jc w:val="right"/>
              <w:rPr>
                <w:rFonts w:ascii="Calibri" w:hAnsi="Calibri"/>
                <w:color w:val="000000"/>
                <w:sz w:val="22"/>
                <w:szCs w:val="22"/>
              </w:rPr>
            </w:pPr>
            <w:r>
              <w:rPr>
                <w:rFonts w:ascii="Calibri" w:hAnsi="Calibri"/>
                <w:color w:val="000000"/>
                <w:sz w:val="22"/>
                <w:szCs w:val="22"/>
              </w:rPr>
              <w:t>8</w:t>
            </w:r>
          </w:p>
        </w:tc>
        <w:tc>
          <w:tcPr>
            <w:tcW w:w="1401" w:type="dxa"/>
            <w:tcBorders>
              <w:top w:val="nil"/>
              <w:left w:val="nil"/>
              <w:bottom w:val="single" w:sz="4" w:space="0" w:color="auto"/>
              <w:right w:val="single" w:sz="4" w:space="0" w:color="auto"/>
            </w:tcBorders>
            <w:shd w:val="clear" w:color="auto" w:fill="FFFF00"/>
            <w:noWrap/>
            <w:vAlign w:val="bottom"/>
          </w:tcPr>
          <w:p w:rsidR="0039294B" w:rsidRPr="005F3A27" w:rsidRDefault="0039294B" w:rsidP="0039294B">
            <w:pPr>
              <w:spacing w:before="0" w:after="0"/>
              <w:ind w:left="0"/>
              <w:jc w:val="left"/>
              <w:rPr>
                <w:rFonts w:ascii="Calibri" w:hAnsi="Calibri"/>
                <w:color w:val="000000"/>
                <w:sz w:val="22"/>
                <w:szCs w:val="22"/>
              </w:rPr>
            </w:pPr>
          </w:p>
        </w:tc>
        <w:tc>
          <w:tcPr>
            <w:tcW w:w="1211" w:type="dxa"/>
            <w:tcBorders>
              <w:top w:val="nil"/>
              <w:left w:val="nil"/>
              <w:bottom w:val="single" w:sz="4" w:space="0" w:color="auto"/>
              <w:right w:val="single" w:sz="4" w:space="0" w:color="auto"/>
            </w:tcBorders>
            <w:shd w:val="clear" w:color="auto" w:fill="FFFF00"/>
            <w:noWrap/>
            <w:vAlign w:val="bottom"/>
          </w:tcPr>
          <w:p w:rsidR="0039294B" w:rsidRPr="005F3A27" w:rsidRDefault="0039294B" w:rsidP="0039294B">
            <w:pPr>
              <w:spacing w:before="0" w:after="0"/>
              <w:ind w:left="0"/>
              <w:jc w:val="left"/>
              <w:rPr>
                <w:rFonts w:ascii="Calibri" w:hAnsi="Calibri"/>
                <w:color w:val="000000"/>
                <w:sz w:val="22"/>
                <w:szCs w:val="22"/>
              </w:rPr>
            </w:pPr>
          </w:p>
        </w:tc>
        <w:tc>
          <w:tcPr>
            <w:tcW w:w="1039" w:type="dxa"/>
            <w:tcBorders>
              <w:top w:val="nil"/>
              <w:left w:val="nil"/>
              <w:bottom w:val="single" w:sz="4" w:space="0" w:color="auto"/>
              <w:right w:val="single" w:sz="4" w:space="0" w:color="auto"/>
            </w:tcBorders>
            <w:shd w:val="clear" w:color="auto" w:fill="FFFF00"/>
            <w:noWrap/>
            <w:vAlign w:val="bottom"/>
          </w:tcPr>
          <w:p w:rsidR="0039294B" w:rsidRPr="005F3A27" w:rsidRDefault="0039294B" w:rsidP="0039294B">
            <w:pPr>
              <w:spacing w:before="0" w:after="0"/>
              <w:ind w:left="0"/>
              <w:jc w:val="left"/>
              <w:rPr>
                <w:rFonts w:ascii="Calibri" w:hAnsi="Calibri"/>
                <w:color w:val="000000"/>
                <w:sz w:val="22"/>
                <w:szCs w:val="22"/>
              </w:rPr>
            </w:pPr>
          </w:p>
        </w:tc>
        <w:tc>
          <w:tcPr>
            <w:tcW w:w="1350" w:type="dxa"/>
            <w:tcBorders>
              <w:top w:val="nil"/>
              <w:left w:val="nil"/>
              <w:bottom w:val="single" w:sz="4" w:space="0" w:color="auto"/>
              <w:right w:val="single" w:sz="4" w:space="0" w:color="auto"/>
            </w:tcBorders>
            <w:shd w:val="clear" w:color="auto" w:fill="FFFF00"/>
            <w:noWrap/>
            <w:vAlign w:val="bottom"/>
          </w:tcPr>
          <w:p w:rsidR="0039294B" w:rsidRPr="005F3A27" w:rsidRDefault="0039294B" w:rsidP="0039294B">
            <w:pPr>
              <w:spacing w:before="0" w:after="0"/>
              <w:ind w:left="0"/>
              <w:jc w:val="left"/>
              <w:rPr>
                <w:rFonts w:ascii="Calibri" w:hAnsi="Calibri"/>
                <w:color w:val="000000"/>
                <w:sz w:val="22"/>
                <w:szCs w:val="22"/>
              </w:rPr>
            </w:pPr>
          </w:p>
        </w:tc>
      </w:tr>
    </w:tbl>
    <w:p w:rsidR="0039294B" w:rsidRDefault="0039294B" w:rsidP="0039294B"/>
    <w:p w:rsidR="0039294B" w:rsidRDefault="0039294B" w:rsidP="0039294B"/>
    <w:p w:rsidR="00771F25" w:rsidRDefault="00771F25" w:rsidP="0039294B"/>
    <w:p w:rsidR="0039294B" w:rsidRPr="00F75A8F" w:rsidRDefault="0039294B" w:rsidP="0039294B">
      <w:pPr>
        <w:pStyle w:val="BodyText"/>
        <w:rPr>
          <w:rStyle w:val="IntenseEmphasis"/>
          <w:b w:val="0"/>
          <w:i w:val="0"/>
          <w:color w:val="auto"/>
        </w:rPr>
      </w:pPr>
      <w:r w:rsidRPr="00F75A8F">
        <w:rPr>
          <w:rStyle w:val="IntenseEmphasis"/>
          <w:b w:val="0"/>
          <w:i w:val="0"/>
          <w:color w:val="auto"/>
        </w:rPr>
        <w:lastRenderedPageBreak/>
        <w:t xml:space="preserve">Nama Tabel </w:t>
      </w:r>
      <w:r w:rsidRPr="00F75A8F">
        <w:rPr>
          <w:rStyle w:val="IntenseEmphasis"/>
          <w:b w:val="0"/>
          <w:i w:val="0"/>
          <w:color w:val="auto"/>
        </w:rPr>
        <w:tab/>
        <w:t>:</w:t>
      </w:r>
      <w:r w:rsidRPr="005F3A27">
        <w:t xml:space="preserve"> </w:t>
      </w:r>
      <w:r w:rsidRPr="005F3A27">
        <w:rPr>
          <w:rStyle w:val="IntenseEmphasis"/>
          <w:b w:val="0"/>
          <w:i w:val="0"/>
          <w:color w:val="auto"/>
        </w:rPr>
        <w:t>EPROC_PRGroupProduct</w:t>
      </w:r>
    </w:p>
    <w:p w:rsidR="0039294B" w:rsidRPr="005F3A27" w:rsidRDefault="0039294B" w:rsidP="0039294B">
      <w:pPr>
        <w:pStyle w:val="BodyText"/>
        <w:rPr>
          <w:bCs/>
          <w:iCs/>
        </w:rPr>
      </w:pPr>
      <w:r w:rsidRPr="00F75A8F">
        <w:rPr>
          <w:rStyle w:val="IntenseEmphasis"/>
          <w:b w:val="0"/>
          <w:i w:val="0"/>
          <w:color w:val="auto"/>
        </w:rPr>
        <w:t>Deskripsi</w:t>
      </w:r>
      <w:r w:rsidRPr="00F75A8F">
        <w:rPr>
          <w:rStyle w:val="IntenseEmphasis"/>
          <w:b w:val="0"/>
          <w:i w:val="0"/>
          <w:color w:val="auto"/>
        </w:rPr>
        <w:tab/>
      </w:r>
      <w:r>
        <w:rPr>
          <w:rStyle w:val="IntenseEmphasis"/>
          <w:b w:val="0"/>
          <w:i w:val="0"/>
          <w:color w:val="auto"/>
        </w:rPr>
        <w:tab/>
      </w:r>
      <w:r w:rsidRPr="00F75A8F">
        <w:rPr>
          <w:rStyle w:val="IntenseEmphasis"/>
          <w:b w:val="0"/>
          <w:i w:val="0"/>
          <w:color w:val="auto"/>
        </w:rPr>
        <w:t>:</w:t>
      </w:r>
    </w:p>
    <w:tbl>
      <w:tblPr>
        <w:tblW w:w="10075" w:type="dxa"/>
        <w:tblLook w:val="04A0" w:firstRow="1" w:lastRow="0" w:firstColumn="1" w:lastColumn="0" w:noHBand="0" w:noVBand="1"/>
      </w:tblPr>
      <w:tblGrid>
        <w:gridCol w:w="480"/>
        <w:gridCol w:w="2305"/>
        <w:gridCol w:w="1452"/>
        <w:gridCol w:w="837"/>
        <w:gridCol w:w="1401"/>
        <w:gridCol w:w="1211"/>
        <w:gridCol w:w="1039"/>
        <w:gridCol w:w="1350"/>
      </w:tblGrid>
      <w:tr w:rsidR="0039294B" w:rsidRPr="005F3A27" w:rsidTr="0039294B">
        <w:trPr>
          <w:trHeight w:val="300"/>
        </w:trPr>
        <w:tc>
          <w:tcPr>
            <w:tcW w:w="480" w:type="dxa"/>
            <w:tcBorders>
              <w:top w:val="single" w:sz="4" w:space="0" w:color="auto"/>
              <w:left w:val="single" w:sz="4" w:space="0" w:color="auto"/>
              <w:bottom w:val="single" w:sz="4" w:space="0" w:color="auto"/>
              <w:right w:val="single" w:sz="4" w:space="0" w:color="auto"/>
            </w:tcBorders>
            <w:shd w:val="clear" w:color="000000" w:fill="D0CECE"/>
            <w:noWrap/>
            <w:hideMark/>
          </w:tcPr>
          <w:p w:rsidR="0039294B" w:rsidRPr="005F3A27" w:rsidRDefault="0039294B" w:rsidP="0039294B">
            <w:pPr>
              <w:spacing w:before="0" w:after="0"/>
              <w:ind w:left="0"/>
              <w:jc w:val="center"/>
              <w:rPr>
                <w:rFonts w:ascii="Calibri" w:hAnsi="Calibri"/>
                <w:b/>
                <w:bCs/>
                <w:color w:val="000000"/>
                <w:sz w:val="22"/>
                <w:szCs w:val="22"/>
              </w:rPr>
            </w:pPr>
            <w:r w:rsidRPr="005F3A27">
              <w:rPr>
                <w:rFonts w:ascii="Calibri" w:hAnsi="Calibri"/>
                <w:b/>
                <w:bCs/>
                <w:color w:val="000000"/>
                <w:sz w:val="22"/>
                <w:szCs w:val="22"/>
              </w:rPr>
              <w:t>No</w:t>
            </w:r>
          </w:p>
        </w:tc>
        <w:tc>
          <w:tcPr>
            <w:tcW w:w="2305" w:type="dxa"/>
            <w:tcBorders>
              <w:top w:val="single" w:sz="4" w:space="0" w:color="auto"/>
              <w:left w:val="nil"/>
              <w:bottom w:val="single" w:sz="4" w:space="0" w:color="auto"/>
              <w:right w:val="single" w:sz="4" w:space="0" w:color="auto"/>
            </w:tcBorders>
            <w:shd w:val="clear" w:color="000000" w:fill="D0CECE"/>
            <w:noWrap/>
            <w:hideMark/>
          </w:tcPr>
          <w:p w:rsidR="0039294B" w:rsidRPr="005F3A27" w:rsidRDefault="0039294B" w:rsidP="0039294B">
            <w:pPr>
              <w:spacing w:before="0" w:after="0"/>
              <w:ind w:left="0"/>
              <w:jc w:val="center"/>
              <w:rPr>
                <w:rFonts w:ascii="Calibri" w:hAnsi="Calibri"/>
                <w:b/>
                <w:bCs/>
                <w:color w:val="000000"/>
                <w:sz w:val="22"/>
                <w:szCs w:val="22"/>
              </w:rPr>
            </w:pPr>
            <w:r w:rsidRPr="005F3A27">
              <w:rPr>
                <w:rFonts w:ascii="Calibri" w:hAnsi="Calibri"/>
                <w:b/>
                <w:bCs/>
                <w:color w:val="000000"/>
                <w:sz w:val="22"/>
                <w:szCs w:val="22"/>
              </w:rPr>
              <w:t>Nama Field</w:t>
            </w:r>
          </w:p>
        </w:tc>
        <w:tc>
          <w:tcPr>
            <w:tcW w:w="1452" w:type="dxa"/>
            <w:tcBorders>
              <w:top w:val="single" w:sz="4" w:space="0" w:color="auto"/>
              <w:left w:val="nil"/>
              <w:bottom w:val="single" w:sz="4" w:space="0" w:color="auto"/>
              <w:right w:val="single" w:sz="4" w:space="0" w:color="auto"/>
            </w:tcBorders>
            <w:shd w:val="clear" w:color="000000" w:fill="D0CECE"/>
            <w:noWrap/>
            <w:hideMark/>
          </w:tcPr>
          <w:p w:rsidR="0039294B" w:rsidRPr="005F3A27" w:rsidRDefault="0039294B" w:rsidP="0039294B">
            <w:pPr>
              <w:spacing w:before="0" w:after="0"/>
              <w:ind w:left="0"/>
              <w:jc w:val="center"/>
              <w:rPr>
                <w:rFonts w:ascii="Calibri" w:hAnsi="Calibri"/>
                <w:b/>
                <w:bCs/>
                <w:color w:val="000000"/>
                <w:sz w:val="22"/>
                <w:szCs w:val="22"/>
              </w:rPr>
            </w:pPr>
            <w:r w:rsidRPr="005F3A27">
              <w:rPr>
                <w:rFonts w:ascii="Calibri" w:hAnsi="Calibri"/>
                <w:b/>
                <w:bCs/>
                <w:color w:val="000000"/>
                <w:sz w:val="22"/>
                <w:szCs w:val="22"/>
              </w:rPr>
              <w:t>Type</w:t>
            </w:r>
          </w:p>
        </w:tc>
        <w:tc>
          <w:tcPr>
            <w:tcW w:w="837" w:type="dxa"/>
            <w:tcBorders>
              <w:top w:val="single" w:sz="4" w:space="0" w:color="auto"/>
              <w:left w:val="nil"/>
              <w:bottom w:val="single" w:sz="4" w:space="0" w:color="auto"/>
              <w:right w:val="single" w:sz="4" w:space="0" w:color="auto"/>
            </w:tcBorders>
            <w:shd w:val="clear" w:color="000000" w:fill="D0CECE"/>
            <w:noWrap/>
            <w:hideMark/>
          </w:tcPr>
          <w:p w:rsidR="0039294B" w:rsidRPr="005F3A27" w:rsidRDefault="0039294B" w:rsidP="0039294B">
            <w:pPr>
              <w:spacing w:before="0" w:after="0"/>
              <w:ind w:left="0"/>
              <w:jc w:val="center"/>
              <w:rPr>
                <w:rFonts w:ascii="Calibri" w:hAnsi="Calibri"/>
                <w:b/>
                <w:bCs/>
                <w:color w:val="000000"/>
                <w:sz w:val="22"/>
                <w:szCs w:val="22"/>
              </w:rPr>
            </w:pPr>
            <w:r w:rsidRPr="005F3A27">
              <w:rPr>
                <w:rFonts w:ascii="Calibri" w:hAnsi="Calibri"/>
                <w:b/>
                <w:bCs/>
                <w:color w:val="000000"/>
                <w:sz w:val="22"/>
                <w:szCs w:val="22"/>
              </w:rPr>
              <w:t>Length</w:t>
            </w:r>
          </w:p>
        </w:tc>
        <w:tc>
          <w:tcPr>
            <w:tcW w:w="1401" w:type="dxa"/>
            <w:tcBorders>
              <w:top w:val="single" w:sz="4" w:space="0" w:color="auto"/>
              <w:left w:val="nil"/>
              <w:bottom w:val="single" w:sz="4" w:space="0" w:color="auto"/>
              <w:right w:val="single" w:sz="4" w:space="0" w:color="auto"/>
            </w:tcBorders>
            <w:shd w:val="clear" w:color="000000" w:fill="D0CECE"/>
            <w:noWrap/>
            <w:hideMark/>
          </w:tcPr>
          <w:p w:rsidR="0039294B" w:rsidRPr="005F3A27" w:rsidRDefault="0039294B" w:rsidP="0039294B">
            <w:pPr>
              <w:spacing w:before="0" w:after="0"/>
              <w:ind w:left="0"/>
              <w:jc w:val="center"/>
              <w:rPr>
                <w:rFonts w:ascii="Calibri" w:hAnsi="Calibri"/>
                <w:b/>
                <w:bCs/>
                <w:color w:val="000000"/>
                <w:sz w:val="22"/>
                <w:szCs w:val="22"/>
              </w:rPr>
            </w:pPr>
            <w:r w:rsidRPr="005F3A27">
              <w:rPr>
                <w:rFonts w:ascii="Calibri" w:hAnsi="Calibri"/>
                <w:b/>
                <w:bCs/>
                <w:color w:val="000000"/>
                <w:sz w:val="22"/>
                <w:szCs w:val="22"/>
              </w:rPr>
              <w:t>Keterangan</w:t>
            </w:r>
          </w:p>
        </w:tc>
        <w:tc>
          <w:tcPr>
            <w:tcW w:w="1211" w:type="dxa"/>
            <w:tcBorders>
              <w:top w:val="single" w:sz="4" w:space="0" w:color="auto"/>
              <w:left w:val="nil"/>
              <w:bottom w:val="single" w:sz="4" w:space="0" w:color="auto"/>
              <w:right w:val="single" w:sz="4" w:space="0" w:color="auto"/>
            </w:tcBorders>
            <w:shd w:val="clear" w:color="000000" w:fill="D0CECE"/>
            <w:noWrap/>
            <w:hideMark/>
          </w:tcPr>
          <w:p w:rsidR="0039294B" w:rsidRPr="005F3A27" w:rsidRDefault="0039294B" w:rsidP="0039294B">
            <w:pPr>
              <w:spacing w:before="0" w:after="0"/>
              <w:ind w:left="0"/>
              <w:jc w:val="center"/>
              <w:rPr>
                <w:rFonts w:ascii="Calibri" w:hAnsi="Calibri"/>
                <w:b/>
                <w:bCs/>
                <w:color w:val="000000"/>
                <w:sz w:val="22"/>
                <w:szCs w:val="22"/>
              </w:rPr>
            </w:pPr>
            <w:r w:rsidRPr="005F3A27">
              <w:rPr>
                <w:rFonts w:ascii="Calibri" w:hAnsi="Calibri"/>
                <w:b/>
                <w:bCs/>
                <w:color w:val="000000"/>
                <w:sz w:val="22"/>
                <w:szCs w:val="22"/>
              </w:rPr>
              <w:t>Refference</w:t>
            </w:r>
          </w:p>
        </w:tc>
        <w:tc>
          <w:tcPr>
            <w:tcW w:w="1039" w:type="dxa"/>
            <w:tcBorders>
              <w:top w:val="single" w:sz="4" w:space="0" w:color="auto"/>
              <w:left w:val="nil"/>
              <w:bottom w:val="single" w:sz="4" w:space="0" w:color="auto"/>
              <w:right w:val="single" w:sz="4" w:space="0" w:color="auto"/>
            </w:tcBorders>
            <w:shd w:val="clear" w:color="000000" w:fill="D0CECE"/>
            <w:noWrap/>
            <w:hideMark/>
          </w:tcPr>
          <w:p w:rsidR="0039294B" w:rsidRPr="005F3A27" w:rsidRDefault="0039294B" w:rsidP="0039294B">
            <w:pPr>
              <w:spacing w:before="0" w:after="0"/>
              <w:ind w:left="0"/>
              <w:jc w:val="center"/>
              <w:rPr>
                <w:rFonts w:ascii="Calibri" w:hAnsi="Calibri"/>
                <w:b/>
                <w:bCs/>
                <w:color w:val="000000"/>
                <w:sz w:val="22"/>
                <w:szCs w:val="22"/>
              </w:rPr>
            </w:pPr>
            <w:r w:rsidRPr="005F3A27">
              <w:rPr>
                <w:rFonts w:ascii="Calibri" w:hAnsi="Calibri"/>
                <w:b/>
                <w:bCs/>
                <w:color w:val="000000"/>
                <w:sz w:val="22"/>
                <w:szCs w:val="22"/>
              </w:rPr>
              <w:t>Check Field / Check Value</w:t>
            </w:r>
          </w:p>
        </w:tc>
        <w:tc>
          <w:tcPr>
            <w:tcW w:w="1350" w:type="dxa"/>
            <w:tcBorders>
              <w:top w:val="single" w:sz="4" w:space="0" w:color="auto"/>
              <w:left w:val="nil"/>
              <w:bottom w:val="single" w:sz="4" w:space="0" w:color="auto"/>
              <w:right w:val="single" w:sz="4" w:space="0" w:color="auto"/>
            </w:tcBorders>
            <w:shd w:val="clear" w:color="000000" w:fill="D0CECE"/>
            <w:noWrap/>
            <w:hideMark/>
          </w:tcPr>
          <w:p w:rsidR="0039294B" w:rsidRPr="005F3A27" w:rsidRDefault="0039294B" w:rsidP="0039294B">
            <w:pPr>
              <w:spacing w:before="0" w:after="0"/>
              <w:ind w:left="0"/>
              <w:jc w:val="center"/>
              <w:rPr>
                <w:rFonts w:ascii="Calibri" w:hAnsi="Calibri"/>
                <w:b/>
                <w:bCs/>
                <w:color w:val="000000"/>
                <w:sz w:val="22"/>
                <w:szCs w:val="22"/>
              </w:rPr>
            </w:pPr>
            <w:r w:rsidRPr="005F3A27">
              <w:rPr>
                <w:rFonts w:ascii="Calibri" w:hAnsi="Calibri"/>
                <w:b/>
                <w:bCs/>
                <w:color w:val="000000"/>
                <w:sz w:val="22"/>
                <w:szCs w:val="22"/>
              </w:rPr>
              <w:t>Default Value</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1</w:t>
            </w:r>
          </w:p>
        </w:tc>
        <w:tc>
          <w:tcPr>
            <w:tcW w:w="2305"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ProductGroupID</w:t>
            </w:r>
          </w:p>
        </w:tc>
        <w:tc>
          <w:tcPr>
            <w:tcW w:w="1452"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PK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2</w:t>
            </w:r>
          </w:p>
        </w:tc>
        <w:tc>
          <w:tcPr>
            <w:tcW w:w="2305"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PRDetailID</w:t>
            </w:r>
          </w:p>
        </w:tc>
        <w:tc>
          <w:tcPr>
            <w:tcW w:w="1452"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FK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3</w:t>
            </w:r>
          </w:p>
        </w:tc>
        <w:tc>
          <w:tcPr>
            <w:tcW w:w="2305"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PRID</w:t>
            </w:r>
          </w:p>
        </w:tc>
        <w:tc>
          <w:tcPr>
            <w:tcW w:w="1452"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4</w:t>
            </w:r>
          </w:p>
        </w:tc>
        <w:tc>
          <w:tcPr>
            <w:tcW w:w="2305"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GroupUsername</w:t>
            </w:r>
          </w:p>
        </w:tc>
        <w:tc>
          <w:tcPr>
            <w:tcW w:w="1452"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varchar(50)</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50</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5</w:t>
            </w:r>
          </w:p>
        </w:tc>
        <w:tc>
          <w:tcPr>
            <w:tcW w:w="2305"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GroupBranchCode</w:t>
            </w:r>
          </w:p>
        </w:tc>
        <w:tc>
          <w:tcPr>
            <w:tcW w:w="1452"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varchar(50)</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50</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6</w:t>
            </w:r>
          </w:p>
        </w:tc>
        <w:tc>
          <w:tcPr>
            <w:tcW w:w="2305"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GroupCostCenter</w:t>
            </w:r>
          </w:p>
        </w:tc>
        <w:tc>
          <w:tcPr>
            <w:tcW w:w="1452"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varchar(50)</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50</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7</w:t>
            </w:r>
          </w:p>
        </w:tc>
        <w:tc>
          <w:tcPr>
            <w:tcW w:w="2305"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Qty</w:t>
            </w:r>
          </w:p>
        </w:tc>
        <w:tc>
          <w:tcPr>
            <w:tcW w:w="1452"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8</w:t>
            </w:r>
          </w:p>
        </w:tc>
        <w:tc>
          <w:tcPr>
            <w:tcW w:w="2305"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StockOutQty</w:t>
            </w:r>
          </w:p>
        </w:tc>
        <w:tc>
          <w:tcPr>
            <w:tcW w:w="1452"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9</w:t>
            </w:r>
          </w:p>
        </w:tc>
        <w:tc>
          <w:tcPr>
            <w:tcW w:w="2305"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RemainQty</w:t>
            </w:r>
          </w:p>
        </w:tc>
        <w:tc>
          <w:tcPr>
            <w:tcW w:w="1452" w:type="dxa"/>
            <w:tcBorders>
              <w:top w:val="nil"/>
              <w:left w:val="nil"/>
              <w:bottom w:val="single" w:sz="4" w:space="0" w:color="auto"/>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10</w:t>
            </w:r>
          </w:p>
        </w:tc>
        <w:tc>
          <w:tcPr>
            <w:tcW w:w="2305" w:type="dxa"/>
            <w:tcBorders>
              <w:top w:val="nil"/>
              <w:left w:val="nil"/>
              <w:bottom w:val="single" w:sz="4" w:space="0" w:color="auto"/>
              <w:right w:val="single" w:sz="4" w:space="0" w:color="auto"/>
            </w:tcBorders>
            <w:shd w:val="clear" w:color="auto" w:fill="FFFF00"/>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UnitPrice</w:t>
            </w:r>
          </w:p>
        </w:tc>
        <w:tc>
          <w:tcPr>
            <w:tcW w:w="1452" w:type="dxa"/>
            <w:tcBorders>
              <w:top w:val="nil"/>
              <w:left w:val="nil"/>
              <w:bottom w:val="single" w:sz="4" w:space="0" w:color="auto"/>
              <w:right w:val="single" w:sz="4" w:space="0" w:color="auto"/>
            </w:tcBorders>
            <w:shd w:val="clear" w:color="auto" w:fill="FFFF00"/>
            <w:noWrap/>
            <w:hideMark/>
          </w:tcPr>
          <w:p w:rsidR="0039294B" w:rsidRPr="005F3A27" w:rsidRDefault="0039294B" w:rsidP="0039294B">
            <w:pPr>
              <w:spacing w:before="0" w:after="0"/>
              <w:ind w:left="0"/>
              <w:jc w:val="left"/>
              <w:rPr>
                <w:rFonts w:ascii="Calibri" w:hAnsi="Calibri"/>
                <w:color w:val="000000"/>
                <w:sz w:val="22"/>
                <w:szCs w:val="22"/>
              </w:rPr>
            </w:pPr>
            <w:r>
              <w:rPr>
                <w:rFonts w:ascii="Calibri" w:hAnsi="Calibri"/>
                <w:color w:val="000000"/>
                <w:sz w:val="22"/>
                <w:szCs w:val="22"/>
              </w:rPr>
              <w:t>decimal(18,2)</w:t>
            </w:r>
          </w:p>
        </w:tc>
        <w:tc>
          <w:tcPr>
            <w:tcW w:w="837"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right"/>
              <w:rPr>
                <w:rFonts w:ascii="Calibri" w:hAnsi="Calibri"/>
                <w:color w:val="000000"/>
                <w:sz w:val="22"/>
                <w:szCs w:val="22"/>
              </w:rPr>
            </w:pPr>
            <w:r>
              <w:rPr>
                <w:rFonts w:ascii="Calibri" w:hAnsi="Calibri"/>
                <w:color w:val="000000"/>
                <w:sz w:val="22"/>
                <w:szCs w:val="22"/>
              </w:rPr>
              <w:t>9</w:t>
            </w:r>
          </w:p>
        </w:tc>
        <w:tc>
          <w:tcPr>
            <w:tcW w:w="1401"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11</w:t>
            </w:r>
          </w:p>
        </w:tc>
        <w:tc>
          <w:tcPr>
            <w:tcW w:w="2305" w:type="dxa"/>
            <w:tcBorders>
              <w:top w:val="nil"/>
              <w:left w:val="nil"/>
              <w:bottom w:val="single" w:sz="4" w:space="0" w:color="auto"/>
              <w:right w:val="single" w:sz="4" w:space="0" w:color="auto"/>
            </w:tcBorders>
            <w:shd w:val="clear" w:color="auto" w:fill="FFFF00"/>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TotalPrice</w:t>
            </w:r>
          </w:p>
        </w:tc>
        <w:tc>
          <w:tcPr>
            <w:tcW w:w="1452" w:type="dxa"/>
            <w:tcBorders>
              <w:top w:val="nil"/>
              <w:left w:val="nil"/>
              <w:bottom w:val="single" w:sz="4" w:space="0" w:color="auto"/>
              <w:right w:val="single" w:sz="4" w:space="0" w:color="auto"/>
            </w:tcBorders>
            <w:shd w:val="clear" w:color="auto" w:fill="FFFF00"/>
            <w:noWrap/>
            <w:hideMark/>
          </w:tcPr>
          <w:p w:rsidR="0039294B" w:rsidRPr="005F3A27" w:rsidRDefault="0039294B" w:rsidP="0039294B">
            <w:pPr>
              <w:spacing w:before="0" w:after="0"/>
              <w:ind w:left="0"/>
              <w:jc w:val="left"/>
              <w:rPr>
                <w:rFonts w:ascii="Calibri" w:hAnsi="Calibri"/>
                <w:color w:val="000000"/>
                <w:sz w:val="22"/>
                <w:szCs w:val="22"/>
              </w:rPr>
            </w:pPr>
            <w:r>
              <w:rPr>
                <w:rFonts w:ascii="Calibri" w:hAnsi="Calibri"/>
                <w:color w:val="000000"/>
                <w:sz w:val="22"/>
                <w:szCs w:val="22"/>
              </w:rPr>
              <w:t>decimal(18,2)</w:t>
            </w:r>
          </w:p>
        </w:tc>
        <w:tc>
          <w:tcPr>
            <w:tcW w:w="837"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right"/>
              <w:rPr>
                <w:rFonts w:ascii="Calibri" w:hAnsi="Calibri"/>
                <w:color w:val="000000"/>
                <w:sz w:val="22"/>
                <w:szCs w:val="22"/>
              </w:rPr>
            </w:pPr>
            <w:r>
              <w:rPr>
                <w:rFonts w:ascii="Calibri" w:hAnsi="Calibri"/>
                <w:color w:val="000000"/>
                <w:sz w:val="22"/>
                <w:szCs w:val="22"/>
              </w:rPr>
              <w:t>9</w:t>
            </w:r>
          </w:p>
        </w:tc>
        <w:tc>
          <w:tcPr>
            <w:tcW w:w="1401"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12</w:t>
            </w:r>
          </w:p>
        </w:tc>
        <w:tc>
          <w:tcPr>
            <w:tcW w:w="2305" w:type="dxa"/>
            <w:tcBorders>
              <w:top w:val="nil"/>
              <w:left w:val="nil"/>
              <w:bottom w:val="single" w:sz="4" w:space="0" w:color="auto"/>
              <w:right w:val="single" w:sz="4" w:space="0" w:color="auto"/>
            </w:tcBorders>
            <w:shd w:val="clear" w:color="auto" w:fill="FFFF00"/>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CostInsurance</w:t>
            </w:r>
          </w:p>
        </w:tc>
        <w:tc>
          <w:tcPr>
            <w:tcW w:w="1452" w:type="dxa"/>
            <w:tcBorders>
              <w:top w:val="nil"/>
              <w:left w:val="nil"/>
              <w:bottom w:val="single" w:sz="4" w:space="0" w:color="auto"/>
              <w:right w:val="single" w:sz="4" w:space="0" w:color="auto"/>
            </w:tcBorders>
            <w:shd w:val="clear" w:color="auto" w:fill="FFFF00"/>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decimal(18,2)</w:t>
            </w:r>
          </w:p>
        </w:tc>
        <w:tc>
          <w:tcPr>
            <w:tcW w:w="837"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9</w:t>
            </w:r>
          </w:p>
        </w:tc>
        <w:tc>
          <w:tcPr>
            <w:tcW w:w="1401"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13</w:t>
            </w:r>
          </w:p>
        </w:tc>
        <w:tc>
          <w:tcPr>
            <w:tcW w:w="2305" w:type="dxa"/>
            <w:tcBorders>
              <w:top w:val="nil"/>
              <w:left w:val="nil"/>
              <w:bottom w:val="single" w:sz="4" w:space="0" w:color="auto"/>
              <w:right w:val="single" w:sz="4" w:space="0" w:color="auto"/>
            </w:tcBorders>
            <w:shd w:val="clear" w:color="auto" w:fill="FFFF00"/>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CostDeliveryByVolume</w:t>
            </w:r>
          </w:p>
        </w:tc>
        <w:tc>
          <w:tcPr>
            <w:tcW w:w="1452" w:type="dxa"/>
            <w:tcBorders>
              <w:top w:val="nil"/>
              <w:left w:val="nil"/>
              <w:bottom w:val="single" w:sz="4" w:space="0" w:color="auto"/>
              <w:right w:val="single" w:sz="4" w:space="0" w:color="auto"/>
            </w:tcBorders>
            <w:shd w:val="clear" w:color="auto" w:fill="FFFF00"/>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decimal(18,2)</w:t>
            </w:r>
          </w:p>
        </w:tc>
        <w:tc>
          <w:tcPr>
            <w:tcW w:w="837"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9</w:t>
            </w:r>
          </w:p>
        </w:tc>
        <w:tc>
          <w:tcPr>
            <w:tcW w:w="1401"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14</w:t>
            </w:r>
          </w:p>
        </w:tc>
        <w:tc>
          <w:tcPr>
            <w:tcW w:w="2305" w:type="dxa"/>
            <w:tcBorders>
              <w:top w:val="nil"/>
              <w:left w:val="nil"/>
              <w:bottom w:val="single" w:sz="4" w:space="0" w:color="auto"/>
              <w:right w:val="single" w:sz="4" w:space="0" w:color="auto"/>
            </w:tcBorders>
            <w:shd w:val="clear" w:color="auto" w:fill="FFFF00"/>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CostDeliveryByWeight</w:t>
            </w:r>
          </w:p>
        </w:tc>
        <w:tc>
          <w:tcPr>
            <w:tcW w:w="1452" w:type="dxa"/>
            <w:tcBorders>
              <w:top w:val="nil"/>
              <w:left w:val="nil"/>
              <w:bottom w:val="single" w:sz="4" w:space="0" w:color="auto"/>
              <w:right w:val="single" w:sz="4" w:space="0" w:color="auto"/>
            </w:tcBorders>
            <w:shd w:val="clear" w:color="auto" w:fill="FFFF00"/>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decimal(18,2)</w:t>
            </w:r>
          </w:p>
        </w:tc>
        <w:tc>
          <w:tcPr>
            <w:tcW w:w="837"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9</w:t>
            </w:r>
          </w:p>
        </w:tc>
        <w:tc>
          <w:tcPr>
            <w:tcW w:w="1401"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15</w:t>
            </w:r>
          </w:p>
        </w:tc>
        <w:tc>
          <w:tcPr>
            <w:tcW w:w="2305" w:type="dxa"/>
            <w:tcBorders>
              <w:top w:val="nil"/>
              <w:left w:val="nil"/>
              <w:bottom w:val="single" w:sz="4" w:space="0" w:color="auto"/>
              <w:right w:val="single" w:sz="4" w:space="0" w:color="auto"/>
            </w:tcBorders>
            <w:shd w:val="clear" w:color="auto" w:fill="FFFF00"/>
            <w:noWrap/>
            <w:hideMark/>
          </w:tcPr>
          <w:p w:rsidR="0039294B"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TotalCostDelivery</w:t>
            </w:r>
          </w:p>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ByVolume</w:t>
            </w:r>
          </w:p>
        </w:tc>
        <w:tc>
          <w:tcPr>
            <w:tcW w:w="1452" w:type="dxa"/>
            <w:tcBorders>
              <w:top w:val="nil"/>
              <w:left w:val="nil"/>
              <w:bottom w:val="single" w:sz="4" w:space="0" w:color="auto"/>
              <w:right w:val="single" w:sz="4" w:space="0" w:color="auto"/>
            </w:tcBorders>
            <w:shd w:val="clear" w:color="auto" w:fill="FFFF00"/>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decimal(18,2)</w:t>
            </w:r>
          </w:p>
        </w:tc>
        <w:tc>
          <w:tcPr>
            <w:tcW w:w="837"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9</w:t>
            </w:r>
          </w:p>
        </w:tc>
        <w:tc>
          <w:tcPr>
            <w:tcW w:w="1401"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16</w:t>
            </w:r>
          </w:p>
        </w:tc>
        <w:tc>
          <w:tcPr>
            <w:tcW w:w="2305" w:type="dxa"/>
            <w:tcBorders>
              <w:top w:val="nil"/>
              <w:left w:val="nil"/>
              <w:bottom w:val="single" w:sz="4" w:space="0" w:color="auto"/>
              <w:right w:val="single" w:sz="4" w:space="0" w:color="auto"/>
            </w:tcBorders>
            <w:shd w:val="clear" w:color="auto" w:fill="FFFF00"/>
            <w:noWrap/>
            <w:hideMark/>
          </w:tcPr>
          <w:p w:rsidR="0039294B"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TotalCostDelivery</w:t>
            </w:r>
          </w:p>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ByWeight</w:t>
            </w:r>
          </w:p>
        </w:tc>
        <w:tc>
          <w:tcPr>
            <w:tcW w:w="1452" w:type="dxa"/>
            <w:tcBorders>
              <w:top w:val="nil"/>
              <w:left w:val="nil"/>
              <w:bottom w:val="single" w:sz="4" w:space="0" w:color="auto"/>
              <w:right w:val="single" w:sz="4" w:space="0" w:color="auto"/>
            </w:tcBorders>
            <w:shd w:val="clear" w:color="auto" w:fill="FFFF00"/>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decimal(18,2)</w:t>
            </w:r>
          </w:p>
        </w:tc>
        <w:tc>
          <w:tcPr>
            <w:tcW w:w="837"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9</w:t>
            </w:r>
          </w:p>
        </w:tc>
        <w:tc>
          <w:tcPr>
            <w:tcW w:w="1401"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17</w:t>
            </w:r>
          </w:p>
        </w:tc>
        <w:tc>
          <w:tcPr>
            <w:tcW w:w="2305" w:type="dxa"/>
            <w:tcBorders>
              <w:top w:val="nil"/>
              <w:left w:val="nil"/>
              <w:bottom w:val="single" w:sz="4" w:space="0" w:color="auto"/>
              <w:right w:val="single" w:sz="4" w:space="0" w:color="auto"/>
            </w:tcBorders>
            <w:shd w:val="clear" w:color="auto" w:fill="FFFF00"/>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GroupDeliveryAddress</w:t>
            </w:r>
          </w:p>
        </w:tc>
        <w:tc>
          <w:tcPr>
            <w:tcW w:w="1452" w:type="dxa"/>
            <w:tcBorders>
              <w:top w:val="nil"/>
              <w:left w:val="nil"/>
              <w:bottom w:val="single" w:sz="4" w:space="0" w:color="auto"/>
              <w:right w:val="single" w:sz="4" w:space="0" w:color="auto"/>
            </w:tcBorders>
            <w:shd w:val="clear" w:color="auto" w:fill="FFFF00"/>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varchar(MAX)</w:t>
            </w:r>
          </w:p>
        </w:tc>
        <w:tc>
          <w:tcPr>
            <w:tcW w:w="837"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-1</w:t>
            </w:r>
          </w:p>
        </w:tc>
        <w:tc>
          <w:tcPr>
            <w:tcW w:w="1401"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18</w:t>
            </w:r>
          </w:p>
        </w:tc>
        <w:tc>
          <w:tcPr>
            <w:tcW w:w="2305" w:type="dxa"/>
            <w:tcBorders>
              <w:top w:val="nil"/>
              <w:left w:val="nil"/>
              <w:bottom w:val="single" w:sz="4" w:space="0" w:color="auto"/>
              <w:right w:val="single" w:sz="4" w:space="0" w:color="auto"/>
            </w:tcBorders>
            <w:shd w:val="clear" w:color="auto" w:fill="FFFF00"/>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PaidCostCenter</w:t>
            </w:r>
          </w:p>
        </w:tc>
        <w:tc>
          <w:tcPr>
            <w:tcW w:w="1452" w:type="dxa"/>
            <w:tcBorders>
              <w:top w:val="nil"/>
              <w:left w:val="nil"/>
              <w:bottom w:val="single" w:sz="4" w:space="0" w:color="auto"/>
              <w:right w:val="single" w:sz="4" w:space="0" w:color="auto"/>
            </w:tcBorders>
            <w:shd w:val="clear" w:color="auto" w:fill="FFFF00"/>
            <w:noWrap/>
            <w:hideMark/>
          </w:tcPr>
          <w:p w:rsidR="0039294B" w:rsidRPr="005F3A27" w:rsidRDefault="0039294B" w:rsidP="0039294B">
            <w:pPr>
              <w:spacing w:before="0" w:after="0"/>
              <w:ind w:left="0"/>
              <w:jc w:val="left"/>
              <w:rPr>
                <w:rFonts w:ascii="Calibri" w:hAnsi="Calibri"/>
                <w:color w:val="000000"/>
                <w:sz w:val="22"/>
                <w:szCs w:val="22"/>
              </w:rPr>
            </w:pPr>
            <w:r>
              <w:rPr>
                <w:rFonts w:ascii="Calibri" w:hAnsi="Calibri"/>
                <w:color w:val="000000"/>
                <w:sz w:val="22"/>
                <w:szCs w:val="22"/>
              </w:rPr>
              <w:t>Varchar(10)</w:t>
            </w:r>
          </w:p>
        </w:tc>
        <w:tc>
          <w:tcPr>
            <w:tcW w:w="837"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10</w:t>
            </w:r>
          </w:p>
        </w:tc>
        <w:tc>
          <w:tcPr>
            <w:tcW w:w="1401"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19</w:t>
            </w:r>
          </w:p>
        </w:tc>
        <w:tc>
          <w:tcPr>
            <w:tcW w:w="2305" w:type="dxa"/>
            <w:tcBorders>
              <w:top w:val="nil"/>
              <w:left w:val="nil"/>
              <w:bottom w:val="single" w:sz="4" w:space="0" w:color="auto"/>
              <w:right w:val="single" w:sz="4" w:space="0" w:color="auto"/>
            </w:tcBorders>
            <w:shd w:val="clear" w:color="auto" w:fill="FFFF00"/>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PaidDeliveryAddress</w:t>
            </w:r>
          </w:p>
        </w:tc>
        <w:tc>
          <w:tcPr>
            <w:tcW w:w="1452" w:type="dxa"/>
            <w:tcBorders>
              <w:top w:val="nil"/>
              <w:left w:val="nil"/>
              <w:bottom w:val="single" w:sz="4" w:space="0" w:color="auto"/>
              <w:right w:val="single" w:sz="4" w:space="0" w:color="auto"/>
            </w:tcBorders>
            <w:shd w:val="clear" w:color="auto" w:fill="FFFF00"/>
            <w:noWrap/>
            <w:hideMark/>
          </w:tcPr>
          <w:p w:rsidR="0039294B" w:rsidRPr="005F3A27" w:rsidRDefault="0039294B" w:rsidP="0039294B">
            <w:pPr>
              <w:spacing w:before="0" w:after="0"/>
              <w:ind w:left="0"/>
              <w:jc w:val="left"/>
              <w:rPr>
                <w:rFonts w:ascii="Calibri" w:hAnsi="Calibri"/>
                <w:color w:val="000000"/>
                <w:sz w:val="22"/>
                <w:szCs w:val="22"/>
              </w:rPr>
            </w:pPr>
            <w:r>
              <w:rPr>
                <w:rFonts w:ascii="Calibri" w:hAnsi="Calibri"/>
                <w:color w:val="000000"/>
                <w:sz w:val="22"/>
                <w:szCs w:val="22"/>
              </w:rPr>
              <w:t>Varchar(Max)</w:t>
            </w:r>
          </w:p>
        </w:tc>
        <w:tc>
          <w:tcPr>
            <w:tcW w:w="837"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right"/>
              <w:rPr>
                <w:rFonts w:ascii="Calibri" w:hAnsi="Calibri"/>
                <w:color w:val="000000"/>
                <w:sz w:val="22"/>
                <w:szCs w:val="22"/>
              </w:rPr>
            </w:pPr>
            <w:r>
              <w:rPr>
                <w:rFonts w:ascii="Calibri" w:hAnsi="Calibri"/>
                <w:color w:val="000000"/>
                <w:sz w:val="22"/>
                <w:szCs w:val="22"/>
              </w:rPr>
              <w:t>-1</w:t>
            </w:r>
          </w:p>
        </w:tc>
        <w:tc>
          <w:tcPr>
            <w:tcW w:w="1401"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FFFF00"/>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nil"/>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20</w:t>
            </w:r>
          </w:p>
        </w:tc>
        <w:tc>
          <w:tcPr>
            <w:tcW w:w="2305" w:type="dxa"/>
            <w:tcBorders>
              <w:top w:val="nil"/>
              <w:left w:val="nil"/>
              <w:bottom w:val="nil"/>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DefaultRequester</w:t>
            </w:r>
          </w:p>
        </w:tc>
        <w:tc>
          <w:tcPr>
            <w:tcW w:w="1452" w:type="dxa"/>
            <w:tcBorders>
              <w:top w:val="nil"/>
              <w:left w:val="nil"/>
              <w:bottom w:val="nil"/>
              <w:right w:val="single" w:sz="4" w:space="0" w:color="auto"/>
            </w:tcBorders>
            <w:shd w:val="clear" w:color="auto" w:fill="auto"/>
            <w:noWrap/>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bit</w:t>
            </w:r>
          </w:p>
        </w:tc>
        <w:tc>
          <w:tcPr>
            <w:tcW w:w="837" w:type="dxa"/>
            <w:tcBorders>
              <w:top w:val="nil"/>
              <w:left w:val="nil"/>
              <w:bottom w:val="nil"/>
              <w:right w:val="single" w:sz="4" w:space="0" w:color="auto"/>
            </w:tcBorders>
            <w:shd w:val="clear" w:color="auto" w:fill="auto"/>
            <w:noWrap/>
            <w:vAlign w:val="bottom"/>
            <w:hideMark/>
          </w:tcPr>
          <w:p w:rsidR="0039294B" w:rsidRPr="005F3A27" w:rsidRDefault="0039294B" w:rsidP="0039294B">
            <w:pPr>
              <w:spacing w:before="0" w:after="0"/>
              <w:ind w:left="0"/>
              <w:jc w:val="right"/>
              <w:rPr>
                <w:rFonts w:ascii="Calibri" w:hAnsi="Calibri"/>
                <w:color w:val="000000"/>
                <w:sz w:val="22"/>
                <w:szCs w:val="22"/>
              </w:rPr>
            </w:pPr>
            <w:r w:rsidRPr="005F3A27">
              <w:rPr>
                <w:rFonts w:ascii="Calibri" w:hAnsi="Calibri"/>
                <w:color w:val="000000"/>
                <w:sz w:val="22"/>
                <w:szCs w:val="22"/>
              </w:rPr>
              <w:t>1</w:t>
            </w:r>
          </w:p>
        </w:tc>
        <w:tc>
          <w:tcPr>
            <w:tcW w:w="1401" w:type="dxa"/>
            <w:tcBorders>
              <w:top w:val="nil"/>
              <w:left w:val="nil"/>
              <w:bottom w:val="nil"/>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211" w:type="dxa"/>
            <w:tcBorders>
              <w:top w:val="nil"/>
              <w:left w:val="nil"/>
              <w:bottom w:val="nil"/>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039" w:type="dxa"/>
            <w:tcBorders>
              <w:top w:val="nil"/>
              <w:left w:val="nil"/>
              <w:bottom w:val="nil"/>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c>
          <w:tcPr>
            <w:tcW w:w="1350" w:type="dxa"/>
            <w:tcBorders>
              <w:top w:val="nil"/>
              <w:left w:val="nil"/>
              <w:bottom w:val="nil"/>
              <w:right w:val="single" w:sz="4" w:space="0" w:color="auto"/>
            </w:tcBorders>
            <w:shd w:val="clear" w:color="auto" w:fill="auto"/>
            <w:noWrap/>
            <w:vAlign w:val="bottom"/>
            <w:hideMark/>
          </w:tcPr>
          <w:p w:rsidR="0039294B" w:rsidRPr="005F3A27" w:rsidRDefault="0039294B" w:rsidP="0039294B">
            <w:pPr>
              <w:spacing w:before="0" w:after="0"/>
              <w:ind w:left="0"/>
              <w:jc w:val="left"/>
              <w:rPr>
                <w:rFonts w:ascii="Calibri" w:hAnsi="Calibri"/>
                <w:color w:val="000000"/>
                <w:sz w:val="22"/>
                <w:szCs w:val="22"/>
              </w:rPr>
            </w:pPr>
            <w:r w:rsidRPr="005F3A27">
              <w:rPr>
                <w:rFonts w:ascii="Calibri" w:hAnsi="Calibri"/>
                <w:color w:val="000000"/>
                <w:sz w:val="22"/>
                <w:szCs w:val="22"/>
              </w:rPr>
              <w:t> </w:t>
            </w:r>
          </w:p>
        </w:tc>
      </w:tr>
      <w:tr w:rsidR="0039294B" w:rsidRPr="005F3A27" w:rsidTr="0039294B">
        <w:trPr>
          <w:trHeight w:val="300"/>
        </w:trPr>
        <w:tc>
          <w:tcPr>
            <w:tcW w:w="480" w:type="dxa"/>
            <w:tcBorders>
              <w:top w:val="nil"/>
              <w:left w:val="single" w:sz="4" w:space="0" w:color="auto"/>
              <w:bottom w:val="single" w:sz="4" w:space="0" w:color="auto"/>
              <w:right w:val="single" w:sz="4" w:space="0" w:color="auto"/>
            </w:tcBorders>
            <w:shd w:val="clear" w:color="auto" w:fill="FFFF00"/>
            <w:noWrap/>
          </w:tcPr>
          <w:p w:rsidR="0039294B" w:rsidRPr="005F3A27" w:rsidRDefault="0039294B" w:rsidP="0039294B">
            <w:pPr>
              <w:spacing w:before="0" w:after="0"/>
              <w:ind w:left="0"/>
              <w:jc w:val="center"/>
              <w:rPr>
                <w:rFonts w:ascii="Calibri" w:hAnsi="Calibri"/>
                <w:color w:val="000000"/>
                <w:sz w:val="22"/>
                <w:szCs w:val="22"/>
              </w:rPr>
            </w:pPr>
            <w:r>
              <w:rPr>
                <w:rFonts w:ascii="Calibri" w:hAnsi="Calibri"/>
                <w:color w:val="000000"/>
                <w:sz w:val="22"/>
                <w:szCs w:val="22"/>
              </w:rPr>
              <w:t>21</w:t>
            </w:r>
          </w:p>
        </w:tc>
        <w:tc>
          <w:tcPr>
            <w:tcW w:w="2305" w:type="dxa"/>
            <w:tcBorders>
              <w:top w:val="nil"/>
              <w:left w:val="nil"/>
              <w:bottom w:val="single" w:sz="4" w:space="0" w:color="auto"/>
              <w:right w:val="single" w:sz="4" w:space="0" w:color="auto"/>
            </w:tcBorders>
            <w:shd w:val="clear" w:color="auto" w:fill="FFFF00"/>
            <w:noWrap/>
          </w:tcPr>
          <w:p w:rsidR="0039294B" w:rsidRDefault="0039294B" w:rsidP="0039294B">
            <w:pPr>
              <w:spacing w:before="0" w:after="0"/>
              <w:ind w:left="0"/>
              <w:jc w:val="left"/>
              <w:rPr>
                <w:rFonts w:ascii="Calibri" w:hAnsi="Calibri"/>
                <w:color w:val="000000"/>
                <w:sz w:val="22"/>
                <w:szCs w:val="22"/>
              </w:rPr>
            </w:pPr>
            <w:r>
              <w:rPr>
                <w:rFonts w:ascii="Calibri" w:hAnsi="Calibri"/>
                <w:color w:val="000000"/>
                <w:sz w:val="22"/>
                <w:szCs w:val="22"/>
              </w:rPr>
              <w:t>TanggalMaksimal</w:t>
            </w:r>
          </w:p>
          <w:p w:rsidR="0039294B" w:rsidRPr="005F3A27" w:rsidRDefault="0039294B" w:rsidP="0039294B">
            <w:pPr>
              <w:spacing w:before="0" w:after="0"/>
              <w:ind w:left="0"/>
              <w:jc w:val="left"/>
              <w:rPr>
                <w:rFonts w:ascii="Calibri" w:hAnsi="Calibri"/>
                <w:color w:val="000000"/>
                <w:sz w:val="22"/>
                <w:szCs w:val="22"/>
              </w:rPr>
            </w:pPr>
            <w:r>
              <w:rPr>
                <w:rFonts w:ascii="Calibri" w:hAnsi="Calibri"/>
                <w:color w:val="000000"/>
                <w:sz w:val="22"/>
                <w:szCs w:val="22"/>
              </w:rPr>
              <w:t>Pengiriman</w:t>
            </w:r>
          </w:p>
        </w:tc>
        <w:tc>
          <w:tcPr>
            <w:tcW w:w="1452" w:type="dxa"/>
            <w:tcBorders>
              <w:top w:val="nil"/>
              <w:left w:val="nil"/>
              <w:bottom w:val="single" w:sz="4" w:space="0" w:color="auto"/>
              <w:right w:val="single" w:sz="4" w:space="0" w:color="auto"/>
            </w:tcBorders>
            <w:shd w:val="clear" w:color="auto" w:fill="FFFF00"/>
            <w:noWrap/>
          </w:tcPr>
          <w:p w:rsidR="0039294B" w:rsidRPr="005F3A27" w:rsidRDefault="0039294B" w:rsidP="0039294B">
            <w:pPr>
              <w:spacing w:before="0" w:after="0"/>
              <w:ind w:left="0"/>
              <w:jc w:val="left"/>
              <w:rPr>
                <w:rFonts w:ascii="Calibri" w:hAnsi="Calibri"/>
                <w:color w:val="000000"/>
                <w:sz w:val="22"/>
                <w:szCs w:val="22"/>
              </w:rPr>
            </w:pPr>
            <w:r>
              <w:rPr>
                <w:rFonts w:ascii="Calibri" w:hAnsi="Calibri"/>
                <w:color w:val="000000"/>
                <w:sz w:val="22"/>
                <w:szCs w:val="22"/>
              </w:rPr>
              <w:t>datetime</w:t>
            </w:r>
          </w:p>
        </w:tc>
        <w:tc>
          <w:tcPr>
            <w:tcW w:w="837" w:type="dxa"/>
            <w:tcBorders>
              <w:top w:val="nil"/>
              <w:left w:val="nil"/>
              <w:bottom w:val="single" w:sz="4" w:space="0" w:color="auto"/>
              <w:right w:val="single" w:sz="4" w:space="0" w:color="auto"/>
            </w:tcBorders>
            <w:shd w:val="clear" w:color="auto" w:fill="FFFF00"/>
            <w:noWrap/>
          </w:tcPr>
          <w:p w:rsidR="0039294B" w:rsidRPr="005F3A27" w:rsidRDefault="0039294B" w:rsidP="0039294B">
            <w:pPr>
              <w:spacing w:before="0" w:after="0"/>
              <w:ind w:left="0"/>
              <w:jc w:val="right"/>
              <w:rPr>
                <w:rFonts w:ascii="Calibri" w:hAnsi="Calibri"/>
                <w:color w:val="000000"/>
                <w:sz w:val="22"/>
                <w:szCs w:val="22"/>
              </w:rPr>
            </w:pPr>
            <w:r>
              <w:rPr>
                <w:rFonts w:ascii="Calibri" w:hAnsi="Calibri"/>
                <w:color w:val="000000"/>
                <w:sz w:val="22"/>
                <w:szCs w:val="22"/>
              </w:rPr>
              <w:t>8</w:t>
            </w:r>
          </w:p>
        </w:tc>
        <w:tc>
          <w:tcPr>
            <w:tcW w:w="1401" w:type="dxa"/>
            <w:tcBorders>
              <w:top w:val="nil"/>
              <w:left w:val="nil"/>
              <w:bottom w:val="single" w:sz="4" w:space="0" w:color="auto"/>
              <w:right w:val="single" w:sz="4" w:space="0" w:color="auto"/>
            </w:tcBorders>
            <w:shd w:val="clear" w:color="auto" w:fill="FFFF00"/>
            <w:noWrap/>
            <w:vAlign w:val="bottom"/>
          </w:tcPr>
          <w:p w:rsidR="0039294B" w:rsidRPr="005F3A27" w:rsidRDefault="0039294B" w:rsidP="0039294B">
            <w:pPr>
              <w:spacing w:before="0" w:after="0"/>
              <w:ind w:left="0"/>
              <w:jc w:val="left"/>
              <w:rPr>
                <w:rFonts w:ascii="Calibri" w:hAnsi="Calibri"/>
                <w:color w:val="000000"/>
                <w:sz w:val="22"/>
                <w:szCs w:val="22"/>
              </w:rPr>
            </w:pPr>
          </w:p>
        </w:tc>
        <w:tc>
          <w:tcPr>
            <w:tcW w:w="1211" w:type="dxa"/>
            <w:tcBorders>
              <w:top w:val="nil"/>
              <w:left w:val="nil"/>
              <w:bottom w:val="single" w:sz="4" w:space="0" w:color="auto"/>
              <w:right w:val="single" w:sz="4" w:space="0" w:color="auto"/>
            </w:tcBorders>
            <w:shd w:val="clear" w:color="auto" w:fill="FFFF00"/>
            <w:noWrap/>
            <w:vAlign w:val="bottom"/>
          </w:tcPr>
          <w:p w:rsidR="0039294B" w:rsidRPr="005F3A27" w:rsidRDefault="0039294B" w:rsidP="0039294B">
            <w:pPr>
              <w:spacing w:before="0" w:after="0"/>
              <w:ind w:left="0"/>
              <w:jc w:val="left"/>
              <w:rPr>
                <w:rFonts w:ascii="Calibri" w:hAnsi="Calibri"/>
                <w:color w:val="000000"/>
                <w:sz w:val="22"/>
                <w:szCs w:val="22"/>
              </w:rPr>
            </w:pPr>
          </w:p>
        </w:tc>
        <w:tc>
          <w:tcPr>
            <w:tcW w:w="1039" w:type="dxa"/>
            <w:tcBorders>
              <w:top w:val="nil"/>
              <w:left w:val="nil"/>
              <w:bottom w:val="single" w:sz="4" w:space="0" w:color="auto"/>
              <w:right w:val="single" w:sz="4" w:space="0" w:color="auto"/>
            </w:tcBorders>
            <w:shd w:val="clear" w:color="auto" w:fill="FFFF00"/>
            <w:noWrap/>
            <w:vAlign w:val="bottom"/>
          </w:tcPr>
          <w:p w:rsidR="0039294B" w:rsidRPr="005F3A27" w:rsidRDefault="0039294B" w:rsidP="0039294B">
            <w:pPr>
              <w:spacing w:before="0" w:after="0"/>
              <w:ind w:left="0"/>
              <w:jc w:val="left"/>
              <w:rPr>
                <w:rFonts w:ascii="Calibri" w:hAnsi="Calibri"/>
                <w:color w:val="000000"/>
                <w:sz w:val="22"/>
                <w:szCs w:val="22"/>
              </w:rPr>
            </w:pPr>
          </w:p>
        </w:tc>
        <w:tc>
          <w:tcPr>
            <w:tcW w:w="1350" w:type="dxa"/>
            <w:tcBorders>
              <w:top w:val="nil"/>
              <w:left w:val="nil"/>
              <w:bottom w:val="single" w:sz="4" w:space="0" w:color="auto"/>
              <w:right w:val="single" w:sz="4" w:space="0" w:color="auto"/>
            </w:tcBorders>
            <w:shd w:val="clear" w:color="auto" w:fill="FFFF00"/>
            <w:noWrap/>
            <w:vAlign w:val="bottom"/>
          </w:tcPr>
          <w:p w:rsidR="0039294B" w:rsidRPr="005F3A27" w:rsidRDefault="0039294B" w:rsidP="0039294B">
            <w:pPr>
              <w:spacing w:before="0" w:after="0"/>
              <w:ind w:left="0"/>
              <w:jc w:val="left"/>
              <w:rPr>
                <w:rFonts w:ascii="Calibri" w:hAnsi="Calibri"/>
                <w:color w:val="000000"/>
                <w:sz w:val="22"/>
                <w:szCs w:val="22"/>
              </w:rPr>
            </w:pPr>
          </w:p>
        </w:tc>
      </w:tr>
    </w:tbl>
    <w:p w:rsidR="0039294B" w:rsidRDefault="0039294B" w:rsidP="0039294B"/>
    <w:p w:rsidR="0039294B" w:rsidRDefault="0039294B" w:rsidP="0039294B"/>
    <w:p w:rsidR="00393F7A" w:rsidRDefault="0039294B" w:rsidP="00393F7A">
      <w:pPr>
        <w:keepNext/>
        <w:jc w:val="center"/>
      </w:pPr>
      <w:r>
        <w:rPr>
          <w:noProof/>
        </w:rPr>
        <w:lastRenderedPageBreak/>
        <w:drawing>
          <wp:inline distT="0" distB="0" distL="0" distR="0" wp14:anchorId="5E012778" wp14:editId="6D540946">
            <wp:extent cx="2183641" cy="2525889"/>
            <wp:effectExtent l="19050" t="19050" r="26670" b="273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95304" cy="2539380"/>
                    </a:xfrm>
                    <a:prstGeom prst="rect">
                      <a:avLst/>
                    </a:prstGeom>
                    <a:ln>
                      <a:solidFill>
                        <a:schemeClr val="accent1"/>
                      </a:solidFill>
                    </a:ln>
                  </pic:spPr>
                </pic:pic>
              </a:graphicData>
            </a:graphic>
          </wp:inline>
        </w:drawing>
      </w:r>
    </w:p>
    <w:p w:rsidR="0039294B" w:rsidRDefault="00393F7A" w:rsidP="00393F7A">
      <w:pPr>
        <w:pStyle w:val="Caption"/>
        <w:jc w:val="center"/>
      </w:pPr>
      <w:r>
        <w:t xml:space="preserve">Gambar </w:t>
      </w:r>
      <w:fldSimple w:instr=" STYLEREF 1 \s ">
        <w:r>
          <w:rPr>
            <w:noProof/>
          </w:rPr>
          <w:t>3</w:t>
        </w:r>
      </w:fldSimple>
      <w:r>
        <w:noBreakHyphen/>
      </w:r>
      <w:r w:rsidR="00771F25">
        <w:t>121</w:t>
      </w:r>
      <w:r>
        <w:t xml:space="preserve"> ERD Akses PR</w:t>
      </w:r>
    </w:p>
    <w:p w:rsidR="00771F25" w:rsidRPr="00771F25" w:rsidRDefault="00771F25" w:rsidP="00771F25"/>
    <w:p w:rsidR="0039294B" w:rsidRDefault="0039294B" w:rsidP="0039294B">
      <w:pPr>
        <w:pStyle w:val="BodyText"/>
        <w:rPr>
          <w:rStyle w:val="IntenseEmphasis"/>
          <w:b w:val="0"/>
          <w:i w:val="0"/>
          <w:color w:val="auto"/>
        </w:rPr>
      </w:pPr>
      <w:r w:rsidRPr="00F75A8F">
        <w:rPr>
          <w:rStyle w:val="IntenseEmphasis"/>
          <w:b w:val="0"/>
          <w:i w:val="0"/>
          <w:color w:val="auto"/>
        </w:rPr>
        <w:t xml:space="preserve">Nama Tabel </w:t>
      </w:r>
      <w:r w:rsidRPr="00F75A8F">
        <w:rPr>
          <w:rStyle w:val="IntenseEmphasis"/>
          <w:b w:val="0"/>
          <w:i w:val="0"/>
          <w:color w:val="auto"/>
        </w:rPr>
        <w:tab/>
        <w:t>:</w:t>
      </w:r>
      <w:r w:rsidRPr="005F3A27">
        <w:t xml:space="preserve"> </w:t>
      </w:r>
      <w:r w:rsidRPr="00C429F0">
        <w:rPr>
          <w:rStyle w:val="IntenseEmphasis"/>
          <w:b w:val="0"/>
          <w:i w:val="0"/>
          <w:color w:val="auto"/>
          <w:shd w:val="clear" w:color="auto" w:fill="FFFF00"/>
        </w:rPr>
        <w:t>EPROC_AccessPRHeader</w:t>
      </w:r>
    </w:p>
    <w:p w:rsidR="0039294B" w:rsidRDefault="0039294B" w:rsidP="0039294B">
      <w:pPr>
        <w:pStyle w:val="BodyText"/>
        <w:rPr>
          <w:rStyle w:val="IntenseEmphasis"/>
          <w:b w:val="0"/>
          <w:i w:val="0"/>
          <w:color w:val="auto"/>
        </w:rPr>
      </w:pPr>
      <w:r w:rsidRPr="00F75A8F">
        <w:rPr>
          <w:rStyle w:val="IntenseEmphasis"/>
          <w:b w:val="0"/>
          <w:i w:val="0"/>
          <w:color w:val="auto"/>
        </w:rPr>
        <w:t>Deskripsi</w:t>
      </w:r>
      <w:r w:rsidRPr="00F75A8F">
        <w:rPr>
          <w:rStyle w:val="IntenseEmphasis"/>
          <w:b w:val="0"/>
          <w:i w:val="0"/>
          <w:color w:val="auto"/>
        </w:rPr>
        <w:tab/>
      </w:r>
      <w:r>
        <w:rPr>
          <w:rStyle w:val="IntenseEmphasis"/>
          <w:b w:val="0"/>
          <w:i w:val="0"/>
          <w:color w:val="auto"/>
        </w:rPr>
        <w:tab/>
      </w:r>
      <w:r w:rsidRPr="00F75A8F">
        <w:rPr>
          <w:rStyle w:val="IntenseEmphasis"/>
          <w:b w:val="0"/>
          <w:i w:val="0"/>
          <w:color w:val="auto"/>
        </w:rPr>
        <w:t>:</w:t>
      </w:r>
    </w:p>
    <w:tbl>
      <w:tblPr>
        <w:tblW w:w="10075" w:type="dxa"/>
        <w:tblLook w:val="04A0" w:firstRow="1" w:lastRow="0" w:firstColumn="1" w:lastColumn="0" w:noHBand="0" w:noVBand="1"/>
      </w:tblPr>
      <w:tblGrid>
        <w:gridCol w:w="480"/>
        <w:gridCol w:w="2305"/>
        <w:gridCol w:w="1440"/>
        <w:gridCol w:w="837"/>
        <w:gridCol w:w="1413"/>
        <w:gridCol w:w="1211"/>
        <w:gridCol w:w="1039"/>
        <w:gridCol w:w="1350"/>
      </w:tblGrid>
      <w:tr w:rsidR="0039294B" w:rsidRPr="00077188" w:rsidTr="0039294B">
        <w:trPr>
          <w:trHeight w:val="300"/>
        </w:trPr>
        <w:tc>
          <w:tcPr>
            <w:tcW w:w="480" w:type="dxa"/>
            <w:tcBorders>
              <w:top w:val="single" w:sz="4" w:space="0" w:color="auto"/>
              <w:left w:val="single" w:sz="4" w:space="0" w:color="auto"/>
              <w:bottom w:val="single" w:sz="4" w:space="0" w:color="auto"/>
              <w:right w:val="single" w:sz="4" w:space="0" w:color="auto"/>
            </w:tcBorders>
            <w:shd w:val="clear" w:color="000000" w:fill="D0CECE"/>
            <w:noWrap/>
            <w:hideMark/>
          </w:tcPr>
          <w:p w:rsidR="0039294B" w:rsidRPr="00077188" w:rsidRDefault="0039294B" w:rsidP="0039294B">
            <w:pPr>
              <w:spacing w:before="0" w:after="0"/>
              <w:ind w:left="0"/>
              <w:jc w:val="center"/>
              <w:rPr>
                <w:rFonts w:ascii="Calibri" w:hAnsi="Calibri"/>
                <w:b/>
                <w:bCs/>
                <w:color w:val="000000"/>
                <w:sz w:val="22"/>
                <w:szCs w:val="22"/>
              </w:rPr>
            </w:pPr>
            <w:r w:rsidRPr="00077188">
              <w:rPr>
                <w:rFonts w:ascii="Calibri" w:hAnsi="Calibri"/>
                <w:b/>
                <w:bCs/>
                <w:color w:val="000000"/>
                <w:sz w:val="22"/>
                <w:szCs w:val="22"/>
              </w:rPr>
              <w:t>No</w:t>
            </w:r>
          </w:p>
        </w:tc>
        <w:tc>
          <w:tcPr>
            <w:tcW w:w="2305" w:type="dxa"/>
            <w:tcBorders>
              <w:top w:val="single" w:sz="4" w:space="0" w:color="auto"/>
              <w:left w:val="nil"/>
              <w:bottom w:val="single" w:sz="4" w:space="0" w:color="auto"/>
              <w:right w:val="single" w:sz="4" w:space="0" w:color="auto"/>
            </w:tcBorders>
            <w:shd w:val="clear" w:color="000000" w:fill="D0CECE"/>
            <w:noWrap/>
            <w:hideMark/>
          </w:tcPr>
          <w:p w:rsidR="0039294B" w:rsidRPr="00077188" w:rsidRDefault="0039294B" w:rsidP="0039294B">
            <w:pPr>
              <w:spacing w:before="0" w:after="0"/>
              <w:ind w:left="0"/>
              <w:jc w:val="center"/>
              <w:rPr>
                <w:rFonts w:ascii="Calibri" w:hAnsi="Calibri"/>
                <w:b/>
                <w:bCs/>
                <w:color w:val="000000"/>
                <w:sz w:val="22"/>
                <w:szCs w:val="22"/>
              </w:rPr>
            </w:pPr>
            <w:r w:rsidRPr="00077188">
              <w:rPr>
                <w:rFonts w:ascii="Calibri" w:hAnsi="Calibri"/>
                <w:b/>
                <w:bCs/>
                <w:color w:val="000000"/>
                <w:sz w:val="22"/>
                <w:szCs w:val="22"/>
              </w:rPr>
              <w:t>Nama Field</w:t>
            </w:r>
          </w:p>
        </w:tc>
        <w:tc>
          <w:tcPr>
            <w:tcW w:w="1440" w:type="dxa"/>
            <w:tcBorders>
              <w:top w:val="single" w:sz="4" w:space="0" w:color="auto"/>
              <w:left w:val="nil"/>
              <w:bottom w:val="single" w:sz="4" w:space="0" w:color="auto"/>
              <w:right w:val="single" w:sz="4" w:space="0" w:color="auto"/>
            </w:tcBorders>
            <w:shd w:val="clear" w:color="000000" w:fill="D0CECE"/>
            <w:noWrap/>
            <w:hideMark/>
          </w:tcPr>
          <w:p w:rsidR="0039294B" w:rsidRPr="00077188" w:rsidRDefault="0039294B" w:rsidP="0039294B">
            <w:pPr>
              <w:spacing w:before="0" w:after="0"/>
              <w:ind w:left="0"/>
              <w:jc w:val="center"/>
              <w:rPr>
                <w:rFonts w:ascii="Calibri" w:hAnsi="Calibri"/>
                <w:b/>
                <w:bCs/>
                <w:color w:val="000000"/>
                <w:sz w:val="22"/>
                <w:szCs w:val="22"/>
              </w:rPr>
            </w:pPr>
            <w:r w:rsidRPr="00077188">
              <w:rPr>
                <w:rFonts w:ascii="Calibri" w:hAnsi="Calibri"/>
                <w:b/>
                <w:bCs/>
                <w:color w:val="000000"/>
                <w:sz w:val="22"/>
                <w:szCs w:val="22"/>
              </w:rPr>
              <w:t>Type</w:t>
            </w:r>
          </w:p>
        </w:tc>
        <w:tc>
          <w:tcPr>
            <w:tcW w:w="837" w:type="dxa"/>
            <w:tcBorders>
              <w:top w:val="single" w:sz="4" w:space="0" w:color="auto"/>
              <w:left w:val="nil"/>
              <w:bottom w:val="single" w:sz="4" w:space="0" w:color="auto"/>
              <w:right w:val="single" w:sz="4" w:space="0" w:color="auto"/>
            </w:tcBorders>
            <w:shd w:val="clear" w:color="000000" w:fill="D0CECE"/>
            <w:noWrap/>
            <w:hideMark/>
          </w:tcPr>
          <w:p w:rsidR="0039294B" w:rsidRPr="00077188" w:rsidRDefault="0039294B" w:rsidP="0039294B">
            <w:pPr>
              <w:spacing w:before="0" w:after="0"/>
              <w:ind w:left="0"/>
              <w:jc w:val="center"/>
              <w:rPr>
                <w:rFonts w:ascii="Calibri" w:hAnsi="Calibri"/>
                <w:b/>
                <w:bCs/>
                <w:color w:val="000000"/>
                <w:sz w:val="22"/>
                <w:szCs w:val="22"/>
              </w:rPr>
            </w:pPr>
            <w:r w:rsidRPr="00077188">
              <w:rPr>
                <w:rFonts w:ascii="Calibri" w:hAnsi="Calibri"/>
                <w:b/>
                <w:bCs/>
                <w:color w:val="000000"/>
                <w:sz w:val="22"/>
                <w:szCs w:val="22"/>
              </w:rPr>
              <w:t>Length</w:t>
            </w:r>
          </w:p>
        </w:tc>
        <w:tc>
          <w:tcPr>
            <w:tcW w:w="1413" w:type="dxa"/>
            <w:tcBorders>
              <w:top w:val="single" w:sz="4" w:space="0" w:color="auto"/>
              <w:left w:val="nil"/>
              <w:bottom w:val="single" w:sz="4" w:space="0" w:color="auto"/>
              <w:right w:val="single" w:sz="4" w:space="0" w:color="auto"/>
            </w:tcBorders>
            <w:shd w:val="clear" w:color="000000" w:fill="D0CECE"/>
            <w:noWrap/>
            <w:hideMark/>
          </w:tcPr>
          <w:p w:rsidR="0039294B" w:rsidRPr="00077188" w:rsidRDefault="0039294B" w:rsidP="0039294B">
            <w:pPr>
              <w:spacing w:before="0" w:after="0"/>
              <w:ind w:left="0"/>
              <w:jc w:val="center"/>
              <w:rPr>
                <w:rFonts w:ascii="Calibri" w:hAnsi="Calibri"/>
                <w:b/>
                <w:bCs/>
                <w:color w:val="000000"/>
                <w:sz w:val="22"/>
                <w:szCs w:val="22"/>
              </w:rPr>
            </w:pPr>
            <w:r w:rsidRPr="00077188">
              <w:rPr>
                <w:rFonts w:ascii="Calibri" w:hAnsi="Calibri"/>
                <w:b/>
                <w:bCs/>
                <w:color w:val="000000"/>
                <w:sz w:val="22"/>
                <w:szCs w:val="22"/>
              </w:rPr>
              <w:t>Keterangan</w:t>
            </w:r>
          </w:p>
        </w:tc>
        <w:tc>
          <w:tcPr>
            <w:tcW w:w="1211" w:type="dxa"/>
            <w:tcBorders>
              <w:top w:val="single" w:sz="4" w:space="0" w:color="auto"/>
              <w:left w:val="nil"/>
              <w:bottom w:val="single" w:sz="4" w:space="0" w:color="auto"/>
              <w:right w:val="single" w:sz="4" w:space="0" w:color="auto"/>
            </w:tcBorders>
            <w:shd w:val="clear" w:color="000000" w:fill="D0CECE"/>
            <w:noWrap/>
            <w:hideMark/>
          </w:tcPr>
          <w:p w:rsidR="0039294B" w:rsidRPr="00077188" w:rsidRDefault="0039294B" w:rsidP="0039294B">
            <w:pPr>
              <w:spacing w:before="0" w:after="0"/>
              <w:ind w:left="0"/>
              <w:jc w:val="center"/>
              <w:rPr>
                <w:rFonts w:ascii="Calibri" w:hAnsi="Calibri"/>
                <w:b/>
                <w:bCs/>
                <w:color w:val="000000"/>
                <w:sz w:val="22"/>
                <w:szCs w:val="22"/>
              </w:rPr>
            </w:pPr>
            <w:r w:rsidRPr="00077188">
              <w:rPr>
                <w:rFonts w:ascii="Calibri" w:hAnsi="Calibri"/>
                <w:b/>
                <w:bCs/>
                <w:color w:val="000000"/>
                <w:sz w:val="22"/>
                <w:szCs w:val="22"/>
              </w:rPr>
              <w:t>Refference</w:t>
            </w:r>
          </w:p>
        </w:tc>
        <w:tc>
          <w:tcPr>
            <w:tcW w:w="1039" w:type="dxa"/>
            <w:tcBorders>
              <w:top w:val="single" w:sz="4" w:space="0" w:color="auto"/>
              <w:left w:val="nil"/>
              <w:bottom w:val="single" w:sz="4" w:space="0" w:color="auto"/>
              <w:right w:val="single" w:sz="4" w:space="0" w:color="auto"/>
            </w:tcBorders>
            <w:shd w:val="clear" w:color="000000" w:fill="D0CECE"/>
            <w:noWrap/>
            <w:hideMark/>
          </w:tcPr>
          <w:p w:rsidR="0039294B" w:rsidRPr="00077188" w:rsidRDefault="0039294B" w:rsidP="0039294B">
            <w:pPr>
              <w:spacing w:before="0" w:after="0"/>
              <w:ind w:left="0"/>
              <w:jc w:val="center"/>
              <w:rPr>
                <w:rFonts w:ascii="Calibri" w:hAnsi="Calibri"/>
                <w:b/>
                <w:bCs/>
                <w:color w:val="000000"/>
                <w:sz w:val="22"/>
                <w:szCs w:val="22"/>
              </w:rPr>
            </w:pPr>
            <w:r w:rsidRPr="00077188">
              <w:rPr>
                <w:rFonts w:ascii="Calibri" w:hAnsi="Calibri"/>
                <w:b/>
                <w:bCs/>
                <w:color w:val="000000"/>
                <w:sz w:val="22"/>
                <w:szCs w:val="22"/>
              </w:rPr>
              <w:t>Check Field / Check Value</w:t>
            </w:r>
          </w:p>
        </w:tc>
        <w:tc>
          <w:tcPr>
            <w:tcW w:w="1350" w:type="dxa"/>
            <w:tcBorders>
              <w:top w:val="single" w:sz="4" w:space="0" w:color="auto"/>
              <w:left w:val="nil"/>
              <w:bottom w:val="single" w:sz="4" w:space="0" w:color="auto"/>
              <w:right w:val="single" w:sz="4" w:space="0" w:color="auto"/>
            </w:tcBorders>
            <w:shd w:val="clear" w:color="000000" w:fill="D0CECE"/>
            <w:noWrap/>
            <w:hideMark/>
          </w:tcPr>
          <w:p w:rsidR="0039294B" w:rsidRPr="00077188" w:rsidRDefault="0039294B" w:rsidP="0039294B">
            <w:pPr>
              <w:spacing w:before="0" w:after="0"/>
              <w:ind w:left="0"/>
              <w:jc w:val="center"/>
              <w:rPr>
                <w:rFonts w:ascii="Calibri" w:hAnsi="Calibri"/>
                <w:b/>
                <w:bCs/>
                <w:color w:val="000000"/>
                <w:sz w:val="22"/>
                <w:szCs w:val="22"/>
              </w:rPr>
            </w:pPr>
            <w:r w:rsidRPr="00077188">
              <w:rPr>
                <w:rFonts w:ascii="Calibri" w:hAnsi="Calibri"/>
                <w:b/>
                <w:bCs/>
                <w:color w:val="000000"/>
                <w:sz w:val="22"/>
                <w:szCs w:val="22"/>
              </w:rPr>
              <w:t>Default Value</w:t>
            </w:r>
          </w:p>
        </w:tc>
      </w:tr>
      <w:tr w:rsidR="0039294B" w:rsidRPr="00077188"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right"/>
              <w:rPr>
                <w:rFonts w:ascii="Calibri" w:hAnsi="Calibri"/>
                <w:color w:val="000000"/>
                <w:sz w:val="22"/>
                <w:szCs w:val="22"/>
              </w:rPr>
            </w:pPr>
            <w:r w:rsidRPr="00077188">
              <w:rPr>
                <w:rFonts w:ascii="Calibri" w:hAnsi="Calibri"/>
                <w:color w:val="000000"/>
                <w:sz w:val="22"/>
                <w:szCs w:val="22"/>
              </w:rPr>
              <w:t>1</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AccessID</w:t>
            </w:r>
          </w:p>
        </w:tc>
        <w:tc>
          <w:tcPr>
            <w:tcW w:w="1440"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right"/>
              <w:rPr>
                <w:rFonts w:ascii="Calibri" w:hAnsi="Calibri"/>
                <w:color w:val="000000"/>
                <w:sz w:val="22"/>
                <w:szCs w:val="22"/>
              </w:rPr>
            </w:pPr>
            <w:r w:rsidRPr="00077188">
              <w:rPr>
                <w:rFonts w:ascii="Calibri" w:hAnsi="Calibri"/>
                <w:color w:val="000000"/>
                <w:sz w:val="22"/>
                <w:szCs w:val="22"/>
              </w:rPr>
              <w:t>4</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PK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r>
      <w:tr w:rsidR="0039294B" w:rsidRPr="00077188"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right"/>
              <w:rPr>
                <w:rFonts w:ascii="Calibri" w:hAnsi="Calibri"/>
                <w:color w:val="000000"/>
                <w:sz w:val="22"/>
                <w:szCs w:val="22"/>
              </w:rPr>
            </w:pPr>
            <w:r w:rsidRPr="00077188">
              <w:rPr>
                <w:rFonts w:ascii="Calibri" w:hAnsi="Calibri"/>
                <w:color w:val="000000"/>
                <w:sz w:val="22"/>
                <w:szCs w:val="22"/>
              </w:rPr>
              <w:t>2</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MaxPR</w:t>
            </w:r>
          </w:p>
        </w:tc>
        <w:tc>
          <w:tcPr>
            <w:tcW w:w="1440"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right"/>
              <w:rPr>
                <w:rFonts w:ascii="Calibri" w:hAnsi="Calibri"/>
                <w:color w:val="000000"/>
                <w:sz w:val="22"/>
                <w:szCs w:val="22"/>
              </w:rPr>
            </w:pPr>
            <w:r w:rsidRPr="00077188">
              <w:rPr>
                <w:rFonts w:ascii="Calibri" w:hAnsi="Calibri"/>
                <w:color w:val="000000"/>
                <w:sz w:val="22"/>
                <w:szCs w:val="22"/>
              </w:rPr>
              <w:t>4</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r>
      <w:tr w:rsidR="0039294B" w:rsidRPr="00077188"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right"/>
              <w:rPr>
                <w:rFonts w:ascii="Calibri" w:hAnsi="Calibri"/>
                <w:color w:val="000000"/>
                <w:sz w:val="22"/>
                <w:szCs w:val="22"/>
              </w:rPr>
            </w:pPr>
            <w:r w:rsidRPr="00077188">
              <w:rPr>
                <w:rFonts w:ascii="Calibri" w:hAnsi="Calibri"/>
                <w:color w:val="000000"/>
                <w:sz w:val="22"/>
                <w:szCs w:val="22"/>
              </w:rPr>
              <w:t>3</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DateFrom</w:t>
            </w:r>
          </w:p>
        </w:tc>
        <w:tc>
          <w:tcPr>
            <w:tcW w:w="1440"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datetime</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right"/>
              <w:rPr>
                <w:rFonts w:ascii="Calibri" w:hAnsi="Calibri"/>
                <w:color w:val="000000"/>
                <w:sz w:val="22"/>
                <w:szCs w:val="22"/>
              </w:rPr>
            </w:pPr>
            <w:r w:rsidRPr="00077188">
              <w:rPr>
                <w:rFonts w:ascii="Calibri" w:hAnsi="Calibri"/>
                <w:color w:val="000000"/>
                <w:sz w:val="22"/>
                <w:szCs w:val="22"/>
              </w:rPr>
              <w:t>8</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r>
      <w:tr w:rsidR="0039294B" w:rsidRPr="00077188"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right"/>
              <w:rPr>
                <w:rFonts w:ascii="Calibri" w:hAnsi="Calibri"/>
                <w:color w:val="000000"/>
                <w:sz w:val="22"/>
                <w:szCs w:val="22"/>
              </w:rPr>
            </w:pPr>
            <w:r w:rsidRPr="00077188">
              <w:rPr>
                <w:rFonts w:ascii="Calibri" w:hAnsi="Calibri"/>
                <w:color w:val="000000"/>
                <w:sz w:val="22"/>
                <w:szCs w:val="22"/>
              </w:rPr>
              <w:t>4</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DateTo</w:t>
            </w:r>
          </w:p>
        </w:tc>
        <w:tc>
          <w:tcPr>
            <w:tcW w:w="1440"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datetime</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right"/>
              <w:rPr>
                <w:rFonts w:ascii="Calibri" w:hAnsi="Calibri"/>
                <w:color w:val="000000"/>
                <w:sz w:val="22"/>
                <w:szCs w:val="22"/>
              </w:rPr>
            </w:pPr>
            <w:r w:rsidRPr="00077188">
              <w:rPr>
                <w:rFonts w:ascii="Calibri" w:hAnsi="Calibri"/>
                <w:color w:val="000000"/>
                <w:sz w:val="22"/>
                <w:szCs w:val="22"/>
              </w:rPr>
              <w:t>8</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r>
      <w:tr w:rsidR="0039294B" w:rsidRPr="00077188"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right"/>
              <w:rPr>
                <w:rFonts w:ascii="Calibri" w:hAnsi="Calibri"/>
                <w:color w:val="000000"/>
                <w:sz w:val="22"/>
                <w:szCs w:val="22"/>
              </w:rPr>
            </w:pPr>
            <w:r w:rsidRPr="00077188">
              <w:rPr>
                <w:rFonts w:ascii="Calibri" w:hAnsi="Calibri"/>
                <w:color w:val="000000"/>
                <w:sz w:val="22"/>
                <w:szCs w:val="22"/>
              </w:rPr>
              <w:t>5</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CreatedBy</w:t>
            </w:r>
          </w:p>
        </w:tc>
        <w:tc>
          <w:tcPr>
            <w:tcW w:w="1440"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varchar(50)</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right"/>
              <w:rPr>
                <w:rFonts w:ascii="Calibri" w:hAnsi="Calibri"/>
                <w:color w:val="000000"/>
                <w:sz w:val="22"/>
                <w:szCs w:val="22"/>
              </w:rPr>
            </w:pPr>
            <w:r w:rsidRPr="00077188">
              <w:rPr>
                <w:rFonts w:ascii="Calibri" w:hAnsi="Calibri"/>
                <w:color w:val="000000"/>
                <w:sz w:val="22"/>
                <w:szCs w:val="22"/>
              </w:rPr>
              <w:t>50</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r>
      <w:tr w:rsidR="0039294B" w:rsidRPr="00077188"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right"/>
              <w:rPr>
                <w:rFonts w:ascii="Calibri" w:hAnsi="Calibri"/>
                <w:color w:val="000000"/>
                <w:sz w:val="22"/>
                <w:szCs w:val="22"/>
              </w:rPr>
            </w:pPr>
            <w:r w:rsidRPr="00077188">
              <w:rPr>
                <w:rFonts w:ascii="Calibri" w:hAnsi="Calibri"/>
                <w:color w:val="000000"/>
                <w:sz w:val="22"/>
                <w:szCs w:val="22"/>
              </w:rPr>
              <w:t>6</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CreatedDate</w:t>
            </w:r>
          </w:p>
        </w:tc>
        <w:tc>
          <w:tcPr>
            <w:tcW w:w="1440"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datetime</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right"/>
              <w:rPr>
                <w:rFonts w:ascii="Calibri" w:hAnsi="Calibri"/>
                <w:color w:val="000000"/>
                <w:sz w:val="22"/>
                <w:szCs w:val="22"/>
              </w:rPr>
            </w:pPr>
            <w:r w:rsidRPr="00077188">
              <w:rPr>
                <w:rFonts w:ascii="Calibri" w:hAnsi="Calibri"/>
                <w:color w:val="000000"/>
                <w:sz w:val="22"/>
                <w:szCs w:val="22"/>
              </w:rPr>
              <w:t>8</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r>
      <w:tr w:rsidR="0039294B" w:rsidRPr="00077188"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right"/>
              <w:rPr>
                <w:rFonts w:ascii="Calibri" w:hAnsi="Calibri"/>
                <w:color w:val="000000"/>
                <w:sz w:val="22"/>
                <w:szCs w:val="22"/>
              </w:rPr>
            </w:pPr>
            <w:r w:rsidRPr="00077188">
              <w:rPr>
                <w:rFonts w:ascii="Calibri" w:hAnsi="Calibri"/>
                <w:color w:val="000000"/>
                <w:sz w:val="22"/>
                <w:szCs w:val="22"/>
              </w:rPr>
              <w:t>7</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ModifiedBy</w:t>
            </w:r>
          </w:p>
        </w:tc>
        <w:tc>
          <w:tcPr>
            <w:tcW w:w="1440"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varchar(50)</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right"/>
              <w:rPr>
                <w:rFonts w:ascii="Calibri" w:hAnsi="Calibri"/>
                <w:color w:val="000000"/>
                <w:sz w:val="22"/>
                <w:szCs w:val="22"/>
              </w:rPr>
            </w:pPr>
            <w:r w:rsidRPr="00077188">
              <w:rPr>
                <w:rFonts w:ascii="Calibri" w:hAnsi="Calibri"/>
                <w:color w:val="000000"/>
                <w:sz w:val="22"/>
                <w:szCs w:val="22"/>
              </w:rPr>
              <w:t>50</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r>
      <w:tr w:rsidR="0039294B" w:rsidRPr="00077188"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right"/>
              <w:rPr>
                <w:rFonts w:ascii="Calibri" w:hAnsi="Calibri"/>
                <w:color w:val="000000"/>
                <w:sz w:val="22"/>
                <w:szCs w:val="22"/>
              </w:rPr>
            </w:pPr>
            <w:r w:rsidRPr="00077188">
              <w:rPr>
                <w:rFonts w:ascii="Calibri" w:hAnsi="Calibri"/>
                <w:color w:val="000000"/>
                <w:sz w:val="22"/>
                <w:szCs w:val="22"/>
              </w:rPr>
              <w:t>8</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ModifiedDate</w:t>
            </w:r>
          </w:p>
        </w:tc>
        <w:tc>
          <w:tcPr>
            <w:tcW w:w="1440"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datetime</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right"/>
              <w:rPr>
                <w:rFonts w:ascii="Calibri" w:hAnsi="Calibri"/>
                <w:color w:val="000000"/>
                <w:sz w:val="22"/>
                <w:szCs w:val="22"/>
              </w:rPr>
            </w:pPr>
            <w:r w:rsidRPr="00077188">
              <w:rPr>
                <w:rFonts w:ascii="Calibri" w:hAnsi="Calibri"/>
                <w:color w:val="000000"/>
                <w:sz w:val="22"/>
                <w:szCs w:val="22"/>
              </w:rPr>
              <w:t>8</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r>
    </w:tbl>
    <w:p w:rsidR="0039294B" w:rsidRDefault="0039294B" w:rsidP="0039294B"/>
    <w:p w:rsidR="0039294B" w:rsidRDefault="0039294B" w:rsidP="0039294B"/>
    <w:p w:rsidR="00771F25" w:rsidRPr="00077188" w:rsidRDefault="00771F25" w:rsidP="0039294B"/>
    <w:p w:rsidR="0039294B" w:rsidRDefault="0039294B" w:rsidP="0039294B">
      <w:pPr>
        <w:pStyle w:val="BodyText"/>
        <w:rPr>
          <w:rStyle w:val="IntenseEmphasis"/>
          <w:b w:val="0"/>
          <w:i w:val="0"/>
          <w:color w:val="auto"/>
        </w:rPr>
      </w:pPr>
      <w:r w:rsidRPr="00F75A8F">
        <w:rPr>
          <w:rStyle w:val="IntenseEmphasis"/>
          <w:b w:val="0"/>
          <w:i w:val="0"/>
          <w:color w:val="auto"/>
        </w:rPr>
        <w:t xml:space="preserve">Nama Tabel </w:t>
      </w:r>
      <w:r w:rsidRPr="00F75A8F">
        <w:rPr>
          <w:rStyle w:val="IntenseEmphasis"/>
          <w:b w:val="0"/>
          <w:i w:val="0"/>
          <w:color w:val="auto"/>
        </w:rPr>
        <w:tab/>
        <w:t>:</w:t>
      </w:r>
      <w:r w:rsidRPr="005F3A27">
        <w:t xml:space="preserve"> </w:t>
      </w:r>
      <w:r w:rsidRPr="00C429F0">
        <w:rPr>
          <w:rStyle w:val="IntenseEmphasis"/>
          <w:b w:val="0"/>
          <w:i w:val="0"/>
          <w:color w:val="auto"/>
          <w:highlight w:val="yellow"/>
        </w:rPr>
        <w:t>EPROC_AccessPRDetail</w:t>
      </w:r>
    </w:p>
    <w:p w:rsidR="0039294B" w:rsidRDefault="0039294B" w:rsidP="0039294B">
      <w:pPr>
        <w:pStyle w:val="BodyText"/>
        <w:rPr>
          <w:rStyle w:val="IntenseEmphasis"/>
          <w:b w:val="0"/>
          <w:i w:val="0"/>
          <w:color w:val="auto"/>
        </w:rPr>
      </w:pPr>
      <w:r w:rsidRPr="00F75A8F">
        <w:rPr>
          <w:rStyle w:val="IntenseEmphasis"/>
          <w:b w:val="0"/>
          <w:i w:val="0"/>
          <w:color w:val="auto"/>
        </w:rPr>
        <w:t>Deskripsi</w:t>
      </w:r>
      <w:r w:rsidRPr="00F75A8F">
        <w:rPr>
          <w:rStyle w:val="IntenseEmphasis"/>
          <w:b w:val="0"/>
          <w:i w:val="0"/>
          <w:color w:val="auto"/>
        </w:rPr>
        <w:tab/>
      </w:r>
      <w:r>
        <w:rPr>
          <w:rStyle w:val="IntenseEmphasis"/>
          <w:b w:val="0"/>
          <w:i w:val="0"/>
          <w:color w:val="auto"/>
        </w:rPr>
        <w:tab/>
      </w:r>
      <w:r w:rsidRPr="00F75A8F">
        <w:rPr>
          <w:rStyle w:val="IntenseEmphasis"/>
          <w:b w:val="0"/>
          <w:i w:val="0"/>
          <w:color w:val="auto"/>
        </w:rPr>
        <w:t>:</w:t>
      </w:r>
    </w:p>
    <w:tbl>
      <w:tblPr>
        <w:tblW w:w="10075" w:type="dxa"/>
        <w:tblLook w:val="04A0" w:firstRow="1" w:lastRow="0" w:firstColumn="1" w:lastColumn="0" w:noHBand="0" w:noVBand="1"/>
      </w:tblPr>
      <w:tblGrid>
        <w:gridCol w:w="480"/>
        <w:gridCol w:w="2305"/>
        <w:gridCol w:w="1440"/>
        <w:gridCol w:w="837"/>
        <w:gridCol w:w="1413"/>
        <w:gridCol w:w="1211"/>
        <w:gridCol w:w="1039"/>
        <w:gridCol w:w="1350"/>
      </w:tblGrid>
      <w:tr w:rsidR="0039294B" w:rsidRPr="00077188" w:rsidTr="0039294B">
        <w:trPr>
          <w:trHeight w:val="300"/>
        </w:trPr>
        <w:tc>
          <w:tcPr>
            <w:tcW w:w="480" w:type="dxa"/>
            <w:tcBorders>
              <w:top w:val="single" w:sz="4" w:space="0" w:color="auto"/>
              <w:left w:val="single" w:sz="4" w:space="0" w:color="auto"/>
              <w:bottom w:val="single" w:sz="4" w:space="0" w:color="auto"/>
              <w:right w:val="single" w:sz="4" w:space="0" w:color="auto"/>
            </w:tcBorders>
            <w:shd w:val="clear" w:color="000000" w:fill="D0CECE"/>
            <w:noWrap/>
            <w:hideMark/>
          </w:tcPr>
          <w:p w:rsidR="0039294B" w:rsidRPr="00077188" w:rsidRDefault="0039294B" w:rsidP="0039294B">
            <w:pPr>
              <w:spacing w:before="0" w:after="0"/>
              <w:ind w:left="0"/>
              <w:jc w:val="center"/>
              <w:rPr>
                <w:rFonts w:ascii="Calibri" w:hAnsi="Calibri"/>
                <w:b/>
                <w:bCs/>
                <w:color w:val="000000"/>
                <w:sz w:val="22"/>
                <w:szCs w:val="22"/>
              </w:rPr>
            </w:pPr>
            <w:r w:rsidRPr="00077188">
              <w:rPr>
                <w:rFonts w:ascii="Calibri" w:hAnsi="Calibri"/>
                <w:b/>
                <w:bCs/>
                <w:color w:val="000000"/>
                <w:sz w:val="22"/>
                <w:szCs w:val="22"/>
              </w:rPr>
              <w:t>No</w:t>
            </w:r>
          </w:p>
        </w:tc>
        <w:tc>
          <w:tcPr>
            <w:tcW w:w="2305" w:type="dxa"/>
            <w:tcBorders>
              <w:top w:val="single" w:sz="4" w:space="0" w:color="auto"/>
              <w:left w:val="nil"/>
              <w:bottom w:val="single" w:sz="4" w:space="0" w:color="auto"/>
              <w:right w:val="single" w:sz="4" w:space="0" w:color="auto"/>
            </w:tcBorders>
            <w:shd w:val="clear" w:color="000000" w:fill="D0CECE"/>
            <w:noWrap/>
            <w:hideMark/>
          </w:tcPr>
          <w:p w:rsidR="0039294B" w:rsidRPr="00077188" w:rsidRDefault="0039294B" w:rsidP="0039294B">
            <w:pPr>
              <w:spacing w:before="0" w:after="0"/>
              <w:ind w:left="0"/>
              <w:jc w:val="center"/>
              <w:rPr>
                <w:rFonts w:ascii="Calibri" w:hAnsi="Calibri"/>
                <w:b/>
                <w:bCs/>
                <w:color w:val="000000"/>
                <w:sz w:val="22"/>
                <w:szCs w:val="22"/>
              </w:rPr>
            </w:pPr>
            <w:r w:rsidRPr="00077188">
              <w:rPr>
                <w:rFonts w:ascii="Calibri" w:hAnsi="Calibri"/>
                <w:b/>
                <w:bCs/>
                <w:color w:val="000000"/>
                <w:sz w:val="22"/>
                <w:szCs w:val="22"/>
              </w:rPr>
              <w:t>Nama Field</w:t>
            </w:r>
          </w:p>
        </w:tc>
        <w:tc>
          <w:tcPr>
            <w:tcW w:w="1440" w:type="dxa"/>
            <w:tcBorders>
              <w:top w:val="single" w:sz="4" w:space="0" w:color="auto"/>
              <w:left w:val="nil"/>
              <w:bottom w:val="single" w:sz="4" w:space="0" w:color="auto"/>
              <w:right w:val="single" w:sz="4" w:space="0" w:color="auto"/>
            </w:tcBorders>
            <w:shd w:val="clear" w:color="000000" w:fill="D0CECE"/>
            <w:noWrap/>
            <w:hideMark/>
          </w:tcPr>
          <w:p w:rsidR="0039294B" w:rsidRPr="00077188" w:rsidRDefault="0039294B" w:rsidP="0039294B">
            <w:pPr>
              <w:spacing w:before="0" w:after="0"/>
              <w:ind w:left="0"/>
              <w:jc w:val="center"/>
              <w:rPr>
                <w:rFonts w:ascii="Calibri" w:hAnsi="Calibri"/>
                <w:b/>
                <w:bCs/>
                <w:color w:val="000000"/>
                <w:sz w:val="22"/>
                <w:szCs w:val="22"/>
              </w:rPr>
            </w:pPr>
            <w:r w:rsidRPr="00077188">
              <w:rPr>
                <w:rFonts w:ascii="Calibri" w:hAnsi="Calibri"/>
                <w:b/>
                <w:bCs/>
                <w:color w:val="000000"/>
                <w:sz w:val="22"/>
                <w:szCs w:val="22"/>
              </w:rPr>
              <w:t>Type</w:t>
            </w:r>
          </w:p>
        </w:tc>
        <w:tc>
          <w:tcPr>
            <w:tcW w:w="837" w:type="dxa"/>
            <w:tcBorders>
              <w:top w:val="single" w:sz="4" w:space="0" w:color="auto"/>
              <w:left w:val="nil"/>
              <w:bottom w:val="single" w:sz="4" w:space="0" w:color="auto"/>
              <w:right w:val="single" w:sz="4" w:space="0" w:color="auto"/>
            </w:tcBorders>
            <w:shd w:val="clear" w:color="000000" w:fill="D0CECE"/>
            <w:noWrap/>
            <w:hideMark/>
          </w:tcPr>
          <w:p w:rsidR="0039294B" w:rsidRPr="00077188" w:rsidRDefault="0039294B" w:rsidP="0039294B">
            <w:pPr>
              <w:spacing w:before="0" w:after="0"/>
              <w:ind w:left="0"/>
              <w:jc w:val="center"/>
              <w:rPr>
                <w:rFonts w:ascii="Calibri" w:hAnsi="Calibri"/>
                <w:b/>
                <w:bCs/>
                <w:color w:val="000000"/>
                <w:sz w:val="22"/>
                <w:szCs w:val="22"/>
              </w:rPr>
            </w:pPr>
            <w:r w:rsidRPr="00077188">
              <w:rPr>
                <w:rFonts w:ascii="Calibri" w:hAnsi="Calibri"/>
                <w:b/>
                <w:bCs/>
                <w:color w:val="000000"/>
                <w:sz w:val="22"/>
                <w:szCs w:val="22"/>
              </w:rPr>
              <w:t>Length</w:t>
            </w:r>
          </w:p>
        </w:tc>
        <w:tc>
          <w:tcPr>
            <w:tcW w:w="1413" w:type="dxa"/>
            <w:tcBorders>
              <w:top w:val="single" w:sz="4" w:space="0" w:color="auto"/>
              <w:left w:val="nil"/>
              <w:bottom w:val="single" w:sz="4" w:space="0" w:color="auto"/>
              <w:right w:val="single" w:sz="4" w:space="0" w:color="auto"/>
            </w:tcBorders>
            <w:shd w:val="clear" w:color="000000" w:fill="D0CECE"/>
            <w:noWrap/>
            <w:hideMark/>
          </w:tcPr>
          <w:p w:rsidR="0039294B" w:rsidRPr="00077188" w:rsidRDefault="0039294B" w:rsidP="0039294B">
            <w:pPr>
              <w:spacing w:before="0" w:after="0"/>
              <w:ind w:left="0"/>
              <w:jc w:val="center"/>
              <w:rPr>
                <w:rFonts w:ascii="Calibri" w:hAnsi="Calibri"/>
                <w:b/>
                <w:bCs/>
                <w:color w:val="000000"/>
                <w:sz w:val="22"/>
                <w:szCs w:val="22"/>
              </w:rPr>
            </w:pPr>
            <w:r w:rsidRPr="00077188">
              <w:rPr>
                <w:rFonts w:ascii="Calibri" w:hAnsi="Calibri"/>
                <w:b/>
                <w:bCs/>
                <w:color w:val="000000"/>
                <w:sz w:val="22"/>
                <w:szCs w:val="22"/>
              </w:rPr>
              <w:t>Keterangan</w:t>
            </w:r>
          </w:p>
        </w:tc>
        <w:tc>
          <w:tcPr>
            <w:tcW w:w="1211" w:type="dxa"/>
            <w:tcBorders>
              <w:top w:val="single" w:sz="4" w:space="0" w:color="auto"/>
              <w:left w:val="nil"/>
              <w:bottom w:val="single" w:sz="4" w:space="0" w:color="auto"/>
              <w:right w:val="single" w:sz="4" w:space="0" w:color="auto"/>
            </w:tcBorders>
            <w:shd w:val="clear" w:color="000000" w:fill="D0CECE"/>
            <w:noWrap/>
            <w:hideMark/>
          </w:tcPr>
          <w:p w:rsidR="0039294B" w:rsidRPr="00077188" w:rsidRDefault="0039294B" w:rsidP="0039294B">
            <w:pPr>
              <w:spacing w:before="0" w:after="0"/>
              <w:ind w:left="0"/>
              <w:jc w:val="center"/>
              <w:rPr>
                <w:rFonts w:ascii="Calibri" w:hAnsi="Calibri"/>
                <w:b/>
                <w:bCs/>
                <w:color w:val="000000"/>
                <w:sz w:val="22"/>
                <w:szCs w:val="22"/>
              </w:rPr>
            </w:pPr>
            <w:r w:rsidRPr="00077188">
              <w:rPr>
                <w:rFonts w:ascii="Calibri" w:hAnsi="Calibri"/>
                <w:b/>
                <w:bCs/>
                <w:color w:val="000000"/>
                <w:sz w:val="22"/>
                <w:szCs w:val="22"/>
              </w:rPr>
              <w:t>Refference</w:t>
            </w:r>
          </w:p>
        </w:tc>
        <w:tc>
          <w:tcPr>
            <w:tcW w:w="1039" w:type="dxa"/>
            <w:tcBorders>
              <w:top w:val="single" w:sz="4" w:space="0" w:color="auto"/>
              <w:left w:val="nil"/>
              <w:bottom w:val="single" w:sz="4" w:space="0" w:color="auto"/>
              <w:right w:val="single" w:sz="4" w:space="0" w:color="auto"/>
            </w:tcBorders>
            <w:shd w:val="clear" w:color="000000" w:fill="D0CECE"/>
            <w:noWrap/>
            <w:hideMark/>
          </w:tcPr>
          <w:p w:rsidR="0039294B" w:rsidRPr="00077188" w:rsidRDefault="0039294B" w:rsidP="0039294B">
            <w:pPr>
              <w:spacing w:before="0" w:after="0"/>
              <w:ind w:left="0"/>
              <w:jc w:val="center"/>
              <w:rPr>
                <w:rFonts w:ascii="Calibri" w:hAnsi="Calibri"/>
                <w:b/>
                <w:bCs/>
                <w:color w:val="000000"/>
                <w:sz w:val="22"/>
                <w:szCs w:val="22"/>
              </w:rPr>
            </w:pPr>
            <w:r w:rsidRPr="00077188">
              <w:rPr>
                <w:rFonts w:ascii="Calibri" w:hAnsi="Calibri"/>
                <w:b/>
                <w:bCs/>
                <w:color w:val="000000"/>
                <w:sz w:val="22"/>
                <w:szCs w:val="22"/>
              </w:rPr>
              <w:t>Check Field / Check Value</w:t>
            </w:r>
          </w:p>
        </w:tc>
        <w:tc>
          <w:tcPr>
            <w:tcW w:w="1350" w:type="dxa"/>
            <w:tcBorders>
              <w:top w:val="single" w:sz="4" w:space="0" w:color="auto"/>
              <w:left w:val="nil"/>
              <w:bottom w:val="single" w:sz="4" w:space="0" w:color="auto"/>
              <w:right w:val="single" w:sz="4" w:space="0" w:color="auto"/>
            </w:tcBorders>
            <w:shd w:val="clear" w:color="000000" w:fill="D0CECE"/>
            <w:noWrap/>
            <w:hideMark/>
          </w:tcPr>
          <w:p w:rsidR="0039294B" w:rsidRPr="00077188" w:rsidRDefault="0039294B" w:rsidP="0039294B">
            <w:pPr>
              <w:spacing w:before="0" w:after="0"/>
              <w:ind w:left="0"/>
              <w:jc w:val="center"/>
              <w:rPr>
                <w:rFonts w:ascii="Calibri" w:hAnsi="Calibri"/>
                <w:b/>
                <w:bCs/>
                <w:color w:val="000000"/>
                <w:sz w:val="22"/>
                <w:szCs w:val="22"/>
              </w:rPr>
            </w:pPr>
            <w:r w:rsidRPr="00077188">
              <w:rPr>
                <w:rFonts w:ascii="Calibri" w:hAnsi="Calibri"/>
                <w:b/>
                <w:bCs/>
                <w:color w:val="000000"/>
                <w:sz w:val="22"/>
                <w:szCs w:val="22"/>
              </w:rPr>
              <w:t>Default Value</w:t>
            </w:r>
          </w:p>
        </w:tc>
      </w:tr>
      <w:tr w:rsidR="0039294B" w:rsidRPr="00077188"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right"/>
              <w:rPr>
                <w:rFonts w:ascii="Calibri" w:hAnsi="Calibri"/>
                <w:color w:val="000000"/>
                <w:sz w:val="22"/>
                <w:szCs w:val="22"/>
              </w:rPr>
            </w:pPr>
            <w:r w:rsidRPr="00077188">
              <w:rPr>
                <w:rFonts w:ascii="Calibri" w:hAnsi="Calibri"/>
                <w:color w:val="000000"/>
                <w:sz w:val="22"/>
                <w:szCs w:val="22"/>
              </w:rPr>
              <w:t>1</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AccessDetailID</w:t>
            </w:r>
          </w:p>
        </w:tc>
        <w:tc>
          <w:tcPr>
            <w:tcW w:w="1440"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right"/>
              <w:rPr>
                <w:rFonts w:ascii="Calibri" w:hAnsi="Calibri"/>
                <w:color w:val="000000"/>
                <w:sz w:val="22"/>
                <w:szCs w:val="22"/>
              </w:rPr>
            </w:pPr>
            <w:r w:rsidRPr="00077188">
              <w:rPr>
                <w:rFonts w:ascii="Calibri" w:hAnsi="Calibri"/>
                <w:color w:val="000000"/>
                <w:sz w:val="22"/>
                <w:szCs w:val="22"/>
              </w:rPr>
              <w:t>4</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PK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r>
      <w:tr w:rsidR="0039294B" w:rsidRPr="00077188"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right"/>
              <w:rPr>
                <w:rFonts w:ascii="Calibri" w:hAnsi="Calibri"/>
                <w:color w:val="000000"/>
                <w:sz w:val="22"/>
                <w:szCs w:val="22"/>
              </w:rPr>
            </w:pPr>
            <w:r w:rsidRPr="00077188">
              <w:rPr>
                <w:rFonts w:ascii="Calibri" w:hAnsi="Calibri"/>
                <w:color w:val="000000"/>
                <w:sz w:val="22"/>
                <w:szCs w:val="22"/>
              </w:rPr>
              <w:t>2</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AccessID</w:t>
            </w:r>
          </w:p>
        </w:tc>
        <w:tc>
          <w:tcPr>
            <w:tcW w:w="1440"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right"/>
              <w:rPr>
                <w:rFonts w:ascii="Calibri" w:hAnsi="Calibri"/>
                <w:color w:val="000000"/>
                <w:sz w:val="22"/>
                <w:szCs w:val="22"/>
              </w:rPr>
            </w:pPr>
            <w:r w:rsidRPr="00077188">
              <w:rPr>
                <w:rFonts w:ascii="Calibri" w:hAnsi="Calibri"/>
                <w:color w:val="000000"/>
                <w:sz w:val="22"/>
                <w:szCs w:val="22"/>
              </w:rPr>
              <w:t>4</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FK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r>
      <w:tr w:rsidR="0039294B" w:rsidRPr="00077188"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right"/>
              <w:rPr>
                <w:rFonts w:ascii="Calibri" w:hAnsi="Calibri"/>
                <w:color w:val="000000"/>
                <w:sz w:val="22"/>
                <w:szCs w:val="22"/>
              </w:rPr>
            </w:pPr>
            <w:r w:rsidRPr="00077188">
              <w:rPr>
                <w:rFonts w:ascii="Calibri" w:hAnsi="Calibri"/>
                <w:color w:val="000000"/>
                <w:sz w:val="22"/>
                <w:szCs w:val="22"/>
              </w:rPr>
              <w:t>3</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CostCenter</w:t>
            </w:r>
          </w:p>
        </w:tc>
        <w:tc>
          <w:tcPr>
            <w:tcW w:w="1440"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Pr>
                <w:rFonts w:ascii="Calibri" w:hAnsi="Calibri"/>
                <w:color w:val="000000"/>
                <w:sz w:val="22"/>
                <w:szCs w:val="22"/>
              </w:rPr>
              <w:t>varchar</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right"/>
              <w:rPr>
                <w:rFonts w:ascii="Calibri" w:hAnsi="Calibri"/>
                <w:color w:val="000000"/>
                <w:sz w:val="22"/>
                <w:szCs w:val="22"/>
              </w:rPr>
            </w:pPr>
            <w:r w:rsidRPr="00077188">
              <w:rPr>
                <w:rFonts w:ascii="Calibri" w:hAnsi="Calibri"/>
                <w:color w:val="000000"/>
                <w:sz w:val="22"/>
                <w:szCs w:val="22"/>
              </w:rPr>
              <w:t>10</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r>
      <w:tr w:rsidR="0039294B" w:rsidRPr="00077188"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right"/>
              <w:rPr>
                <w:rFonts w:ascii="Calibri" w:hAnsi="Calibri"/>
                <w:color w:val="000000"/>
                <w:sz w:val="22"/>
                <w:szCs w:val="22"/>
              </w:rPr>
            </w:pPr>
            <w:r w:rsidRPr="00077188">
              <w:rPr>
                <w:rFonts w:ascii="Calibri" w:hAnsi="Calibri"/>
                <w:color w:val="000000"/>
                <w:sz w:val="22"/>
                <w:szCs w:val="22"/>
              </w:rPr>
              <w:t>4</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MaxPR</w:t>
            </w:r>
          </w:p>
        </w:tc>
        <w:tc>
          <w:tcPr>
            <w:tcW w:w="1440"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right"/>
              <w:rPr>
                <w:rFonts w:ascii="Calibri" w:hAnsi="Calibri"/>
                <w:color w:val="000000"/>
                <w:sz w:val="22"/>
                <w:szCs w:val="22"/>
              </w:rPr>
            </w:pPr>
            <w:r w:rsidRPr="00077188">
              <w:rPr>
                <w:rFonts w:ascii="Calibri" w:hAnsi="Calibri"/>
                <w:color w:val="000000"/>
                <w:sz w:val="22"/>
                <w:szCs w:val="22"/>
              </w:rPr>
              <w:t>4</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r>
      <w:tr w:rsidR="0039294B" w:rsidRPr="00077188"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right"/>
              <w:rPr>
                <w:rFonts w:ascii="Calibri" w:hAnsi="Calibri"/>
                <w:color w:val="000000"/>
                <w:sz w:val="22"/>
                <w:szCs w:val="22"/>
              </w:rPr>
            </w:pPr>
            <w:r w:rsidRPr="00077188">
              <w:rPr>
                <w:rFonts w:ascii="Calibri" w:hAnsi="Calibri"/>
                <w:color w:val="000000"/>
                <w:sz w:val="22"/>
                <w:szCs w:val="22"/>
              </w:rPr>
              <w:t>5</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RemainPR</w:t>
            </w:r>
          </w:p>
        </w:tc>
        <w:tc>
          <w:tcPr>
            <w:tcW w:w="1440"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right"/>
              <w:rPr>
                <w:rFonts w:ascii="Calibri" w:hAnsi="Calibri"/>
                <w:color w:val="000000"/>
                <w:sz w:val="22"/>
                <w:szCs w:val="22"/>
              </w:rPr>
            </w:pPr>
            <w:r w:rsidRPr="00077188">
              <w:rPr>
                <w:rFonts w:ascii="Calibri" w:hAnsi="Calibri"/>
                <w:color w:val="000000"/>
                <w:sz w:val="22"/>
                <w:szCs w:val="22"/>
              </w:rPr>
              <w:t>4</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r>
      <w:tr w:rsidR="0039294B" w:rsidRPr="00077188"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right"/>
              <w:rPr>
                <w:rFonts w:ascii="Calibri" w:hAnsi="Calibri"/>
                <w:color w:val="000000"/>
                <w:sz w:val="22"/>
                <w:szCs w:val="22"/>
              </w:rPr>
            </w:pPr>
            <w:r w:rsidRPr="00077188">
              <w:rPr>
                <w:rFonts w:ascii="Calibri" w:hAnsi="Calibri"/>
                <w:color w:val="000000"/>
                <w:sz w:val="22"/>
                <w:szCs w:val="22"/>
              </w:rPr>
              <w:lastRenderedPageBreak/>
              <w:t>6</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DateFrom</w:t>
            </w:r>
          </w:p>
        </w:tc>
        <w:tc>
          <w:tcPr>
            <w:tcW w:w="1440"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datetime</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right"/>
              <w:rPr>
                <w:rFonts w:ascii="Calibri" w:hAnsi="Calibri"/>
                <w:color w:val="000000"/>
                <w:sz w:val="22"/>
                <w:szCs w:val="22"/>
              </w:rPr>
            </w:pPr>
            <w:r w:rsidRPr="00077188">
              <w:rPr>
                <w:rFonts w:ascii="Calibri" w:hAnsi="Calibri"/>
                <w:color w:val="000000"/>
                <w:sz w:val="22"/>
                <w:szCs w:val="22"/>
              </w:rPr>
              <w:t>8</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r>
      <w:tr w:rsidR="0039294B" w:rsidRPr="00077188"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right"/>
              <w:rPr>
                <w:rFonts w:ascii="Calibri" w:hAnsi="Calibri"/>
                <w:color w:val="000000"/>
                <w:sz w:val="22"/>
                <w:szCs w:val="22"/>
              </w:rPr>
            </w:pPr>
            <w:r w:rsidRPr="00077188">
              <w:rPr>
                <w:rFonts w:ascii="Calibri" w:hAnsi="Calibri"/>
                <w:color w:val="000000"/>
                <w:sz w:val="22"/>
                <w:szCs w:val="22"/>
              </w:rPr>
              <w:t>7</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DateTo</w:t>
            </w:r>
          </w:p>
        </w:tc>
        <w:tc>
          <w:tcPr>
            <w:tcW w:w="1440"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Pr>
                <w:rFonts w:ascii="Calibri" w:hAnsi="Calibri"/>
                <w:color w:val="000000"/>
                <w:sz w:val="22"/>
                <w:szCs w:val="22"/>
              </w:rPr>
              <w:t>satetime</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right"/>
              <w:rPr>
                <w:rFonts w:ascii="Calibri" w:hAnsi="Calibri"/>
                <w:color w:val="000000"/>
                <w:sz w:val="22"/>
                <w:szCs w:val="22"/>
              </w:rPr>
            </w:pPr>
            <w:r w:rsidRPr="00077188">
              <w:rPr>
                <w:rFonts w:ascii="Calibri" w:hAnsi="Calibri"/>
                <w:color w:val="000000"/>
                <w:sz w:val="22"/>
                <w:szCs w:val="22"/>
              </w:rPr>
              <w:t>10</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r>
      <w:tr w:rsidR="0039294B" w:rsidRPr="00077188"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right"/>
              <w:rPr>
                <w:rFonts w:ascii="Calibri" w:hAnsi="Calibri"/>
                <w:color w:val="000000"/>
                <w:sz w:val="22"/>
                <w:szCs w:val="22"/>
              </w:rPr>
            </w:pPr>
            <w:r w:rsidRPr="00077188">
              <w:rPr>
                <w:rFonts w:ascii="Calibri" w:hAnsi="Calibri"/>
                <w:color w:val="000000"/>
                <w:sz w:val="22"/>
                <w:szCs w:val="22"/>
              </w:rPr>
              <w:t>8</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IsActive</w:t>
            </w:r>
          </w:p>
        </w:tc>
        <w:tc>
          <w:tcPr>
            <w:tcW w:w="1440"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right"/>
              <w:rPr>
                <w:rFonts w:ascii="Calibri" w:hAnsi="Calibri"/>
                <w:color w:val="000000"/>
                <w:sz w:val="22"/>
                <w:szCs w:val="22"/>
              </w:rPr>
            </w:pPr>
            <w:r w:rsidRPr="00077188">
              <w:rPr>
                <w:rFonts w:ascii="Calibri" w:hAnsi="Calibri"/>
                <w:color w:val="000000"/>
                <w:sz w:val="22"/>
                <w:szCs w:val="22"/>
              </w:rPr>
              <w:t>1</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r>
      <w:tr w:rsidR="0039294B" w:rsidRPr="00077188"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right"/>
              <w:rPr>
                <w:rFonts w:ascii="Calibri" w:hAnsi="Calibri"/>
                <w:color w:val="000000"/>
                <w:sz w:val="22"/>
                <w:szCs w:val="22"/>
              </w:rPr>
            </w:pPr>
            <w:r w:rsidRPr="00077188">
              <w:rPr>
                <w:rFonts w:ascii="Calibri" w:hAnsi="Calibri"/>
                <w:color w:val="000000"/>
                <w:sz w:val="22"/>
                <w:szCs w:val="22"/>
              </w:rPr>
              <w:t>9</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IsDeviasi</w:t>
            </w:r>
          </w:p>
        </w:tc>
        <w:tc>
          <w:tcPr>
            <w:tcW w:w="1440"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right"/>
              <w:rPr>
                <w:rFonts w:ascii="Calibri" w:hAnsi="Calibri"/>
                <w:color w:val="000000"/>
                <w:sz w:val="22"/>
                <w:szCs w:val="22"/>
              </w:rPr>
            </w:pPr>
            <w:r w:rsidRPr="00077188">
              <w:rPr>
                <w:rFonts w:ascii="Calibri" w:hAnsi="Calibri"/>
                <w:color w:val="000000"/>
                <w:sz w:val="22"/>
                <w:szCs w:val="22"/>
              </w:rPr>
              <w:t>1</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r>
    </w:tbl>
    <w:p w:rsidR="0039294B" w:rsidRDefault="0039294B" w:rsidP="0039294B">
      <w:pPr>
        <w:pStyle w:val="BodyText"/>
        <w:rPr>
          <w:bCs/>
          <w:iCs/>
        </w:rPr>
      </w:pPr>
    </w:p>
    <w:p w:rsidR="0039294B" w:rsidRDefault="0039294B" w:rsidP="0039294B">
      <w:pPr>
        <w:pStyle w:val="BodyText"/>
        <w:rPr>
          <w:bCs/>
          <w:iCs/>
        </w:rPr>
      </w:pPr>
    </w:p>
    <w:p w:rsidR="0039294B" w:rsidRDefault="0039294B" w:rsidP="0039294B">
      <w:pPr>
        <w:pStyle w:val="BodyText"/>
        <w:rPr>
          <w:rStyle w:val="IntenseEmphasis"/>
          <w:b w:val="0"/>
          <w:i w:val="0"/>
          <w:color w:val="auto"/>
        </w:rPr>
      </w:pPr>
      <w:r w:rsidRPr="00F75A8F">
        <w:rPr>
          <w:rStyle w:val="IntenseEmphasis"/>
          <w:b w:val="0"/>
          <w:i w:val="0"/>
          <w:color w:val="auto"/>
        </w:rPr>
        <w:t xml:space="preserve">Nama Tabel </w:t>
      </w:r>
      <w:r w:rsidRPr="00F75A8F">
        <w:rPr>
          <w:rStyle w:val="IntenseEmphasis"/>
          <w:b w:val="0"/>
          <w:i w:val="0"/>
          <w:color w:val="auto"/>
        </w:rPr>
        <w:tab/>
        <w:t>:</w:t>
      </w:r>
      <w:r w:rsidRPr="005F3A27">
        <w:t xml:space="preserve"> </w:t>
      </w:r>
      <w:r w:rsidRPr="00C429F0">
        <w:rPr>
          <w:rStyle w:val="IntenseEmphasis"/>
          <w:b w:val="0"/>
          <w:i w:val="0"/>
          <w:color w:val="auto"/>
          <w:highlight w:val="yellow"/>
        </w:rPr>
        <w:t>EPROC_AccessPRCategory</w:t>
      </w:r>
    </w:p>
    <w:p w:rsidR="0039294B" w:rsidRDefault="0039294B" w:rsidP="0039294B">
      <w:pPr>
        <w:pStyle w:val="BodyText"/>
        <w:rPr>
          <w:rStyle w:val="IntenseEmphasis"/>
          <w:b w:val="0"/>
          <w:i w:val="0"/>
          <w:color w:val="auto"/>
        </w:rPr>
      </w:pPr>
      <w:r w:rsidRPr="00F75A8F">
        <w:rPr>
          <w:rStyle w:val="IntenseEmphasis"/>
          <w:b w:val="0"/>
          <w:i w:val="0"/>
          <w:color w:val="auto"/>
        </w:rPr>
        <w:t>Deskripsi</w:t>
      </w:r>
      <w:r w:rsidRPr="00F75A8F">
        <w:rPr>
          <w:rStyle w:val="IntenseEmphasis"/>
          <w:b w:val="0"/>
          <w:i w:val="0"/>
          <w:color w:val="auto"/>
        </w:rPr>
        <w:tab/>
      </w:r>
      <w:r>
        <w:rPr>
          <w:rStyle w:val="IntenseEmphasis"/>
          <w:b w:val="0"/>
          <w:i w:val="0"/>
          <w:color w:val="auto"/>
        </w:rPr>
        <w:tab/>
      </w:r>
      <w:r w:rsidRPr="00F75A8F">
        <w:rPr>
          <w:rStyle w:val="IntenseEmphasis"/>
          <w:b w:val="0"/>
          <w:i w:val="0"/>
          <w:color w:val="auto"/>
        </w:rPr>
        <w:t>:</w:t>
      </w:r>
    </w:p>
    <w:tbl>
      <w:tblPr>
        <w:tblW w:w="10075" w:type="dxa"/>
        <w:tblLook w:val="04A0" w:firstRow="1" w:lastRow="0" w:firstColumn="1" w:lastColumn="0" w:noHBand="0" w:noVBand="1"/>
      </w:tblPr>
      <w:tblGrid>
        <w:gridCol w:w="480"/>
        <w:gridCol w:w="2305"/>
        <w:gridCol w:w="1440"/>
        <w:gridCol w:w="837"/>
        <w:gridCol w:w="1413"/>
        <w:gridCol w:w="1211"/>
        <w:gridCol w:w="1039"/>
        <w:gridCol w:w="1350"/>
      </w:tblGrid>
      <w:tr w:rsidR="0039294B" w:rsidRPr="00077188" w:rsidTr="0039294B">
        <w:trPr>
          <w:trHeight w:val="300"/>
        </w:trPr>
        <w:tc>
          <w:tcPr>
            <w:tcW w:w="480" w:type="dxa"/>
            <w:tcBorders>
              <w:top w:val="single" w:sz="4" w:space="0" w:color="auto"/>
              <w:left w:val="single" w:sz="4" w:space="0" w:color="auto"/>
              <w:bottom w:val="single" w:sz="4" w:space="0" w:color="auto"/>
              <w:right w:val="single" w:sz="4" w:space="0" w:color="auto"/>
            </w:tcBorders>
            <w:shd w:val="clear" w:color="000000" w:fill="D0CECE"/>
            <w:noWrap/>
            <w:hideMark/>
          </w:tcPr>
          <w:p w:rsidR="0039294B" w:rsidRPr="00077188" w:rsidRDefault="0039294B" w:rsidP="0039294B">
            <w:pPr>
              <w:spacing w:before="0" w:after="0"/>
              <w:ind w:left="0"/>
              <w:jc w:val="center"/>
              <w:rPr>
                <w:rFonts w:ascii="Calibri" w:hAnsi="Calibri"/>
                <w:b/>
                <w:bCs/>
                <w:color w:val="000000"/>
                <w:sz w:val="22"/>
                <w:szCs w:val="22"/>
              </w:rPr>
            </w:pPr>
            <w:r w:rsidRPr="00077188">
              <w:rPr>
                <w:rFonts w:ascii="Calibri" w:hAnsi="Calibri"/>
                <w:b/>
                <w:bCs/>
                <w:color w:val="000000"/>
                <w:sz w:val="22"/>
                <w:szCs w:val="22"/>
              </w:rPr>
              <w:t>No</w:t>
            </w:r>
          </w:p>
        </w:tc>
        <w:tc>
          <w:tcPr>
            <w:tcW w:w="2305" w:type="dxa"/>
            <w:tcBorders>
              <w:top w:val="single" w:sz="4" w:space="0" w:color="auto"/>
              <w:left w:val="nil"/>
              <w:bottom w:val="single" w:sz="4" w:space="0" w:color="auto"/>
              <w:right w:val="single" w:sz="4" w:space="0" w:color="auto"/>
            </w:tcBorders>
            <w:shd w:val="clear" w:color="000000" w:fill="D0CECE"/>
            <w:noWrap/>
            <w:hideMark/>
          </w:tcPr>
          <w:p w:rsidR="0039294B" w:rsidRPr="00077188" w:rsidRDefault="0039294B" w:rsidP="0039294B">
            <w:pPr>
              <w:spacing w:before="0" w:after="0"/>
              <w:ind w:left="0"/>
              <w:jc w:val="center"/>
              <w:rPr>
                <w:rFonts w:ascii="Calibri" w:hAnsi="Calibri"/>
                <w:b/>
                <w:bCs/>
                <w:color w:val="000000"/>
                <w:sz w:val="22"/>
                <w:szCs w:val="22"/>
              </w:rPr>
            </w:pPr>
            <w:r w:rsidRPr="00077188">
              <w:rPr>
                <w:rFonts w:ascii="Calibri" w:hAnsi="Calibri"/>
                <w:b/>
                <w:bCs/>
                <w:color w:val="000000"/>
                <w:sz w:val="22"/>
                <w:szCs w:val="22"/>
              </w:rPr>
              <w:t>Nama Field</w:t>
            </w:r>
          </w:p>
        </w:tc>
        <w:tc>
          <w:tcPr>
            <w:tcW w:w="1440" w:type="dxa"/>
            <w:tcBorders>
              <w:top w:val="single" w:sz="4" w:space="0" w:color="auto"/>
              <w:left w:val="nil"/>
              <w:bottom w:val="single" w:sz="4" w:space="0" w:color="auto"/>
              <w:right w:val="single" w:sz="4" w:space="0" w:color="auto"/>
            </w:tcBorders>
            <w:shd w:val="clear" w:color="000000" w:fill="D0CECE"/>
            <w:noWrap/>
            <w:hideMark/>
          </w:tcPr>
          <w:p w:rsidR="0039294B" w:rsidRPr="00077188" w:rsidRDefault="0039294B" w:rsidP="0039294B">
            <w:pPr>
              <w:spacing w:before="0" w:after="0"/>
              <w:ind w:left="0"/>
              <w:jc w:val="center"/>
              <w:rPr>
                <w:rFonts w:ascii="Calibri" w:hAnsi="Calibri"/>
                <w:b/>
                <w:bCs/>
                <w:color w:val="000000"/>
                <w:sz w:val="22"/>
                <w:szCs w:val="22"/>
              </w:rPr>
            </w:pPr>
            <w:r w:rsidRPr="00077188">
              <w:rPr>
                <w:rFonts w:ascii="Calibri" w:hAnsi="Calibri"/>
                <w:b/>
                <w:bCs/>
                <w:color w:val="000000"/>
                <w:sz w:val="22"/>
                <w:szCs w:val="22"/>
              </w:rPr>
              <w:t>Type</w:t>
            </w:r>
          </w:p>
        </w:tc>
        <w:tc>
          <w:tcPr>
            <w:tcW w:w="837" w:type="dxa"/>
            <w:tcBorders>
              <w:top w:val="single" w:sz="4" w:space="0" w:color="auto"/>
              <w:left w:val="nil"/>
              <w:bottom w:val="single" w:sz="4" w:space="0" w:color="auto"/>
              <w:right w:val="single" w:sz="4" w:space="0" w:color="auto"/>
            </w:tcBorders>
            <w:shd w:val="clear" w:color="000000" w:fill="D0CECE"/>
            <w:noWrap/>
            <w:hideMark/>
          </w:tcPr>
          <w:p w:rsidR="0039294B" w:rsidRPr="00077188" w:rsidRDefault="0039294B" w:rsidP="0039294B">
            <w:pPr>
              <w:spacing w:before="0" w:after="0"/>
              <w:ind w:left="0"/>
              <w:jc w:val="center"/>
              <w:rPr>
                <w:rFonts w:ascii="Calibri" w:hAnsi="Calibri"/>
                <w:b/>
                <w:bCs/>
                <w:color w:val="000000"/>
                <w:sz w:val="22"/>
                <w:szCs w:val="22"/>
              </w:rPr>
            </w:pPr>
            <w:r w:rsidRPr="00077188">
              <w:rPr>
                <w:rFonts w:ascii="Calibri" w:hAnsi="Calibri"/>
                <w:b/>
                <w:bCs/>
                <w:color w:val="000000"/>
                <w:sz w:val="22"/>
                <w:szCs w:val="22"/>
              </w:rPr>
              <w:t>Length</w:t>
            </w:r>
          </w:p>
        </w:tc>
        <w:tc>
          <w:tcPr>
            <w:tcW w:w="1413" w:type="dxa"/>
            <w:tcBorders>
              <w:top w:val="single" w:sz="4" w:space="0" w:color="auto"/>
              <w:left w:val="nil"/>
              <w:bottom w:val="single" w:sz="4" w:space="0" w:color="auto"/>
              <w:right w:val="single" w:sz="4" w:space="0" w:color="auto"/>
            </w:tcBorders>
            <w:shd w:val="clear" w:color="000000" w:fill="D0CECE"/>
            <w:noWrap/>
            <w:hideMark/>
          </w:tcPr>
          <w:p w:rsidR="0039294B" w:rsidRPr="00077188" w:rsidRDefault="0039294B" w:rsidP="0039294B">
            <w:pPr>
              <w:spacing w:before="0" w:after="0"/>
              <w:ind w:left="0"/>
              <w:jc w:val="center"/>
              <w:rPr>
                <w:rFonts w:ascii="Calibri" w:hAnsi="Calibri"/>
                <w:b/>
                <w:bCs/>
                <w:color w:val="000000"/>
                <w:sz w:val="22"/>
                <w:szCs w:val="22"/>
              </w:rPr>
            </w:pPr>
            <w:r w:rsidRPr="00077188">
              <w:rPr>
                <w:rFonts w:ascii="Calibri" w:hAnsi="Calibri"/>
                <w:b/>
                <w:bCs/>
                <w:color w:val="000000"/>
                <w:sz w:val="22"/>
                <w:szCs w:val="22"/>
              </w:rPr>
              <w:t>Keterangan</w:t>
            </w:r>
          </w:p>
        </w:tc>
        <w:tc>
          <w:tcPr>
            <w:tcW w:w="1211" w:type="dxa"/>
            <w:tcBorders>
              <w:top w:val="single" w:sz="4" w:space="0" w:color="auto"/>
              <w:left w:val="nil"/>
              <w:bottom w:val="single" w:sz="4" w:space="0" w:color="auto"/>
              <w:right w:val="single" w:sz="4" w:space="0" w:color="auto"/>
            </w:tcBorders>
            <w:shd w:val="clear" w:color="000000" w:fill="D0CECE"/>
            <w:noWrap/>
            <w:hideMark/>
          </w:tcPr>
          <w:p w:rsidR="0039294B" w:rsidRPr="00077188" w:rsidRDefault="0039294B" w:rsidP="0039294B">
            <w:pPr>
              <w:spacing w:before="0" w:after="0"/>
              <w:ind w:left="0"/>
              <w:jc w:val="center"/>
              <w:rPr>
                <w:rFonts w:ascii="Calibri" w:hAnsi="Calibri"/>
                <w:b/>
                <w:bCs/>
                <w:color w:val="000000"/>
                <w:sz w:val="22"/>
                <w:szCs w:val="22"/>
              </w:rPr>
            </w:pPr>
            <w:r w:rsidRPr="00077188">
              <w:rPr>
                <w:rFonts w:ascii="Calibri" w:hAnsi="Calibri"/>
                <w:b/>
                <w:bCs/>
                <w:color w:val="000000"/>
                <w:sz w:val="22"/>
                <w:szCs w:val="22"/>
              </w:rPr>
              <w:t>Refference</w:t>
            </w:r>
          </w:p>
        </w:tc>
        <w:tc>
          <w:tcPr>
            <w:tcW w:w="1039" w:type="dxa"/>
            <w:tcBorders>
              <w:top w:val="single" w:sz="4" w:space="0" w:color="auto"/>
              <w:left w:val="nil"/>
              <w:bottom w:val="single" w:sz="4" w:space="0" w:color="auto"/>
              <w:right w:val="single" w:sz="4" w:space="0" w:color="auto"/>
            </w:tcBorders>
            <w:shd w:val="clear" w:color="000000" w:fill="D0CECE"/>
            <w:noWrap/>
            <w:hideMark/>
          </w:tcPr>
          <w:p w:rsidR="0039294B" w:rsidRPr="00077188" w:rsidRDefault="0039294B" w:rsidP="0039294B">
            <w:pPr>
              <w:spacing w:before="0" w:after="0"/>
              <w:ind w:left="0"/>
              <w:jc w:val="center"/>
              <w:rPr>
                <w:rFonts w:ascii="Calibri" w:hAnsi="Calibri"/>
                <w:b/>
                <w:bCs/>
                <w:color w:val="000000"/>
                <w:sz w:val="22"/>
                <w:szCs w:val="22"/>
              </w:rPr>
            </w:pPr>
            <w:r w:rsidRPr="00077188">
              <w:rPr>
                <w:rFonts w:ascii="Calibri" w:hAnsi="Calibri"/>
                <w:b/>
                <w:bCs/>
                <w:color w:val="000000"/>
                <w:sz w:val="22"/>
                <w:szCs w:val="22"/>
              </w:rPr>
              <w:t>Check Field / Check Value</w:t>
            </w:r>
          </w:p>
        </w:tc>
        <w:tc>
          <w:tcPr>
            <w:tcW w:w="1350" w:type="dxa"/>
            <w:tcBorders>
              <w:top w:val="single" w:sz="4" w:space="0" w:color="auto"/>
              <w:left w:val="nil"/>
              <w:bottom w:val="single" w:sz="4" w:space="0" w:color="auto"/>
              <w:right w:val="single" w:sz="4" w:space="0" w:color="auto"/>
            </w:tcBorders>
            <w:shd w:val="clear" w:color="000000" w:fill="D0CECE"/>
            <w:noWrap/>
            <w:hideMark/>
          </w:tcPr>
          <w:p w:rsidR="0039294B" w:rsidRPr="00077188" w:rsidRDefault="0039294B" w:rsidP="0039294B">
            <w:pPr>
              <w:spacing w:before="0" w:after="0"/>
              <w:ind w:left="0"/>
              <w:jc w:val="center"/>
              <w:rPr>
                <w:rFonts w:ascii="Calibri" w:hAnsi="Calibri"/>
                <w:b/>
                <w:bCs/>
                <w:color w:val="000000"/>
                <w:sz w:val="22"/>
                <w:szCs w:val="22"/>
              </w:rPr>
            </w:pPr>
            <w:r w:rsidRPr="00077188">
              <w:rPr>
                <w:rFonts w:ascii="Calibri" w:hAnsi="Calibri"/>
                <w:b/>
                <w:bCs/>
                <w:color w:val="000000"/>
                <w:sz w:val="22"/>
                <w:szCs w:val="22"/>
              </w:rPr>
              <w:t>Default Value</w:t>
            </w:r>
          </w:p>
        </w:tc>
      </w:tr>
      <w:tr w:rsidR="0039294B" w:rsidRPr="00077188"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right"/>
              <w:rPr>
                <w:rFonts w:ascii="Calibri" w:hAnsi="Calibri"/>
                <w:color w:val="000000"/>
                <w:sz w:val="22"/>
                <w:szCs w:val="22"/>
              </w:rPr>
            </w:pPr>
            <w:r w:rsidRPr="00077188">
              <w:rPr>
                <w:rFonts w:ascii="Calibri" w:hAnsi="Calibri"/>
                <w:color w:val="000000"/>
                <w:sz w:val="22"/>
                <w:szCs w:val="22"/>
              </w:rPr>
              <w:t>1</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AccessCategoryID</w:t>
            </w:r>
          </w:p>
        </w:tc>
        <w:tc>
          <w:tcPr>
            <w:tcW w:w="1440"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right"/>
              <w:rPr>
                <w:rFonts w:ascii="Calibri" w:hAnsi="Calibri"/>
                <w:color w:val="000000"/>
                <w:sz w:val="22"/>
                <w:szCs w:val="22"/>
              </w:rPr>
            </w:pPr>
            <w:r w:rsidRPr="00077188">
              <w:rPr>
                <w:rFonts w:ascii="Calibri" w:hAnsi="Calibri"/>
                <w:color w:val="000000"/>
                <w:sz w:val="22"/>
                <w:szCs w:val="22"/>
              </w:rPr>
              <w:t>4</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PK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r>
      <w:tr w:rsidR="0039294B" w:rsidRPr="00077188"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right"/>
              <w:rPr>
                <w:rFonts w:ascii="Calibri" w:hAnsi="Calibri"/>
                <w:color w:val="000000"/>
                <w:sz w:val="22"/>
                <w:szCs w:val="22"/>
              </w:rPr>
            </w:pPr>
            <w:r w:rsidRPr="00077188">
              <w:rPr>
                <w:rFonts w:ascii="Calibri" w:hAnsi="Calibri"/>
                <w:color w:val="000000"/>
                <w:sz w:val="22"/>
                <w:szCs w:val="22"/>
              </w:rPr>
              <w:t>2</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AccessID</w:t>
            </w:r>
          </w:p>
        </w:tc>
        <w:tc>
          <w:tcPr>
            <w:tcW w:w="1440"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right"/>
              <w:rPr>
                <w:rFonts w:ascii="Calibri" w:hAnsi="Calibri"/>
                <w:color w:val="000000"/>
                <w:sz w:val="22"/>
                <w:szCs w:val="22"/>
              </w:rPr>
            </w:pPr>
            <w:r w:rsidRPr="00077188">
              <w:rPr>
                <w:rFonts w:ascii="Calibri" w:hAnsi="Calibri"/>
                <w:color w:val="000000"/>
                <w:sz w:val="22"/>
                <w:szCs w:val="22"/>
              </w:rPr>
              <w:t>4</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r>
      <w:tr w:rsidR="0039294B" w:rsidRPr="00077188"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right"/>
              <w:rPr>
                <w:rFonts w:ascii="Calibri" w:hAnsi="Calibri"/>
                <w:color w:val="000000"/>
                <w:sz w:val="22"/>
                <w:szCs w:val="22"/>
              </w:rPr>
            </w:pPr>
            <w:r w:rsidRPr="00077188">
              <w:rPr>
                <w:rFonts w:ascii="Calibri" w:hAnsi="Calibri"/>
                <w:color w:val="000000"/>
                <w:sz w:val="22"/>
                <w:szCs w:val="22"/>
              </w:rPr>
              <w:t>3</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AccessDetailID</w:t>
            </w:r>
          </w:p>
        </w:tc>
        <w:tc>
          <w:tcPr>
            <w:tcW w:w="1440"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right"/>
              <w:rPr>
                <w:rFonts w:ascii="Calibri" w:hAnsi="Calibri"/>
                <w:color w:val="000000"/>
                <w:sz w:val="22"/>
                <w:szCs w:val="22"/>
              </w:rPr>
            </w:pPr>
            <w:r w:rsidRPr="00077188">
              <w:rPr>
                <w:rFonts w:ascii="Calibri" w:hAnsi="Calibri"/>
                <w:color w:val="000000"/>
                <w:sz w:val="22"/>
                <w:szCs w:val="22"/>
              </w:rPr>
              <w:t>4</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FK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r>
      <w:tr w:rsidR="0039294B" w:rsidRPr="00077188"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right"/>
              <w:rPr>
                <w:rFonts w:ascii="Calibri" w:hAnsi="Calibri"/>
                <w:color w:val="000000"/>
                <w:sz w:val="22"/>
                <w:szCs w:val="22"/>
              </w:rPr>
            </w:pPr>
            <w:r w:rsidRPr="00077188">
              <w:rPr>
                <w:rFonts w:ascii="Calibri" w:hAnsi="Calibri"/>
                <w:color w:val="000000"/>
                <w:sz w:val="22"/>
                <w:szCs w:val="22"/>
              </w:rPr>
              <w:t>4</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CategoryID</w:t>
            </w:r>
          </w:p>
        </w:tc>
        <w:tc>
          <w:tcPr>
            <w:tcW w:w="1440"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right"/>
              <w:rPr>
                <w:rFonts w:ascii="Calibri" w:hAnsi="Calibri"/>
                <w:color w:val="000000"/>
                <w:sz w:val="22"/>
                <w:szCs w:val="22"/>
              </w:rPr>
            </w:pPr>
            <w:r w:rsidRPr="00077188">
              <w:rPr>
                <w:rFonts w:ascii="Calibri" w:hAnsi="Calibri"/>
                <w:color w:val="000000"/>
                <w:sz w:val="22"/>
                <w:szCs w:val="22"/>
              </w:rPr>
              <w:t>4</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r>
      <w:tr w:rsidR="0039294B" w:rsidRPr="00077188"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right"/>
              <w:rPr>
                <w:rFonts w:ascii="Calibri" w:hAnsi="Calibri"/>
                <w:color w:val="000000"/>
                <w:sz w:val="22"/>
                <w:szCs w:val="22"/>
              </w:rPr>
            </w:pPr>
            <w:r w:rsidRPr="00077188">
              <w:rPr>
                <w:rFonts w:ascii="Calibri" w:hAnsi="Calibri"/>
                <w:color w:val="000000"/>
                <w:sz w:val="22"/>
                <w:szCs w:val="22"/>
              </w:rPr>
              <w:t>5</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IsDefault</w:t>
            </w:r>
          </w:p>
        </w:tc>
        <w:tc>
          <w:tcPr>
            <w:tcW w:w="1440"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right"/>
              <w:rPr>
                <w:rFonts w:ascii="Calibri" w:hAnsi="Calibri"/>
                <w:color w:val="000000"/>
                <w:sz w:val="22"/>
                <w:szCs w:val="22"/>
              </w:rPr>
            </w:pPr>
            <w:r w:rsidRPr="00077188">
              <w:rPr>
                <w:rFonts w:ascii="Calibri" w:hAnsi="Calibri"/>
                <w:color w:val="000000"/>
                <w:sz w:val="22"/>
                <w:szCs w:val="22"/>
              </w:rPr>
              <w:t>1</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r>
      <w:tr w:rsidR="0039294B" w:rsidRPr="00077188"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right"/>
              <w:rPr>
                <w:rFonts w:ascii="Calibri" w:hAnsi="Calibri"/>
                <w:color w:val="000000"/>
                <w:sz w:val="22"/>
                <w:szCs w:val="22"/>
              </w:rPr>
            </w:pPr>
            <w:r w:rsidRPr="00077188">
              <w:rPr>
                <w:rFonts w:ascii="Calibri" w:hAnsi="Calibri"/>
                <w:color w:val="000000"/>
                <w:sz w:val="22"/>
                <w:szCs w:val="22"/>
              </w:rPr>
              <w:t>6</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IsActive</w:t>
            </w:r>
          </w:p>
        </w:tc>
        <w:tc>
          <w:tcPr>
            <w:tcW w:w="1440"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right"/>
              <w:rPr>
                <w:rFonts w:ascii="Calibri" w:hAnsi="Calibri"/>
                <w:color w:val="000000"/>
                <w:sz w:val="22"/>
                <w:szCs w:val="22"/>
              </w:rPr>
            </w:pPr>
            <w:r w:rsidRPr="00077188">
              <w:rPr>
                <w:rFonts w:ascii="Calibri" w:hAnsi="Calibri"/>
                <w:color w:val="000000"/>
                <w:sz w:val="22"/>
                <w:szCs w:val="22"/>
              </w:rPr>
              <w:t>1</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r>
      <w:tr w:rsidR="0039294B" w:rsidRPr="00077188"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right"/>
              <w:rPr>
                <w:rFonts w:ascii="Calibri" w:hAnsi="Calibri"/>
                <w:color w:val="000000"/>
                <w:sz w:val="22"/>
                <w:szCs w:val="22"/>
              </w:rPr>
            </w:pPr>
            <w:r w:rsidRPr="00077188">
              <w:rPr>
                <w:rFonts w:ascii="Calibri" w:hAnsi="Calibri"/>
                <w:color w:val="000000"/>
                <w:sz w:val="22"/>
                <w:szCs w:val="22"/>
              </w:rPr>
              <w:t>7</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IsDeviasi</w:t>
            </w:r>
          </w:p>
        </w:tc>
        <w:tc>
          <w:tcPr>
            <w:tcW w:w="1440"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right"/>
              <w:rPr>
                <w:rFonts w:ascii="Calibri" w:hAnsi="Calibri"/>
                <w:color w:val="000000"/>
                <w:sz w:val="22"/>
                <w:szCs w:val="22"/>
              </w:rPr>
            </w:pPr>
            <w:r w:rsidRPr="00077188">
              <w:rPr>
                <w:rFonts w:ascii="Calibri" w:hAnsi="Calibri"/>
                <w:color w:val="000000"/>
                <w:sz w:val="22"/>
                <w:szCs w:val="22"/>
              </w:rPr>
              <w:t>1</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r>
      <w:tr w:rsidR="0039294B" w:rsidRPr="00077188"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right"/>
              <w:rPr>
                <w:rFonts w:ascii="Calibri" w:hAnsi="Calibri"/>
                <w:color w:val="000000"/>
                <w:sz w:val="22"/>
                <w:szCs w:val="22"/>
              </w:rPr>
            </w:pPr>
            <w:r w:rsidRPr="00077188">
              <w:rPr>
                <w:rFonts w:ascii="Calibri" w:hAnsi="Calibri"/>
                <w:color w:val="000000"/>
                <w:sz w:val="22"/>
                <w:szCs w:val="22"/>
              </w:rPr>
              <w:t>8</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CreatedBy</w:t>
            </w:r>
          </w:p>
        </w:tc>
        <w:tc>
          <w:tcPr>
            <w:tcW w:w="1440"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varchar(50)</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right"/>
              <w:rPr>
                <w:rFonts w:ascii="Calibri" w:hAnsi="Calibri"/>
                <w:color w:val="000000"/>
                <w:sz w:val="22"/>
                <w:szCs w:val="22"/>
              </w:rPr>
            </w:pPr>
            <w:r w:rsidRPr="00077188">
              <w:rPr>
                <w:rFonts w:ascii="Calibri" w:hAnsi="Calibri"/>
                <w:color w:val="000000"/>
                <w:sz w:val="22"/>
                <w:szCs w:val="22"/>
              </w:rPr>
              <w:t>50</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r>
      <w:tr w:rsidR="0039294B" w:rsidRPr="00077188"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right"/>
              <w:rPr>
                <w:rFonts w:ascii="Calibri" w:hAnsi="Calibri"/>
                <w:color w:val="000000"/>
                <w:sz w:val="22"/>
                <w:szCs w:val="22"/>
              </w:rPr>
            </w:pPr>
            <w:r w:rsidRPr="00077188">
              <w:rPr>
                <w:rFonts w:ascii="Calibri" w:hAnsi="Calibri"/>
                <w:color w:val="000000"/>
                <w:sz w:val="22"/>
                <w:szCs w:val="22"/>
              </w:rPr>
              <w:t>9</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CreatedDate</w:t>
            </w:r>
          </w:p>
        </w:tc>
        <w:tc>
          <w:tcPr>
            <w:tcW w:w="1440"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datetime</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right"/>
              <w:rPr>
                <w:rFonts w:ascii="Calibri" w:hAnsi="Calibri"/>
                <w:color w:val="000000"/>
                <w:sz w:val="22"/>
                <w:szCs w:val="22"/>
              </w:rPr>
            </w:pPr>
            <w:r w:rsidRPr="00077188">
              <w:rPr>
                <w:rFonts w:ascii="Calibri" w:hAnsi="Calibri"/>
                <w:color w:val="000000"/>
                <w:sz w:val="22"/>
                <w:szCs w:val="22"/>
              </w:rPr>
              <w:t>8</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r>
    </w:tbl>
    <w:p w:rsidR="0039294B" w:rsidRDefault="0039294B" w:rsidP="0039294B">
      <w:pPr>
        <w:pStyle w:val="BodyText"/>
        <w:rPr>
          <w:bCs/>
          <w:iCs/>
        </w:rPr>
      </w:pPr>
    </w:p>
    <w:p w:rsidR="0039294B" w:rsidRDefault="0039294B" w:rsidP="0039294B">
      <w:pPr>
        <w:pStyle w:val="BodyText"/>
        <w:rPr>
          <w:bCs/>
          <w:iCs/>
        </w:rPr>
      </w:pPr>
    </w:p>
    <w:p w:rsidR="0039294B" w:rsidRDefault="0039294B" w:rsidP="0039294B">
      <w:pPr>
        <w:pStyle w:val="BodyText"/>
        <w:rPr>
          <w:rStyle w:val="IntenseEmphasis"/>
          <w:b w:val="0"/>
          <w:i w:val="0"/>
          <w:color w:val="auto"/>
        </w:rPr>
      </w:pPr>
      <w:r w:rsidRPr="00F75A8F">
        <w:rPr>
          <w:rStyle w:val="IntenseEmphasis"/>
          <w:b w:val="0"/>
          <w:i w:val="0"/>
          <w:color w:val="auto"/>
        </w:rPr>
        <w:t xml:space="preserve">Nama Tabel </w:t>
      </w:r>
      <w:r w:rsidRPr="00F75A8F">
        <w:rPr>
          <w:rStyle w:val="IntenseEmphasis"/>
          <w:b w:val="0"/>
          <w:i w:val="0"/>
          <w:color w:val="auto"/>
        </w:rPr>
        <w:tab/>
        <w:t>:</w:t>
      </w:r>
      <w:r w:rsidRPr="005F3A27">
        <w:t xml:space="preserve"> </w:t>
      </w:r>
      <w:r w:rsidRPr="00C429F0">
        <w:rPr>
          <w:rStyle w:val="IntenseEmphasis"/>
          <w:b w:val="0"/>
          <w:i w:val="0"/>
          <w:color w:val="auto"/>
          <w:highlight w:val="yellow"/>
        </w:rPr>
        <w:t>EPROC_AccessPRDeviation</w:t>
      </w:r>
    </w:p>
    <w:p w:rsidR="0039294B" w:rsidRDefault="0039294B" w:rsidP="0039294B">
      <w:pPr>
        <w:pStyle w:val="BodyText"/>
        <w:rPr>
          <w:rStyle w:val="IntenseEmphasis"/>
          <w:b w:val="0"/>
          <w:i w:val="0"/>
          <w:color w:val="auto"/>
        </w:rPr>
      </w:pPr>
      <w:r w:rsidRPr="00F75A8F">
        <w:rPr>
          <w:rStyle w:val="IntenseEmphasis"/>
          <w:b w:val="0"/>
          <w:i w:val="0"/>
          <w:color w:val="auto"/>
        </w:rPr>
        <w:t>Deskripsi</w:t>
      </w:r>
      <w:r w:rsidRPr="00F75A8F">
        <w:rPr>
          <w:rStyle w:val="IntenseEmphasis"/>
          <w:b w:val="0"/>
          <w:i w:val="0"/>
          <w:color w:val="auto"/>
        </w:rPr>
        <w:tab/>
      </w:r>
      <w:r>
        <w:rPr>
          <w:rStyle w:val="IntenseEmphasis"/>
          <w:b w:val="0"/>
          <w:i w:val="0"/>
          <w:color w:val="auto"/>
        </w:rPr>
        <w:tab/>
      </w:r>
      <w:r w:rsidRPr="00F75A8F">
        <w:rPr>
          <w:rStyle w:val="IntenseEmphasis"/>
          <w:b w:val="0"/>
          <w:i w:val="0"/>
          <w:color w:val="auto"/>
        </w:rPr>
        <w:t>:</w:t>
      </w:r>
    </w:p>
    <w:tbl>
      <w:tblPr>
        <w:tblW w:w="10075" w:type="dxa"/>
        <w:tblLook w:val="04A0" w:firstRow="1" w:lastRow="0" w:firstColumn="1" w:lastColumn="0" w:noHBand="0" w:noVBand="1"/>
      </w:tblPr>
      <w:tblGrid>
        <w:gridCol w:w="480"/>
        <w:gridCol w:w="2305"/>
        <w:gridCol w:w="1440"/>
        <w:gridCol w:w="837"/>
        <w:gridCol w:w="1413"/>
        <w:gridCol w:w="1211"/>
        <w:gridCol w:w="1039"/>
        <w:gridCol w:w="1350"/>
      </w:tblGrid>
      <w:tr w:rsidR="0039294B" w:rsidRPr="00077188" w:rsidTr="0039294B">
        <w:trPr>
          <w:trHeight w:val="300"/>
        </w:trPr>
        <w:tc>
          <w:tcPr>
            <w:tcW w:w="480" w:type="dxa"/>
            <w:tcBorders>
              <w:top w:val="single" w:sz="4" w:space="0" w:color="auto"/>
              <w:left w:val="single" w:sz="4" w:space="0" w:color="auto"/>
              <w:bottom w:val="single" w:sz="4" w:space="0" w:color="auto"/>
              <w:right w:val="single" w:sz="4" w:space="0" w:color="auto"/>
            </w:tcBorders>
            <w:shd w:val="clear" w:color="000000" w:fill="D0CECE"/>
            <w:noWrap/>
            <w:hideMark/>
          </w:tcPr>
          <w:p w:rsidR="0039294B" w:rsidRPr="00077188" w:rsidRDefault="0039294B" w:rsidP="0039294B">
            <w:pPr>
              <w:spacing w:before="0" w:after="0"/>
              <w:ind w:left="0"/>
              <w:jc w:val="center"/>
              <w:rPr>
                <w:rFonts w:ascii="Calibri" w:hAnsi="Calibri"/>
                <w:b/>
                <w:bCs/>
                <w:color w:val="000000"/>
                <w:sz w:val="22"/>
                <w:szCs w:val="22"/>
              </w:rPr>
            </w:pPr>
            <w:r w:rsidRPr="00077188">
              <w:rPr>
                <w:rFonts w:ascii="Calibri" w:hAnsi="Calibri"/>
                <w:b/>
                <w:bCs/>
                <w:color w:val="000000"/>
                <w:sz w:val="22"/>
                <w:szCs w:val="22"/>
              </w:rPr>
              <w:t>No</w:t>
            </w:r>
          </w:p>
        </w:tc>
        <w:tc>
          <w:tcPr>
            <w:tcW w:w="2305" w:type="dxa"/>
            <w:tcBorders>
              <w:top w:val="single" w:sz="4" w:space="0" w:color="auto"/>
              <w:left w:val="nil"/>
              <w:bottom w:val="single" w:sz="4" w:space="0" w:color="auto"/>
              <w:right w:val="single" w:sz="4" w:space="0" w:color="auto"/>
            </w:tcBorders>
            <w:shd w:val="clear" w:color="000000" w:fill="D0CECE"/>
            <w:noWrap/>
            <w:hideMark/>
          </w:tcPr>
          <w:p w:rsidR="0039294B" w:rsidRPr="00077188" w:rsidRDefault="0039294B" w:rsidP="0039294B">
            <w:pPr>
              <w:spacing w:before="0" w:after="0"/>
              <w:ind w:left="0"/>
              <w:jc w:val="center"/>
              <w:rPr>
                <w:rFonts w:ascii="Calibri" w:hAnsi="Calibri"/>
                <w:b/>
                <w:bCs/>
                <w:color w:val="000000"/>
                <w:sz w:val="22"/>
                <w:szCs w:val="22"/>
              </w:rPr>
            </w:pPr>
            <w:r w:rsidRPr="00077188">
              <w:rPr>
                <w:rFonts w:ascii="Calibri" w:hAnsi="Calibri"/>
                <w:b/>
                <w:bCs/>
                <w:color w:val="000000"/>
                <w:sz w:val="22"/>
                <w:szCs w:val="22"/>
              </w:rPr>
              <w:t>Nama Field</w:t>
            </w:r>
          </w:p>
        </w:tc>
        <w:tc>
          <w:tcPr>
            <w:tcW w:w="1440" w:type="dxa"/>
            <w:tcBorders>
              <w:top w:val="single" w:sz="4" w:space="0" w:color="auto"/>
              <w:left w:val="nil"/>
              <w:bottom w:val="single" w:sz="4" w:space="0" w:color="auto"/>
              <w:right w:val="single" w:sz="4" w:space="0" w:color="auto"/>
            </w:tcBorders>
            <w:shd w:val="clear" w:color="000000" w:fill="D0CECE"/>
            <w:noWrap/>
            <w:hideMark/>
          </w:tcPr>
          <w:p w:rsidR="0039294B" w:rsidRPr="00077188" w:rsidRDefault="0039294B" w:rsidP="0039294B">
            <w:pPr>
              <w:spacing w:before="0" w:after="0"/>
              <w:ind w:left="0"/>
              <w:jc w:val="center"/>
              <w:rPr>
                <w:rFonts w:ascii="Calibri" w:hAnsi="Calibri"/>
                <w:b/>
                <w:bCs/>
                <w:color w:val="000000"/>
                <w:sz w:val="22"/>
                <w:szCs w:val="22"/>
              </w:rPr>
            </w:pPr>
            <w:r w:rsidRPr="00077188">
              <w:rPr>
                <w:rFonts w:ascii="Calibri" w:hAnsi="Calibri"/>
                <w:b/>
                <w:bCs/>
                <w:color w:val="000000"/>
                <w:sz w:val="22"/>
                <w:szCs w:val="22"/>
              </w:rPr>
              <w:t>Type</w:t>
            </w:r>
          </w:p>
        </w:tc>
        <w:tc>
          <w:tcPr>
            <w:tcW w:w="837" w:type="dxa"/>
            <w:tcBorders>
              <w:top w:val="single" w:sz="4" w:space="0" w:color="auto"/>
              <w:left w:val="nil"/>
              <w:bottom w:val="single" w:sz="4" w:space="0" w:color="auto"/>
              <w:right w:val="single" w:sz="4" w:space="0" w:color="auto"/>
            </w:tcBorders>
            <w:shd w:val="clear" w:color="000000" w:fill="D0CECE"/>
            <w:noWrap/>
            <w:hideMark/>
          </w:tcPr>
          <w:p w:rsidR="0039294B" w:rsidRPr="00077188" w:rsidRDefault="0039294B" w:rsidP="0039294B">
            <w:pPr>
              <w:spacing w:before="0" w:after="0"/>
              <w:ind w:left="0"/>
              <w:jc w:val="center"/>
              <w:rPr>
                <w:rFonts w:ascii="Calibri" w:hAnsi="Calibri"/>
                <w:b/>
                <w:bCs/>
                <w:color w:val="000000"/>
                <w:sz w:val="22"/>
                <w:szCs w:val="22"/>
              </w:rPr>
            </w:pPr>
            <w:r w:rsidRPr="00077188">
              <w:rPr>
                <w:rFonts w:ascii="Calibri" w:hAnsi="Calibri"/>
                <w:b/>
                <w:bCs/>
                <w:color w:val="000000"/>
                <w:sz w:val="22"/>
                <w:szCs w:val="22"/>
              </w:rPr>
              <w:t>Length</w:t>
            </w:r>
          </w:p>
        </w:tc>
        <w:tc>
          <w:tcPr>
            <w:tcW w:w="1413" w:type="dxa"/>
            <w:tcBorders>
              <w:top w:val="single" w:sz="4" w:space="0" w:color="auto"/>
              <w:left w:val="nil"/>
              <w:bottom w:val="single" w:sz="4" w:space="0" w:color="auto"/>
              <w:right w:val="single" w:sz="4" w:space="0" w:color="auto"/>
            </w:tcBorders>
            <w:shd w:val="clear" w:color="000000" w:fill="D0CECE"/>
            <w:noWrap/>
            <w:hideMark/>
          </w:tcPr>
          <w:p w:rsidR="0039294B" w:rsidRPr="00077188" w:rsidRDefault="0039294B" w:rsidP="0039294B">
            <w:pPr>
              <w:spacing w:before="0" w:after="0"/>
              <w:ind w:left="0"/>
              <w:jc w:val="center"/>
              <w:rPr>
                <w:rFonts w:ascii="Calibri" w:hAnsi="Calibri"/>
                <w:b/>
                <w:bCs/>
                <w:color w:val="000000"/>
                <w:sz w:val="22"/>
                <w:szCs w:val="22"/>
              </w:rPr>
            </w:pPr>
            <w:r w:rsidRPr="00077188">
              <w:rPr>
                <w:rFonts w:ascii="Calibri" w:hAnsi="Calibri"/>
                <w:b/>
                <w:bCs/>
                <w:color w:val="000000"/>
                <w:sz w:val="22"/>
                <w:szCs w:val="22"/>
              </w:rPr>
              <w:t>Keterangan</w:t>
            </w:r>
          </w:p>
        </w:tc>
        <w:tc>
          <w:tcPr>
            <w:tcW w:w="1211" w:type="dxa"/>
            <w:tcBorders>
              <w:top w:val="single" w:sz="4" w:space="0" w:color="auto"/>
              <w:left w:val="nil"/>
              <w:bottom w:val="single" w:sz="4" w:space="0" w:color="auto"/>
              <w:right w:val="single" w:sz="4" w:space="0" w:color="auto"/>
            </w:tcBorders>
            <w:shd w:val="clear" w:color="000000" w:fill="D0CECE"/>
            <w:noWrap/>
            <w:hideMark/>
          </w:tcPr>
          <w:p w:rsidR="0039294B" w:rsidRPr="00077188" w:rsidRDefault="0039294B" w:rsidP="0039294B">
            <w:pPr>
              <w:spacing w:before="0" w:after="0"/>
              <w:ind w:left="0"/>
              <w:jc w:val="center"/>
              <w:rPr>
                <w:rFonts w:ascii="Calibri" w:hAnsi="Calibri"/>
                <w:b/>
                <w:bCs/>
                <w:color w:val="000000"/>
                <w:sz w:val="22"/>
                <w:szCs w:val="22"/>
              </w:rPr>
            </w:pPr>
            <w:r w:rsidRPr="00077188">
              <w:rPr>
                <w:rFonts w:ascii="Calibri" w:hAnsi="Calibri"/>
                <w:b/>
                <w:bCs/>
                <w:color w:val="000000"/>
                <w:sz w:val="22"/>
                <w:szCs w:val="22"/>
              </w:rPr>
              <w:t>Refference</w:t>
            </w:r>
          </w:p>
        </w:tc>
        <w:tc>
          <w:tcPr>
            <w:tcW w:w="1039" w:type="dxa"/>
            <w:tcBorders>
              <w:top w:val="single" w:sz="4" w:space="0" w:color="auto"/>
              <w:left w:val="nil"/>
              <w:bottom w:val="single" w:sz="4" w:space="0" w:color="auto"/>
              <w:right w:val="single" w:sz="4" w:space="0" w:color="auto"/>
            </w:tcBorders>
            <w:shd w:val="clear" w:color="000000" w:fill="D0CECE"/>
            <w:noWrap/>
            <w:hideMark/>
          </w:tcPr>
          <w:p w:rsidR="0039294B" w:rsidRPr="00077188" w:rsidRDefault="0039294B" w:rsidP="0039294B">
            <w:pPr>
              <w:spacing w:before="0" w:after="0"/>
              <w:ind w:left="0"/>
              <w:jc w:val="center"/>
              <w:rPr>
                <w:rFonts w:ascii="Calibri" w:hAnsi="Calibri"/>
                <w:b/>
                <w:bCs/>
                <w:color w:val="000000"/>
                <w:sz w:val="22"/>
                <w:szCs w:val="22"/>
              </w:rPr>
            </w:pPr>
            <w:r w:rsidRPr="00077188">
              <w:rPr>
                <w:rFonts w:ascii="Calibri" w:hAnsi="Calibri"/>
                <w:b/>
                <w:bCs/>
                <w:color w:val="000000"/>
                <w:sz w:val="22"/>
                <w:szCs w:val="22"/>
              </w:rPr>
              <w:t>Check Field / Check Value</w:t>
            </w:r>
          </w:p>
        </w:tc>
        <w:tc>
          <w:tcPr>
            <w:tcW w:w="1350" w:type="dxa"/>
            <w:tcBorders>
              <w:top w:val="single" w:sz="4" w:space="0" w:color="auto"/>
              <w:left w:val="nil"/>
              <w:bottom w:val="single" w:sz="4" w:space="0" w:color="auto"/>
              <w:right w:val="single" w:sz="4" w:space="0" w:color="auto"/>
            </w:tcBorders>
            <w:shd w:val="clear" w:color="000000" w:fill="D0CECE"/>
            <w:noWrap/>
            <w:hideMark/>
          </w:tcPr>
          <w:p w:rsidR="0039294B" w:rsidRPr="00077188" w:rsidRDefault="0039294B" w:rsidP="0039294B">
            <w:pPr>
              <w:spacing w:before="0" w:after="0"/>
              <w:ind w:left="0"/>
              <w:jc w:val="center"/>
              <w:rPr>
                <w:rFonts w:ascii="Calibri" w:hAnsi="Calibri"/>
                <w:b/>
                <w:bCs/>
                <w:color w:val="000000"/>
                <w:sz w:val="22"/>
                <w:szCs w:val="22"/>
              </w:rPr>
            </w:pPr>
            <w:r w:rsidRPr="00077188">
              <w:rPr>
                <w:rFonts w:ascii="Calibri" w:hAnsi="Calibri"/>
                <w:b/>
                <w:bCs/>
                <w:color w:val="000000"/>
                <w:sz w:val="22"/>
                <w:szCs w:val="22"/>
              </w:rPr>
              <w:t>Default Value</w:t>
            </w:r>
          </w:p>
        </w:tc>
      </w:tr>
      <w:tr w:rsidR="0039294B" w:rsidRPr="00077188"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right"/>
              <w:rPr>
                <w:rFonts w:ascii="Calibri" w:hAnsi="Calibri"/>
                <w:color w:val="000000"/>
                <w:sz w:val="22"/>
                <w:szCs w:val="22"/>
              </w:rPr>
            </w:pPr>
            <w:r w:rsidRPr="00077188">
              <w:rPr>
                <w:rFonts w:ascii="Calibri" w:hAnsi="Calibri"/>
                <w:color w:val="000000"/>
                <w:sz w:val="22"/>
                <w:szCs w:val="22"/>
              </w:rPr>
              <w:t>1</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DeviasiID</w:t>
            </w:r>
          </w:p>
        </w:tc>
        <w:tc>
          <w:tcPr>
            <w:tcW w:w="1440"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right"/>
              <w:rPr>
                <w:rFonts w:ascii="Calibri" w:hAnsi="Calibri"/>
                <w:color w:val="000000"/>
                <w:sz w:val="22"/>
                <w:szCs w:val="22"/>
              </w:rPr>
            </w:pPr>
            <w:r w:rsidRPr="00077188">
              <w:rPr>
                <w:rFonts w:ascii="Calibri" w:hAnsi="Calibri"/>
                <w:color w:val="000000"/>
                <w:sz w:val="22"/>
                <w:szCs w:val="22"/>
              </w:rPr>
              <w:t>4</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PK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r>
      <w:tr w:rsidR="0039294B" w:rsidRPr="00077188"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right"/>
              <w:rPr>
                <w:rFonts w:ascii="Calibri" w:hAnsi="Calibri"/>
                <w:color w:val="000000"/>
                <w:sz w:val="22"/>
                <w:szCs w:val="22"/>
              </w:rPr>
            </w:pPr>
            <w:r w:rsidRPr="00077188">
              <w:rPr>
                <w:rFonts w:ascii="Calibri" w:hAnsi="Calibri"/>
                <w:color w:val="000000"/>
                <w:sz w:val="22"/>
                <w:szCs w:val="22"/>
              </w:rPr>
              <w:t>2</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AccessDetailID</w:t>
            </w:r>
          </w:p>
        </w:tc>
        <w:tc>
          <w:tcPr>
            <w:tcW w:w="1440"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right"/>
              <w:rPr>
                <w:rFonts w:ascii="Calibri" w:hAnsi="Calibri"/>
                <w:color w:val="000000"/>
                <w:sz w:val="22"/>
                <w:szCs w:val="22"/>
              </w:rPr>
            </w:pPr>
            <w:r w:rsidRPr="00077188">
              <w:rPr>
                <w:rFonts w:ascii="Calibri" w:hAnsi="Calibri"/>
                <w:color w:val="000000"/>
                <w:sz w:val="22"/>
                <w:szCs w:val="22"/>
              </w:rPr>
              <w:t>4</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FK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r>
      <w:tr w:rsidR="0039294B" w:rsidRPr="00077188"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right"/>
              <w:rPr>
                <w:rFonts w:ascii="Calibri" w:hAnsi="Calibri"/>
                <w:color w:val="000000"/>
                <w:sz w:val="22"/>
                <w:szCs w:val="22"/>
              </w:rPr>
            </w:pPr>
            <w:r w:rsidRPr="00077188">
              <w:rPr>
                <w:rFonts w:ascii="Calibri" w:hAnsi="Calibri"/>
                <w:color w:val="000000"/>
                <w:sz w:val="22"/>
                <w:szCs w:val="22"/>
              </w:rPr>
              <w:t>3</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DeviationDate</w:t>
            </w:r>
          </w:p>
        </w:tc>
        <w:tc>
          <w:tcPr>
            <w:tcW w:w="1440"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datetime</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right"/>
              <w:rPr>
                <w:rFonts w:ascii="Calibri" w:hAnsi="Calibri"/>
                <w:color w:val="000000"/>
                <w:sz w:val="22"/>
                <w:szCs w:val="22"/>
              </w:rPr>
            </w:pPr>
            <w:r w:rsidRPr="00077188">
              <w:rPr>
                <w:rFonts w:ascii="Calibri" w:hAnsi="Calibri"/>
                <w:color w:val="000000"/>
                <w:sz w:val="22"/>
                <w:szCs w:val="22"/>
              </w:rPr>
              <w:t>8</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r>
      <w:tr w:rsidR="0039294B" w:rsidRPr="00077188"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right"/>
              <w:rPr>
                <w:rFonts w:ascii="Calibri" w:hAnsi="Calibri"/>
                <w:color w:val="000000"/>
                <w:sz w:val="22"/>
                <w:szCs w:val="22"/>
              </w:rPr>
            </w:pPr>
            <w:r w:rsidRPr="00077188">
              <w:rPr>
                <w:rFonts w:ascii="Calibri" w:hAnsi="Calibri"/>
                <w:color w:val="000000"/>
                <w:sz w:val="22"/>
                <w:szCs w:val="22"/>
              </w:rPr>
              <w:t>4</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DateFrom</w:t>
            </w:r>
          </w:p>
        </w:tc>
        <w:tc>
          <w:tcPr>
            <w:tcW w:w="1440"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datetime</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right"/>
              <w:rPr>
                <w:rFonts w:ascii="Calibri" w:hAnsi="Calibri"/>
                <w:color w:val="000000"/>
                <w:sz w:val="22"/>
                <w:szCs w:val="22"/>
              </w:rPr>
            </w:pPr>
            <w:r w:rsidRPr="00077188">
              <w:rPr>
                <w:rFonts w:ascii="Calibri" w:hAnsi="Calibri"/>
                <w:color w:val="000000"/>
                <w:sz w:val="22"/>
                <w:szCs w:val="22"/>
              </w:rPr>
              <w:t>8</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r>
      <w:tr w:rsidR="0039294B" w:rsidRPr="00077188"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right"/>
              <w:rPr>
                <w:rFonts w:ascii="Calibri" w:hAnsi="Calibri"/>
                <w:color w:val="000000"/>
                <w:sz w:val="22"/>
                <w:szCs w:val="22"/>
              </w:rPr>
            </w:pPr>
            <w:r w:rsidRPr="00077188">
              <w:rPr>
                <w:rFonts w:ascii="Calibri" w:hAnsi="Calibri"/>
                <w:color w:val="000000"/>
                <w:sz w:val="22"/>
                <w:szCs w:val="22"/>
              </w:rPr>
              <w:t>5</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DateTo</w:t>
            </w:r>
          </w:p>
        </w:tc>
        <w:tc>
          <w:tcPr>
            <w:tcW w:w="1440"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datetime</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right"/>
              <w:rPr>
                <w:rFonts w:ascii="Calibri" w:hAnsi="Calibri"/>
                <w:color w:val="000000"/>
                <w:sz w:val="22"/>
                <w:szCs w:val="22"/>
              </w:rPr>
            </w:pPr>
            <w:r w:rsidRPr="00077188">
              <w:rPr>
                <w:rFonts w:ascii="Calibri" w:hAnsi="Calibri"/>
                <w:color w:val="000000"/>
                <w:sz w:val="22"/>
                <w:szCs w:val="22"/>
              </w:rPr>
              <w:t>8</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r>
      <w:tr w:rsidR="0039294B" w:rsidRPr="00077188"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right"/>
              <w:rPr>
                <w:rFonts w:ascii="Calibri" w:hAnsi="Calibri"/>
                <w:color w:val="000000"/>
                <w:sz w:val="22"/>
                <w:szCs w:val="22"/>
              </w:rPr>
            </w:pPr>
            <w:r w:rsidRPr="00077188">
              <w:rPr>
                <w:rFonts w:ascii="Calibri" w:hAnsi="Calibri"/>
                <w:color w:val="000000"/>
                <w:sz w:val="22"/>
                <w:szCs w:val="22"/>
              </w:rPr>
              <w:t>6</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IsActive</w:t>
            </w:r>
          </w:p>
        </w:tc>
        <w:tc>
          <w:tcPr>
            <w:tcW w:w="1440"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right"/>
              <w:rPr>
                <w:rFonts w:ascii="Calibri" w:hAnsi="Calibri"/>
                <w:color w:val="000000"/>
                <w:sz w:val="22"/>
                <w:szCs w:val="22"/>
              </w:rPr>
            </w:pPr>
            <w:r w:rsidRPr="00077188">
              <w:rPr>
                <w:rFonts w:ascii="Calibri" w:hAnsi="Calibri"/>
                <w:color w:val="000000"/>
                <w:sz w:val="22"/>
                <w:szCs w:val="22"/>
              </w:rPr>
              <w:t>1</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077188" w:rsidRDefault="0039294B" w:rsidP="0039294B">
            <w:pPr>
              <w:spacing w:before="0" w:after="0"/>
              <w:ind w:left="0"/>
              <w:jc w:val="left"/>
              <w:rPr>
                <w:rFonts w:ascii="Calibri" w:hAnsi="Calibri"/>
                <w:color w:val="000000"/>
                <w:sz w:val="22"/>
                <w:szCs w:val="22"/>
              </w:rPr>
            </w:pPr>
            <w:r w:rsidRPr="00077188">
              <w:rPr>
                <w:rFonts w:ascii="Calibri" w:hAnsi="Calibri"/>
                <w:color w:val="000000"/>
                <w:sz w:val="22"/>
                <w:szCs w:val="22"/>
              </w:rPr>
              <w:t> </w:t>
            </w:r>
          </w:p>
        </w:tc>
      </w:tr>
    </w:tbl>
    <w:p w:rsidR="0039294B" w:rsidRDefault="0039294B" w:rsidP="0039294B">
      <w:pPr>
        <w:pStyle w:val="BodyText"/>
      </w:pPr>
    </w:p>
    <w:p w:rsidR="0039294B" w:rsidRDefault="0039294B" w:rsidP="0039294B">
      <w:pPr>
        <w:pStyle w:val="BodyText"/>
      </w:pPr>
    </w:p>
    <w:p w:rsidR="00393F7A" w:rsidRDefault="0039294B" w:rsidP="00393F7A">
      <w:pPr>
        <w:pStyle w:val="BodyText"/>
        <w:keepNext/>
      </w:pPr>
      <w:r>
        <w:rPr>
          <w:noProof/>
        </w:rPr>
        <w:lastRenderedPageBreak/>
        <w:drawing>
          <wp:inline distT="0" distB="0" distL="0" distR="0" wp14:anchorId="56781A39" wp14:editId="5892E6F4">
            <wp:extent cx="4517409" cy="341846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20717" cy="3420965"/>
                    </a:xfrm>
                    <a:prstGeom prst="rect">
                      <a:avLst/>
                    </a:prstGeom>
                  </pic:spPr>
                </pic:pic>
              </a:graphicData>
            </a:graphic>
          </wp:inline>
        </w:drawing>
      </w:r>
    </w:p>
    <w:p w:rsidR="0039294B" w:rsidRDefault="00393F7A" w:rsidP="00393F7A">
      <w:pPr>
        <w:pStyle w:val="Caption"/>
        <w:jc w:val="center"/>
      </w:pPr>
      <w:r>
        <w:t xml:space="preserve">Gambar </w:t>
      </w:r>
      <w:fldSimple w:instr=" STYLEREF 1 \s ">
        <w:r>
          <w:rPr>
            <w:noProof/>
          </w:rPr>
          <w:t>3</w:t>
        </w:r>
      </w:fldSimple>
      <w:r>
        <w:noBreakHyphen/>
      </w:r>
      <w:r w:rsidR="00A3730C">
        <w:t>122</w:t>
      </w:r>
      <w:r>
        <w:t xml:space="preserve"> ERD Purchase Order</w:t>
      </w:r>
    </w:p>
    <w:p w:rsidR="0039294B" w:rsidRDefault="0039294B" w:rsidP="0039294B"/>
    <w:p w:rsidR="0039294B" w:rsidRPr="00F75A8F" w:rsidRDefault="0039294B" w:rsidP="0039294B">
      <w:pPr>
        <w:pStyle w:val="BodyText"/>
        <w:rPr>
          <w:rStyle w:val="IntenseEmphasis"/>
          <w:b w:val="0"/>
          <w:i w:val="0"/>
          <w:color w:val="auto"/>
        </w:rPr>
      </w:pPr>
      <w:r w:rsidRPr="00F75A8F">
        <w:rPr>
          <w:rStyle w:val="IntenseEmphasis"/>
          <w:b w:val="0"/>
          <w:i w:val="0"/>
          <w:color w:val="auto"/>
        </w:rPr>
        <w:t xml:space="preserve">Nama Tabel </w:t>
      </w:r>
      <w:r w:rsidRPr="00F75A8F">
        <w:rPr>
          <w:rStyle w:val="IntenseEmphasis"/>
          <w:b w:val="0"/>
          <w:i w:val="0"/>
          <w:color w:val="auto"/>
        </w:rPr>
        <w:tab/>
        <w:t>:</w:t>
      </w:r>
      <w:r w:rsidRPr="005F3A27">
        <w:t xml:space="preserve"> </w:t>
      </w:r>
      <w:r w:rsidRPr="005F3A27">
        <w:rPr>
          <w:rStyle w:val="IntenseEmphasis"/>
          <w:b w:val="0"/>
          <w:i w:val="0"/>
          <w:color w:val="auto"/>
        </w:rPr>
        <w:t>EPROC_</w:t>
      </w:r>
      <w:r>
        <w:rPr>
          <w:rStyle w:val="IntenseEmphasis"/>
          <w:b w:val="0"/>
          <w:i w:val="0"/>
          <w:color w:val="auto"/>
        </w:rPr>
        <w:t>PO</w:t>
      </w:r>
    </w:p>
    <w:p w:rsidR="0039294B" w:rsidRPr="005F3A27" w:rsidRDefault="0039294B" w:rsidP="0039294B">
      <w:pPr>
        <w:pStyle w:val="BodyText"/>
        <w:rPr>
          <w:bCs/>
          <w:iCs/>
        </w:rPr>
      </w:pPr>
      <w:r w:rsidRPr="00F75A8F">
        <w:rPr>
          <w:rStyle w:val="IntenseEmphasis"/>
          <w:b w:val="0"/>
          <w:i w:val="0"/>
          <w:color w:val="auto"/>
        </w:rPr>
        <w:t>Deskripsi</w:t>
      </w:r>
      <w:r w:rsidRPr="00F75A8F">
        <w:rPr>
          <w:rStyle w:val="IntenseEmphasis"/>
          <w:b w:val="0"/>
          <w:i w:val="0"/>
          <w:color w:val="auto"/>
        </w:rPr>
        <w:tab/>
      </w:r>
      <w:r>
        <w:rPr>
          <w:rStyle w:val="IntenseEmphasis"/>
          <w:b w:val="0"/>
          <w:i w:val="0"/>
          <w:color w:val="auto"/>
        </w:rPr>
        <w:tab/>
      </w:r>
      <w:r w:rsidRPr="00F75A8F">
        <w:rPr>
          <w:rStyle w:val="IntenseEmphasis"/>
          <w:b w:val="0"/>
          <w:i w:val="0"/>
          <w:color w:val="auto"/>
        </w:rPr>
        <w:t>:</w:t>
      </w:r>
    </w:p>
    <w:p w:rsidR="0039294B" w:rsidRDefault="0039294B" w:rsidP="0039294B"/>
    <w:tbl>
      <w:tblPr>
        <w:tblW w:w="10075" w:type="dxa"/>
        <w:tblLook w:val="04A0" w:firstRow="1" w:lastRow="0" w:firstColumn="1" w:lastColumn="0" w:noHBand="0" w:noVBand="1"/>
      </w:tblPr>
      <w:tblGrid>
        <w:gridCol w:w="514"/>
        <w:gridCol w:w="2271"/>
        <w:gridCol w:w="1452"/>
        <w:gridCol w:w="837"/>
        <w:gridCol w:w="1401"/>
        <w:gridCol w:w="1211"/>
        <w:gridCol w:w="1039"/>
        <w:gridCol w:w="1350"/>
      </w:tblGrid>
      <w:tr w:rsidR="0039294B" w:rsidRPr="00BC6902" w:rsidTr="0039294B">
        <w:trPr>
          <w:trHeight w:val="300"/>
        </w:trPr>
        <w:tc>
          <w:tcPr>
            <w:tcW w:w="514" w:type="dxa"/>
            <w:tcBorders>
              <w:top w:val="single" w:sz="4" w:space="0" w:color="auto"/>
              <w:left w:val="single" w:sz="4" w:space="0" w:color="auto"/>
              <w:bottom w:val="single" w:sz="4" w:space="0" w:color="auto"/>
              <w:right w:val="single" w:sz="4" w:space="0" w:color="auto"/>
            </w:tcBorders>
            <w:shd w:val="clear" w:color="000000" w:fill="D9D9D9"/>
            <w:noWrap/>
            <w:hideMark/>
          </w:tcPr>
          <w:p w:rsidR="0039294B" w:rsidRPr="00BC6902" w:rsidRDefault="0039294B" w:rsidP="0039294B">
            <w:pPr>
              <w:spacing w:before="0" w:after="0"/>
              <w:ind w:left="0"/>
              <w:jc w:val="center"/>
              <w:rPr>
                <w:rFonts w:ascii="Calibri" w:hAnsi="Calibri"/>
                <w:b/>
                <w:bCs/>
                <w:color w:val="000000"/>
                <w:sz w:val="22"/>
                <w:szCs w:val="22"/>
              </w:rPr>
            </w:pPr>
            <w:r w:rsidRPr="00BC6902">
              <w:rPr>
                <w:rFonts w:ascii="Calibri" w:hAnsi="Calibri"/>
                <w:b/>
                <w:bCs/>
                <w:color w:val="000000"/>
                <w:sz w:val="22"/>
                <w:szCs w:val="22"/>
              </w:rPr>
              <w:t>No</w:t>
            </w:r>
          </w:p>
        </w:tc>
        <w:tc>
          <w:tcPr>
            <w:tcW w:w="2271" w:type="dxa"/>
            <w:tcBorders>
              <w:top w:val="single" w:sz="4" w:space="0" w:color="auto"/>
              <w:left w:val="nil"/>
              <w:bottom w:val="single" w:sz="4" w:space="0" w:color="auto"/>
              <w:right w:val="single" w:sz="4" w:space="0" w:color="auto"/>
            </w:tcBorders>
            <w:shd w:val="clear" w:color="000000" w:fill="D9D9D9"/>
            <w:noWrap/>
            <w:hideMark/>
          </w:tcPr>
          <w:p w:rsidR="0039294B" w:rsidRPr="00BC6902" w:rsidRDefault="0039294B" w:rsidP="0039294B">
            <w:pPr>
              <w:spacing w:before="0" w:after="0"/>
              <w:ind w:left="0"/>
              <w:jc w:val="center"/>
              <w:rPr>
                <w:rFonts w:ascii="Calibri" w:hAnsi="Calibri"/>
                <w:b/>
                <w:bCs/>
                <w:color w:val="000000"/>
                <w:sz w:val="22"/>
                <w:szCs w:val="22"/>
              </w:rPr>
            </w:pPr>
            <w:r w:rsidRPr="00BC6902">
              <w:rPr>
                <w:rFonts w:ascii="Calibri" w:hAnsi="Calibri"/>
                <w:b/>
                <w:bCs/>
                <w:color w:val="000000"/>
                <w:sz w:val="22"/>
                <w:szCs w:val="22"/>
              </w:rPr>
              <w:t>Nama Field</w:t>
            </w:r>
          </w:p>
        </w:tc>
        <w:tc>
          <w:tcPr>
            <w:tcW w:w="1452" w:type="dxa"/>
            <w:tcBorders>
              <w:top w:val="single" w:sz="4" w:space="0" w:color="auto"/>
              <w:left w:val="nil"/>
              <w:bottom w:val="single" w:sz="4" w:space="0" w:color="auto"/>
              <w:right w:val="single" w:sz="4" w:space="0" w:color="auto"/>
            </w:tcBorders>
            <w:shd w:val="clear" w:color="000000" w:fill="D9D9D9"/>
            <w:noWrap/>
            <w:hideMark/>
          </w:tcPr>
          <w:p w:rsidR="0039294B" w:rsidRPr="00BC6902" w:rsidRDefault="0039294B" w:rsidP="0039294B">
            <w:pPr>
              <w:spacing w:before="0" w:after="0"/>
              <w:ind w:left="0"/>
              <w:jc w:val="center"/>
              <w:rPr>
                <w:rFonts w:ascii="Calibri" w:hAnsi="Calibri"/>
                <w:b/>
                <w:bCs/>
                <w:color w:val="000000"/>
                <w:sz w:val="22"/>
                <w:szCs w:val="22"/>
              </w:rPr>
            </w:pPr>
            <w:r w:rsidRPr="00BC6902">
              <w:rPr>
                <w:rFonts w:ascii="Calibri" w:hAnsi="Calibri"/>
                <w:b/>
                <w:bCs/>
                <w:color w:val="000000"/>
                <w:sz w:val="22"/>
                <w:szCs w:val="22"/>
              </w:rPr>
              <w:t>Type</w:t>
            </w:r>
          </w:p>
        </w:tc>
        <w:tc>
          <w:tcPr>
            <w:tcW w:w="837" w:type="dxa"/>
            <w:tcBorders>
              <w:top w:val="single" w:sz="4" w:space="0" w:color="auto"/>
              <w:left w:val="nil"/>
              <w:bottom w:val="single" w:sz="4" w:space="0" w:color="auto"/>
              <w:right w:val="single" w:sz="4" w:space="0" w:color="auto"/>
            </w:tcBorders>
            <w:shd w:val="clear" w:color="000000" w:fill="D9D9D9"/>
            <w:noWrap/>
            <w:hideMark/>
          </w:tcPr>
          <w:p w:rsidR="0039294B" w:rsidRPr="00BC6902" w:rsidRDefault="0039294B" w:rsidP="0039294B">
            <w:pPr>
              <w:spacing w:before="0" w:after="0"/>
              <w:ind w:left="0"/>
              <w:jc w:val="center"/>
              <w:rPr>
                <w:rFonts w:ascii="Calibri" w:hAnsi="Calibri"/>
                <w:b/>
                <w:bCs/>
                <w:color w:val="000000"/>
                <w:sz w:val="22"/>
                <w:szCs w:val="22"/>
              </w:rPr>
            </w:pPr>
            <w:r w:rsidRPr="00BC6902">
              <w:rPr>
                <w:rFonts w:ascii="Calibri" w:hAnsi="Calibri"/>
                <w:b/>
                <w:bCs/>
                <w:color w:val="000000"/>
                <w:sz w:val="22"/>
                <w:szCs w:val="22"/>
              </w:rPr>
              <w:t>Length</w:t>
            </w:r>
          </w:p>
        </w:tc>
        <w:tc>
          <w:tcPr>
            <w:tcW w:w="1401" w:type="dxa"/>
            <w:tcBorders>
              <w:top w:val="single" w:sz="4" w:space="0" w:color="auto"/>
              <w:left w:val="nil"/>
              <w:bottom w:val="single" w:sz="4" w:space="0" w:color="auto"/>
              <w:right w:val="single" w:sz="4" w:space="0" w:color="auto"/>
            </w:tcBorders>
            <w:shd w:val="clear" w:color="000000" w:fill="D9D9D9"/>
            <w:noWrap/>
            <w:hideMark/>
          </w:tcPr>
          <w:p w:rsidR="0039294B" w:rsidRPr="00BC6902" w:rsidRDefault="0039294B" w:rsidP="0039294B">
            <w:pPr>
              <w:spacing w:before="0" w:after="0"/>
              <w:ind w:left="0"/>
              <w:jc w:val="center"/>
              <w:rPr>
                <w:rFonts w:ascii="Calibri" w:hAnsi="Calibri"/>
                <w:b/>
                <w:bCs/>
                <w:color w:val="000000"/>
                <w:sz w:val="22"/>
                <w:szCs w:val="22"/>
              </w:rPr>
            </w:pPr>
            <w:r w:rsidRPr="00BC6902">
              <w:rPr>
                <w:rFonts w:ascii="Calibri" w:hAnsi="Calibri"/>
                <w:b/>
                <w:bCs/>
                <w:color w:val="000000"/>
                <w:sz w:val="22"/>
                <w:szCs w:val="22"/>
              </w:rPr>
              <w:t>Keterangan</w:t>
            </w:r>
          </w:p>
        </w:tc>
        <w:tc>
          <w:tcPr>
            <w:tcW w:w="1211" w:type="dxa"/>
            <w:tcBorders>
              <w:top w:val="single" w:sz="4" w:space="0" w:color="auto"/>
              <w:left w:val="nil"/>
              <w:bottom w:val="single" w:sz="4" w:space="0" w:color="auto"/>
              <w:right w:val="single" w:sz="4" w:space="0" w:color="auto"/>
            </w:tcBorders>
            <w:shd w:val="clear" w:color="000000" w:fill="D9D9D9"/>
            <w:noWrap/>
            <w:hideMark/>
          </w:tcPr>
          <w:p w:rsidR="0039294B" w:rsidRPr="00BC6902" w:rsidRDefault="0039294B" w:rsidP="0039294B">
            <w:pPr>
              <w:spacing w:before="0" w:after="0"/>
              <w:ind w:left="0"/>
              <w:jc w:val="center"/>
              <w:rPr>
                <w:rFonts w:ascii="Calibri" w:hAnsi="Calibri"/>
                <w:b/>
                <w:bCs/>
                <w:color w:val="000000"/>
                <w:sz w:val="22"/>
                <w:szCs w:val="22"/>
              </w:rPr>
            </w:pPr>
            <w:r w:rsidRPr="00BC6902">
              <w:rPr>
                <w:rFonts w:ascii="Calibri" w:hAnsi="Calibri"/>
                <w:b/>
                <w:bCs/>
                <w:color w:val="000000"/>
                <w:sz w:val="22"/>
                <w:szCs w:val="22"/>
              </w:rPr>
              <w:t>Refference</w:t>
            </w:r>
          </w:p>
        </w:tc>
        <w:tc>
          <w:tcPr>
            <w:tcW w:w="1039" w:type="dxa"/>
            <w:tcBorders>
              <w:top w:val="single" w:sz="4" w:space="0" w:color="auto"/>
              <w:left w:val="nil"/>
              <w:bottom w:val="single" w:sz="4" w:space="0" w:color="auto"/>
              <w:right w:val="single" w:sz="4" w:space="0" w:color="auto"/>
            </w:tcBorders>
            <w:shd w:val="clear" w:color="000000" w:fill="D9D9D9"/>
            <w:noWrap/>
            <w:hideMark/>
          </w:tcPr>
          <w:p w:rsidR="0039294B" w:rsidRPr="00BC6902" w:rsidRDefault="0039294B" w:rsidP="0039294B">
            <w:pPr>
              <w:spacing w:before="0" w:after="0"/>
              <w:ind w:left="0"/>
              <w:jc w:val="center"/>
              <w:rPr>
                <w:rFonts w:ascii="Calibri" w:hAnsi="Calibri"/>
                <w:b/>
                <w:bCs/>
                <w:color w:val="000000"/>
                <w:sz w:val="22"/>
                <w:szCs w:val="22"/>
              </w:rPr>
            </w:pPr>
            <w:r w:rsidRPr="00BC6902">
              <w:rPr>
                <w:rFonts w:ascii="Calibri" w:hAnsi="Calibri"/>
                <w:b/>
                <w:bCs/>
                <w:color w:val="000000"/>
                <w:sz w:val="22"/>
                <w:szCs w:val="22"/>
              </w:rPr>
              <w:t>Check Field / Check Value</w:t>
            </w:r>
          </w:p>
        </w:tc>
        <w:tc>
          <w:tcPr>
            <w:tcW w:w="1350" w:type="dxa"/>
            <w:tcBorders>
              <w:top w:val="single" w:sz="4" w:space="0" w:color="auto"/>
              <w:left w:val="nil"/>
              <w:bottom w:val="single" w:sz="4" w:space="0" w:color="auto"/>
              <w:right w:val="single" w:sz="4" w:space="0" w:color="auto"/>
            </w:tcBorders>
            <w:shd w:val="clear" w:color="000000" w:fill="D9D9D9"/>
            <w:noWrap/>
            <w:hideMark/>
          </w:tcPr>
          <w:p w:rsidR="0039294B" w:rsidRPr="00BC6902" w:rsidRDefault="0039294B" w:rsidP="0039294B">
            <w:pPr>
              <w:spacing w:before="0" w:after="0"/>
              <w:ind w:left="0"/>
              <w:jc w:val="center"/>
              <w:rPr>
                <w:rFonts w:ascii="Calibri" w:hAnsi="Calibri"/>
                <w:b/>
                <w:bCs/>
                <w:color w:val="000000"/>
                <w:sz w:val="22"/>
                <w:szCs w:val="22"/>
              </w:rPr>
            </w:pPr>
            <w:r w:rsidRPr="00BC6902">
              <w:rPr>
                <w:rFonts w:ascii="Calibri" w:hAnsi="Calibri"/>
                <w:b/>
                <w:bCs/>
                <w:color w:val="000000"/>
                <w:sz w:val="22"/>
                <w:szCs w:val="22"/>
              </w:rPr>
              <w:t>Default Value</w:t>
            </w:r>
          </w:p>
        </w:tc>
      </w:tr>
      <w:tr w:rsidR="0039294B" w:rsidRPr="00BC6902" w:rsidTr="0039294B">
        <w:trPr>
          <w:trHeight w:val="300"/>
        </w:trPr>
        <w:tc>
          <w:tcPr>
            <w:tcW w:w="514" w:type="dxa"/>
            <w:tcBorders>
              <w:top w:val="nil"/>
              <w:left w:val="single" w:sz="4" w:space="0" w:color="auto"/>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center"/>
              <w:rPr>
                <w:rFonts w:ascii="Calibri" w:hAnsi="Calibri"/>
                <w:color w:val="000000"/>
                <w:sz w:val="22"/>
                <w:szCs w:val="22"/>
              </w:rPr>
            </w:pPr>
            <w:r w:rsidRPr="00BC6902">
              <w:rPr>
                <w:rFonts w:ascii="Calibri" w:hAnsi="Calibri"/>
                <w:color w:val="000000"/>
                <w:sz w:val="22"/>
                <w:szCs w:val="22"/>
              </w:rPr>
              <w:t>1</w:t>
            </w:r>
          </w:p>
        </w:tc>
        <w:tc>
          <w:tcPr>
            <w:tcW w:w="2271" w:type="dxa"/>
            <w:tcBorders>
              <w:top w:val="nil"/>
              <w:left w:val="nil"/>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POID</w:t>
            </w:r>
          </w:p>
        </w:tc>
        <w:tc>
          <w:tcPr>
            <w:tcW w:w="1452" w:type="dxa"/>
            <w:tcBorders>
              <w:top w:val="nil"/>
              <w:left w:val="nil"/>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PK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r>
      <w:tr w:rsidR="0039294B" w:rsidRPr="00BC6902" w:rsidTr="0039294B">
        <w:trPr>
          <w:trHeight w:val="300"/>
        </w:trPr>
        <w:tc>
          <w:tcPr>
            <w:tcW w:w="514" w:type="dxa"/>
            <w:tcBorders>
              <w:top w:val="nil"/>
              <w:left w:val="single" w:sz="4" w:space="0" w:color="auto"/>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center"/>
              <w:rPr>
                <w:rFonts w:ascii="Calibri" w:hAnsi="Calibri"/>
                <w:color w:val="000000"/>
                <w:sz w:val="22"/>
                <w:szCs w:val="22"/>
              </w:rPr>
            </w:pPr>
            <w:r w:rsidRPr="00BC6902">
              <w:rPr>
                <w:rFonts w:ascii="Calibri" w:hAnsi="Calibri"/>
                <w:color w:val="000000"/>
                <w:sz w:val="22"/>
                <w:szCs w:val="22"/>
              </w:rPr>
              <w:t>2</w:t>
            </w:r>
          </w:p>
        </w:tc>
        <w:tc>
          <w:tcPr>
            <w:tcW w:w="2271" w:type="dxa"/>
            <w:tcBorders>
              <w:top w:val="nil"/>
              <w:left w:val="nil"/>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PONO</w:t>
            </w:r>
          </w:p>
        </w:tc>
        <w:tc>
          <w:tcPr>
            <w:tcW w:w="1452" w:type="dxa"/>
            <w:tcBorders>
              <w:top w:val="nil"/>
              <w:left w:val="nil"/>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varchar(50)</w:t>
            </w:r>
          </w:p>
        </w:tc>
        <w:tc>
          <w:tcPr>
            <w:tcW w:w="837" w:type="dxa"/>
            <w:tcBorders>
              <w:top w:val="nil"/>
              <w:left w:val="nil"/>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50</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r>
      <w:tr w:rsidR="0039294B" w:rsidRPr="00BC6902" w:rsidTr="0039294B">
        <w:trPr>
          <w:trHeight w:val="300"/>
        </w:trPr>
        <w:tc>
          <w:tcPr>
            <w:tcW w:w="514" w:type="dxa"/>
            <w:tcBorders>
              <w:top w:val="nil"/>
              <w:left w:val="single" w:sz="4" w:space="0" w:color="auto"/>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center"/>
              <w:rPr>
                <w:rFonts w:ascii="Calibri" w:hAnsi="Calibri"/>
                <w:color w:val="000000"/>
                <w:sz w:val="22"/>
                <w:szCs w:val="22"/>
              </w:rPr>
            </w:pPr>
            <w:r w:rsidRPr="00BC6902">
              <w:rPr>
                <w:rFonts w:ascii="Calibri" w:hAnsi="Calibri"/>
                <w:color w:val="000000"/>
                <w:sz w:val="22"/>
                <w:szCs w:val="22"/>
              </w:rPr>
              <w:t>3</w:t>
            </w:r>
          </w:p>
        </w:tc>
        <w:tc>
          <w:tcPr>
            <w:tcW w:w="2271" w:type="dxa"/>
            <w:tcBorders>
              <w:top w:val="nil"/>
              <w:left w:val="nil"/>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PODate</w:t>
            </w:r>
          </w:p>
        </w:tc>
        <w:tc>
          <w:tcPr>
            <w:tcW w:w="1452" w:type="dxa"/>
            <w:tcBorders>
              <w:top w:val="nil"/>
              <w:left w:val="nil"/>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datetime</w:t>
            </w:r>
          </w:p>
        </w:tc>
        <w:tc>
          <w:tcPr>
            <w:tcW w:w="837" w:type="dxa"/>
            <w:tcBorders>
              <w:top w:val="nil"/>
              <w:left w:val="nil"/>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8</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r>
      <w:tr w:rsidR="0039294B" w:rsidRPr="00BC6902" w:rsidTr="0039294B">
        <w:trPr>
          <w:trHeight w:val="300"/>
        </w:trPr>
        <w:tc>
          <w:tcPr>
            <w:tcW w:w="514" w:type="dxa"/>
            <w:tcBorders>
              <w:top w:val="nil"/>
              <w:left w:val="single" w:sz="4" w:space="0" w:color="auto"/>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center"/>
              <w:rPr>
                <w:rFonts w:ascii="Calibri" w:hAnsi="Calibri"/>
                <w:color w:val="000000"/>
                <w:sz w:val="22"/>
                <w:szCs w:val="22"/>
              </w:rPr>
            </w:pPr>
            <w:r w:rsidRPr="00BC6902">
              <w:rPr>
                <w:rFonts w:ascii="Calibri" w:hAnsi="Calibri"/>
                <w:color w:val="000000"/>
                <w:sz w:val="22"/>
                <w:szCs w:val="22"/>
              </w:rPr>
              <w:t>4</w:t>
            </w:r>
          </w:p>
        </w:tc>
        <w:tc>
          <w:tcPr>
            <w:tcW w:w="2271" w:type="dxa"/>
            <w:tcBorders>
              <w:top w:val="nil"/>
              <w:left w:val="nil"/>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POVendorID</w:t>
            </w:r>
          </w:p>
        </w:tc>
        <w:tc>
          <w:tcPr>
            <w:tcW w:w="1452" w:type="dxa"/>
            <w:tcBorders>
              <w:top w:val="nil"/>
              <w:left w:val="nil"/>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r>
      <w:tr w:rsidR="0039294B" w:rsidRPr="00BC6902" w:rsidTr="0039294B">
        <w:trPr>
          <w:trHeight w:val="300"/>
        </w:trPr>
        <w:tc>
          <w:tcPr>
            <w:tcW w:w="514" w:type="dxa"/>
            <w:tcBorders>
              <w:top w:val="nil"/>
              <w:left w:val="single" w:sz="4" w:space="0" w:color="auto"/>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center"/>
              <w:rPr>
                <w:rFonts w:ascii="Calibri" w:hAnsi="Calibri"/>
                <w:color w:val="000000"/>
                <w:sz w:val="22"/>
                <w:szCs w:val="22"/>
              </w:rPr>
            </w:pPr>
            <w:r w:rsidRPr="00BC6902">
              <w:rPr>
                <w:rFonts w:ascii="Calibri" w:hAnsi="Calibri"/>
                <w:color w:val="000000"/>
                <w:sz w:val="22"/>
                <w:szCs w:val="22"/>
              </w:rPr>
              <w:t>5</w:t>
            </w:r>
          </w:p>
        </w:tc>
        <w:tc>
          <w:tcPr>
            <w:tcW w:w="2271" w:type="dxa"/>
            <w:tcBorders>
              <w:top w:val="nil"/>
              <w:left w:val="nil"/>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POVendorAddressID</w:t>
            </w:r>
          </w:p>
        </w:tc>
        <w:tc>
          <w:tcPr>
            <w:tcW w:w="1452" w:type="dxa"/>
            <w:tcBorders>
              <w:top w:val="nil"/>
              <w:left w:val="nil"/>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r>
      <w:tr w:rsidR="0039294B" w:rsidRPr="00BC6902" w:rsidTr="0039294B">
        <w:trPr>
          <w:trHeight w:val="300"/>
        </w:trPr>
        <w:tc>
          <w:tcPr>
            <w:tcW w:w="514" w:type="dxa"/>
            <w:tcBorders>
              <w:top w:val="nil"/>
              <w:left w:val="single" w:sz="4" w:space="0" w:color="auto"/>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center"/>
              <w:rPr>
                <w:rFonts w:ascii="Calibri" w:hAnsi="Calibri"/>
                <w:color w:val="000000"/>
                <w:sz w:val="22"/>
                <w:szCs w:val="22"/>
              </w:rPr>
            </w:pPr>
            <w:r w:rsidRPr="00BC6902">
              <w:rPr>
                <w:rFonts w:ascii="Calibri" w:hAnsi="Calibri"/>
                <w:color w:val="000000"/>
                <w:sz w:val="22"/>
                <w:szCs w:val="22"/>
              </w:rPr>
              <w:t>6</w:t>
            </w:r>
          </w:p>
        </w:tc>
        <w:tc>
          <w:tcPr>
            <w:tcW w:w="2271" w:type="dxa"/>
            <w:tcBorders>
              <w:top w:val="nil"/>
              <w:left w:val="nil"/>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POVendorBankID</w:t>
            </w:r>
          </w:p>
        </w:tc>
        <w:tc>
          <w:tcPr>
            <w:tcW w:w="1452" w:type="dxa"/>
            <w:tcBorders>
              <w:top w:val="nil"/>
              <w:left w:val="nil"/>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r>
      <w:tr w:rsidR="0039294B" w:rsidRPr="00BC6902" w:rsidTr="0039294B">
        <w:trPr>
          <w:trHeight w:val="300"/>
        </w:trPr>
        <w:tc>
          <w:tcPr>
            <w:tcW w:w="514" w:type="dxa"/>
            <w:tcBorders>
              <w:top w:val="nil"/>
              <w:left w:val="single" w:sz="4" w:space="0" w:color="auto"/>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center"/>
              <w:rPr>
                <w:rFonts w:ascii="Calibri" w:hAnsi="Calibri"/>
                <w:color w:val="000000"/>
                <w:sz w:val="22"/>
                <w:szCs w:val="22"/>
              </w:rPr>
            </w:pPr>
            <w:r w:rsidRPr="00BC6902">
              <w:rPr>
                <w:rFonts w:ascii="Calibri" w:hAnsi="Calibri"/>
                <w:color w:val="000000"/>
                <w:sz w:val="22"/>
                <w:szCs w:val="22"/>
              </w:rPr>
              <w:t>7</w:t>
            </w:r>
          </w:p>
        </w:tc>
        <w:tc>
          <w:tcPr>
            <w:tcW w:w="2271" w:type="dxa"/>
            <w:tcBorders>
              <w:top w:val="nil"/>
              <w:left w:val="nil"/>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POPartialPaymentFlag</w:t>
            </w:r>
          </w:p>
        </w:tc>
        <w:tc>
          <w:tcPr>
            <w:tcW w:w="1452" w:type="dxa"/>
            <w:tcBorders>
              <w:top w:val="nil"/>
              <w:left w:val="nil"/>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1</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xml:space="preserve">0 = NO, </w:t>
            </w:r>
          </w:p>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1 = YES</w:t>
            </w:r>
          </w:p>
        </w:tc>
        <w:tc>
          <w:tcPr>
            <w:tcW w:w="1211" w:type="dxa"/>
            <w:tcBorders>
              <w:top w:val="nil"/>
              <w:left w:val="nil"/>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0</w:t>
            </w:r>
          </w:p>
        </w:tc>
      </w:tr>
      <w:tr w:rsidR="0039294B" w:rsidRPr="00BC6902" w:rsidTr="0039294B">
        <w:trPr>
          <w:trHeight w:val="300"/>
        </w:trPr>
        <w:tc>
          <w:tcPr>
            <w:tcW w:w="514" w:type="dxa"/>
            <w:tcBorders>
              <w:top w:val="nil"/>
              <w:left w:val="single" w:sz="4" w:space="0" w:color="auto"/>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center"/>
              <w:rPr>
                <w:rFonts w:ascii="Calibri" w:hAnsi="Calibri"/>
                <w:color w:val="000000"/>
                <w:sz w:val="22"/>
                <w:szCs w:val="22"/>
              </w:rPr>
            </w:pPr>
            <w:r w:rsidRPr="00BC6902">
              <w:rPr>
                <w:rFonts w:ascii="Calibri" w:hAnsi="Calibri"/>
                <w:color w:val="000000"/>
                <w:sz w:val="22"/>
                <w:szCs w:val="22"/>
              </w:rPr>
              <w:t>8</w:t>
            </w:r>
          </w:p>
        </w:tc>
        <w:tc>
          <w:tcPr>
            <w:tcW w:w="2271" w:type="dxa"/>
            <w:tcBorders>
              <w:top w:val="nil"/>
              <w:left w:val="nil"/>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POPrintFlag</w:t>
            </w:r>
          </w:p>
        </w:tc>
        <w:tc>
          <w:tcPr>
            <w:tcW w:w="1452" w:type="dxa"/>
            <w:tcBorders>
              <w:top w:val="nil"/>
              <w:left w:val="nil"/>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1</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xml:space="preserve">0 = Detail Printed, </w:t>
            </w:r>
          </w:p>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1 = With Attachment</w:t>
            </w:r>
          </w:p>
        </w:tc>
        <w:tc>
          <w:tcPr>
            <w:tcW w:w="1211" w:type="dxa"/>
            <w:tcBorders>
              <w:top w:val="nil"/>
              <w:left w:val="nil"/>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0</w:t>
            </w:r>
          </w:p>
        </w:tc>
      </w:tr>
      <w:tr w:rsidR="0039294B" w:rsidRPr="00BC6902" w:rsidTr="0039294B">
        <w:trPr>
          <w:trHeight w:val="300"/>
        </w:trPr>
        <w:tc>
          <w:tcPr>
            <w:tcW w:w="514" w:type="dxa"/>
            <w:tcBorders>
              <w:top w:val="nil"/>
              <w:left w:val="single" w:sz="4" w:space="0" w:color="auto"/>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center"/>
              <w:rPr>
                <w:rFonts w:ascii="Calibri" w:hAnsi="Calibri"/>
                <w:color w:val="000000"/>
                <w:sz w:val="22"/>
                <w:szCs w:val="22"/>
              </w:rPr>
            </w:pPr>
            <w:r w:rsidRPr="00BC6902">
              <w:rPr>
                <w:rFonts w:ascii="Calibri" w:hAnsi="Calibri"/>
                <w:color w:val="000000"/>
                <w:sz w:val="22"/>
                <w:szCs w:val="22"/>
              </w:rPr>
              <w:t>9</w:t>
            </w:r>
          </w:p>
        </w:tc>
        <w:tc>
          <w:tcPr>
            <w:tcW w:w="2271" w:type="dxa"/>
            <w:tcBorders>
              <w:top w:val="nil"/>
              <w:left w:val="nil"/>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POSendByEmailFlag</w:t>
            </w:r>
          </w:p>
        </w:tc>
        <w:tc>
          <w:tcPr>
            <w:tcW w:w="1452" w:type="dxa"/>
            <w:tcBorders>
              <w:top w:val="nil"/>
              <w:left w:val="nil"/>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1</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xml:space="preserve">0 = NO, </w:t>
            </w:r>
          </w:p>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1 = YES</w:t>
            </w:r>
          </w:p>
        </w:tc>
        <w:tc>
          <w:tcPr>
            <w:tcW w:w="1211" w:type="dxa"/>
            <w:tcBorders>
              <w:top w:val="nil"/>
              <w:left w:val="nil"/>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-1</w:t>
            </w:r>
          </w:p>
        </w:tc>
      </w:tr>
      <w:tr w:rsidR="0039294B" w:rsidRPr="00BC6902" w:rsidTr="0039294B">
        <w:trPr>
          <w:trHeight w:val="300"/>
        </w:trPr>
        <w:tc>
          <w:tcPr>
            <w:tcW w:w="514" w:type="dxa"/>
            <w:tcBorders>
              <w:top w:val="nil"/>
              <w:left w:val="single" w:sz="4" w:space="0" w:color="auto"/>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center"/>
              <w:rPr>
                <w:rFonts w:ascii="Calibri" w:hAnsi="Calibri"/>
                <w:color w:val="000000"/>
                <w:sz w:val="22"/>
                <w:szCs w:val="22"/>
              </w:rPr>
            </w:pPr>
            <w:r w:rsidRPr="00BC6902">
              <w:rPr>
                <w:rFonts w:ascii="Calibri" w:hAnsi="Calibri"/>
                <w:color w:val="000000"/>
                <w:sz w:val="22"/>
                <w:szCs w:val="22"/>
              </w:rPr>
              <w:t>10</w:t>
            </w:r>
          </w:p>
        </w:tc>
        <w:tc>
          <w:tcPr>
            <w:tcW w:w="2271" w:type="dxa"/>
            <w:tcBorders>
              <w:top w:val="nil"/>
              <w:left w:val="nil"/>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POEmailRecipient</w:t>
            </w:r>
          </w:p>
        </w:tc>
        <w:tc>
          <w:tcPr>
            <w:tcW w:w="1452" w:type="dxa"/>
            <w:tcBorders>
              <w:top w:val="nil"/>
              <w:left w:val="nil"/>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varchar(125)</w:t>
            </w:r>
          </w:p>
        </w:tc>
        <w:tc>
          <w:tcPr>
            <w:tcW w:w="837" w:type="dxa"/>
            <w:tcBorders>
              <w:top w:val="nil"/>
              <w:left w:val="nil"/>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125</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r>
      <w:tr w:rsidR="0039294B" w:rsidRPr="00BC6902" w:rsidTr="0039294B">
        <w:trPr>
          <w:trHeight w:val="300"/>
        </w:trPr>
        <w:tc>
          <w:tcPr>
            <w:tcW w:w="514" w:type="dxa"/>
            <w:tcBorders>
              <w:top w:val="nil"/>
              <w:left w:val="single" w:sz="4" w:space="0" w:color="auto"/>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center"/>
              <w:rPr>
                <w:rFonts w:ascii="Calibri" w:hAnsi="Calibri"/>
                <w:color w:val="000000"/>
                <w:sz w:val="22"/>
                <w:szCs w:val="22"/>
              </w:rPr>
            </w:pPr>
            <w:r w:rsidRPr="00BC6902">
              <w:rPr>
                <w:rFonts w:ascii="Calibri" w:hAnsi="Calibri"/>
                <w:color w:val="000000"/>
                <w:sz w:val="22"/>
                <w:szCs w:val="22"/>
              </w:rPr>
              <w:t>11</w:t>
            </w:r>
          </w:p>
        </w:tc>
        <w:tc>
          <w:tcPr>
            <w:tcW w:w="2271" w:type="dxa"/>
            <w:tcBorders>
              <w:top w:val="nil"/>
              <w:left w:val="nil"/>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POTotalPrice</w:t>
            </w:r>
          </w:p>
        </w:tc>
        <w:tc>
          <w:tcPr>
            <w:tcW w:w="1452" w:type="dxa"/>
            <w:tcBorders>
              <w:top w:val="nil"/>
              <w:left w:val="nil"/>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decimal(18,2)</w:t>
            </w:r>
          </w:p>
        </w:tc>
        <w:tc>
          <w:tcPr>
            <w:tcW w:w="837" w:type="dxa"/>
            <w:tcBorders>
              <w:top w:val="nil"/>
              <w:left w:val="nil"/>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9</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r>
      <w:tr w:rsidR="0039294B" w:rsidRPr="00BC6902" w:rsidTr="0039294B">
        <w:trPr>
          <w:trHeight w:val="300"/>
        </w:trPr>
        <w:tc>
          <w:tcPr>
            <w:tcW w:w="514" w:type="dxa"/>
            <w:tcBorders>
              <w:top w:val="nil"/>
              <w:left w:val="single" w:sz="4" w:space="0" w:color="auto"/>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center"/>
              <w:rPr>
                <w:rFonts w:ascii="Calibri" w:hAnsi="Calibri"/>
                <w:color w:val="000000"/>
                <w:sz w:val="22"/>
                <w:szCs w:val="22"/>
              </w:rPr>
            </w:pPr>
            <w:r w:rsidRPr="00BC6902">
              <w:rPr>
                <w:rFonts w:ascii="Calibri" w:hAnsi="Calibri"/>
                <w:color w:val="000000"/>
                <w:sz w:val="22"/>
                <w:szCs w:val="22"/>
              </w:rPr>
              <w:t>12</w:t>
            </w:r>
          </w:p>
        </w:tc>
        <w:tc>
          <w:tcPr>
            <w:tcW w:w="2271" w:type="dxa"/>
            <w:tcBorders>
              <w:top w:val="nil"/>
              <w:left w:val="nil"/>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PORemarks</w:t>
            </w:r>
          </w:p>
        </w:tc>
        <w:tc>
          <w:tcPr>
            <w:tcW w:w="1452" w:type="dxa"/>
            <w:tcBorders>
              <w:top w:val="nil"/>
              <w:left w:val="nil"/>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varchar(MAX)</w:t>
            </w:r>
          </w:p>
        </w:tc>
        <w:tc>
          <w:tcPr>
            <w:tcW w:w="837" w:type="dxa"/>
            <w:tcBorders>
              <w:top w:val="nil"/>
              <w:left w:val="nil"/>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-1</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r>
      <w:tr w:rsidR="00B94523" w:rsidRPr="00BC6902" w:rsidTr="00B94523">
        <w:trPr>
          <w:trHeight w:val="300"/>
        </w:trPr>
        <w:tc>
          <w:tcPr>
            <w:tcW w:w="514" w:type="dxa"/>
            <w:tcBorders>
              <w:top w:val="nil"/>
              <w:left w:val="single" w:sz="4" w:space="0" w:color="auto"/>
              <w:bottom w:val="single" w:sz="4" w:space="0" w:color="auto"/>
              <w:right w:val="single" w:sz="4" w:space="0" w:color="auto"/>
            </w:tcBorders>
            <w:shd w:val="clear" w:color="auto" w:fill="FFFF00"/>
            <w:noWrap/>
          </w:tcPr>
          <w:p w:rsidR="00B94523" w:rsidRPr="00FE7070" w:rsidRDefault="00B94523" w:rsidP="00B94523">
            <w:pPr>
              <w:spacing w:before="0" w:after="0"/>
              <w:ind w:left="0"/>
              <w:jc w:val="left"/>
              <w:rPr>
                <w:rFonts w:ascii="Calibri" w:hAnsi="Calibri"/>
                <w:color w:val="000000"/>
                <w:sz w:val="22"/>
                <w:szCs w:val="22"/>
              </w:rPr>
            </w:pPr>
            <w:r>
              <w:rPr>
                <w:rFonts w:ascii="Calibri" w:hAnsi="Calibri"/>
                <w:color w:val="000000"/>
                <w:sz w:val="22"/>
                <w:szCs w:val="22"/>
              </w:rPr>
              <w:t>13</w:t>
            </w:r>
          </w:p>
        </w:tc>
        <w:tc>
          <w:tcPr>
            <w:tcW w:w="2271" w:type="dxa"/>
            <w:tcBorders>
              <w:top w:val="nil"/>
              <w:left w:val="nil"/>
              <w:bottom w:val="single" w:sz="4" w:space="0" w:color="auto"/>
              <w:right w:val="single" w:sz="4" w:space="0" w:color="auto"/>
            </w:tcBorders>
            <w:shd w:val="clear" w:color="auto" w:fill="FFFF00"/>
            <w:noWrap/>
          </w:tcPr>
          <w:p w:rsidR="00B94523" w:rsidRPr="00FE7070" w:rsidRDefault="00B94523" w:rsidP="00B94523">
            <w:pPr>
              <w:spacing w:before="0" w:after="0"/>
              <w:ind w:left="0"/>
              <w:jc w:val="left"/>
              <w:rPr>
                <w:rFonts w:ascii="Calibri" w:hAnsi="Calibri"/>
                <w:color w:val="000000"/>
                <w:sz w:val="22"/>
                <w:szCs w:val="22"/>
              </w:rPr>
            </w:pPr>
            <w:r w:rsidRPr="00FE7070">
              <w:rPr>
                <w:rFonts w:ascii="Calibri" w:hAnsi="Calibri"/>
                <w:color w:val="000000"/>
                <w:sz w:val="22"/>
                <w:szCs w:val="22"/>
              </w:rPr>
              <w:t>Pengayaan</w:t>
            </w:r>
          </w:p>
        </w:tc>
        <w:tc>
          <w:tcPr>
            <w:tcW w:w="1452" w:type="dxa"/>
            <w:tcBorders>
              <w:top w:val="nil"/>
              <w:left w:val="nil"/>
              <w:bottom w:val="single" w:sz="4" w:space="0" w:color="auto"/>
              <w:right w:val="single" w:sz="4" w:space="0" w:color="auto"/>
            </w:tcBorders>
            <w:shd w:val="clear" w:color="auto" w:fill="FFFF00"/>
            <w:noWrap/>
          </w:tcPr>
          <w:p w:rsidR="00B94523" w:rsidRPr="00FE7070" w:rsidRDefault="00B94523" w:rsidP="00B94523">
            <w:pPr>
              <w:spacing w:before="0" w:after="0"/>
              <w:ind w:left="0"/>
              <w:jc w:val="left"/>
              <w:rPr>
                <w:rFonts w:ascii="Calibri" w:hAnsi="Calibri"/>
                <w:color w:val="000000"/>
                <w:sz w:val="22"/>
                <w:szCs w:val="22"/>
              </w:rPr>
            </w:pPr>
            <w:r w:rsidRPr="00FE7070">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FFFF00"/>
            <w:noWrap/>
          </w:tcPr>
          <w:p w:rsidR="00B94523" w:rsidRPr="00FE7070" w:rsidRDefault="00B94523" w:rsidP="00B94523">
            <w:pPr>
              <w:spacing w:before="0" w:after="0"/>
              <w:ind w:left="0"/>
              <w:jc w:val="right"/>
              <w:rPr>
                <w:rFonts w:ascii="Calibri" w:hAnsi="Calibri"/>
                <w:color w:val="000000"/>
                <w:sz w:val="22"/>
                <w:szCs w:val="22"/>
              </w:rPr>
            </w:pPr>
            <w:r w:rsidRPr="00FE7070">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FFFF00"/>
            <w:noWrap/>
          </w:tcPr>
          <w:p w:rsidR="00B94523" w:rsidRDefault="00B94523" w:rsidP="00B94523">
            <w:pPr>
              <w:spacing w:before="0" w:after="0"/>
              <w:ind w:left="0"/>
              <w:jc w:val="left"/>
              <w:rPr>
                <w:rFonts w:ascii="Calibri" w:hAnsi="Calibri"/>
                <w:color w:val="000000"/>
                <w:sz w:val="22"/>
                <w:szCs w:val="22"/>
              </w:rPr>
            </w:pPr>
            <w:r w:rsidRPr="00FE7070">
              <w:rPr>
                <w:rFonts w:ascii="Calibri" w:hAnsi="Calibri"/>
                <w:color w:val="000000"/>
                <w:sz w:val="22"/>
                <w:szCs w:val="22"/>
              </w:rPr>
              <w:t xml:space="preserve">1=PFAM, </w:t>
            </w:r>
          </w:p>
          <w:p w:rsidR="00B94523" w:rsidRDefault="00B94523" w:rsidP="00B94523">
            <w:pPr>
              <w:spacing w:before="0" w:after="0"/>
              <w:ind w:left="0"/>
              <w:jc w:val="left"/>
              <w:rPr>
                <w:rFonts w:ascii="Calibri" w:hAnsi="Calibri"/>
                <w:color w:val="000000"/>
                <w:sz w:val="22"/>
                <w:szCs w:val="22"/>
              </w:rPr>
            </w:pPr>
            <w:r w:rsidRPr="00FE7070">
              <w:rPr>
                <w:rFonts w:ascii="Calibri" w:hAnsi="Calibri"/>
                <w:color w:val="000000"/>
                <w:sz w:val="22"/>
                <w:szCs w:val="22"/>
              </w:rPr>
              <w:lastRenderedPageBreak/>
              <w:t xml:space="preserve">2=GAP, </w:t>
            </w:r>
          </w:p>
          <w:p w:rsidR="00B94523" w:rsidRPr="00FE7070" w:rsidRDefault="00B94523" w:rsidP="00B94523">
            <w:pPr>
              <w:spacing w:before="0" w:after="0"/>
              <w:ind w:left="0"/>
              <w:jc w:val="left"/>
              <w:rPr>
                <w:rFonts w:ascii="Calibri" w:hAnsi="Calibri"/>
                <w:color w:val="000000"/>
                <w:sz w:val="22"/>
                <w:szCs w:val="22"/>
              </w:rPr>
            </w:pPr>
            <w:r w:rsidRPr="00FE7070">
              <w:rPr>
                <w:rFonts w:ascii="Calibri" w:hAnsi="Calibri"/>
                <w:color w:val="000000"/>
                <w:sz w:val="22"/>
                <w:szCs w:val="22"/>
              </w:rPr>
              <w:t>3=IT</w:t>
            </w:r>
          </w:p>
        </w:tc>
        <w:tc>
          <w:tcPr>
            <w:tcW w:w="1211" w:type="dxa"/>
            <w:tcBorders>
              <w:top w:val="nil"/>
              <w:left w:val="nil"/>
              <w:bottom w:val="single" w:sz="4" w:space="0" w:color="auto"/>
              <w:right w:val="single" w:sz="4" w:space="0" w:color="auto"/>
            </w:tcBorders>
            <w:shd w:val="clear" w:color="auto" w:fill="FFFF00"/>
            <w:noWrap/>
          </w:tcPr>
          <w:p w:rsidR="00B94523" w:rsidRPr="00FE7070" w:rsidRDefault="00B94523" w:rsidP="00B94523">
            <w:pPr>
              <w:spacing w:before="0" w:after="0"/>
              <w:ind w:left="0"/>
              <w:jc w:val="left"/>
              <w:rPr>
                <w:rFonts w:ascii="Calibri" w:hAnsi="Calibri"/>
                <w:color w:val="000000"/>
                <w:sz w:val="22"/>
                <w:szCs w:val="22"/>
              </w:rPr>
            </w:pPr>
            <w:r w:rsidRPr="00FE7070">
              <w:rPr>
                <w:rFonts w:ascii="Calibri" w:hAnsi="Calibri"/>
                <w:color w:val="000000"/>
                <w:sz w:val="22"/>
                <w:szCs w:val="22"/>
              </w:rPr>
              <w:lastRenderedPageBreak/>
              <w:t> </w:t>
            </w:r>
          </w:p>
        </w:tc>
        <w:tc>
          <w:tcPr>
            <w:tcW w:w="1039" w:type="dxa"/>
            <w:tcBorders>
              <w:top w:val="nil"/>
              <w:left w:val="nil"/>
              <w:bottom w:val="single" w:sz="4" w:space="0" w:color="auto"/>
              <w:right w:val="single" w:sz="4" w:space="0" w:color="auto"/>
            </w:tcBorders>
            <w:shd w:val="clear" w:color="auto" w:fill="FFFF00"/>
            <w:noWrap/>
          </w:tcPr>
          <w:p w:rsidR="00B94523" w:rsidRPr="00FE7070" w:rsidRDefault="00B94523" w:rsidP="00B94523">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FFFF00"/>
            <w:noWrap/>
          </w:tcPr>
          <w:p w:rsidR="00B94523" w:rsidRPr="00FE7070" w:rsidRDefault="00B94523" w:rsidP="00B94523">
            <w:pPr>
              <w:spacing w:before="0" w:after="0"/>
              <w:ind w:left="0"/>
              <w:jc w:val="left"/>
              <w:rPr>
                <w:rFonts w:ascii="Calibri" w:hAnsi="Calibri"/>
                <w:color w:val="000000"/>
                <w:sz w:val="22"/>
                <w:szCs w:val="22"/>
              </w:rPr>
            </w:pPr>
            <w:r w:rsidRPr="00FE7070">
              <w:rPr>
                <w:rFonts w:ascii="Calibri" w:hAnsi="Calibri"/>
                <w:color w:val="000000"/>
                <w:sz w:val="22"/>
                <w:szCs w:val="22"/>
              </w:rPr>
              <w:t> </w:t>
            </w:r>
          </w:p>
        </w:tc>
      </w:tr>
      <w:tr w:rsidR="00B94523" w:rsidRPr="00BC6902" w:rsidTr="00B94523">
        <w:trPr>
          <w:trHeight w:val="300"/>
        </w:trPr>
        <w:tc>
          <w:tcPr>
            <w:tcW w:w="514" w:type="dxa"/>
            <w:tcBorders>
              <w:top w:val="nil"/>
              <w:left w:val="single" w:sz="4" w:space="0" w:color="auto"/>
              <w:bottom w:val="single" w:sz="4" w:space="0" w:color="auto"/>
              <w:right w:val="single" w:sz="4" w:space="0" w:color="auto"/>
            </w:tcBorders>
            <w:shd w:val="clear" w:color="auto" w:fill="FFFF00"/>
            <w:noWrap/>
          </w:tcPr>
          <w:p w:rsidR="00B94523" w:rsidRPr="00FE7070" w:rsidRDefault="00B94523" w:rsidP="00B94523">
            <w:pPr>
              <w:spacing w:before="0" w:after="0"/>
              <w:ind w:left="0"/>
              <w:jc w:val="left"/>
              <w:rPr>
                <w:rFonts w:ascii="Calibri" w:hAnsi="Calibri"/>
                <w:color w:val="000000"/>
                <w:sz w:val="22"/>
                <w:szCs w:val="22"/>
              </w:rPr>
            </w:pPr>
            <w:r>
              <w:rPr>
                <w:rFonts w:ascii="Calibri" w:hAnsi="Calibri"/>
                <w:color w:val="000000"/>
                <w:sz w:val="22"/>
                <w:szCs w:val="22"/>
              </w:rPr>
              <w:lastRenderedPageBreak/>
              <w:t>14</w:t>
            </w:r>
          </w:p>
        </w:tc>
        <w:tc>
          <w:tcPr>
            <w:tcW w:w="2271" w:type="dxa"/>
            <w:tcBorders>
              <w:top w:val="nil"/>
              <w:left w:val="nil"/>
              <w:bottom w:val="single" w:sz="4" w:space="0" w:color="auto"/>
              <w:right w:val="single" w:sz="4" w:space="0" w:color="auto"/>
            </w:tcBorders>
            <w:shd w:val="clear" w:color="auto" w:fill="FFFF00"/>
            <w:noWrap/>
          </w:tcPr>
          <w:p w:rsidR="00B94523" w:rsidRPr="00FE7070" w:rsidRDefault="00B94523" w:rsidP="00B94523">
            <w:pPr>
              <w:spacing w:before="0" w:after="0"/>
              <w:ind w:left="0"/>
              <w:jc w:val="left"/>
              <w:rPr>
                <w:rFonts w:ascii="Calibri" w:hAnsi="Calibri"/>
                <w:color w:val="000000"/>
                <w:sz w:val="22"/>
                <w:szCs w:val="22"/>
              </w:rPr>
            </w:pPr>
            <w:r w:rsidRPr="00FE7070">
              <w:rPr>
                <w:rFonts w:ascii="Calibri" w:hAnsi="Calibri"/>
                <w:color w:val="000000"/>
                <w:sz w:val="22"/>
                <w:szCs w:val="22"/>
              </w:rPr>
              <w:t>ClassificationProduct</w:t>
            </w:r>
          </w:p>
        </w:tc>
        <w:tc>
          <w:tcPr>
            <w:tcW w:w="1452" w:type="dxa"/>
            <w:tcBorders>
              <w:top w:val="nil"/>
              <w:left w:val="nil"/>
              <w:bottom w:val="single" w:sz="4" w:space="0" w:color="auto"/>
              <w:right w:val="single" w:sz="4" w:space="0" w:color="auto"/>
            </w:tcBorders>
            <w:shd w:val="clear" w:color="auto" w:fill="FFFF00"/>
            <w:noWrap/>
          </w:tcPr>
          <w:p w:rsidR="00B94523" w:rsidRPr="00FE7070" w:rsidRDefault="00B94523" w:rsidP="00B94523">
            <w:pPr>
              <w:spacing w:before="0" w:after="0"/>
              <w:ind w:left="0"/>
              <w:jc w:val="left"/>
              <w:rPr>
                <w:rFonts w:ascii="Calibri" w:hAnsi="Calibri"/>
                <w:color w:val="000000"/>
                <w:sz w:val="22"/>
                <w:szCs w:val="22"/>
              </w:rPr>
            </w:pPr>
            <w:r w:rsidRPr="00FE7070">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FFFF00"/>
            <w:noWrap/>
          </w:tcPr>
          <w:p w:rsidR="00B94523" w:rsidRPr="00FE7070" w:rsidRDefault="00B94523" w:rsidP="00B94523">
            <w:pPr>
              <w:spacing w:before="0" w:after="0"/>
              <w:ind w:left="0"/>
              <w:jc w:val="right"/>
              <w:rPr>
                <w:rFonts w:ascii="Calibri" w:hAnsi="Calibri"/>
                <w:color w:val="000000"/>
                <w:sz w:val="22"/>
                <w:szCs w:val="22"/>
              </w:rPr>
            </w:pPr>
            <w:r w:rsidRPr="00FE7070">
              <w:rPr>
                <w:rFonts w:ascii="Calibri" w:hAnsi="Calibri"/>
                <w:color w:val="000000"/>
                <w:sz w:val="22"/>
                <w:szCs w:val="22"/>
              </w:rPr>
              <w:t>1</w:t>
            </w:r>
          </w:p>
        </w:tc>
        <w:tc>
          <w:tcPr>
            <w:tcW w:w="1401" w:type="dxa"/>
            <w:tcBorders>
              <w:top w:val="nil"/>
              <w:left w:val="nil"/>
              <w:bottom w:val="single" w:sz="4" w:space="0" w:color="auto"/>
              <w:right w:val="single" w:sz="4" w:space="0" w:color="auto"/>
            </w:tcBorders>
            <w:shd w:val="clear" w:color="auto" w:fill="FFFF00"/>
            <w:noWrap/>
          </w:tcPr>
          <w:p w:rsidR="00B94523" w:rsidRDefault="00B94523" w:rsidP="00B94523">
            <w:pPr>
              <w:spacing w:before="0" w:after="0"/>
              <w:ind w:left="0"/>
              <w:jc w:val="left"/>
              <w:rPr>
                <w:rFonts w:ascii="Calibri" w:hAnsi="Calibri"/>
                <w:color w:val="000000"/>
                <w:sz w:val="22"/>
                <w:szCs w:val="22"/>
              </w:rPr>
            </w:pPr>
            <w:r w:rsidRPr="00FE7070">
              <w:rPr>
                <w:rFonts w:ascii="Calibri" w:hAnsi="Calibri"/>
                <w:color w:val="000000"/>
                <w:sz w:val="22"/>
                <w:szCs w:val="22"/>
              </w:rPr>
              <w:t xml:space="preserve">0=OPEX, </w:t>
            </w:r>
          </w:p>
          <w:p w:rsidR="00B94523" w:rsidRPr="00FE7070" w:rsidRDefault="00B94523" w:rsidP="00B94523">
            <w:pPr>
              <w:spacing w:before="0" w:after="0"/>
              <w:ind w:left="0"/>
              <w:jc w:val="left"/>
              <w:rPr>
                <w:rFonts w:ascii="Calibri" w:hAnsi="Calibri"/>
                <w:color w:val="000000"/>
                <w:sz w:val="22"/>
                <w:szCs w:val="22"/>
              </w:rPr>
            </w:pPr>
            <w:r w:rsidRPr="00FE7070">
              <w:rPr>
                <w:rFonts w:ascii="Calibri" w:hAnsi="Calibri"/>
                <w:color w:val="000000"/>
                <w:sz w:val="22"/>
                <w:szCs w:val="22"/>
              </w:rPr>
              <w:t>1=CAPEX</w:t>
            </w:r>
          </w:p>
        </w:tc>
        <w:tc>
          <w:tcPr>
            <w:tcW w:w="1211" w:type="dxa"/>
            <w:tcBorders>
              <w:top w:val="nil"/>
              <w:left w:val="nil"/>
              <w:bottom w:val="single" w:sz="4" w:space="0" w:color="auto"/>
              <w:right w:val="single" w:sz="4" w:space="0" w:color="auto"/>
            </w:tcBorders>
            <w:shd w:val="clear" w:color="auto" w:fill="FFFF00"/>
            <w:noWrap/>
          </w:tcPr>
          <w:p w:rsidR="00B94523" w:rsidRPr="00FE7070" w:rsidRDefault="00B94523" w:rsidP="00B94523">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FFFF00"/>
            <w:noWrap/>
          </w:tcPr>
          <w:p w:rsidR="00B94523" w:rsidRPr="00FE7070" w:rsidRDefault="00B94523" w:rsidP="00B94523">
            <w:pPr>
              <w:spacing w:before="0" w:after="0"/>
              <w:ind w:left="0"/>
              <w:jc w:val="left"/>
              <w:rPr>
                <w:rFonts w:ascii="Calibri" w:hAnsi="Calibri"/>
                <w:color w:val="000000"/>
                <w:sz w:val="22"/>
                <w:szCs w:val="22"/>
              </w:rPr>
            </w:pPr>
            <w:r w:rsidRPr="00FE7070">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FFFF00"/>
            <w:noWrap/>
          </w:tcPr>
          <w:p w:rsidR="00B94523" w:rsidRPr="00FE7070" w:rsidRDefault="00B94523" w:rsidP="00B94523">
            <w:pPr>
              <w:spacing w:before="0" w:after="0"/>
              <w:ind w:left="0"/>
              <w:jc w:val="left"/>
              <w:rPr>
                <w:rFonts w:ascii="Calibri" w:hAnsi="Calibri"/>
                <w:color w:val="000000"/>
                <w:sz w:val="22"/>
                <w:szCs w:val="22"/>
              </w:rPr>
            </w:pPr>
            <w:r w:rsidRPr="00FE7070">
              <w:rPr>
                <w:rFonts w:ascii="Calibri" w:hAnsi="Calibri"/>
                <w:color w:val="000000"/>
                <w:sz w:val="22"/>
                <w:szCs w:val="22"/>
              </w:rPr>
              <w:t> </w:t>
            </w:r>
          </w:p>
        </w:tc>
      </w:tr>
      <w:tr w:rsidR="00B94523" w:rsidRPr="00BC6902" w:rsidTr="0039294B">
        <w:trPr>
          <w:trHeight w:val="300"/>
        </w:trPr>
        <w:tc>
          <w:tcPr>
            <w:tcW w:w="514" w:type="dxa"/>
            <w:tcBorders>
              <w:top w:val="nil"/>
              <w:left w:val="single" w:sz="4" w:space="0" w:color="auto"/>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center"/>
              <w:rPr>
                <w:rFonts w:ascii="Calibri" w:hAnsi="Calibri"/>
                <w:color w:val="000000"/>
                <w:sz w:val="22"/>
                <w:szCs w:val="22"/>
              </w:rPr>
            </w:pPr>
            <w:r>
              <w:rPr>
                <w:rFonts w:ascii="Calibri" w:hAnsi="Calibri"/>
                <w:color w:val="000000"/>
                <w:sz w:val="22"/>
                <w:szCs w:val="22"/>
              </w:rPr>
              <w:t>15</w:t>
            </w:r>
          </w:p>
        </w:tc>
        <w:tc>
          <w:tcPr>
            <w:tcW w:w="2271" w:type="dxa"/>
            <w:tcBorders>
              <w:top w:val="nil"/>
              <w:left w:val="nil"/>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POStatus</w:t>
            </w:r>
          </w:p>
        </w:tc>
        <w:tc>
          <w:tcPr>
            <w:tcW w:w="1452" w:type="dxa"/>
            <w:tcBorders>
              <w:top w:val="nil"/>
              <w:left w:val="nil"/>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right"/>
              <w:rPr>
                <w:rFonts w:ascii="Calibri" w:hAnsi="Calibri"/>
                <w:color w:val="000000"/>
                <w:sz w:val="22"/>
                <w:szCs w:val="22"/>
              </w:rPr>
            </w:pPr>
            <w:r w:rsidRPr="00BC6902">
              <w:rPr>
                <w:rFonts w:ascii="Calibri" w:hAnsi="Calibri"/>
                <w:color w:val="000000"/>
                <w:sz w:val="22"/>
                <w:szCs w:val="22"/>
              </w:rPr>
              <w:t>1</w:t>
            </w:r>
          </w:p>
        </w:tc>
        <w:tc>
          <w:tcPr>
            <w:tcW w:w="1401" w:type="dxa"/>
            <w:tcBorders>
              <w:top w:val="nil"/>
              <w:left w:val="nil"/>
              <w:bottom w:val="single" w:sz="4" w:space="0" w:color="auto"/>
              <w:right w:val="single" w:sz="4" w:space="0" w:color="auto"/>
            </w:tcBorders>
            <w:shd w:val="clear" w:color="auto" w:fill="auto"/>
            <w:noWrap/>
            <w:vAlign w:val="bottom"/>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 </w:t>
            </w:r>
          </w:p>
        </w:tc>
      </w:tr>
      <w:tr w:rsidR="00B94523" w:rsidRPr="00BC6902" w:rsidTr="0039294B">
        <w:trPr>
          <w:trHeight w:val="300"/>
        </w:trPr>
        <w:tc>
          <w:tcPr>
            <w:tcW w:w="514" w:type="dxa"/>
            <w:tcBorders>
              <w:top w:val="nil"/>
              <w:left w:val="single" w:sz="4" w:space="0" w:color="auto"/>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center"/>
              <w:rPr>
                <w:rFonts w:ascii="Calibri" w:hAnsi="Calibri"/>
                <w:color w:val="000000"/>
                <w:sz w:val="22"/>
                <w:szCs w:val="22"/>
              </w:rPr>
            </w:pPr>
            <w:r>
              <w:rPr>
                <w:rFonts w:ascii="Calibri" w:hAnsi="Calibri"/>
                <w:color w:val="000000"/>
                <w:sz w:val="22"/>
                <w:szCs w:val="22"/>
              </w:rPr>
              <w:t>16</w:t>
            </w:r>
          </w:p>
        </w:tc>
        <w:tc>
          <w:tcPr>
            <w:tcW w:w="2271" w:type="dxa"/>
            <w:tcBorders>
              <w:top w:val="nil"/>
              <w:left w:val="nil"/>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POIsDraft</w:t>
            </w:r>
          </w:p>
        </w:tc>
        <w:tc>
          <w:tcPr>
            <w:tcW w:w="1452" w:type="dxa"/>
            <w:tcBorders>
              <w:top w:val="nil"/>
              <w:left w:val="nil"/>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right"/>
              <w:rPr>
                <w:rFonts w:ascii="Calibri" w:hAnsi="Calibri"/>
                <w:color w:val="000000"/>
                <w:sz w:val="22"/>
                <w:szCs w:val="22"/>
              </w:rPr>
            </w:pPr>
            <w:r w:rsidRPr="00BC6902">
              <w:rPr>
                <w:rFonts w:ascii="Calibri" w:hAnsi="Calibri"/>
                <w:color w:val="000000"/>
                <w:sz w:val="22"/>
                <w:szCs w:val="22"/>
              </w:rPr>
              <w:t>1</w:t>
            </w:r>
          </w:p>
        </w:tc>
        <w:tc>
          <w:tcPr>
            <w:tcW w:w="1401" w:type="dxa"/>
            <w:tcBorders>
              <w:top w:val="nil"/>
              <w:left w:val="nil"/>
              <w:bottom w:val="single" w:sz="4" w:space="0" w:color="auto"/>
              <w:right w:val="single" w:sz="4" w:space="0" w:color="auto"/>
            </w:tcBorders>
            <w:shd w:val="clear" w:color="auto" w:fill="auto"/>
            <w:noWrap/>
            <w:vAlign w:val="bottom"/>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 </w:t>
            </w:r>
          </w:p>
        </w:tc>
      </w:tr>
      <w:tr w:rsidR="00B94523" w:rsidRPr="00BC6902" w:rsidTr="0039294B">
        <w:trPr>
          <w:trHeight w:val="300"/>
        </w:trPr>
        <w:tc>
          <w:tcPr>
            <w:tcW w:w="514" w:type="dxa"/>
            <w:tcBorders>
              <w:top w:val="nil"/>
              <w:left w:val="single" w:sz="4" w:space="0" w:color="auto"/>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center"/>
              <w:rPr>
                <w:rFonts w:ascii="Calibri" w:hAnsi="Calibri"/>
                <w:color w:val="000000"/>
                <w:sz w:val="22"/>
                <w:szCs w:val="22"/>
              </w:rPr>
            </w:pPr>
            <w:r>
              <w:rPr>
                <w:rFonts w:ascii="Calibri" w:hAnsi="Calibri"/>
                <w:color w:val="000000"/>
                <w:sz w:val="22"/>
                <w:szCs w:val="22"/>
              </w:rPr>
              <w:t>17</w:t>
            </w:r>
          </w:p>
        </w:tc>
        <w:tc>
          <w:tcPr>
            <w:tcW w:w="2271" w:type="dxa"/>
            <w:tcBorders>
              <w:top w:val="nil"/>
              <w:left w:val="nil"/>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PORevisionParent</w:t>
            </w:r>
          </w:p>
        </w:tc>
        <w:tc>
          <w:tcPr>
            <w:tcW w:w="1452" w:type="dxa"/>
            <w:tcBorders>
              <w:top w:val="nil"/>
              <w:left w:val="nil"/>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right"/>
              <w:rPr>
                <w:rFonts w:ascii="Calibri" w:hAnsi="Calibri"/>
                <w:color w:val="000000"/>
                <w:sz w:val="22"/>
                <w:szCs w:val="22"/>
              </w:rPr>
            </w:pPr>
            <w:r w:rsidRPr="00BC6902">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 </w:t>
            </w:r>
          </w:p>
        </w:tc>
      </w:tr>
      <w:tr w:rsidR="00B94523" w:rsidRPr="00BC6902" w:rsidTr="0039294B">
        <w:trPr>
          <w:trHeight w:val="300"/>
        </w:trPr>
        <w:tc>
          <w:tcPr>
            <w:tcW w:w="514" w:type="dxa"/>
            <w:tcBorders>
              <w:top w:val="nil"/>
              <w:left w:val="single" w:sz="4" w:space="0" w:color="auto"/>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center"/>
              <w:rPr>
                <w:rFonts w:ascii="Calibri" w:hAnsi="Calibri"/>
                <w:color w:val="000000"/>
                <w:sz w:val="22"/>
                <w:szCs w:val="22"/>
              </w:rPr>
            </w:pPr>
            <w:r>
              <w:rPr>
                <w:rFonts w:ascii="Calibri" w:hAnsi="Calibri"/>
                <w:color w:val="000000"/>
                <w:sz w:val="22"/>
                <w:szCs w:val="22"/>
              </w:rPr>
              <w:t>18</w:t>
            </w:r>
          </w:p>
        </w:tc>
        <w:tc>
          <w:tcPr>
            <w:tcW w:w="2271" w:type="dxa"/>
            <w:tcBorders>
              <w:top w:val="nil"/>
              <w:left w:val="nil"/>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PORevisionNumber</w:t>
            </w:r>
          </w:p>
        </w:tc>
        <w:tc>
          <w:tcPr>
            <w:tcW w:w="1452" w:type="dxa"/>
            <w:tcBorders>
              <w:top w:val="nil"/>
              <w:left w:val="nil"/>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right"/>
              <w:rPr>
                <w:rFonts w:ascii="Calibri" w:hAnsi="Calibri"/>
                <w:color w:val="000000"/>
                <w:sz w:val="22"/>
                <w:szCs w:val="22"/>
              </w:rPr>
            </w:pPr>
            <w:r w:rsidRPr="00BC6902">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 </w:t>
            </w:r>
          </w:p>
        </w:tc>
      </w:tr>
      <w:tr w:rsidR="00B94523" w:rsidRPr="00BC6902" w:rsidTr="0039294B">
        <w:trPr>
          <w:trHeight w:val="300"/>
        </w:trPr>
        <w:tc>
          <w:tcPr>
            <w:tcW w:w="514" w:type="dxa"/>
            <w:tcBorders>
              <w:top w:val="nil"/>
              <w:left w:val="single" w:sz="4" w:space="0" w:color="auto"/>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center"/>
              <w:rPr>
                <w:rFonts w:ascii="Calibri" w:hAnsi="Calibri"/>
                <w:color w:val="000000"/>
                <w:sz w:val="22"/>
                <w:szCs w:val="22"/>
              </w:rPr>
            </w:pPr>
            <w:r>
              <w:rPr>
                <w:rFonts w:ascii="Calibri" w:hAnsi="Calibri"/>
                <w:color w:val="000000"/>
                <w:sz w:val="22"/>
                <w:szCs w:val="22"/>
              </w:rPr>
              <w:t>19</w:t>
            </w:r>
          </w:p>
        </w:tc>
        <w:tc>
          <w:tcPr>
            <w:tcW w:w="2271" w:type="dxa"/>
            <w:tcBorders>
              <w:top w:val="nil"/>
              <w:left w:val="nil"/>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POApprovalIncident</w:t>
            </w:r>
          </w:p>
        </w:tc>
        <w:tc>
          <w:tcPr>
            <w:tcW w:w="1452" w:type="dxa"/>
            <w:tcBorders>
              <w:top w:val="nil"/>
              <w:left w:val="nil"/>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right"/>
              <w:rPr>
                <w:rFonts w:ascii="Calibri" w:hAnsi="Calibri"/>
                <w:color w:val="000000"/>
                <w:sz w:val="22"/>
                <w:szCs w:val="22"/>
              </w:rPr>
            </w:pPr>
            <w:r w:rsidRPr="00BC6902">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 </w:t>
            </w:r>
          </w:p>
        </w:tc>
      </w:tr>
      <w:tr w:rsidR="00B94523" w:rsidRPr="00BC6902" w:rsidTr="0039294B">
        <w:trPr>
          <w:trHeight w:val="300"/>
        </w:trPr>
        <w:tc>
          <w:tcPr>
            <w:tcW w:w="514" w:type="dxa"/>
            <w:tcBorders>
              <w:top w:val="nil"/>
              <w:left w:val="single" w:sz="4" w:space="0" w:color="auto"/>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center"/>
              <w:rPr>
                <w:rFonts w:ascii="Calibri" w:hAnsi="Calibri"/>
                <w:color w:val="000000"/>
                <w:sz w:val="22"/>
                <w:szCs w:val="22"/>
              </w:rPr>
            </w:pPr>
            <w:r>
              <w:rPr>
                <w:rFonts w:ascii="Calibri" w:hAnsi="Calibri"/>
                <w:color w:val="000000"/>
                <w:sz w:val="22"/>
                <w:szCs w:val="22"/>
              </w:rPr>
              <w:t>20</w:t>
            </w:r>
          </w:p>
        </w:tc>
        <w:tc>
          <w:tcPr>
            <w:tcW w:w="2271" w:type="dxa"/>
            <w:tcBorders>
              <w:top w:val="nil"/>
              <w:left w:val="nil"/>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POApprovalStatus</w:t>
            </w:r>
          </w:p>
        </w:tc>
        <w:tc>
          <w:tcPr>
            <w:tcW w:w="1452" w:type="dxa"/>
            <w:tcBorders>
              <w:top w:val="nil"/>
              <w:left w:val="nil"/>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varchar(20)</w:t>
            </w:r>
          </w:p>
        </w:tc>
        <w:tc>
          <w:tcPr>
            <w:tcW w:w="837" w:type="dxa"/>
            <w:tcBorders>
              <w:top w:val="nil"/>
              <w:left w:val="nil"/>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right"/>
              <w:rPr>
                <w:rFonts w:ascii="Calibri" w:hAnsi="Calibri"/>
                <w:color w:val="000000"/>
                <w:sz w:val="22"/>
                <w:szCs w:val="22"/>
              </w:rPr>
            </w:pPr>
            <w:r w:rsidRPr="00BC6902">
              <w:rPr>
                <w:rFonts w:ascii="Calibri" w:hAnsi="Calibri"/>
                <w:color w:val="000000"/>
                <w:sz w:val="22"/>
                <w:szCs w:val="22"/>
              </w:rPr>
              <w:t>20</w:t>
            </w:r>
          </w:p>
        </w:tc>
        <w:tc>
          <w:tcPr>
            <w:tcW w:w="1401" w:type="dxa"/>
            <w:tcBorders>
              <w:top w:val="nil"/>
              <w:left w:val="nil"/>
              <w:bottom w:val="single" w:sz="4" w:space="0" w:color="auto"/>
              <w:right w:val="single" w:sz="4" w:space="0" w:color="auto"/>
            </w:tcBorders>
            <w:shd w:val="clear" w:color="auto" w:fill="auto"/>
            <w:noWrap/>
            <w:vAlign w:val="bottom"/>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 </w:t>
            </w:r>
          </w:p>
        </w:tc>
      </w:tr>
      <w:tr w:rsidR="00B94523" w:rsidRPr="00BC6902" w:rsidTr="0039294B">
        <w:trPr>
          <w:trHeight w:val="300"/>
        </w:trPr>
        <w:tc>
          <w:tcPr>
            <w:tcW w:w="514" w:type="dxa"/>
            <w:tcBorders>
              <w:top w:val="nil"/>
              <w:left w:val="single" w:sz="4" w:space="0" w:color="auto"/>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center"/>
              <w:rPr>
                <w:rFonts w:ascii="Calibri" w:hAnsi="Calibri"/>
                <w:color w:val="000000"/>
                <w:sz w:val="22"/>
                <w:szCs w:val="22"/>
              </w:rPr>
            </w:pPr>
            <w:r>
              <w:rPr>
                <w:rFonts w:ascii="Calibri" w:hAnsi="Calibri"/>
                <w:color w:val="000000"/>
                <w:sz w:val="22"/>
                <w:szCs w:val="22"/>
              </w:rPr>
              <w:t>21</w:t>
            </w:r>
          </w:p>
        </w:tc>
        <w:tc>
          <w:tcPr>
            <w:tcW w:w="2271" w:type="dxa"/>
            <w:tcBorders>
              <w:top w:val="nil"/>
              <w:left w:val="nil"/>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POApprovalComment</w:t>
            </w:r>
          </w:p>
        </w:tc>
        <w:tc>
          <w:tcPr>
            <w:tcW w:w="1452" w:type="dxa"/>
            <w:tcBorders>
              <w:top w:val="nil"/>
              <w:left w:val="nil"/>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varchar(MAX)</w:t>
            </w:r>
          </w:p>
        </w:tc>
        <w:tc>
          <w:tcPr>
            <w:tcW w:w="837" w:type="dxa"/>
            <w:tcBorders>
              <w:top w:val="nil"/>
              <w:left w:val="nil"/>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right"/>
              <w:rPr>
                <w:rFonts w:ascii="Calibri" w:hAnsi="Calibri"/>
                <w:color w:val="000000"/>
                <w:sz w:val="22"/>
                <w:szCs w:val="22"/>
              </w:rPr>
            </w:pPr>
            <w:r w:rsidRPr="00BC6902">
              <w:rPr>
                <w:rFonts w:ascii="Calibri" w:hAnsi="Calibri"/>
                <w:color w:val="000000"/>
                <w:sz w:val="22"/>
                <w:szCs w:val="22"/>
              </w:rPr>
              <w:t>-1</w:t>
            </w:r>
          </w:p>
        </w:tc>
        <w:tc>
          <w:tcPr>
            <w:tcW w:w="1401" w:type="dxa"/>
            <w:tcBorders>
              <w:top w:val="nil"/>
              <w:left w:val="nil"/>
              <w:bottom w:val="single" w:sz="4" w:space="0" w:color="auto"/>
              <w:right w:val="single" w:sz="4" w:space="0" w:color="auto"/>
            </w:tcBorders>
            <w:shd w:val="clear" w:color="auto" w:fill="auto"/>
            <w:noWrap/>
            <w:vAlign w:val="bottom"/>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 </w:t>
            </w:r>
          </w:p>
        </w:tc>
      </w:tr>
      <w:tr w:rsidR="00B94523" w:rsidRPr="00BC6902" w:rsidTr="0039294B">
        <w:trPr>
          <w:trHeight w:val="300"/>
        </w:trPr>
        <w:tc>
          <w:tcPr>
            <w:tcW w:w="514" w:type="dxa"/>
            <w:tcBorders>
              <w:top w:val="nil"/>
              <w:left w:val="single" w:sz="4" w:space="0" w:color="auto"/>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center"/>
              <w:rPr>
                <w:rFonts w:ascii="Calibri" w:hAnsi="Calibri"/>
                <w:color w:val="000000"/>
                <w:sz w:val="22"/>
                <w:szCs w:val="22"/>
              </w:rPr>
            </w:pPr>
            <w:r>
              <w:rPr>
                <w:rFonts w:ascii="Calibri" w:hAnsi="Calibri"/>
                <w:color w:val="000000"/>
                <w:sz w:val="22"/>
                <w:szCs w:val="22"/>
              </w:rPr>
              <w:t>22</w:t>
            </w:r>
          </w:p>
        </w:tc>
        <w:tc>
          <w:tcPr>
            <w:tcW w:w="2271" w:type="dxa"/>
            <w:tcBorders>
              <w:top w:val="nil"/>
              <w:left w:val="nil"/>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POTACDesc</w:t>
            </w:r>
          </w:p>
        </w:tc>
        <w:tc>
          <w:tcPr>
            <w:tcW w:w="1452" w:type="dxa"/>
            <w:tcBorders>
              <w:top w:val="nil"/>
              <w:left w:val="nil"/>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varchar(MAX)</w:t>
            </w:r>
          </w:p>
        </w:tc>
        <w:tc>
          <w:tcPr>
            <w:tcW w:w="837" w:type="dxa"/>
            <w:tcBorders>
              <w:top w:val="nil"/>
              <w:left w:val="nil"/>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right"/>
              <w:rPr>
                <w:rFonts w:ascii="Calibri" w:hAnsi="Calibri"/>
                <w:color w:val="000000"/>
                <w:sz w:val="22"/>
                <w:szCs w:val="22"/>
              </w:rPr>
            </w:pPr>
            <w:r w:rsidRPr="00BC6902">
              <w:rPr>
                <w:rFonts w:ascii="Calibri" w:hAnsi="Calibri"/>
                <w:color w:val="000000"/>
                <w:sz w:val="22"/>
                <w:szCs w:val="22"/>
              </w:rPr>
              <w:t>-1</w:t>
            </w:r>
          </w:p>
        </w:tc>
        <w:tc>
          <w:tcPr>
            <w:tcW w:w="1401" w:type="dxa"/>
            <w:tcBorders>
              <w:top w:val="nil"/>
              <w:left w:val="nil"/>
              <w:bottom w:val="single" w:sz="4" w:space="0" w:color="auto"/>
              <w:right w:val="single" w:sz="4" w:space="0" w:color="auto"/>
            </w:tcBorders>
            <w:shd w:val="clear" w:color="auto" w:fill="auto"/>
            <w:noWrap/>
            <w:vAlign w:val="bottom"/>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 </w:t>
            </w:r>
          </w:p>
        </w:tc>
      </w:tr>
      <w:tr w:rsidR="00B94523" w:rsidRPr="00BC6902" w:rsidTr="0039294B">
        <w:trPr>
          <w:trHeight w:val="300"/>
        </w:trPr>
        <w:tc>
          <w:tcPr>
            <w:tcW w:w="514" w:type="dxa"/>
            <w:tcBorders>
              <w:top w:val="nil"/>
              <w:left w:val="single" w:sz="4" w:space="0" w:color="auto"/>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center"/>
              <w:rPr>
                <w:rFonts w:ascii="Calibri" w:hAnsi="Calibri"/>
                <w:color w:val="000000"/>
                <w:sz w:val="22"/>
                <w:szCs w:val="22"/>
              </w:rPr>
            </w:pPr>
            <w:r>
              <w:rPr>
                <w:rFonts w:ascii="Calibri" w:hAnsi="Calibri"/>
                <w:color w:val="000000"/>
                <w:sz w:val="22"/>
                <w:szCs w:val="22"/>
              </w:rPr>
              <w:t>23</w:t>
            </w:r>
          </w:p>
        </w:tc>
        <w:tc>
          <w:tcPr>
            <w:tcW w:w="2271" w:type="dxa"/>
            <w:tcBorders>
              <w:top w:val="nil"/>
              <w:left w:val="nil"/>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CreatedBy</w:t>
            </w:r>
          </w:p>
        </w:tc>
        <w:tc>
          <w:tcPr>
            <w:tcW w:w="1452" w:type="dxa"/>
            <w:tcBorders>
              <w:top w:val="nil"/>
              <w:left w:val="nil"/>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varchar(50)</w:t>
            </w:r>
          </w:p>
        </w:tc>
        <w:tc>
          <w:tcPr>
            <w:tcW w:w="837" w:type="dxa"/>
            <w:tcBorders>
              <w:top w:val="nil"/>
              <w:left w:val="nil"/>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right"/>
              <w:rPr>
                <w:rFonts w:ascii="Calibri" w:hAnsi="Calibri"/>
                <w:color w:val="000000"/>
                <w:sz w:val="22"/>
                <w:szCs w:val="22"/>
              </w:rPr>
            </w:pPr>
            <w:r w:rsidRPr="00BC6902">
              <w:rPr>
                <w:rFonts w:ascii="Calibri" w:hAnsi="Calibri"/>
                <w:color w:val="000000"/>
                <w:sz w:val="22"/>
                <w:szCs w:val="22"/>
              </w:rPr>
              <w:t>50</w:t>
            </w:r>
          </w:p>
        </w:tc>
        <w:tc>
          <w:tcPr>
            <w:tcW w:w="1401" w:type="dxa"/>
            <w:tcBorders>
              <w:top w:val="nil"/>
              <w:left w:val="nil"/>
              <w:bottom w:val="single" w:sz="4" w:space="0" w:color="auto"/>
              <w:right w:val="single" w:sz="4" w:space="0" w:color="auto"/>
            </w:tcBorders>
            <w:shd w:val="clear" w:color="auto" w:fill="auto"/>
            <w:noWrap/>
            <w:vAlign w:val="bottom"/>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 </w:t>
            </w:r>
          </w:p>
        </w:tc>
      </w:tr>
      <w:tr w:rsidR="00B94523" w:rsidRPr="00BC6902" w:rsidTr="0039294B">
        <w:trPr>
          <w:trHeight w:val="300"/>
        </w:trPr>
        <w:tc>
          <w:tcPr>
            <w:tcW w:w="514" w:type="dxa"/>
            <w:tcBorders>
              <w:top w:val="nil"/>
              <w:left w:val="single" w:sz="4" w:space="0" w:color="auto"/>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center"/>
              <w:rPr>
                <w:rFonts w:ascii="Calibri" w:hAnsi="Calibri"/>
                <w:color w:val="000000"/>
                <w:sz w:val="22"/>
                <w:szCs w:val="22"/>
              </w:rPr>
            </w:pPr>
            <w:r>
              <w:rPr>
                <w:rFonts w:ascii="Calibri" w:hAnsi="Calibri"/>
                <w:color w:val="000000"/>
                <w:sz w:val="22"/>
                <w:szCs w:val="22"/>
              </w:rPr>
              <w:t>24</w:t>
            </w:r>
          </w:p>
        </w:tc>
        <w:tc>
          <w:tcPr>
            <w:tcW w:w="2271" w:type="dxa"/>
            <w:tcBorders>
              <w:top w:val="nil"/>
              <w:left w:val="nil"/>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CreatedDate</w:t>
            </w:r>
          </w:p>
        </w:tc>
        <w:tc>
          <w:tcPr>
            <w:tcW w:w="1452" w:type="dxa"/>
            <w:tcBorders>
              <w:top w:val="nil"/>
              <w:left w:val="nil"/>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datetime</w:t>
            </w:r>
          </w:p>
        </w:tc>
        <w:tc>
          <w:tcPr>
            <w:tcW w:w="837" w:type="dxa"/>
            <w:tcBorders>
              <w:top w:val="nil"/>
              <w:left w:val="nil"/>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right"/>
              <w:rPr>
                <w:rFonts w:ascii="Calibri" w:hAnsi="Calibri"/>
                <w:color w:val="000000"/>
                <w:sz w:val="22"/>
                <w:szCs w:val="22"/>
              </w:rPr>
            </w:pPr>
            <w:r w:rsidRPr="00BC6902">
              <w:rPr>
                <w:rFonts w:ascii="Calibri" w:hAnsi="Calibri"/>
                <w:color w:val="000000"/>
                <w:sz w:val="22"/>
                <w:szCs w:val="22"/>
              </w:rPr>
              <w:t>8</w:t>
            </w:r>
          </w:p>
        </w:tc>
        <w:tc>
          <w:tcPr>
            <w:tcW w:w="1401" w:type="dxa"/>
            <w:tcBorders>
              <w:top w:val="nil"/>
              <w:left w:val="nil"/>
              <w:bottom w:val="single" w:sz="4" w:space="0" w:color="auto"/>
              <w:right w:val="single" w:sz="4" w:space="0" w:color="auto"/>
            </w:tcBorders>
            <w:shd w:val="clear" w:color="auto" w:fill="auto"/>
            <w:noWrap/>
            <w:vAlign w:val="bottom"/>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getdate()</w:t>
            </w:r>
          </w:p>
        </w:tc>
      </w:tr>
      <w:tr w:rsidR="00B94523" w:rsidRPr="00BC6902" w:rsidTr="0039294B">
        <w:trPr>
          <w:trHeight w:val="300"/>
        </w:trPr>
        <w:tc>
          <w:tcPr>
            <w:tcW w:w="514" w:type="dxa"/>
            <w:tcBorders>
              <w:top w:val="nil"/>
              <w:left w:val="single" w:sz="4" w:space="0" w:color="auto"/>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center"/>
              <w:rPr>
                <w:rFonts w:ascii="Calibri" w:hAnsi="Calibri"/>
                <w:color w:val="000000"/>
                <w:sz w:val="22"/>
                <w:szCs w:val="22"/>
              </w:rPr>
            </w:pPr>
            <w:r>
              <w:rPr>
                <w:rFonts w:ascii="Calibri" w:hAnsi="Calibri"/>
                <w:color w:val="000000"/>
                <w:sz w:val="22"/>
                <w:szCs w:val="22"/>
              </w:rPr>
              <w:t>25</w:t>
            </w:r>
          </w:p>
        </w:tc>
        <w:tc>
          <w:tcPr>
            <w:tcW w:w="2271" w:type="dxa"/>
            <w:tcBorders>
              <w:top w:val="nil"/>
              <w:left w:val="nil"/>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ModifiedBy</w:t>
            </w:r>
          </w:p>
        </w:tc>
        <w:tc>
          <w:tcPr>
            <w:tcW w:w="1452" w:type="dxa"/>
            <w:tcBorders>
              <w:top w:val="nil"/>
              <w:left w:val="nil"/>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varchar(50)</w:t>
            </w:r>
          </w:p>
        </w:tc>
        <w:tc>
          <w:tcPr>
            <w:tcW w:w="837" w:type="dxa"/>
            <w:tcBorders>
              <w:top w:val="nil"/>
              <w:left w:val="nil"/>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right"/>
              <w:rPr>
                <w:rFonts w:ascii="Calibri" w:hAnsi="Calibri"/>
                <w:color w:val="000000"/>
                <w:sz w:val="22"/>
                <w:szCs w:val="22"/>
              </w:rPr>
            </w:pPr>
            <w:r w:rsidRPr="00BC6902">
              <w:rPr>
                <w:rFonts w:ascii="Calibri" w:hAnsi="Calibri"/>
                <w:color w:val="000000"/>
                <w:sz w:val="22"/>
                <w:szCs w:val="22"/>
              </w:rPr>
              <w:t>50</w:t>
            </w:r>
          </w:p>
        </w:tc>
        <w:tc>
          <w:tcPr>
            <w:tcW w:w="1401" w:type="dxa"/>
            <w:tcBorders>
              <w:top w:val="nil"/>
              <w:left w:val="nil"/>
              <w:bottom w:val="single" w:sz="4" w:space="0" w:color="auto"/>
              <w:right w:val="single" w:sz="4" w:space="0" w:color="auto"/>
            </w:tcBorders>
            <w:shd w:val="clear" w:color="auto" w:fill="auto"/>
            <w:noWrap/>
            <w:vAlign w:val="bottom"/>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 </w:t>
            </w:r>
          </w:p>
        </w:tc>
      </w:tr>
      <w:tr w:rsidR="00B94523" w:rsidRPr="00BC6902" w:rsidTr="0039294B">
        <w:trPr>
          <w:trHeight w:val="300"/>
        </w:trPr>
        <w:tc>
          <w:tcPr>
            <w:tcW w:w="514" w:type="dxa"/>
            <w:tcBorders>
              <w:top w:val="nil"/>
              <w:left w:val="single" w:sz="4" w:space="0" w:color="auto"/>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center"/>
              <w:rPr>
                <w:rFonts w:ascii="Calibri" w:hAnsi="Calibri"/>
                <w:color w:val="000000"/>
                <w:sz w:val="22"/>
                <w:szCs w:val="22"/>
              </w:rPr>
            </w:pPr>
            <w:r>
              <w:rPr>
                <w:rFonts w:ascii="Calibri" w:hAnsi="Calibri"/>
                <w:color w:val="000000"/>
                <w:sz w:val="22"/>
                <w:szCs w:val="22"/>
              </w:rPr>
              <w:t>26</w:t>
            </w:r>
          </w:p>
        </w:tc>
        <w:tc>
          <w:tcPr>
            <w:tcW w:w="2271" w:type="dxa"/>
            <w:tcBorders>
              <w:top w:val="nil"/>
              <w:left w:val="nil"/>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ModifiedDate</w:t>
            </w:r>
          </w:p>
        </w:tc>
        <w:tc>
          <w:tcPr>
            <w:tcW w:w="1452" w:type="dxa"/>
            <w:tcBorders>
              <w:top w:val="nil"/>
              <w:left w:val="nil"/>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datetime</w:t>
            </w:r>
          </w:p>
        </w:tc>
        <w:tc>
          <w:tcPr>
            <w:tcW w:w="837" w:type="dxa"/>
            <w:tcBorders>
              <w:top w:val="nil"/>
              <w:left w:val="nil"/>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right"/>
              <w:rPr>
                <w:rFonts w:ascii="Calibri" w:hAnsi="Calibri"/>
                <w:color w:val="000000"/>
                <w:sz w:val="22"/>
                <w:szCs w:val="22"/>
              </w:rPr>
            </w:pPr>
            <w:r w:rsidRPr="00BC6902">
              <w:rPr>
                <w:rFonts w:ascii="Calibri" w:hAnsi="Calibri"/>
                <w:color w:val="000000"/>
                <w:sz w:val="22"/>
                <w:szCs w:val="22"/>
              </w:rPr>
              <w:t>8</w:t>
            </w:r>
          </w:p>
        </w:tc>
        <w:tc>
          <w:tcPr>
            <w:tcW w:w="1401" w:type="dxa"/>
            <w:tcBorders>
              <w:top w:val="nil"/>
              <w:left w:val="nil"/>
              <w:bottom w:val="single" w:sz="4" w:space="0" w:color="auto"/>
              <w:right w:val="single" w:sz="4" w:space="0" w:color="auto"/>
            </w:tcBorders>
            <w:shd w:val="clear" w:color="auto" w:fill="auto"/>
            <w:noWrap/>
            <w:vAlign w:val="bottom"/>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hideMark/>
          </w:tcPr>
          <w:p w:rsidR="00B94523" w:rsidRPr="00BC6902" w:rsidRDefault="00B94523" w:rsidP="00B94523">
            <w:pPr>
              <w:spacing w:before="0" w:after="0"/>
              <w:ind w:left="0"/>
              <w:jc w:val="left"/>
              <w:rPr>
                <w:rFonts w:ascii="Calibri" w:hAnsi="Calibri"/>
                <w:color w:val="000000"/>
                <w:sz w:val="22"/>
                <w:szCs w:val="22"/>
              </w:rPr>
            </w:pPr>
            <w:r w:rsidRPr="00BC6902">
              <w:rPr>
                <w:rFonts w:ascii="Calibri" w:hAnsi="Calibri"/>
                <w:color w:val="000000"/>
                <w:sz w:val="22"/>
                <w:szCs w:val="22"/>
              </w:rPr>
              <w:t>getdate()</w:t>
            </w:r>
          </w:p>
        </w:tc>
      </w:tr>
    </w:tbl>
    <w:p w:rsidR="00B94523" w:rsidRDefault="00B94523" w:rsidP="00B94523">
      <w:pPr>
        <w:pStyle w:val="BodyText"/>
        <w:ind w:left="0"/>
      </w:pPr>
    </w:p>
    <w:p w:rsidR="0039294B" w:rsidRPr="00F75A8F" w:rsidRDefault="0039294B" w:rsidP="0039294B">
      <w:pPr>
        <w:pStyle w:val="BodyText"/>
        <w:rPr>
          <w:rStyle w:val="IntenseEmphasis"/>
          <w:b w:val="0"/>
          <w:i w:val="0"/>
          <w:color w:val="auto"/>
        </w:rPr>
      </w:pPr>
      <w:r w:rsidRPr="00F75A8F">
        <w:rPr>
          <w:rStyle w:val="IntenseEmphasis"/>
          <w:b w:val="0"/>
          <w:i w:val="0"/>
          <w:color w:val="auto"/>
        </w:rPr>
        <w:t xml:space="preserve">Nama Tabel </w:t>
      </w:r>
      <w:r w:rsidRPr="00F75A8F">
        <w:rPr>
          <w:rStyle w:val="IntenseEmphasis"/>
          <w:b w:val="0"/>
          <w:i w:val="0"/>
          <w:color w:val="auto"/>
        </w:rPr>
        <w:tab/>
        <w:t>:</w:t>
      </w:r>
      <w:r w:rsidRPr="005F3A27">
        <w:t xml:space="preserve"> </w:t>
      </w:r>
      <w:r w:rsidRPr="005F3A27">
        <w:rPr>
          <w:rStyle w:val="IntenseEmphasis"/>
          <w:b w:val="0"/>
          <w:i w:val="0"/>
          <w:color w:val="auto"/>
        </w:rPr>
        <w:t>EPROC_</w:t>
      </w:r>
      <w:r>
        <w:rPr>
          <w:rStyle w:val="IntenseEmphasis"/>
          <w:b w:val="0"/>
          <w:i w:val="0"/>
          <w:color w:val="auto"/>
        </w:rPr>
        <w:t>PODetailProduct</w:t>
      </w:r>
    </w:p>
    <w:p w:rsidR="0039294B" w:rsidRPr="005F3A27" w:rsidRDefault="0039294B" w:rsidP="0039294B">
      <w:pPr>
        <w:pStyle w:val="BodyText"/>
        <w:rPr>
          <w:bCs/>
          <w:iCs/>
        </w:rPr>
      </w:pPr>
      <w:r w:rsidRPr="00F75A8F">
        <w:rPr>
          <w:rStyle w:val="IntenseEmphasis"/>
          <w:b w:val="0"/>
          <w:i w:val="0"/>
          <w:color w:val="auto"/>
        </w:rPr>
        <w:t>Deskripsi</w:t>
      </w:r>
      <w:r w:rsidRPr="00F75A8F">
        <w:rPr>
          <w:rStyle w:val="IntenseEmphasis"/>
          <w:b w:val="0"/>
          <w:i w:val="0"/>
          <w:color w:val="auto"/>
        </w:rPr>
        <w:tab/>
      </w:r>
      <w:r>
        <w:rPr>
          <w:rStyle w:val="IntenseEmphasis"/>
          <w:b w:val="0"/>
          <w:i w:val="0"/>
          <w:color w:val="auto"/>
        </w:rPr>
        <w:tab/>
      </w:r>
      <w:r w:rsidRPr="00F75A8F">
        <w:rPr>
          <w:rStyle w:val="IntenseEmphasis"/>
          <w:b w:val="0"/>
          <w:i w:val="0"/>
          <w:color w:val="auto"/>
        </w:rPr>
        <w:t>:</w:t>
      </w:r>
    </w:p>
    <w:p w:rsidR="0039294B" w:rsidRDefault="0039294B" w:rsidP="0039294B"/>
    <w:tbl>
      <w:tblPr>
        <w:tblW w:w="10075" w:type="dxa"/>
        <w:tblLook w:val="04A0" w:firstRow="1" w:lastRow="0" w:firstColumn="1" w:lastColumn="0" w:noHBand="0" w:noVBand="1"/>
      </w:tblPr>
      <w:tblGrid>
        <w:gridCol w:w="480"/>
        <w:gridCol w:w="2711"/>
        <w:gridCol w:w="1439"/>
        <w:gridCol w:w="837"/>
        <w:gridCol w:w="1414"/>
        <w:gridCol w:w="1211"/>
        <w:gridCol w:w="1039"/>
        <w:gridCol w:w="1350"/>
      </w:tblGrid>
      <w:tr w:rsidR="0039294B" w:rsidRPr="00BC6902" w:rsidTr="0039294B">
        <w:trPr>
          <w:trHeight w:val="300"/>
        </w:trPr>
        <w:tc>
          <w:tcPr>
            <w:tcW w:w="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39294B" w:rsidRPr="00BC6902" w:rsidRDefault="0039294B" w:rsidP="0039294B">
            <w:pPr>
              <w:spacing w:before="0" w:after="0"/>
              <w:ind w:left="0"/>
              <w:jc w:val="center"/>
              <w:rPr>
                <w:rFonts w:ascii="Calibri" w:hAnsi="Calibri"/>
                <w:b/>
                <w:bCs/>
                <w:color w:val="000000"/>
                <w:sz w:val="22"/>
                <w:szCs w:val="22"/>
              </w:rPr>
            </w:pPr>
            <w:r w:rsidRPr="00BC6902">
              <w:rPr>
                <w:rFonts w:ascii="Calibri" w:hAnsi="Calibri"/>
                <w:b/>
                <w:bCs/>
                <w:color w:val="000000"/>
                <w:sz w:val="22"/>
                <w:szCs w:val="22"/>
              </w:rPr>
              <w:t>No</w:t>
            </w:r>
          </w:p>
        </w:tc>
        <w:tc>
          <w:tcPr>
            <w:tcW w:w="2305" w:type="dxa"/>
            <w:tcBorders>
              <w:top w:val="single" w:sz="4" w:space="0" w:color="auto"/>
              <w:left w:val="nil"/>
              <w:bottom w:val="single" w:sz="4" w:space="0" w:color="auto"/>
              <w:right w:val="single" w:sz="4" w:space="0" w:color="auto"/>
            </w:tcBorders>
            <w:shd w:val="clear" w:color="000000" w:fill="D9D9D9"/>
            <w:noWrap/>
            <w:vAlign w:val="bottom"/>
            <w:hideMark/>
          </w:tcPr>
          <w:p w:rsidR="0039294B" w:rsidRPr="00BC6902" w:rsidRDefault="0039294B" w:rsidP="0039294B">
            <w:pPr>
              <w:spacing w:before="0" w:after="0"/>
              <w:ind w:left="0"/>
              <w:jc w:val="center"/>
              <w:rPr>
                <w:rFonts w:ascii="Calibri" w:hAnsi="Calibri"/>
                <w:b/>
                <w:bCs/>
                <w:color w:val="000000"/>
                <w:sz w:val="22"/>
                <w:szCs w:val="22"/>
              </w:rPr>
            </w:pPr>
            <w:r w:rsidRPr="00BC6902">
              <w:rPr>
                <w:rFonts w:ascii="Calibri" w:hAnsi="Calibri"/>
                <w:b/>
                <w:bCs/>
                <w:color w:val="000000"/>
                <w:sz w:val="22"/>
                <w:szCs w:val="22"/>
              </w:rPr>
              <w:t>Nama Field</w:t>
            </w:r>
          </w:p>
        </w:tc>
        <w:tc>
          <w:tcPr>
            <w:tcW w:w="1439" w:type="dxa"/>
            <w:tcBorders>
              <w:top w:val="single" w:sz="4" w:space="0" w:color="auto"/>
              <w:left w:val="nil"/>
              <w:bottom w:val="single" w:sz="4" w:space="0" w:color="auto"/>
              <w:right w:val="single" w:sz="4" w:space="0" w:color="auto"/>
            </w:tcBorders>
            <w:shd w:val="clear" w:color="000000" w:fill="D9D9D9"/>
            <w:noWrap/>
            <w:vAlign w:val="bottom"/>
            <w:hideMark/>
          </w:tcPr>
          <w:p w:rsidR="0039294B" w:rsidRPr="00BC6902" w:rsidRDefault="0039294B" w:rsidP="0039294B">
            <w:pPr>
              <w:spacing w:before="0" w:after="0"/>
              <w:ind w:left="0"/>
              <w:jc w:val="center"/>
              <w:rPr>
                <w:rFonts w:ascii="Calibri" w:hAnsi="Calibri"/>
                <w:b/>
                <w:bCs/>
                <w:color w:val="000000"/>
                <w:sz w:val="22"/>
                <w:szCs w:val="22"/>
              </w:rPr>
            </w:pPr>
            <w:r w:rsidRPr="00BC6902">
              <w:rPr>
                <w:rFonts w:ascii="Calibri" w:hAnsi="Calibri"/>
                <w:b/>
                <w:bCs/>
                <w:color w:val="000000"/>
                <w:sz w:val="22"/>
                <w:szCs w:val="22"/>
              </w:rPr>
              <w:t>Type</w:t>
            </w:r>
          </w:p>
        </w:tc>
        <w:tc>
          <w:tcPr>
            <w:tcW w:w="837" w:type="dxa"/>
            <w:tcBorders>
              <w:top w:val="single" w:sz="4" w:space="0" w:color="auto"/>
              <w:left w:val="nil"/>
              <w:bottom w:val="single" w:sz="4" w:space="0" w:color="auto"/>
              <w:right w:val="single" w:sz="4" w:space="0" w:color="auto"/>
            </w:tcBorders>
            <w:shd w:val="clear" w:color="000000" w:fill="D9D9D9"/>
            <w:noWrap/>
            <w:vAlign w:val="bottom"/>
            <w:hideMark/>
          </w:tcPr>
          <w:p w:rsidR="0039294B" w:rsidRPr="00BC6902" w:rsidRDefault="0039294B" w:rsidP="0039294B">
            <w:pPr>
              <w:spacing w:before="0" w:after="0"/>
              <w:ind w:left="0"/>
              <w:jc w:val="center"/>
              <w:rPr>
                <w:rFonts w:ascii="Calibri" w:hAnsi="Calibri"/>
                <w:b/>
                <w:bCs/>
                <w:color w:val="000000"/>
                <w:sz w:val="22"/>
                <w:szCs w:val="22"/>
              </w:rPr>
            </w:pPr>
            <w:r w:rsidRPr="00BC6902">
              <w:rPr>
                <w:rFonts w:ascii="Calibri" w:hAnsi="Calibri"/>
                <w:b/>
                <w:bCs/>
                <w:color w:val="000000"/>
                <w:sz w:val="22"/>
                <w:szCs w:val="22"/>
              </w:rPr>
              <w:t>Length</w:t>
            </w:r>
          </w:p>
        </w:tc>
        <w:tc>
          <w:tcPr>
            <w:tcW w:w="1414" w:type="dxa"/>
            <w:tcBorders>
              <w:top w:val="single" w:sz="4" w:space="0" w:color="auto"/>
              <w:left w:val="nil"/>
              <w:bottom w:val="single" w:sz="4" w:space="0" w:color="auto"/>
              <w:right w:val="single" w:sz="4" w:space="0" w:color="auto"/>
            </w:tcBorders>
            <w:shd w:val="clear" w:color="000000" w:fill="D9D9D9"/>
            <w:noWrap/>
            <w:vAlign w:val="bottom"/>
            <w:hideMark/>
          </w:tcPr>
          <w:p w:rsidR="0039294B" w:rsidRPr="00BC6902" w:rsidRDefault="0039294B" w:rsidP="0039294B">
            <w:pPr>
              <w:spacing w:before="0" w:after="0"/>
              <w:ind w:left="0"/>
              <w:jc w:val="center"/>
              <w:rPr>
                <w:rFonts w:ascii="Calibri" w:hAnsi="Calibri"/>
                <w:b/>
                <w:bCs/>
                <w:color w:val="000000"/>
                <w:sz w:val="22"/>
                <w:szCs w:val="22"/>
              </w:rPr>
            </w:pPr>
            <w:r w:rsidRPr="00BC6902">
              <w:rPr>
                <w:rFonts w:ascii="Calibri" w:hAnsi="Calibri"/>
                <w:b/>
                <w:bCs/>
                <w:color w:val="000000"/>
                <w:sz w:val="22"/>
                <w:szCs w:val="22"/>
              </w:rPr>
              <w:t>Keterangan</w:t>
            </w:r>
          </w:p>
        </w:tc>
        <w:tc>
          <w:tcPr>
            <w:tcW w:w="1211" w:type="dxa"/>
            <w:tcBorders>
              <w:top w:val="single" w:sz="4" w:space="0" w:color="auto"/>
              <w:left w:val="nil"/>
              <w:bottom w:val="single" w:sz="4" w:space="0" w:color="auto"/>
              <w:right w:val="single" w:sz="4" w:space="0" w:color="auto"/>
            </w:tcBorders>
            <w:shd w:val="clear" w:color="000000" w:fill="D9D9D9"/>
            <w:noWrap/>
            <w:vAlign w:val="bottom"/>
            <w:hideMark/>
          </w:tcPr>
          <w:p w:rsidR="0039294B" w:rsidRPr="00BC6902" w:rsidRDefault="0039294B" w:rsidP="0039294B">
            <w:pPr>
              <w:spacing w:before="0" w:after="0"/>
              <w:ind w:left="0"/>
              <w:jc w:val="center"/>
              <w:rPr>
                <w:rFonts w:ascii="Calibri" w:hAnsi="Calibri"/>
                <w:b/>
                <w:bCs/>
                <w:color w:val="000000"/>
                <w:sz w:val="22"/>
                <w:szCs w:val="22"/>
              </w:rPr>
            </w:pPr>
            <w:r w:rsidRPr="00BC6902">
              <w:rPr>
                <w:rFonts w:ascii="Calibri" w:hAnsi="Calibri"/>
                <w:b/>
                <w:bCs/>
                <w:color w:val="000000"/>
                <w:sz w:val="22"/>
                <w:szCs w:val="22"/>
              </w:rPr>
              <w:t>Refference</w:t>
            </w:r>
          </w:p>
        </w:tc>
        <w:tc>
          <w:tcPr>
            <w:tcW w:w="1039" w:type="dxa"/>
            <w:tcBorders>
              <w:top w:val="single" w:sz="4" w:space="0" w:color="auto"/>
              <w:left w:val="nil"/>
              <w:bottom w:val="single" w:sz="4" w:space="0" w:color="auto"/>
              <w:right w:val="single" w:sz="4" w:space="0" w:color="auto"/>
            </w:tcBorders>
            <w:shd w:val="clear" w:color="000000" w:fill="D9D9D9"/>
            <w:noWrap/>
            <w:vAlign w:val="bottom"/>
            <w:hideMark/>
          </w:tcPr>
          <w:p w:rsidR="0039294B" w:rsidRPr="00BC6902" w:rsidRDefault="0039294B" w:rsidP="0039294B">
            <w:pPr>
              <w:spacing w:before="0" w:after="0"/>
              <w:ind w:left="0"/>
              <w:jc w:val="center"/>
              <w:rPr>
                <w:rFonts w:ascii="Calibri" w:hAnsi="Calibri"/>
                <w:b/>
                <w:bCs/>
                <w:color w:val="000000"/>
                <w:sz w:val="22"/>
                <w:szCs w:val="22"/>
              </w:rPr>
            </w:pPr>
            <w:r w:rsidRPr="00BC6902">
              <w:rPr>
                <w:rFonts w:ascii="Calibri" w:hAnsi="Calibri"/>
                <w:b/>
                <w:bCs/>
                <w:color w:val="000000"/>
                <w:sz w:val="22"/>
                <w:szCs w:val="22"/>
              </w:rPr>
              <w:t>Check Field / Check Value</w:t>
            </w:r>
          </w:p>
        </w:tc>
        <w:tc>
          <w:tcPr>
            <w:tcW w:w="1350" w:type="dxa"/>
            <w:tcBorders>
              <w:top w:val="single" w:sz="4" w:space="0" w:color="auto"/>
              <w:left w:val="nil"/>
              <w:bottom w:val="single" w:sz="4" w:space="0" w:color="auto"/>
              <w:right w:val="single" w:sz="4" w:space="0" w:color="auto"/>
            </w:tcBorders>
            <w:shd w:val="clear" w:color="000000" w:fill="D9D9D9"/>
            <w:noWrap/>
            <w:vAlign w:val="bottom"/>
            <w:hideMark/>
          </w:tcPr>
          <w:p w:rsidR="0039294B" w:rsidRPr="00BC6902" w:rsidRDefault="0039294B" w:rsidP="0039294B">
            <w:pPr>
              <w:spacing w:before="0" w:after="0"/>
              <w:ind w:left="0"/>
              <w:jc w:val="center"/>
              <w:rPr>
                <w:rFonts w:ascii="Calibri" w:hAnsi="Calibri"/>
                <w:b/>
                <w:bCs/>
                <w:color w:val="000000"/>
                <w:sz w:val="22"/>
                <w:szCs w:val="22"/>
              </w:rPr>
            </w:pPr>
            <w:r w:rsidRPr="00BC6902">
              <w:rPr>
                <w:rFonts w:ascii="Calibri" w:hAnsi="Calibri"/>
                <w:b/>
                <w:bCs/>
                <w:color w:val="000000"/>
                <w:sz w:val="22"/>
                <w:szCs w:val="22"/>
              </w:rPr>
              <w:t>Default Value</w:t>
            </w:r>
          </w:p>
        </w:tc>
      </w:tr>
      <w:tr w:rsidR="0039294B" w:rsidRPr="00BC6902"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1</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POProductID</w:t>
            </w:r>
          </w:p>
        </w:tc>
        <w:tc>
          <w:tcPr>
            <w:tcW w:w="14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4</w:t>
            </w:r>
          </w:p>
        </w:tc>
        <w:tc>
          <w:tcPr>
            <w:tcW w:w="1414"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PK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r>
      <w:tr w:rsidR="0039294B" w:rsidRPr="00BC6902"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2</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POID</w:t>
            </w:r>
          </w:p>
        </w:tc>
        <w:tc>
          <w:tcPr>
            <w:tcW w:w="14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4</w:t>
            </w:r>
          </w:p>
        </w:tc>
        <w:tc>
          <w:tcPr>
            <w:tcW w:w="1414"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FK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r>
      <w:tr w:rsidR="0039294B" w:rsidRPr="00BC6902"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3</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PRID</w:t>
            </w:r>
          </w:p>
        </w:tc>
        <w:tc>
          <w:tcPr>
            <w:tcW w:w="14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4</w:t>
            </w:r>
          </w:p>
        </w:tc>
        <w:tc>
          <w:tcPr>
            <w:tcW w:w="1414"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r>
      <w:tr w:rsidR="0039294B" w:rsidRPr="00BC6902"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4</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PRDetailD</w:t>
            </w:r>
          </w:p>
        </w:tc>
        <w:tc>
          <w:tcPr>
            <w:tcW w:w="14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4</w:t>
            </w:r>
          </w:p>
        </w:tc>
        <w:tc>
          <w:tcPr>
            <w:tcW w:w="1414"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r>
      <w:tr w:rsidR="0039294B" w:rsidRPr="00BC6902"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5</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PRDCostCenter</w:t>
            </w:r>
          </w:p>
        </w:tc>
        <w:tc>
          <w:tcPr>
            <w:tcW w:w="14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varchar(10)</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10</w:t>
            </w:r>
          </w:p>
        </w:tc>
        <w:tc>
          <w:tcPr>
            <w:tcW w:w="1414"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r>
      <w:tr w:rsidR="0039294B" w:rsidRPr="00BC6902"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6</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MemoID</w:t>
            </w:r>
          </w:p>
        </w:tc>
        <w:tc>
          <w:tcPr>
            <w:tcW w:w="14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4</w:t>
            </w:r>
          </w:p>
        </w:tc>
        <w:tc>
          <w:tcPr>
            <w:tcW w:w="1414"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r>
      <w:tr w:rsidR="0039294B" w:rsidRPr="00BC6902"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7</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MemoProductID</w:t>
            </w:r>
          </w:p>
        </w:tc>
        <w:tc>
          <w:tcPr>
            <w:tcW w:w="14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4</w:t>
            </w:r>
          </w:p>
        </w:tc>
        <w:tc>
          <w:tcPr>
            <w:tcW w:w="1414"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r>
      <w:tr w:rsidR="0039294B" w:rsidRPr="00BC6902"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8</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ProductUOM</w:t>
            </w:r>
          </w:p>
        </w:tc>
        <w:tc>
          <w:tcPr>
            <w:tcW w:w="14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varchar(20)</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20</w:t>
            </w:r>
          </w:p>
        </w:tc>
        <w:tc>
          <w:tcPr>
            <w:tcW w:w="1414"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r>
      <w:tr w:rsidR="0039294B" w:rsidRPr="00BC6902"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9</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ProductQty</w:t>
            </w:r>
          </w:p>
        </w:tc>
        <w:tc>
          <w:tcPr>
            <w:tcW w:w="14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4</w:t>
            </w:r>
          </w:p>
        </w:tc>
        <w:tc>
          <w:tcPr>
            <w:tcW w:w="1414"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r>
      <w:tr w:rsidR="0039294B" w:rsidRPr="00BC6902"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10</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ProductDeliveryQty</w:t>
            </w:r>
          </w:p>
        </w:tc>
        <w:tc>
          <w:tcPr>
            <w:tcW w:w="14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4</w:t>
            </w:r>
          </w:p>
        </w:tc>
        <w:tc>
          <w:tcPr>
            <w:tcW w:w="1414"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r>
      <w:tr w:rsidR="0039294B" w:rsidRPr="00BC6902"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11</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ProductRemainQty</w:t>
            </w:r>
          </w:p>
        </w:tc>
        <w:tc>
          <w:tcPr>
            <w:tcW w:w="14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4</w:t>
            </w:r>
          </w:p>
        </w:tc>
        <w:tc>
          <w:tcPr>
            <w:tcW w:w="1414"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r>
      <w:tr w:rsidR="00560737" w:rsidRPr="00BC6902" w:rsidTr="00560737">
        <w:trPr>
          <w:trHeight w:val="300"/>
        </w:trPr>
        <w:tc>
          <w:tcPr>
            <w:tcW w:w="480" w:type="dxa"/>
            <w:tcBorders>
              <w:top w:val="nil"/>
              <w:left w:val="single" w:sz="4" w:space="0" w:color="auto"/>
              <w:bottom w:val="single" w:sz="4" w:space="0" w:color="auto"/>
              <w:right w:val="single" w:sz="4" w:space="0" w:color="auto"/>
            </w:tcBorders>
            <w:shd w:val="clear" w:color="auto" w:fill="FFFF00"/>
            <w:noWrap/>
            <w:vAlign w:val="bottom"/>
          </w:tcPr>
          <w:p w:rsidR="00560737" w:rsidRPr="00BC6902" w:rsidRDefault="00560737" w:rsidP="0039294B">
            <w:pPr>
              <w:spacing w:before="0" w:after="0"/>
              <w:ind w:left="0"/>
              <w:jc w:val="right"/>
              <w:rPr>
                <w:rFonts w:ascii="Calibri" w:hAnsi="Calibri"/>
                <w:color w:val="000000"/>
                <w:sz w:val="22"/>
                <w:szCs w:val="22"/>
              </w:rPr>
            </w:pPr>
            <w:r>
              <w:rPr>
                <w:rFonts w:ascii="Calibri" w:hAnsi="Calibri"/>
                <w:color w:val="000000"/>
                <w:sz w:val="22"/>
                <w:szCs w:val="22"/>
              </w:rPr>
              <w:t>12</w:t>
            </w:r>
          </w:p>
        </w:tc>
        <w:tc>
          <w:tcPr>
            <w:tcW w:w="2305" w:type="dxa"/>
            <w:tcBorders>
              <w:top w:val="nil"/>
              <w:left w:val="nil"/>
              <w:bottom w:val="single" w:sz="4" w:space="0" w:color="auto"/>
              <w:right w:val="single" w:sz="4" w:space="0" w:color="auto"/>
            </w:tcBorders>
            <w:shd w:val="clear" w:color="auto" w:fill="FFFF00"/>
            <w:noWrap/>
            <w:vAlign w:val="bottom"/>
          </w:tcPr>
          <w:p w:rsidR="00560737" w:rsidRPr="00BC6902" w:rsidRDefault="00560737" w:rsidP="0039294B">
            <w:pPr>
              <w:spacing w:before="0" w:after="0"/>
              <w:ind w:left="0"/>
              <w:jc w:val="left"/>
              <w:rPr>
                <w:rFonts w:ascii="Calibri" w:hAnsi="Calibri"/>
                <w:color w:val="000000"/>
                <w:sz w:val="22"/>
                <w:szCs w:val="22"/>
              </w:rPr>
            </w:pPr>
            <w:r>
              <w:rPr>
                <w:rFonts w:ascii="Calibri" w:hAnsi="Calibri"/>
                <w:color w:val="000000"/>
                <w:sz w:val="22"/>
                <w:szCs w:val="22"/>
              </w:rPr>
              <w:t>ProductRemainQtyPayment</w:t>
            </w:r>
          </w:p>
        </w:tc>
        <w:tc>
          <w:tcPr>
            <w:tcW w:w="1439" w:type="dxa"/>
            <w:tcBorders>
              <w:top w:val="nil"/>
              <w:left w:val="nil"/>
              <w:bottom w:val="single" w:sz="4" w:space="0" w:color="auto"/>
              <w:right w:val="single" w:sz="4" w:space="0" w:color="auto"/>
            </w:tcBorders>
            <w:shd w:val="clear" w:color="auto" w:fill="FFFF00"/>
            <w:noWrap/>
            <w:vAlign w:val="bottom"/>
          </w:tcPr>
          <w:p w:rsidR="00560737" w:rsidRPr="00BC6902" w:rsidRDefault="00560737" w:rsidP="0039294B">
            <w:pPr>
              <w:spacing w:before="0" w:after="0"/>
              <w:ind w:left="0"/>
              <w:jc w:val="left"/>
              <w:rPr>
                <w:rFonts w:ascii="Calibri" w:hAnsi="Calibri"/>
                <w:color w:val="000000"/>
                <w:sz w:val="22"/>
                <w:szCs w:val="22"/>
              </w:rPr>
            </w:pPr>
            <w:r>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FFFF00"/>
            <w:noWrap/>
            <w:vAlign w:val="bottom"/>
          </w:tcPr>
          <w:p w:rsidR="00560737" w:rsidRPr="00BC6902" w:rsidRDefault="00560737" w:rsidP="0039294B">
            <w:pPr>
              <w:spacing w:before="0" w:after="0"/>
              <w:ind w:left="0"/>
              <w:jc w:val="right"/>
              <w:rPr>
                <w:rFonts w:ascii="Calibri" w:hAnsi="Calibri"/>
                <w:color w:val="000000"/>
                <w:sz w:val="22"/>
                <w:szCs w:val="22"/>
              </w:rPr>
            </w:pPr>
            <w:r>
              <w:rPr>
                <w:rFonts w:ascii="Calibri" w:hAnsi="Calibri"/>
                <w:color w:val="000000"/>
                <w:sz w:val="22"/>
                <w:szCs w:val="22"/>
              </w:rPr>
              <w:t>4</w:t>
            </w:r>
          </w:p>
        </w:tc>
        <w:tc>
          <w:tcPr>
            <w:tcW w:w="1414" w:type="dxa"/>
            <w:tcBorders>
              <w:top w:val="nil"/>
              <w:left w:val="nil"/>
              <w:bottom w:val="single" w:sz="4" w:space="0" w:color="auto"/>
              <w:right w:val="single" w:sz="4" w:space="0" w:color="auto"/>
            </w:tcBorders>
            <w:shd w:val="clear" w:color="auto" w:fill="FFFF00"/>
            <w:noWrap/>
            <w:vAlign w:val="bottom"/>
          </w:tcPr>
          <w:p w:rsidR="00560737" w:rsidRPr="00BC6902" w:rsidRDefault="00560737" w:rsidP="0039294B">
            <w:pPr>
              <w:spacing w:before="0" w:after="0"/>
              <w:ind w:left="0"/>
              <w:jc w:val="left"/>
              <w:rPr>
                <w:rFonts w:ascii="Calibri" w:hAnsi="Calibri"/>
                <w:color w:val="000000"/>
                <w:sz w:val="22"/>
                <w:szCs w:val="22"/>
              </w:rPr>
            </w:pPr>
          </w:p>
        </w:tc>
        <w:tc>
          <w:tcPr>
            <w:tcW w:w="1211" w:type="dxa"/>
            <w:tcBorders>
              <w:top w:val="nil"/>
              <w:left w:val="nil"/>
              <w:bottom w:val="single" w:sz="4" w:space="0" w:color="auto"/>
              <w:right w:val="single" w:sz="4" w:space="0" w:color="auto"/>
            </w:tcBorders>
            <w:shd w:val="clear" w:color="auto" w:fill="FFFF00"/>
            <w:noWrap/>
            <w:vAlign w:val="bottom"/>
          </w:tcPr>
          <w:p w:rsidR="00560737" w:rsidRPr="00BC6902" w:rsidRDefault="00560737" w:rsidP="0039294B">
            <w:pPr>
              <w:spacing w:before="0" w:after="0"/>
              <w:ind w:left="0"/>
              <w:jc w:val="left"/>
              <w:rPr>
                <w:rFonts w:ascii="Calibri" w:hAnsi="Calibri"/>
                <w:color w:val="000000"/>
                <w:sz w:val="22"/>
                <w:szCs w:val="22"/>
              </w:rPr>
            </w:pPr>
          </w:p>
        </w:tc>
        <w:tc>
          <w:tcPr>
            <w:tcW w:w="1039" w:type="dxa"/>
            <w:tcBorders>
              <w:top w:val="nil"/>
              <w:left w:val="nil"/>
              <w:bottom w:val="single" w:sz="4" w:space="0" w:color="auto"/>
              <w:right w:val="single" w:sz="4" w:space="0" w:color="auto"/>
            </w:tcBorders>
            <w:shd w:val="clear" w:color="auto" w:fill="FFFF00"/>
            <w:noWrap/>
            <w:vAlign w:val="bottom"/>
          </w:tcPr>
          <w:p w:rsidR="00560737" w:rsidRPr="00BC6902" w:rsidRDefault="00560737" w:rsidP="0039294B">
            <w:pPr>
              <w:spacing w:before="0" w:after="0"/>
              <w:ind w:left="0"/>
              <w:jc w:val="left"/>
              <w:rPr>
                <w:rFonts w:ascii="Calibri" w:hAnsi="Calibri"/>
                <w:color w:val="000000"/>
                <w:sz w:val="22"/>
                <w:szCs w:val="22"/>
              </w:rPr>
            </w:pPr>
          </w:p>
        </w:tc>
        <w:tc>
          <w:tcPr>
            <w:tcW w:w="1350" w:type="dxa"/>
            <w:tcBorders>
              <w:top w:val="nil"/>
              <w:left w:val="nil"/>
              <w:bottom w:val="single" w:sz="4" w:space="0" w:color="auto"/>
              <w:right w:val="single" w:sz="4" w:space="0" w:color="auto"/>
            </w:tcBorders>
            <w:shd w:val="clear" w:color="auto" w:fill="FFFF00"/>
            <w:noWrap/>
            <w:vAlign w:val="bottom"/>
          </w:tcPr>
          <w:p w:rsidR="00560737" w:rsidRPr="00BC6902" w:rsidRDefault="00560737" w:rsidP="0039294B">
            <w:pPr>
              <w:spacing w:before="0" w:after="0"/>
              <w:ind w:left="0"/>
              <w:jc w:val="left"/>
              <w:rPr>
                <w:rFonts w:ascii="Calibri" w:hAnsi="Calibri"/>
                <w:color w:val="000000"/>
                <w:sz w:val="22"/>
                <w:szCs w:val="22"/>
              </w:rPr>
            </w:pPr>
          </w:p>
        </w:tc>
      </w:tr>
      <w:tr w:rsidR="0039294B" w:rsidRPr="00BC6902"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1</w:t>
            </w:r>
            <w:r w:rsidR="00560737">
              <w:rPr>
                <w:rFonts w:ascii="Calibri" w:hAnsi="Calibri"/>
                <w:color w:val="000000"/>
                <w:sz w:val="22"/>
                <w:szCs w:val="22"/>
              </w:rPr>
              <w:t>3</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ProductCurrency</w:t>
            </w:r>
          </w:p>
        </w:tc>
        <w:tc>
          <w:tcPr>
            <w:tcW w:w="14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varchar(5)</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5</w:t>
            </w:r>
          </w:p>
        </w:tc>
        <w:tc>
          <w:tcPr>
            <w:tcW w:w="1414"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r>
      <w:tr w:rsidR="0039294B" w:rsidRPr="00BC6902"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1</w:t>
            </w:r>
            <w:r w:rsidR="00560737">
              <w:rPr>
                <w:rFonts w:ascii="Calibri" w:hAnsi="Calibri"/>
                <w:color w:val="000000"/>
                <w:sz w:val="22"/>
                <w:szCs w:val="22"/>
              </w:rPr>
              <w:t>4</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ProductPrice</w:t>
            </w:r>
          </w:p>
        </w:tc>
        <w:tc>
          <w:tcPr>
            <w:tcW w:w="14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decimal(18,2)</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9</w:t>
            </w:r>
          </w:p>
        </w:tc>
        <w:tc>
          <w:tcPr>
            <w:tcW w:w="1414"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r>
      <w:tr w:rsidR="0039294B" w:rsidRPr="00BC6902"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1</w:t>
            </w:r>
            <w:r w:rsidR="00560737">
              <w:rPr>
                <w:rFonts w:ascii="Calibri" w:hAnsi="Calibri"/>
                <w:color w:val="000000"/>
                <w:sz w:val="22"/>
                <w:szCs w:val="22"/>
              </w:rPr>
              <w:t>5</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ProductTotalPrice</w:t>
            </w:r>
          </w:p>
        </w:tc>
        <w:tc>
          <w:tcPr>
            <w:tcW w:w="14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decimal(18,2)</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9</w:t>
            </w:r>
          </w:p>
        </w:tc>
        <w:tc>
          <w:tcPr>
            <w:tcW w:w="1414"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r>
      <w:tr w:rsidR="0039294B" w:rsidRPr="00BC6902"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1</w:t>
            </w:r>
            <w:r w:rsidR="00560737">
              <w:rPr>
                <w:rFonts w:ascii="Calibri" w:hAnsi="Calibri"/>
                <w:color w:val="000000"/>
                <w:sz w:val="22"/>
                <w:szCs w:val="22"/>
              </w:rPr>
              <w:t>6</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PODeliveryDate</w:t>
            </w:r>
          </w:p>
        </w:tc>
        <w:tc>
          <w:tcPr>
            <w:tcW w:w="14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datetime</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8</w:t>
            </w:r>
          </w:p>
        </w:tc>
        <w:tc>
          <w:tcPr>
            <w:tcW w:w="1414"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r>
    </w:tbl>
    <w:p w:rsidR="0039294B" w:rsidRDefault="0039294B" w:rsidP="0039294B"/>
    <w:p w:rsidR="00A3730C" w:rsidRDefault="00A3730C" w:rsidP="0039294B"/>
    <w:p w:rsidR="00A3730C" w:rsidRDefault="00A3730C" w:rsidP="0039294B"/>
    <w:p w:rsidR="0039294B" w:rsidRPr="00F75A8F" w:rsidRDefault="0039294B" w:rsidP="0039294B">
      <w:pPr>
        <w:pStyle w:val="BodyText"/>
        <w:rPr>
          <w:rStyle w:val="IntenseEmphasis"/>
          <w:b w:val="0"/>
          <w:i w:val="0"/>
          <w:color w:val="auto"/>
        </w:rPr>
      </w:pPr>
      <w:r w:rsidRPr="00F75A8F">
        <w:rPr>
          <w:rStyle w:val="IntenseEmphasis"/>
          <w:b w:val="0"/>
          <w:i w:val="0"/>
          <w:color w:val="auto"/>
        </w:rPr>
        <w:t xml:space="preserve">Nama Tabel </w:t>
      </w:r>
      <w:r w:rsidRPr="00F75A8F">
        <w:rPr>
          <w:rStyle w:val="IntenseEmphasis"/>
          <w:b w:val="0"/>
          <w:i w:val="0"/>
          <w:color w:val="auto"/>
        </w:rPr>
        <w:tab/>
        <w:t>:</w:t>
      </w:r>
      <w:r w:rsidRPr="005F3A27">
        <w:t xml:space="preserve"> </w:t>
      </w:r>
      <w:r w:rsidRPr="005F3A27">
        <w:rPr>
          <w:rStyle w:val="IntenseEmphasis"/>
          <w:b w:val="0"/>
          <w:i w:val="0"/>
          <w:color w:val="auto"/>
        </w:rPr>
        <w:t>EPROC_</w:t>
      </w:r>
      <w:r>
        <w:rPr>
          <w:rStyle w:val="IntenseEmphasis"/>
          <w:b w:val="0"/>
          <w:i w:val="0"/>
          <w:color w:val="auto"/>
        </w:rPr>
        <w:t>PODeliveryInformation</w:t>
      </w:r>
    </w:p>
    <w:p w:rsidR="0039294B" w:rsidRPr="005F3A27" w:rsidRDefault="0039294B" w:rsidP="0039294B">
      <w:pPr>
        <w:pStyle w:val="BodyText"/>
        <w:rPr>
          <w:bCs/>
          <w:iCs/>
        </w:rPr>
      </w:pPr>
      <w:r w:rsidRPr="00F75A8F">
        <w:rPr>
          <w:rStyle w:val="IntenseEmphasis"/>
          <w:b w:val="0"/>
          <w:i w:val="0"/>
          <w:color w:val="auto"/>
        </w:rPr>
        <w:lastRenderedPageBreak/>
        <w:t>Deskripsi</w:t>
      </w:r>
      <w:r w:rsidRPr="00F75A8F">
        <w:rPr>
          <w:rStyle w:val="IntenseEmphasis"/>
          <w:b w:val="0"/>
          <w:i w:val="0"/>
          <w:color w:val="auto"/>
        </w:rPr>
        <w:tab/>
      </w:r>
      <w:r>
        <w:rPr>
          <w:rStyle w:val="IntenseEmphasis"/>
          <w:b w:val="0"/>
          <w:i w:val="0"/>
          <w:color w:val="auto"/>
        </w:rPr>
        <w:tab/>
      </w:r>
      <w:r w:rsidRPr="00F75A8F">
        <w:rPr>
          <w:rStyle w:val="IntenseEmphasis"/>
          <w:b w:val="0"/>
          <w:i w:val="0"/>
          <w:color w:val="auto"/>
        </w:rPr>
        <w:t>:</w:t>
      </w:r>
    </w:p>
    <w:p w:rsidR="0039294B" w:rsidRDefault="0039294B" w:rsidP="0039294B"/>
    <w:tbl>
      <w:tblPr>
        <w:tblW w:w="10075" w:type="dxa"/>
        <w:tblLook w:val="04A0" w:firstRow="1" w:lastRow="0" w:firstColumn="1" w:lastColumn="0" w:noHBand="0" w:noVBand="1"/>
      </w:tblPr>
      <w:tblGrid>
        <w:gridCol w:w="492"/>
        <w:gridCol w:w="2293"/>
        <w:gridCol w:w="1452"/>
        <w:gridCol w:w="837"/>
        <w:gridCol w:w="1401"/>
        <w:gridCol w:w="1211"/>
        <w:gridCol w:w="1039"/>
        <w:gridCol w:w="1350"/>
      </w:tblGrid>
      <w:tr w:rsidR="0039294B" w:rsidRPr="00BC6902" w:rsidTr="0039294B">
        <w:trPr>
          <w:trHeight w:val="300"/>
        </w:trPr>
        <w:tc>
          <w:tcPr>
            <w:tcW w:w="492"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39294B" w:rsidRPr="00BC6902" w:rsidRDefault="0039294B" w:rsidP="0039294B">
            <w:pPr>
              <w:spacing w:before="0" w:after="0"/>
              <w:ind w:left="0"/>
              <w:jc w:val="center"/>
              <w:rPr>
                <w:rFonts w:ascii="Calibri" w:hAnsi="Calibri"/>
                <w:b/>
                <w:bCs/>
                <w:color w:val="000000"/>
                <w:sz w:val="22"/>
                <w:szCs w:val="22"/>
              </w:rPr>
            </w:pPr>
            <w:r w:rsidRPr="00BC6902">
              <w:rPr>
                <w:rFonts w:ascii="Calibri" w:hAnsi="Calibri"/>
                <w:b/>
                <w:bCs/>
                <w:color w:val="000000"/>
                <w:sz w:val="22"/>
                <w:szCs w:val="22"/>
              </w:rPr>
              <w:t>No</w:t>
            </w:r>
          </w:p>
        </w:tc>
        <w:tc>
          <w:tcPr>
            <w:tcW w:w="2293" w:type="dxa"/>
            <w:tcBorders>
              <w:top w:val="single" w:sz="4" w:space="0" w:color="auto"/>
              <w:left w:val="nil"/>
              <w:bottom w:val="single" w:sz="4" w:space="0" w:color="auto"/>
              <w:right w:val="single" w:sz="4" w:space="0" w:color="auto"/>
            </w:tcBorders>
            <w:shd w:val="clear" w:color="000000" w:fill="D9D9D9"/>
            <w:noWrap/>
            <w:vAlign w:val="bottom"/>
            <w:hideMark/>
          </w:tcPr>
          <w:p w:rsidR="0039294B" w:rsidRPr="00BC6902" w:rsidRDefault="0039294B" w:rsidP="0039294B">
            <w:pPr>
              <w:spacing w:before="0" w:after="0"/>
              <w:ind w:left="0"/>
              <w:jc w:val="center"/>
              <w:rPr>
                <w:rFonts w:ascii="Calibri" w:hAnsi="Calibri"/>
                <w:b/>
                <w:bCs/>
                <w:color w:val="000000"/>
                <w:sz w:val="22"/>
                <w:szCs w:val="22"/>
              </w:rPr>
            </w:pPr>
            <w:r w:rsidRPr="00BC6902">
              <w:rPr>
                <w:rFonts w:ascii="Calibri" w:hAnsi="Calibri"/>
                <w:b/>
                <w:bCs/>
                <w:color w:val="000000"/>
                <w:sz w:val="22"/>
                <w:szCs w:val="22"/>
              </w:rPr>
              <w:t>Nama Field</w:t>
            </w:r>
          </w:p>
        </w:tc>
        <w:tc>
          <w:tcPr>
            <w:tcW w:w="1452" w:type="dxa"/>
            <w:tcBorders>
              <w:top w:val="single" w:sz="4" w:space="0" w:color="auto"/>
              <w:left w:val="nil"/>
              <w:bottom w:val="single" w:sz="4" w:space="0" w:color="auto"/>
              <w:right w:val="single" w:sz="4" w:space="0" w:color="auto"/>
            </w:tcBorders>
            <w:shd w:val="clear" w:color="000000" w:fill="D9D9D9"/>
            <w:noWrap/>
            <w:vAlign w:val="bottom"/>
            <w:hideMark/>
          </w:tcPr>
          <w:p w:rsidR="0039294B" w:rsidRPr="00BC6902" w:rsidRDefault="0039294B" w:rsidP="0039294B">
            <w:pPr>
              <w:spacing w:before="0" w:after="0"/>
              <w:ind w:left="0"/>
              <w:jc w:val="center"/>
              <w:rPr>
                <w:rFonts w:ascii="Calibri" w:hAnsi="Calibri"/>
                <w:b/>
                <w:bCs/>
                <w:color w:val="000000"/>
                <w:sz w:val="22"/>
                <w:szCs w:val="22"/>
              </w:rPr>
            </w:pPr>
            <w:r w:rsidRPr="00BC6902">
              <w:rPr>
                <w:rFonts w:ascii="Calibri" w:hAnsi="Calibri"/>
                <w:b/>
                <w:bCs/>
                <w:color w:val="000000"/>
                <w:sz w:val="22"/>
                <w:szCs w:val="22"/>
              </w:rPr>
              <w:t>Type</w:t>
            </w:r>
          </w:p>
        </w:tc>
        <w:tc>
          <w:tcPr>
            <w:tcW w:w="837" w:type="dxa"/>
            <w:tcBorders>
              <w:top w:val="single" w:sz="4" w:space="0" w:color="auto"/>
              <w:left w:val="nil"/>
              <w:bottom w:val="single" w:sz="4" w:space="0" w:color="auto"/>
              <w:right w:val="single" w:sz="4" w:space="0" w:color="auto"/>
            </w:tcBorders>
            <w:shd w:val="clear" w:color="000000" w:fill="D9D9D9"/>
            <w:noWrap/>
            <w:vAlign w:val="bottom"/>
            <w:hideMark/>
          </w:tcPr>
          <w:p w:rsidR="0039294B" w:rsidRPr="00BC6902" w:rsidRDefault="0039294B" w:rsidP="0039294B">
            <w:pPr>
              <w:spacing w:before="0" w:after="0"/>
              <w:ind w:left="0"/>
              <w:jc w:val="center"/>
              <w:rPr>
                <w:rFonts w:ascii="Calibri" w:hAnsi="Calibri"/>
                <w:b/>
                <w:bCs/>
                <w:color w:val="000000"/>
                <w:sz w:val="22"/>
                <w:szCs w:val="22"/>
              </w:rPr>
            </w:pPr>
            <w:r w:rsidRPr="00BC6902">
              <w:rPr>
                <w:rFonts w:ascii="Calibri" w:hAnsi="Calibri"/>
                <w:b/>
                <w:bCs/>
                <w:color w:val="000000"/>
                <w:sz w:val="22"/>
                <w:szCs w:val="22"/>
              </w:rPr>
              <w:t>Length</w:t>
            </w:r>
          </w:p>
        </w:tc>
        <w:tc>
          <w:tcPr>
            <w:tcW w:w="1401" w:type="dxa"/>
            <w:tcBorders>
              <w:top w:val="single" w:sz="4" w:space="0" w:color="auto"/>
              <w:left w:val="nil"/>
              <w:bottom w:val="single" w:sz="4" w:space="0" w:color="auto"/>
              <w:right w:val="single" w:sz="4" w:space="0" w:color="auto"/>
            </w:tcBorders>
            <w:shd w:val="clear" w:color="000000" w:fill="D9D9D9"/>
            <w:noWrap/>
            <w:vAlign w:val="bottom"/>
            <w:hideMark/>
          </w:tcPr>
          <w:p w:rsidR="0039294B" w:rsidRPr="00BC6902" w:rsidRDefault="0039294B" w:rsidP="0039294B">
            <w:pPr>
              <w:spacing w:before="0" w:after="0"/>
              <w:ind w:left="0"/>
              <w:jc w:val="center"/>
              <w:rPr>
                <w:rFonts w:ascii="Calibri" w:hAnsi="Calibri"/>
                <w:b/>
                <w:bCs/>
                <w:color w:val="000000"/>
                <w:sz w:val="22"/>
                <w:szCs w:val="22"/>
              </w:rPr>
            </w:pPr>
            <w:r w:rsidRPr="00BC6902">
              <w:rPr>
                <w:rFonts w:ascii="Calibri" w:hAnsi="Calibri"/>
                <w:b/>
                <w:bCs/>
                <w:color w:val="000000"/>
                <w:sz w:val="22"/>
                <w:szCs w:val="22"/>
              </w:rPr>
              <w:t>Keterangan</w:t>
            </w:r>
          </w:p>
        </w:tc>
        <w:tc>
          <w:tcPr>
            <w:tcW w:w="1211" w:type="dxa"/>
            <w:tcBorders>
              <w:top w:val="single" w:sz="4" w:space="0" w:color="auto"/>
              <w:left w:val="nil"/>
              <w:bottom w:val="single" w:sz="4" w:space="0" w:color="auto"/>
              <w:right w:val="single" w:sz="4" w:space="0" w:color="auto"/>
            </w:tcBorders>
            <w:shd w:val="clear" w:color="000000" w:fill="D9D9D9"/>
            <w:noWrap/>
            <w:vAlign w:val="bottom"/>
            <w:hideMark/>
          </w:tcPr>
          <w:p w:rsidR="0039294B" w:rsidRPr="00BC6902" w:rsidRDefault="0039294B" w:rsidP="0039294B">
            <w:pPr>
              <w:spacing w:before="0" w:after="0"/>
              <w:ind w:left="0"/>
              <w:jc w:val="center"/>
              <w:rPr>
                <w:rFonts w:ascii="Calibri" w:hAnsi="Calibri"/>
                <w:b/>
                <w:bCs/>
                <w:color w:val="000000"/>
                <w:sz w:val="22"/>
                <w:szCs w:val="22"/>
              </w:rPr>
            </w:pPr>
            <w:r w:rsidRPr="00BC6902">
              <w:rPr>
                <w:rFonts w:ascii="Calibri" w:hAnsi="Calibri"/>
                <w:b/>
                <w:bCs/>
                <w:color w:val="000000"/>
                <w:sz w:val="22"/>
                <w:szCs w:val="22"/>
              </w:rPr>
              <w:t>Refference</w:t>
            </w:r>
          </w:p>
        </w:tc>
        <w:tc>
          <w:tcPr>
            <w:tcW w:w="1039" w:type="dxa"/>
            <w:tcBorders>
              <w:top w:val="single" w:sz="4" w:space="0" w:color="auto"/>
              <w:left w:val="nil"/>
              <w:bottom w:val="single" w:sz="4" w:space="0" w:color="auto"/>
              <w:right w:val="single" w:sz="4" w:space="0" w:color="auto"/>
            </w:tcBorders>
            <w:shd w:val="clear" w:color="000000" w:fill="D9D9D9"/>
            <w:noWrap/>
            <w:vAlign w:val="bottom"/>
            <w:hideMark/>
          </w:tcPr>
          <w:p w:rsidR="0039294B" w:rsidRPr="00BC6902" w:rsidRDefault="0039294B" w:rsidP="0039294B">
            <w:pPr>
              <w:spacing w:before="0" w:after="0"/>
              <w:ind w:left="0"/>
              <w:jc w:val="center"/>
              <w:rPr>
                <w:rFonts w:ascii="Calibri" w:hAnsi="Calibri"/>
                <w:b/>
                <w:bCs/>
                <w:color w:val="000000"/>
                <w:sz w:val="22"/>
                <w:szCs w:val="22"/>
              </w:rPr>
            </w:pPr>
            <w:r w:rsidRPr="00BC6902">
              <w:rPr>
                <w:rFonts w:ascii="Calibri" w:hAnsi="Calibri"/>
                <w:b/>
                <w:bCs/>
                <w:color w:val="000000"/>
                <w:sz w:val="22"/>
                <w:szCs w:val="22"/>
              </w:rPr>
              <w:t>Check Field / Check Value</w:t>
            </w:r>
          </w:p>
        </w:tc>
        <w:tc>
          <w:tcPr>
            <w:tcW w:w="1350" w:type="dxa"/>
            <w:tcBorders>
              <w:top w:val="single" w:sz="4" w:space="0" w:color="auto"/>
              <w:left w:val="nil"/>
              <w:bottom w:val="single" w:sz="4" w:space="0" w:color="auto"/>
              <w:right w:val="single" w:sz="4" w:space="0" w:color="auto"/>
            </w:tcBorders>
            <w:shd w:val="clear" w:color="000000" w:fill="D9D9D9"/>
            <w:noWrap/>
            <w:vAlign w:val="bottom"/>
            <w:hideMark/>
          </w:tcPr>
          <w:p w:rsidR="0039294B" w:rsidRPr="00BC6902" w:rsidRDefault="0039294B" w:rsidP="0039294B">
            <w:pPr>
              <w:spacing w:before="0" w:after="0"/>
              <w:ind w:left="0"/>
              <w:jc w:val="center"/>
              <w:rPr>
                <w:rFonts w:ascii="Calibri" w:hAnsi="Calibri"/>
                <w:b/>
                <w:bCs/>
                <w:color w:val="000000"/>
                <w:sz w:val="22"/>
                <w:szCs w:val="22"/>
              </w:rPr>
            </w:pPr>
            <w:r w:rsidRPr="00BC6902">
              <w:rPr>
                <w:rFonts w:ascii="Calibri" w:hAnsi="Calibri"/>
                <w:b/>
                <w:bCs/>
                <w:color w:val="000000"/>
                <w:sz w:val="22"/>
                <w:szCs w:val="22"/>
              </w:rPr>
              <w:t>Default Value</w:t>
            </w:r>
          </w:p>
        </w:tc>
      </w:tr>
      <w:tr w:rsidR="0039294B" w:rsidRPr="00BC6902" w:rsidTr="0039294B">
        <w:trPr>
          <w:trHeight w:val="300"/>
        </w:trPr>
        <w:tc>
          <w:tcPr>
            <w:tcW w:w="492" w:type="dxa"/>
            <w:tcBorders>
              <w:top w:val="nil"/>
              <w:left w:val="single" w:sz="4" w:space="0" w:color="auto"/>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1</w:t>
            </w:r>
          </w:p>
        </w:tc>
        <w:tc>
          <w:tcPr>
            <w:tcW w:w="2293"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PODIID</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PK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r>
      <w:tr w:rsidR="0039294B" w:rsidRPr="00BC6902" w:rsidTr="0039294B">
        <w:trPr>
          <w:trHeight w:val="300"/>
        </w:trPr>
        <w:tc>
          <w:tcPr>
            <w:tcW w:w="492" w:type="dxa"/>
            <w:tcBorders>
              <w:top w:val="nil"/>
              <w:left w:val="single" w:sz="4" w:space="0" w:color="auto"/>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2</w:t>
            </w:r>
          </w:p>
        </w:tc>
        <w:tc>
          <w:tcPr>
            <w:tcW w:w="2293"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POID</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FK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r>
      <w:tr w:rsidR="0039294B" w:rsidRPr="00BC6902" w:rsidTr="0039294B">
        <w:trPr>
          <w:trHeight w:val="300"/>
        </w:trPr>
        <w:tc>
          <w:tcPr>
            <w:tcW w:w="492" w:type="dxa"/>
            <w:tcBorders>
              <w:top w:val="nil"/>
              <w:left w:val="single" w:sz="4" w:space="0" w:color="auto"/>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3</w:t>
            </w:r>
          </w:p>
        </w:tc>
        <w:tc>
          <w:tcPr>
            <w:tcW w:w="2293"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POProductID</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FK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r>
      <w:tr w:rsidR="0039294B" w:rsidRPr="00BC6902" w:rsidTr="0039294B">
        <w:trPr>
          <w:trHeight w:val="300"/>
        </w:trPr>
        <w:tc>
          <w:tcPr>
            <w:tcW w:w="492" w:type="dxa"/>
            <w:tcBorders>
              <w:top w:val="nil"/>
              <w:left w:val="single" w:sz="4" w:space="0" w:color="auto"/>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4</w:t>
            </w:r>
          </w:p>
        </w:tc>
        <w:tc>
          <w:tcPr>
            <w:tcW w:w="2293"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PRProductCostCenter</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varchar(10)</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10</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r>
      <w:tr w:rsidR="0039294B" w:rsidRPr="00BC6902" w:rsidTr="0039294B">
        <w:trPr>
          <w:trHeight w:val="300"/>
        </w:trPr>
        <w:tc>
          <w:tcPr>
            <w:tcW w:w="492" w:type="dxa"/>
            <w:tcBorders>
              <w:top w:val="nil"/>
              <w:left w:val="single" w:sz="4" w:space="0" w:color="auto"/>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5</w:t>
            </w:r>
          </w:p>
        </w:tc>
        <w:tc>
          <w:tcPr>
            <w:tcW w:w="2293"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PRUserAccept</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varchar(50)</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50</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r>
      <w:tr w:rsidR="0039294B" w:rsidRPr="00BC6902" w:rsidTr="0039294B">
        <w:trPr>
          <w:trHeight w:val="300"/>
        </w:trPr>
        <w:tc>
          <w:tcPr>
            <w:tcW w:w="492" w:type="dxa"/>
            <w:tcBorders>
              <w:top w:val="nil"/>
              <w:left w:val="single" w:sz="4" w:space="0" w:color="auto"/>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6</w:t>
            </w:r>
          </w:p>
        </w:tc>
        <w:tc>
          <w:tcPr>
            <w:tcW w:w="2293"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PRDDeliveryAddress</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varchar(MAX)</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-1</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r>
      <w:tr w:rsidR="0039294B" w:rsidRPr="00BC6902" w:rsidTr="0039294B">
        <w:trPr>
          <w:trHeight w:val="300"/>
        </w:trPr>
        <w:tc>
          <w:tcPr>
            <w:tcW w:w="492" w:type="dxa"/>
            <w:tcBorders>
              <w:top w:val="nil"/>
              <w:left w:val="single" w:sz="4" w:space="0" w:color="auto"/>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7</w:t>
            </w:r>
          </w:p>
        </w:tc>
        <w:tc>
          <w:tcPr>
            <w:tcW w:w="2293"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ProductShipingFlag</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1</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Flag Shipping product, 0 = To Location, 1 = To Cargo</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0</w:t>
            </w:r>
          </w:p>
        </w:tc>
      </w:tr>
      <w:tr w:rsidR="0039294B" w:rsidRPr="00BC6902" w:rsidTr="0039294B">
        <w:trPr>
          <w:trHeight w:val="300"/>
        </w:trPr>
        <w:tc>
          <w:tcPr>
            <w:tcW w:w="492" w:type="dxa"/>
            <w:tcBorders>
              <w:top w:val="nil"/>
              <w:left w:val="single" w:sz="4" w:space="0" w:color="auto"/>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8</w:t>
            </w:r>
          </w:p>
        </w:tc>
        <w:tc>
          <w:tcPr>
            <w:tcW w:w="2293"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ProductCargoCode</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varchar(8)</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8</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r>
      <w:tr w:rsidR="0039294B" w:rsidRPr="00BC6902" w:rsidTr="0039294B">
        <w:trPr>
          <w:trHeight w:val="300"/>
        </w:trPr>
        <w:tc>
          <w:tcPr>
            <w:tcW w:w="492" w:type="dxa"/>
            <w:tcBorders>
              <w:top w:val="nil"/>
              <w:left w:val="single" w:sz="4" w:space="0" w:color="auto"/>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9</w:t>
            </w:r>
          </w:p>
        </w:tc>
        <w:tc>
          <w:tcPr>
            <w:tcW w:w="2293"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InsuranceFlag</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1</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r>
      <w:tr w:rsidR="0039294B" w:rsidRPr="00BC6902" w:rsidTr="0039294B">
        <w:trPr>
          <w:trHeight w:val="300"/>
        </w:trPr>
        <w:tc>
          <w:tcPr>
            <w:tcW w:w="492" w:type="dxa"/>
            <w:tcBorders>
              <w:top w:val="nil"/>
              <w:left w:val="single" w:sz="4" w:space="0" w:color="auto"/>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10</w:t>
            </w:r>
          </w:p>
        </w:tc>
        <w:tc>
          <w:tcPr>
            <w:tcW w:w="2293"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Remarks</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varchar(MAX)</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-1</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r>
    </w:tbl>
    <w:p w:rsidR="0039294B" w:rsidRDefault="0039294B" w:rsidP="00771F25">
      <w:pPr>
        <w:ind w:left="0"/>
      </w:pPr>
    </w:p>
    <w:p w:rsidR="00A3730C" w:rsidRDefault="00A3730C" w:rsidP="00771F25">
      <w:pPr>
        <w:ind w:left="0"/>
      </w:pPr>
    </w:p>
    <w:p w:rsidR="0039294B" w:rsidRPr="00F75A8F" w:rsidRDefault="0039294B" w:rsidP="0039294B">
      <w:pPr>
        <w:pStyle w:val="BodyText"/>
        <w:rPr>
          <w:rStyle w:val="IntenseEmphasis"/>
          <w:b w:val="0"/>
          <w:i w:val="0"/>
          <w:color w:val="auto"/>
        </w:rPr>
      </w:pPr>
      <w:r w:rsidRPr="00F75A8F">
        <w:rPr>
          <w:rStyle w:val="IntenseEmphasis"/>
          <w:b w:val="0"/>
          <w:i w:val="0"/>
          <w:color w:val="auto"/>
        </w:rPr>
        <w:t xml:space="preserve">Nama Tabel </w:t>
      </w:r>
      <w:r w:rsidRPr="00F75A8F">
        <w:rPr>
          <w:rStyle w:val="IntenseEmphasis"/>
          <w:b w:val="0"/>
          <w:i w:val="0"/>
          <w:color w:val="auto"/>
        </w:rPr>
        <w:tab/>
        <w:t>:</w:t>
      </w:r>
      <w:r w:rsidRPr="005F3A27">
        <w:t xml:space="preserve"> </w:t>
      </w:r>
      <w:r w:rsidRPr="005F3A27">
        <w:rPr>
          <w:rStyle w:val="IntenseEmphasis"/>
          <w:b w:val="0"/>
          <w:i w:val="0"/>
          <w:color w:val="auto"/>
        </w:rPr>
        <w:t>EPROC_P</w:t>
      </w:r>
      <w:r>
        <w:rPr>
          <w:rStyle w:val="IntenseEmphasis"/>
          <w:b w:val="0"/>
          <w:i w:val="0"/>
          <w:color w:val="auto"/>
        </w:rPr>
        <w:t>OTOP</w:t>
      </w:r>
    </w:p>
    <w:p w:rsidR="0039294B" w:rsidRPr="007E0F9D" w:rsidRDefault="0039294B" w:rsidP="0039294B">
      <w:pPr>
        <w:pStyle w:val="BodyText"/>
        <w:rPr>
          <w:bCs/>
          <w:iCs/>
        </w:rPr>
      </w:pPr>
      <w:r w:rsidRPr="00F75A8F">
        <w:rPr>
          <w:rStyle w:val="IntenseEmphasis"/>
          <w:b w:val="0"/>
          <w:i w:val="0"/>
          <w:color w:val="auto"/>
        </w:rPr>
        <w:t>Deskripsi</w:t>
      </w:r>
      <w:r w:rsidRPr="00F75A8F">
        <w:rPr>
          <w:rStyle w:val="IntenseEmphasis"/>
          <w:b w:val="0"/>
          <w:i w:val="0"/>
          <w:color w:val="auto"/>
        </w:rPr>
        <w:tab/>
      </w:r>
      <w:r>
        <w:rPr>
          <w:rStyle w:val="IntenseEmphasis"/>
          <w:b w:val="0"/>
          <w:i w:val="0"/>
          <w:color w:val="auto"/>
        </w:rPr>
        <w:tab/>
      </w:r>
      <w:r w:rsidRPr="00F75A8F">
        <w:rPr>
          <w:rStyle w:val="IntenseEmphasis"/>
          <w:b w:val="0"/>
          <w:i w:val="0"/>
          <w:color w:val="auto"/>
        </w:rPr>
        <w:t>:</w:t>
      </w:r>
    </w:p>
    <w:tbl>
      <w:tblPr>
        <w:tblW w:w="10075" w:type="dxa"/>
        <w:tblLook w:val="04A0" w:firstRow="1" w:lastRow="0" w:firstColumn="1" w:lastColumn="0" w:noHBand="0" w:noVBand="1"/>
      </w:tblPr>
      <w:tblGrid>
        <w:gridCol w:w="480"/>
        <w:gridCol w:w="2325"/>
        <w:gridCol w:w="1452"/>
        <w:gridCol w:w="837"/>
        <w:gridCol w:w="1381"/>
        <w:gridCol w:w="1211"/>
        <w:gridCol w:w="1039"/>
        <w:gridCol w:w="1350"/>
      </w:tblGrid>
      <w:tr w:rsidR="0039294B" w:rsidRPr="00BC6902" w:rsidTr="0039294B">
        <w:trPr>
          <w:trHeight w:val="300"/>
        </w:trPr>
        <w:tc>
          <w:tcPr>
            <w:tcW w:w="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39294B" w:rsidRPr="00BC6902" w:rsidRDefault="0039294B" w:rsidP="0039294B">
            <w:pPr>
              <w:spacing w:before="0" w:after="0"/>
              <w:ind w:left="0"/>
              <w:jc w:val="center"/>
              <w:rPr>
                <w:rFonts w:ascii="Calibri" w:hAnsi="Calibri"/>
                <w:b/>
                <w:bCs/>
                <w:color w:val="000000"/>
                <w:sz w:val="22"/>
                <w:szCs w:val="22"/>
              </w:rPr>
            </w:pPr>
            <w:r w:rsidRPr="00BC6902">
              <w:rPr>
                <w:rFonts w:ascii="Calibri" w:hAnsi="Calibri"/>
                <w:b/>
                <w:bCs/>
                <w:color w:val="000000"/>
                <w:sz w:val="22"/>
                <w:szCs w:val="22"/>
              </w:rPr>
              <w:t>No</w:t>
            </w:r>
          </w:p>
        </w:tc>
        <w:tc>
          <w:tcPr>
            <w:tcW w:w="2325" w:type="dxa"/>
            <w:tcBorders>
              <w:top w:val="single" w:sz="4" w:space="0" w:color="auto"/>
              <w:left w:val="nil"/>
              <w:bottom w:val="single" w:sz="4" w:space="0" w:color="auto"/>
              <w:right w:val="single" w:sz="4" w:space="0" w:color="auto"/>
            </w:tcBorders>
            <w:shd w:val="clear" w:color="000000" w:fill="D9D9D9"/>
            <w:noWrap/>
            <w:vAlign w:val="bottom"/>
            <w:hideMark/>
          </w:tcPr>
          <w:p w:rsidR="0039294B" w:rsidRPr="00BC6902" w:rsidRDefault="0039294B" w:rsidP="0039294B">
            <w:pPr>
              <w:spacing w:before="0" w:after="0"/>
              <w:ind w:left="0"/>
              <w:jc w:val="center"/>
              <w:rPr>
                <w:rFonts w:ascii="Calibri" w:hAnsi="Calibri"/>
                <w:b/>
                <w:bCs/>
                <w:color w:val="000000"/>
                <w:sz w:val="22"/>
                <w:szCs w:val="22"/>
              </w:rPr>
            </w:pPr>
            <w:r w:rsidRPr="00BC6902">
              <w:rPr>
                <w:rFonts w:ascii="Calibri" w:hAnsi="Calibri"/>
                <w:b/>
                <w:bCs/>
                <w:color w:val="000000"/>
                <w:sz w:val="22"/>
                <w:szCs w:val="22"/>
              </w:rPr>
              <w:t>Nama Field</w:t>
            </w:r>
          </w:p>
        </w:tc>
        <w:tc>
          <w:tcPr>
            <w:tcW w:w="1452" w:type="dxa"/>
            <w:tcBorders>
              <w:top w:val="single" w:sz="4" w:space="0" w:color="auto"/>
              <w:left w:val="nil"/>
              <w:bottom w:val="single" w:sz="4" w:space="0" w:color="auto"/>
              <w:right w:val="single" w:sz="4" w:space="0" w:color="auto"/>
            </w:tcBorders>
            <w:shd w:val="clear" w:color="000000" w:fill="D9D9D9"/>
            <w:noWrap/>
            <w:vAlign w:val="bottom"/>
            <w:hideMark/>
          </w:tcPr>
          <w:p w:rsidR="0039294B" w:rsidRPr="00BC6902" w:rsidRDefault="0039294B" w:rsidP="0039294B">
            <w:pPr>
              <w:spacing w:before="0" w:after="0"/>
              <w:ind w:left="0"/>
              <w:jc w:val="center"/>
              <w:rPr>
                <w:rFonts w:ascii="Calibri" w:hAnsi="Calibri"/>
                <w:b/>
                <w:bCs/>
                <w:color w:val="000000"/>
                <w:sz w:val="22"/>
                <w:szCs w:val="22"/>
              </w:rPr>
            </w:pPr>
            <w:r w:rsidRPr="00BC6902">
              <w:rPr>
                <w:rFonts w:ascii="Calibri" w:hAnsi="Calibri"/>
                <w:b/>
                <w:bCs/>
                <w:color w:val="000000"/>
                <w:sz w:val="22"/>
                <w:szCs w:val="22"/>
              </w:rPr>
              <w:t>Type</w:t>
            </w:r>
          </w:p>
        </w:tc>
        <w:tc>
          <w:tcPr>
            <w:tcW w:w="837" w:type="dxa"/>
            <w:tcBorders>
              <w:top w:val="single" w:sz="4" w:space="0" w:color="auto"/>
              <w:left w:val="nil"/>
              <w:bottom w:val="single" w:sz="4" w:space="0" w:color="auto"/>
              <w:right w:val="single" w:sz="4" w:space="0" w:color="auto"/>
            </w:tcBorders>
            <w:shd w:val="clear" w:color="000000" w:fill="D9D9D9"/>
            <w:noWrap/>
            <w:vAlign w:val="bottom"/>
            <w:hideMark/>
          </w:tcPr>
          <w:p w:rsidR="0039294B" w:rsidRPr="00BC6902" w:rsidRDefault="0039294B" w:rsidP="0039294B">
            <w:pPr>
              <w:spacing w:before="0" w:after="0"/>
              <w:ind w:left="0"/>
              <w:jc w:val="center"/>
              <w:rPr>
                <w:rFonts w:ascii="Calibri" w:hAnsi="Calibri"/>
                <w:b/>
                <w:bCs/>
                <w:color w:val="000000"/>
                <w:sz w:val="22"/>
                <w:szCs w:val="22"/>
              </w:rPr>
            </w:pPr>
            <w:r w:rsidRPr="00BC6902">
              <w:rPr>
                <w:rFonts w:ascii="Calibri" w:hAnsi="Calibri"/>
                <w:b/>
                <w:bCs/>
                <w:color w:val="000000"/>
                <w:sz w:val="22"/>
                <w:szCs w:val="22"/>
              </w:rPr>
              <w:t>Length</w:t>
            </w:r>
          </w:p>
        </w:tc>
        <w:tc>
          <w:tcPr>
            <w:tcW w:w="1381" w:type="dxa"/>
            <w:tcBorders>
              <w:top w:val="single" w:sz="4" w:space="0" w:color="auto"/>
              <w:left w:val="nil"/>
              <w:bottom w:val="single" w:sz="4" w:space="0" w:color="auto"/>
              <w:right w:val="single" w:sz="4" w:space="0" w:color="auto"/>
            </w:tcBorders>
            <w:shd w:val="clear" w:color="000000" w:fill="D9D9D9"/>
            <w:noWrap/>
            <w:vAlign w:val="bottom"/>
            <w:hideMark/>
          </w:tcPr>
          <w:p w:rsidR="0039294B" w:rsidRPr="00BC6902" w:rsidRDefault="0039294B" w:rsidP="0039294B">
            <w:pPr>
              <w:spacing w:before="0" w:after="0"/>
              <w:ind w:left="0"/>
              <w:jc w:val="center"/>
              <w:rPr>
                <w:rFonts w:ascii="Calibri" w:hAnsi="Calibri"/>
                <w:b/>
                <w:bCs/>
                <w:color w:val="000000"/>
                <w:sz w:val="22"/>
                <w:szCs w:val="22"/>
              </w:rPr>
            </w:pPr>
            <w:r w:rsidRPr="00BC6902">
              <w:rPr>
                <w:rFonts w:ascii="Calibri" w:hAnsi="Calibri"/>
                <w:b/>
                <w:bCs/>
                <w:color w:val="000000"/>
                <w:sz w:val="22"/>
                <w:szCs w:val="22"/>
              </w:rPr>
              <w:t>Keterangan</w:t>
            </w:r>
          </w:p>
        </w:tc>
        <w:tc>
          <w:tcPr>
            <w:tcW w:w="1211" w:type="dxa"/>
            <w:tcBorders>
              <w:top w:val="single" w:sz="4" w:space="0" w:color="auto"/>
              <w:left w:val="nil"/>
              <w:bottom w:val="single" w:sz="4" w:space="0" w:color="auto"/>
              <w:right w:val="single" w:sz="4" w:space="0" w:color="auto"/>
            </w:tcBorders>
            <w:shd w:val="clear" w:color="000000" w:fill="D9D9D9"/>
            <w:noWrap/>
            <w:vAlign w:val="bottom"/>
            <w:hideMark/>
          </w:tcPr>
          <w:p w:rsidR="0039294B" w:rsidRPr="00BC6902" w:rsidRDefault="0039294B" w:rsidP="0039294B">
            <w:pPr>
              <w:spacing w:before="0" w:after="0"/>
              <w:ind w:left="0"/>
              <w:jc w:val="center"/>
              <w:rPr>
                <w:rFonts w:ascii="Calibri" w:hAnsi="Calibri"/>
                <w:b/>
                <w:bCs/>
                <w:color w:val="000000"/>
                <w:sz w:val="22"/>
                <w:szCs w:val="22"/>
              </w:rPr>
            </w:pPr>
            <w:r w:rsidRPr="00BC6902">
              <w:rPr>
                <w:rFonts w:ascii="Calibri" w:hAnsi="Calibri"/>
                <w:b/>
                <w:bCs/>
                <w:color w:val="000000"/>
                <w:sz w:val="22"/>
                <w:szCs w:val="22"/>
              </w:rPr>
              <w:t>Refference</w:t>
            </w:r>
          </w:p>
        </w:tc>
        <w:tc>
          <w:tcPr>
            <w:tcW w:w="1039" w:type="dxa"/>
            <w:tcBorders>
              <w:top w:val="single" w:sz="4" w:space="0" w:color="auto"/>
              <w:left w:val="nil"/>
              <w:bottom w:val="single" w:sz="4" w:space="0" w:color="auto"/>
              <w:right w:val="single" w:sz="4" w:space="0" w:color="auto"/>
            </w:tcBorders>
            <w:shd w:val="clear" w:color="000000" w:fill="D9D9D9"/>
            <w:noWrap/>
            <w:vAlign w:val="bottom"/>
            <w:hideMark/>
          </w:tcPr>
          <w:p w:rsidR="0039294B" w:rsidRPr="00BC6902" w:rsidRDefault="0039294B" w:rsidP="0039294B">
            <w:pPr>
              <w:spacing w:before="0" w:after="0"/>
              <w:ind w:left="0"/>
              <w:jc w:val="center"/>
              <w:rPr>
                <w:rFonts w:ascii="Calibri" w:hAnsi="Calibri"/>
                <w:b/>
                <w:bCs/>
                <w:color w:val="000000"/>
                <w:sz w:val="22"/>
                <w:szCs w:val="22"/>
              </w:rPr>
            </w:pPr>
            <w:r w:rsidRPr="00BC6902">
              <w:rPr>
                <w:rFonts w:ascii="Calibri" w:hAnsi="Calibri"/>
                <w:b/>
                <w:bCs/>
                <w:color w:val="000000"/>
                <w:sz w:val="22"/>
                <w:szCs w:val="22"/>
              </w:rPr>
              <w:t>Check Field / Check Value</w:t>
            </w:r>
          </w:p>
        </w:tc>
        <w:tc>
          <w:tcPr>
            <w:tcW w:w="1350" w:type="dxa"/>
            <w:tcBorders>
              <w:top w:val="single" w:sz="4" w:space="0" w:color="auto"/>
              <w:left w:val="nil"/>
              <w:bottom w:val="single" w:sz="4" w:space="0" w:color="auto"/>
              <w:right w:val="single" w:sz="4" w:space="0" w:color="auto"/>
            </w:tcBorders>
            <w:shd w:val="clear" w:color="000000" w:fill="D9D9D9"/>
            <w:noWrap/>
            <w:vAlign w:val="bottom"/>
            <w:hideMark/>
          </w:tcPr>
          <w:p w:rsidR="0039294B" w:rsidRPr="00BC6902" w:rsidRDefault="0039294B" w:rsidP="0039294B">
            <w:pPr>
              <w:spacing w:before="0" w:after="0"/>
              <w:ind w:left="0"/>
              <w:jc w:val="center"/>
              <w:rPr>
                <w:rFonts w:ascii="Calibri" w:hAnsi="Calibri"/>
                <w:b/>
                <w:bCs/>
                <w:color w:val="000000"/>
                <w:sz w:val="22"/>
                <w:szCs w:val="22"/>
              </w:rPr>
            </w:pPr>
            <w:r w:rsidRPr="00BC6902">
              <w:rPr>
                <w:rFonts w:ascii="Calibri" w:hAnsi="Calibri"/>
                <w:b/>
                <w:bCs/>
                <w:color w:val="000000"/>
                <w:sz w:val="22"/>
                <w:szCs w:val="22"/>
              </w:rPr>
              <w:t>Default Value</w:t>
            </w:r>
          </w:p>
        </w:tc>
      </w:tr>
      <w:tr w:rsidR="0039294B" w:rsidRPr="00BC6902"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1</w:t>
            </w:r>
          </w:p>
        </w:tc>
        <w:tc>
          <w:tcPr>
            <w:tcW w:w="2325"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POTOPID</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4</w:t>
            </w:r>
          </w:p>
        </w:tc>
        <w:tc>
          <w:tcPr>
            <w:tcW w:w="138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PK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r>
      <w:tr w:rsidR="0039294B" w:rsidRPr="00BC6902"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2</w:t>
            </w:r>
          </w:p>
        </w:tc>
        <w:tc>
          <w:tcPr>
            <w:tcW w:w="2325"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POID</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4</w:t>
            </w:r>
          </w:p>
        </w:tc>
        <w:tc>
          <w:tcPr>
            <w:tcW w:w="138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FK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r>
      <w:tr w:rsidR="0039294B" w:rsidRPr="00BC6902"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3</w:t>
            </w:r>
          </w:p>
        </w:tc>
        <w:tc>
          <w:tcPr>
            <w:tcW w:w="2325"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POTOPDPFlag</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1</w:t>
            </w:r>
          </w:p>
        </w:tc>
        <w:tc>
          <w:tcPr>
            <w:tcW w:w="1381" w:type="dxa"/>
            <w:tcBorders>
              <w:top w:val="nil"/>
              <w:left w:val="nil"/>
              <w:bottom w:val="single" w:sz="4" w:space="0" w:color="auto"/>
              <w:right w:val="single" w:sz="4" w:space="0" w:color="auto"/>
            </w:tcBorders>
            <w:shd w:val="clear" w:color="auto" w:fill="auto"/>
            <w:noWrap/>
            <w:vAlign w:val="bottom"/>
            <w:hideMark/>
          </w:tcPr>
          <w:p w:rsidR="0039294B"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TOP Down Payment Flag, 0 = NO, 1 = YES</w:t>
            </w:r>
          </w:p>
          <w:p w:rsidR="00A3730C" w:rsidRPr="00BC6902" w:rsidRDefault="00A3730C" w:rsidP="0039294B">
            <w:pPr>
              <w:spacing w:before="0" w:after="0"/>
              <w:ind w:left="0"/>
              <w:jc w:val="left"/>
              <w:rPr>
                <w:rFonts w:ascii="Calibri" w:hAnsi="Calibri"/>
                <w:color w:val="000000"/>
                <w:sz w:val="22"/>
                <w:szCs w:val="22"/>
              </w:rPr>
            </w:pP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0</w:t>
            </w:r>
          </w:p>
        </w:tc>
      </w:tr>
      <w:tr w:rsidR="0039294B" w:rsidRPr="00BC6902"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4</w:t>
            </w:r>
          </w:p>
        </w:tc>
        <w:tc>
          <w:tcPr>
            <w:tcW w:w="2325"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TOPPercentValue</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float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8</w:t>
            </w:r>
          </w:p>
        </w:tc>
        <w:tc>
          <w:tcPr>
            <w:tcW w:w="138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0</w:t>
            </w:r>
          </w:p>
        </w:tc>
      </w:tr>
      <w:tr w:rsidR="0039294B" w:rsidRPr="00BC6902"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5</w:t>
            </w:r>
          </w:p>
        </w:tc>
        <w:tc>
          <w:tcPr>
            <w:tcW w:w="2325"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TOPPriceValue</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decimal(18,2)</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9</w:t>
            </w:r>
          </w:p>
        </w:tc>
        <w:tc>
          <w:tcPr>
            <w:tcW w:w="138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r>
      <w:tr w:rsidR="0039294B" w:rsidRPr="00BC6902"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6</w:t>
            </w:r>
          </w:p>
        </w:tc>
        <w:tc>
          <w:tcPr>
            <w:tcW w:w="2325"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TOPInvoicedFlag</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1</w:t>
            </w:r>
          </w:p>
        </w:tc>
        <w:tc>
          <w:tcPr>
            <w:tcW w:w="138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r>
      <w:tr w:rsidR="0039294B" w:rsidRPr="00BC6902"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7</w:t>
            </w:r>
          </w:p>
        </w:tc>
        <w:tc>
          <w:tcPr>
            <w:tcW w:w="2325"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TOPSPMFlag</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1</w:t>
            </w:r>
          </w:p>
        </w:tc>
        <w:tc>
          <w:tcPr>
            <w:tcW w:w="138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r>
      <w:tr w:rsidR="0039294B" w:rsidRPr="00BC6902"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8</w:t>
            </w:r>
          </w:p>
        </w:tc>
        <w:tc>
          <w:tcPr>
            <w:tcW w:w="2325"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TOPPaidFlag</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1</w:t>
            </w:r>
          </w:p>
        </w:tc>
        <w:tc>
          <w:tcPr>
            <w:tcW w:w="138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r>
      <w:tr w:rsidR="0039294B" w:rsidRPr="00BC6902"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9</w:t>
            </w:r>
          </w:p>
        </w:tc>
        <w:tc>
          <w:tcPr>
            <w:tcW w:w="2325"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TOPRemarks</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varchar(MAX)</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-1</w:t>
            </w:r>
          </w:p>
        </w:tc>
        <w:tc>
          <w:tcPr>
            <w:tcW w:w="138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r>
    </w:tbl>
    <w:p w:rsidR="0039294B" w:rsidRDefault="0039294B" w:rsidP="0039294B"/>
    <w:p w:rsidR="0039294B" w:rsidRDefault="0039294B" w:rsidP="0039294B"/>
    <w:p w:rsidR="00A3730C" w:rsidRDefault="00A3730C" w:rsidP="0039294B"/>
    <w:p w:rsidR="00A3730C" w:rsidRDefault="00A3730C" w:rsidP="0039294B"/>
    <w:p w:rsidR="0039294B" w:rsidRPr="00F75A8F" w:rsidRDefault="0039294B" w:rsidP="0039294B">
      <w:pPr>
        <w:pStyle w:val="BodyText"/>
        <w:rPr>
          <w:rStyle w:val="IntenseEmphasis"/>
          <w:b w:val="0"/>
          <w:i w:val="0"/>
          <w:color w:val="auto"/>
        </w:rPr>
      </w:pPr>
      <w:r w:rsidRPr="00F75A8F">
        <w:rPr>
          <w:rStyle w:val="IntenseEmphasis"/>
          <w:b w:val="0"/>
          <w:i w:val="0"/>
          <w:color w:val="auto"/>
        </w:rPr>
        <w:t xml:space="preserve">Nama Tabel </w:t>
      </w:r>
      <w:r w:rsidRPr="00F75A8F">
        <w:rPr>
          <w:rStyle w:val="IntenseEmphasis"/>
          <w:b w:val="0"/>
          <w:i w:val="0"/>
          <w:color w:val="auto"/>
        </w:rPr>
        <w:tab/>
        <w:t>:</w:t>
      </w:r>
      <w:r w:rsidRPr="005F3A27">
        <w:t xml:space="preserve"> </w:t>
      </w:r>
      <w:r w:rsidRPr="005F3A27">
        <w:rPr>
          <w:rStyle w:val="IntenseEmphasis"/>
          <w:b w:val="0"/>
          <w:i w:val="0"/>
          <w:color w:val="auto"/>
        </w:rPr>
        <w:t>EPROC_</w:t>
      </w:r>
      <w:r>
        <w:rPr>
          <w:rStyle w:val="IntenseEmphasis"/>
          <w:b w:val="0"/>
          <w:i w:val="0"/>
          <w:color w:val="auto"/>
        </w:rPr>
        <w:t>POTAC</w:t>
      </w:r>
    </w:p>
    <w:p w:rsidR="0039294B" w:rsidRPr="007E0F9D" w:rsidRDefault="0039294B" w:rsidP="0039294B">
      <w:pPr>
        <w:pStyle w:val="BodyText"/>
        <w:rPr>
          <w:bCs/>
          <w:iCs/>
        </w:rPr>
      </w:pPr>
      <w:r w:rsidRPr="00F75A8F">
        <w:rPr>
          <w:rStyle w:val="IntenseEmphasis"/>
          <w:b w:val="0"/>
          <w:i w:val="0"/>
          <w:color w:val="auto"/>
        </w:rPr>
        <w:lastRenderedPageBreak/>
        <w:t>Deskripsi</w:t>
      </w:r>
      <w:r w:rsidRPr="00F75A8F">
        <w:rPr>
          <w:rStyle w:val="IntenseEmphasis"/>
          <w:b w:val="0"/>
          <w:i w:val="0"/>
          <w:color w:val="auto"/>
        </w:rPr>
        <w:tab/>
      </w:r>
      <w:r>
        <w:rPr>
          <w:rStyle w:val="IntenseEmphasis"/>
          <w:b w:val="0"/>
          <w:i w:val="0"/>
          <w:color w:val="auto"/>
        </w:rPr>
        <w:tab/>
      </w:r>
      <w:r w:rsidRPr="00F75A8F">
        <w:rPr>
          <w:rStyle w:val="IntenseEmphasis"/>
          <w:b w:val="0"/>
          <w:i w:val="0"/>
          <w:color w:val="auto"/>
        </w:rPr>
        <w:t>:</w:t>
      </w:r>
    </w:p>
    <w:tbl>
      <w:tblPr>
        <w:tblW w:w="10075" w:type="dxa"/>
        <w:tblLook w:val="04A0" w:firstRow="1" w:lastRow="0" w:firstColumn="1" w:lastColumn="0" w:noHBand="0" w:noVBand="1"/>
      </w:tblPr>
      <w:tblGrid>
        <w:gridCol w:w="480"/>
        <w:gridCol w:w="2305"/>
        <w:gridCol w:w="1440"/>
        <w:gridCol w:w="900"/>
        <w:gridCol w:w="1350"/>
        <w:gridCol w:w="1211"/>
        <w:gridCol w:w="1039"/>
        <w:gridCol w:w="1350"/>
      </w:tblGrid>
      <w:tr w:rsidR="0039294B" w:rsidRPr="00BC6902" w:rsidTr="0039294B">
        <w:trPr>
          <w:trHeight w:val="300"/>
        </w:trPr>
        <w:tc>
          <w:tcPr>
            <w:tcW w:w="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39294B" w:rsidRPr="00BC6902" w:rsidRDefault="0039294B" w:rsidP="0039294B">
            <w:pPr>
              <w:spacing w:before="0" w:after="0"/>
              <w:ind w:left="0"/>
              <w:jc w:val="center"/>
              <w:rPr>
                <w:rFonts w:ascii="Calibri" w:hAnsi="Calibri"/>
                <w:b/>
                <w:bCs/>
                <w:color w:val="000000"/>
                <w:sz w:val="22"/>
                <w:szCs w:val="22"/>
              </w:rPr>
            </w:pPr>
            <w:r w:rsidRPr="00BC6902">
              <w:rPr>
                <w:rFonts w:ascii="Calibri" w:hAnsi="Calibri"/>
                <w:b/>
                <w:bCs/>
                <w:color w:val="000000"/>
                <w:sz w:val="22"/>
                <w:szCs w:val="22"/>
              </w:rPr>
              <w:t>No</w:t>
            </w:r>
          </w:p>
        </w:tc>
        <w:tc>
          <w:tcPr>
            <w:tcW w:w="2305" w:type="dxa"/>
            <w:tcBorders>
              <w:top w:val="single" w:sz="4" w:space="0" w:color="auto"/>
              <w:left w:val="nil"/>
              <w:bottom w:val="single" w:sz="4" w:space="0" w:color="auto"/>
              <w:right w:val="single" w:sz="4" w:space="0" w:color="auto"/>
            </w:tcBorders>
            <w:shd w:val="clear" w:color="000000" w:fill="D9D9D9"/>
            <w:noWrap/>
            <w:vAlign w:val="bottom"/>
            <w:hideMark/>
          </w:tcPr>
          <w:p w:rsidR="0039294B" w:rsidRPr="00BC6902" w:rsidRDefault="0039294B" w:rsidP="0039294B">
            <w:pPr>
              <w:spacing w:before="0" w:after="0"/>
              <w:ind w:left="0"/>
              <w:jc w:val="center"/>
              <w:rPr>
                <w:rFonts w:ascii="Calibri" w:hAnsi="Calibri"/>
                <w:b/>
                <w:bCs/>
                <w:color w:val="000000"/>
                <w:sz w:val="22"/>
                <w:szCs w:val="22"/>
              </w:rPr>
            </w:pPr>
            <w:r w:rsidRPr="00BC6902">
              <w:rPr>
                <w:rFonts w:ascii="Calibri" w:hAnsi="Calibri"/>
                <w:b/>
                <w:bCs/>
                <w:color w:val="000000"/>
                <w:sz w:val="22"/>
                <w:szCs w:val="22"/>
              </w:rPr>
              <w:t>Nama Field</w:t>
            </w:r>
          </w:p>
        </w:tc>
        <w:tc>
          <w:tcPr>
            <w:tcW w:w="1440" w:type="dxa"/>
            <w:tcBorders>
              <w:top w:val="single" w:sz="4" w:space="0" w:color="auto"/>
              <w:left w:val="nil"/>
              <w:bottom w:val="single" w:sz="4" w:space="0" w:color="auto"/>
              <w:right w:val="single" w:sz="4" w:space="0" w:color="auto"/>
            </w:tcBorders>
            <w:shd w:val="clear" w:color="000000" w:fill="D9D9D9"/>
            <w:noWrap/>
            <w:vAlign w:val="bottom"/>
            <w:hideMark/>
          </w:tcPr>
          <w:p w:rsidR="0039294B" w:rsidRPr="00BC6902" w:rsidRDefault="0039294B" w:rsidP="0039294B">
            <w:pPr>
              <w:spacing w:before="0" w:after="0"/>
              <w:ind w:left="0"/>
              <w:jc w:val="center"/>
              <w:rPr>
                <w:rFonts w:ascii="Calibri" w:hAnsi="Calibri"/>
                <w:b/>
                <w:bCs/>
                <w:color w:val="000000"/>
                <w:sz w:val="22"/>
                <w:szCs w:val="22"/>
              </w:rPr>
            </w:pPr>
            <w:r w:rsidRPr="00BC6902">
              <w:rPr>
                <w:rFonts w:ascii="Calibri" w:hAnsi="Calibri"/>
                <w:b/>
                <w:bCs/>
                <w:color w:val="000000"/>
                <w:sz w:val="22"/>
                <w:szCs w:val="22"/>
              </w:rPr>
              <w:t>Type</w:t>
            </w:r>
          </w:p>
        </w:tc>
        <w:tc>
          <w:tcPr>
            <w:tcW w:w="900" w:type="dxa"/>
            <w:tcBorders>
              <w:top w:val="single" w:sz="4" w:space="0" w:color="auto"/>
              <w:left w:val="nil"/>
              <w:bottom w:val="single" w:sz="4" w:space="0" w:color="auto"/>
              <w:right w:val="single" w:sz="4" w:space="0" w:color="auto"/>
            </w:tcBorders>
            <w:shd w:val="clear" w:color="000000" w:fill="D9D9D9"/>
            <w:noWrap/>
            <w:vAlign w:val="bottom"/>
            <w:hideMark/>
          </w:tcPr>
          <w:p w:rsidR="0039294B" w:rsidRPr="00BC6902" w:rsidRDefault="0039294B" w:rsidP="0039294B">
            <w:pPr>
              <w:spacing w:before="0" w:after="0"/>
              <w:ind w:left="0"/>
              <w:jc w:val="center"/>
              <w:rPr>
                <w:rFonts w:ascii="Calibri" w:hAnsi="Calibri"/>
                <w:b/>
                <w:bCs/>
                <w:color w:val="000000"/>
                <w:sz w:val="22"/>
                <w:szCs w:val="22"/>
              </w:rPr>
            </w:pPr>
            <w:r w:rsidRPr="00BC6902">
              <w:rPr>
                <w:rFonts w:ascii="Calibri" w:hAnsi="Calibri"/>
                <w:b/>
                <w:bCs/>
                <w:color w:val="000000"/>
                <w:sz w:val="22"/>
                <w:szCs w:val="22"/>
              </w:rPr>
              <w:t>Length</w:t>
            </w:r>
          </w:p>
        </w:tc>
        <w:tc>
          <w:tcPr>
            <w:tcW w:w="1350" w:type="dxa"/>
            <w:tcBorders>
              <w:top w:val="single" w:sz="4" w:space="0" w:color="auto"/>
              <w:left w:val="nil"/>
              <w:bottom w:val="single" w:sz="4" w:space="0" w:color="auto"/>
              <w:right w:val="single" w:sz="4" w:space="0" w:color="auto"/>
            </w:tcBorders>
            <w:shd w:val="clear" w:color="000000" w:fill="D9D9D9"/>
            <w:noWrap/>
            <w:vAlign w:val="bottom"/>
            <w:hideMark/>
          </w:tcPr>
          <w:p w:rsidR="0039294B" w:rsidRPr="00BC6902" w:rsidRDefault="0039294B" w:rsidP="0039294B">
            <w:pPr>
              <w:spacing w:before="0" w:after="0"/>
              <w:ind w:left="0"/>
              <w:jc w:val="center"/>
              <w:rPr>
                <w:rFonts w:ascii="Calibri" w:hAnsi="Calibri"/>
                <w:b/>
                <w:bCs/>
                <w:color w:val="000000"/>
                <w:sz w:val="22"/>
                <w:szCs w:val="22"/>
              </w:rPr>
            </w:pPr>
            <w:r w:rsidRPr="00BC6902">
              <w:rPr>
                <w:rFonts w:ascii="Calibri" w:hAnsi="Calibri"/>
                <w:b/>
                <w:bCs/>
                <w:color w:val="000000"/>
                <w:sz w:val="22"/>
                <w:szCs w:val="22"/>
              </w:rPr>
              <w:t>Keterangan</w:t>
            </w:r>
          </w:p>
        </w:tc>
        <w:tc>
          <w:tcPr>
            <w:tcW w:w="1211" w:type="dxa"/>
            <w:tcBorders>
              <w:top w:val="single" w:sz="4" w:space="0" w:color="auto"/>
              <w:left w:val="nil"/>
              <w:bottom w:val="single" w:sz="4" w:space="0" w:color="auto"/>
              <w:right w:val="single" w:sz="4" w:space="0" w:color="auto"/>
            </w:tcBorders>
            <w:shd w:val="clear" w:color="000000" w:fill="D9D9D9"/>
            <w:noWrap/>
            <w:vAlign w:val="bottom"/>
            <w:hideMark/>
          </w:tcPr>
          <w:p w:rsidR="0039294B" w:rsidRPr="00BC6902" w:rsidRDefault="0039294B" w:rsidP="0039294B">
            <w:pPr>
              <w:spacing w:before="0" w:after="0"/>
              <w:ind w:left="0"/>
              <w:jc w:val="center"/>
              <w:rPr>
                <w:rFonts w:ascii="Calibri" w:hAnsi="Calibri"/>
                <w:b/>
                <w:bCs/>
                <w:color w:val="000000"/>
                <w:sz w:val="22"/>
                <w:szCs w:val="22"/>
              </w:rPr>
            </w:pPr>
            <w:r w:rsidRPr="00BC6902">
              <w:rPr>
                <w:rFonts w:ascii="Calibri" w:hAnsi="Calibri"/>
                <w:b/>
                <w:bCs/>
                <w:color w:val="000000"/>
                <w:sz w:val="22"/>
                <w:szCs w:val="22"/>
              </w:rPr>
              <w:t>Refference</w:t>
            </w:r>
          </w:p>
        </w:tc>
        <w:tc>
          <w:tcPr>
            <w:tcW w:w="1039" w:type="dxa"/>
            <w:tcBorders>
              <w:top w:val="single" w:sz="4" w:space="0" w:color="auto"/>
              <w:left w:val="nil"/>
              <w:bottom w:val="single" w:sz="4" w:space="0" w:color="auto"/>
              <w:right w:val="single" w:sz="4" w:space="0" w:color="auto"/>
            </w:tcBorders>
            <w:shd w:val="clear" w:color="000000" w:fill="D9D9D9"/>
            <w:noWrap/>
            <w:vAlign w:val="bottom"/>
            <w:hideMark/>
          </w:tcPr>
          <w:p w:rsidR="0039294B" w:rsidRPr="00BC6902" w:rsidRDefault="0039294B" w:rsidP="0039294B">
            <w:pPr>
              <w:spacing w:before="0" w:after="0"/>
              <w:ind w:left="0"/>
              <w:jc w:val="center"/>
              <w:rPr>
                <w:rFonts w:ascii="Calibri" w:hAnsi="Calibri"/>
                <w:b/>
                <w:bCs/>
                <w:color w:val="000000"/>
                <w:sz w:val="22"/>
                <w:szCs w:val="22"/>
              </w:rPr>
            </w:pPr>
            <w:r w:rsidRPr="00BC6902">
              <w:rPr>
                <w:rFonts w:ascii="Calibri" w:hAnsi="Calibri"/>
                <w:b/>
                <w:bCs/>
                <w:color w:val="000000"/>
                <w:sz w:val="22"/>
                <w:szCs w:val="22"/>
              </w:rPr>
              <w:t>Check Field / Check Value</w:t>
            </w:r>
          </w:p>
        </w:tc>
        <w:tc>
          <w:tcPr>
            <w:tcW w:w="1350" w:type="dxa"/>
            <w:tcBorders>
              <w:top w:val="single" w:sz="4" w:space="0" w:color="auto"/>
              <w:left w:val="nil"/>
              <w:bottom w:val="single" w:sz="4" w:space="0" w:color="auto"/>
              <w:right w:val="single" w:sz="4" w:space="0" w:color="auto"/>
            </w:tcBorders>
            <w:shd w:val="clear" w:color="000000" w:fill="D9D9D9"/>
            <w:noWrap/>
            <w:vAlign w:val="bottom"/>
            <w:hideMark/>
          </w:tcPr>
          <w:p w:rsidR="0039294B" w:rsidRPr="00BC6902" w:rsidRDefault="0039294B" w:rsidP="0039294B">
            <w:pPr>
              <w:spacing w:before="0" w:after="0"/>
              <w:ind w:left="0"/>
              <w:jc w:val="center"/>
              <w:rPr>
                <w:rFonts w:ascii="Calibri" w:hAnsi="Calibri"/>
                <w:b/>
                <w:bCs/>
                <w:color w:val="000000"/>
                <w:sz w:val="22"/>
                <w:szCs w:val="22"/>
              </w:rPr>
            </w:pPr>
            <w:r w:rsidRPr="00BC6902">
              <w:rPr>
                <w:rFonts w:ascii="Calibri" w:hAnsi="Calibri"/>
                <w:b/>
                <w:bCs/>
                <w:color w:val="000000"/>
                <w:sz w:val="22"/>
                <w:szCs w:val="22"/>
              </w:rPr>
              <w:t>Default Value</w:t>
            </w:r>
          </w:p>
        </w:tc>
      </w:tr>
      <w:tr w:rsidR="0039294B" w:rsidRPr="00BC6902"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1</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TACID</w:t>
            </w:r>
          </w:p>
        </w:tc>
        <w:tc>
          <w:tcPr>
            <w:tcW w:w="1440"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int</w:t>
            </w:r>
          </w:p>
        </w:tc>
        <w:tc>
          <w:tcPr>
            <w:tcW w:w="900"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4</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PK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r>
      <w:tr w:rsidR="0039294B" w:rsidRPr="00BC6902"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2</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POID</w:t>
            </w:r>
          </w:p>
        </w:tc>
        <w:tc>
          <w:tcPr>
            <w:tcW w:w="1440"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int</w:t>
            </w:r>
          </w:p>
        </w:tc>
        <w:tc>
          <w:tcPr>
            <w:tcW w:w="900"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4</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FK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r>
      <w:tr w:rsidR="0039294B" w:rsidRPr="00BC6902"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3</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TACUserID</w:t>
            </w:r>
          </w:p>
        </w:tc>
        <w:tc>
          <w:tcPr>
            <w:tcW w:w="1440"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varchar(50)</w:t>
            </w:r>
          </w:p>
        </w:tc>
        <w:tc>
          <w:tcPr>
            <w:tcW w:w="900"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50</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r>
      <w:tr w:rsidR="0039294B" w:rsidRPr="00BC6902"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4</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TACUserName</w:t>
            </w:r>
          </w:p>
        </w:tc>
        <w:tc>
          <w:tcPr>
            <w:tcW w:w="1440"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varchar(50)</w:t>
            </w:r>
          </w:p>
        </w:tc>
        <w:tc>
          <w:tcPr>
            <w:tcW w:w="900"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50</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r>
      <w:tr w:rsidR="0039294B" w:rsidRPr="00BC6902"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5</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TACTitle</w:t>
            </w:r>
          </w:p>
        </w:tc>
        <w:tc>
          <w:tcPr>
            <w:tcW w:w="1440"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varchar(125)</w:t>
            </w:r>
          </w:p>
        </w:tc>
        <w:tc>
          <w:tcPr>
            <w:tcW w:w="900"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right"/>
              <w:rPr>
                <w:rFonts w:ascii="Calibri" w:hAnsi="Calibri"/>
                <w:color w:val="000000"/>
                <w:sz w:val="22"/>
                <w:szCs w:val="22"/>
              </w:rPr>
            </w:pPr>
            <w:r w:rsidRPr="00BC6902">
              <w:rPr>
                <w:rFonts w:ascii="Calibri" w:hAnsi="Calibri"/>
                <w:color w:val="000000"/>
                <w:sz w:val="22"/>
                <w:szCs w:val="22"/>
              </w:rPr>
              <w:t>125</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c>
          <w:tcPr>
            <w:tcW w:w="1350" w:type="dxa"/>
            <w:tcBorders>
              <w:top w:val="nil"/>
              <w:left w:val="nil"/>
              <w:bottom w:val="single" w:sz="4" w:space="0" w:color="auto"/>
              <w:right w:val="single" w:sz="4" w:space="0" w:color="auto"/>
            </w:tcBorders>
            <w:shd w:val="clear" w:color="auto" w:fill="auto"/>
            <w:noWrap/>
            <w:vAlign w:val="bottom"/>
            <w:hideMark/>
          </w:tcPr>
          <w:p w:rsidR="0039294B" w:rsidRPr="00BC6902" w:rsidRDefault="0039294B" w:rsidP="0039294B">
            <w:pPr>
              <w:spacing w:before="0" w:after="0"/>
              <w:ind w:left="0"/>
              <w:jc w:val="left"/>
              <w:rPr>
                <w:rFonts w:ascii="Calibri" w:hAnsi="Calibri"/>
                <w:color w:val="000000"/>
                <w:sz w:val="22"/>
                <w:szCs w:val="22"/>
              </w:rPr>
            </w:pPr>
            <w:r w:rsidRPr="00BC6902">
              <w:rPr>
                <w:rFonts w:ascii="Calibri" w:hAnsi="Calibri"/>
                <w:color w:val="000000"/>
                <w:sz w:val="22"/>
                <w:szCs w:val="22"/>
              </w:rPr>
              <w:t> </w:t>
            </w:r>
          </w:p>
        </w:tc>
      </w:tr>
    </w:tbl>
    <w:p w:rsidR="0039294B" w:rsidRDefault="0039294B" w:rsidP="0039294B"/>
    <w:p w:rsidR="00560737" w:rsidRDefault="00560737" w:rsidP="0039294B">
      <w:r>
        <w:rPr>
          <w:noProof/>
        </w:rPr>
        <w:drawing>
          <wp:inline distT="0" distB="0" distL="0" distR="0" wp14:anchorId="2CE773AE" wp14:editId="232EEBB0">
            <wp:extent cx="5943600" cy="33426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42640"/>
                    </a:xfrm>
                    <a:prstGeom prst="rect">
                      <a:avLst/>
                    </a:prstGeom>
                  </pic:spPr>
                </pic:pic>
              </a:graphicData>
            </a:graphic>
          </wp:inline>
        </w:drawing>
      </w:r>
    </w:p>
    <w:p w:rsidR="00560737" w:rsidRDefault="00560737" w:rsidP="0039294B"/>
    <w:p w:rsidR="00560737" w:rsidRPr="00F75A8F" w:rsidRDefault="00560737" w:rsidP="00560737">
      <w:pPr>
        <w:pStyle w:val="BodyText"/>
        <w:rPr>
          <w:rStyle w:val="IntenseEmphasis"/>
          <w:b w:val="0"/>
          <w:i w:val="0"/>
          <w:color w:val="auto"/>
        </w:rPr>
      </w:pPr>
      <w:r w:rsidRPr="00F75A8F">
        <w:rPr>
          <w:rStyle w:val="IntenseEmphasis"/>
          <w:b w:val="0"/>
          <w:i w:val="0"/>
          <w:color w:val="auto"/>
        </w:rPr>
        <w:t xml:space="preserve">Nama Tabel </w:t>
      </w:r>
      <w:r w:rsidRPr="00F75A8F">
        <w:rPr>
          <w:rStyle w:val="IntenseEmphasis"/>
          <w:b w:val="0"/>
          <w:i w:val="0"/>
          <w:color w:val="auto"/>
        </w:rPr>
        <w:tab/>
        <w:t>:</w:t>
      </w:r>
      <w:r w:rsidRPr="005F3A27">
        <w:t xml:space="preserve"> </w:t>
      </w:r>
      <w:r w:rsidRPr="005F3A27">
        <w:rPr>
          <w:rStyle w:val="IntenseEmphasis"/>
          <w:b w:val="0"/>
          <w:i w:val="0"/>
          <w:color w:val="auto"/>
        </w:rPr>
        <w:t>EPROC_</w:t>
      </w:r>
      <w:r>
        <w:rPr>
          <w:rStyle w:val="IntenseEmphasis"/>
          <w:b w:val="0"/>
          <w:i w:val="0"/>
          <w:color w:val="auto"/>
        </w:rPr>
        <w:t>StockOut</w:t>
      </w:r>
    </w:p>
    <w:p w:rsidR="00560737" w:rsidRPr="007E0F9D" w:rsidRDefault="00560737" w:rsidP="00560737">
      <w:pPr>
        <w:pStyle w:val="BodyText"/>
        <w:rPr>
          <w:bCs/>
          <w:iCs/>
        </w:rPr>
      </w:pPr>
      <w:r w:rsidRPr="00F75A8F">
        <w:rPr>
          <w:rStyle w:val="IntenseEmphasis"/>
          <w:b w:val="0"/>
          <w:i w:val="0"/>
          <w:color w:val="auto"/>
        </w:rPr>
        <w:t>Deskripsi</w:t>
      </w:r>
      <w:r w:rsidRPr="00F75A8F">
        <w:rPr>
          <w:rStyle w:val="IntenseEmphasis"/>
          <w:b w:val="0"/>
          <w:i w:val="0"/>
          <w:color w:val="auto"/>
        </w:rPr>
        <w:tab/>
      </w:r>
      <w:r>
        <w:rPr>
          <w:rStyle w:val="IntenseEmphasis"/>
          <w:b w:val="0"/>
          <w:i w:val="0"/>
          <w:color w:val="auto"/>
        </w:rPr>
        <w:tab/>
      </w:r>
      <w:r w:rsidRPr="00F75A8F">
        <w:rPr>
          <w:rStyle w:val="IntenseEmphasis"/>
          <w:b w:val="0"/>
          <w:i w:val="0"/>
          <w:color w:val="auto"/>
        </w:rPr>
        <w:t>:</w:t>
      </w:r>
      <w:r>
        <w:rPr>
          <w:rStyle w:val="IntenseEmphasis"/>
          <w:b w:val="0"/>
          <w:i w:val="0"/>
          <w:color w:val="auto"/>
        </w:rPr>
        <w:t xml:space="preserve"> Tabel pengeluaran data stok</w:t>
      </w:r>
    </w:p>
    <w:p w:rsidR="00560737" w:rsidRDefault="00560737" w:rsidP="0039294B"/>
    <w:tbl>
      <w:tblPr>
        <w:tblW w:w="10125" w:type="dxa"/>
        <w:tblLook w:val="04A0" w:firstRow="1" w:lastRow="0" w:firstColumn="1" w:lastColumn="0" w:noHBand="0" w:noVBand="1"/>
      </w:tblPr>
      <w:tblGrid>
        <w:gridCol w:w="480"/>
        <w:gridCol w:w="2305"/>
        <w:gridCol w:w="1439"/>
        <w:gridCol w:w="901"/>
        <w:gridCol w:w="1350"/>
        <w:gridCol w:w="1211"/>
        <w:gridCol w:w="1039"/>
        <w:gridCol w:w="1400"/>
      </w:tblGrid>
      <w:tr w:rsidR="00560737" w:rsidRPr="00560737" w:rsidTr="00DD59BC">
        <w:trPr>
          <w:trHeight w:val="300"/>
        </w:trPr>
        <w:tc>
          <w:tcPr>
            <w:tcW w:w="480" w:type="dxa"/>
            <w:tcBorders>
              <w:top w:val="single" w:sz="4" w:space="0" w:color="auto"/>
              <w:left w:val="single" w:sz="4" w:space="0" w:color="auto"/>
              <w:bottom w:val="single" w:sz="4" w:space="0" w:color="auto"/>
              <w:right w:val="single" w:sz="4" w:space="0" w:color="auto"/>
            </w:tcBorders>
            <w:shd w:val="clear" w:color="000000" w:fill="D9D9D9"/>
            <w:noWrap/>
            <w:hideMark/>
          </w:tcPr>
          <w:p w:rsidR="00560737" w:rsidRPr="00560737" w:rsidRDefault="00560737" w:rsidP="00DD59BC">
            <w:pPr>
              <w:spacing w:before="0" w:after="0"/>
              <w:ind w:left="0"/>
              <w:jc w:val="center"/>
              <w:rPr>
                <w:rFonts w:ascii="Calibri" w:hAnsi="Calibri"/>
                <w:b/>
                <w:bCs/>
                <w:color w:val="000000"/>
                <w:sz w:val="22"/>
                <w:szCs w:val="22"/>
              </w:rPr>
            </w:pPr>
            <w:r w:rsidRPr="00560737">
              <w:rPr>
                <w:rFonts w:ascii="Calibri" w:hAnsi="Calibri"/>
                <w:b/>
                <w:bCs/>
                <w:color w:val="000000"/>
                <w:sz w:val="22"/>
                <w:szCs w:val="22"/>
              </w:rPr>
              <w:t>No</w:t>
            </w:r>
          </w:p>
        </w:tc>
        <w:tc>
          <w:tcPr>
            <w:tcW w:w="2305" w:type="dxa"/>
            <w:tcBorders>
              <w:top w:val="single" w:sz="4" w:space="0" w:color="auto"/>
              <w:left w:val="nil"/>
              <w:bottom w:val="single" w:sz="4" w:space="0" w:color="auto"/>
              <w:right w:val="single" w:sz="4" w:space="0" w:color="auto"/>
            </w:tcBorders>
            <w:shd w:val="clear" w:color="000000" w:fill="D9D9D9"/>
            <w:noWrap/>
            <w:hideMark/>
          </w:tcPr>
          <w:p w:rsidR="00560737" w:rsidRPr="00560737" w:rsidRDefault="00560737" w:rsidP="00DD59BC">
            <w:pPr>
              <w:spacing w:before="0" w:after="0"/>
              <w:ind w:left="0"/>
              <w:jc w:val="center"/>
              <w:rPr>
                <w:rFonts w:ascii="Calibri" w:hAnsi="Calibri"/>
                <w:b/>
                <w:bCs/>
                <w:color w:val="000000"/>
                <w:sz w:val="22"/>
                <w:szCs w:val="22"/>
              </w:rPr>
            </w:pPr>
            <w:r w:rsidRPr="00560737">
              <w:rPr>
                <w:rFonts w:ascii="Calibri" w:hAnsi="Calibri"/>
                <w:b/>
                <w:bCs/>
                <w:color w:val="000000"/>
                <w:sz w:val="22"/>
                <w:szCs w:val="22"/>
              </w:rPr>
              <w:t>Nama Field</w:t>
            </w:r>
          </w:p>
        </w:tc>
        <w:tc>
          <w:tcPr>
            <w:tcW w:w="1439" w:type="dxa"/>
            <w:tcBorders>
              <w:top w:val="single" w:sz="4" w:space="0" w:color="auto"/>
              <w:left w:val="nil"/>
              <w:bottom w:val="single" w:sz="4" w:space="0" w:color="auto"/>
              <w:right w:val="single" w:sz="4" w:space="0" w:color="auto"/>
            </w:tcBorders>
            <w:shd w:val="clear" w:color="000000" w:fill="D9D9D9"/>
            <w:noWrap/>
            <w:hideMark/>
          </w:tcPr>
          <w:p w:rsidR="00560737" w:rsidRPr="00560737" w:rsidRDefault="00560737" w:rsidP="00DD59BC">
            <w:pPr>
              <w:spacing w:before="0" w:after="0"/>
              <w:ind w:left="0"/>
              <w:jc w:val="center"/>
              <w:rPr>
                <w:rFonts w:ascii="Calibri" w:hAnsi="Calibri"/>
                <w:b/>
                <w:bCs/>
                <w:color w:val="000000"/>
                <w:sz w:val="22"/>
                <w:szCs w:val="22"/>
              </w:rPr>
            </w:pPr>
            <w:r w:rsidRPr="00560737">
              <w:rPr>
                <w:rFonts w:ascii="Calibri" w:hAnsi="Calibri"/>
                <w:b/>
                <w:bCs/>
                <w:color w:val="000000"/>
                <w:sz w:val="22"/>
                <w:szCs w:val="22"/>
              </w:rPr>
              <w:t>Type</w:t>
            </w:r>
          </w:p>
        </w:tc>
        <w:tc>
          <w:tcPr>
            <w:tcW w:w="901" w:type="dxa"/>
            <w:tcBorders>
              <w:top w:val="single" w:sz="4" w:space="0" w:color="auto"/>
              <w:left w:val="nil"/>
              <w:bottom w:val="single" w:sz="4" w:space="0" w:color="auto"/>
              <w:right w:val="single" w:sz="4" w:space="0" w:color="auto"/>
            </w:tcBorders>
            <w:shd w:val="clear" w:color="000000" w:fill="D9D9D9"/>
            <w:noWrap/>
            <w:hideMark/>
          </w:tcPr>
          <w:p w:rsidR="00560737" w:rsidRPr="00560737" w:rsidRDefault="00560737" w:rsidP="00DD59BC">
            <w:pPr>
              <w:spacing w:before="0" w:after="0"/>
              <w:ind w:left="0"/>
              <w:jc w:val="center"/>
              <w:rPr>
                <w:rFonts w:ascii="Calibri" w:hAnsi="Calibri"/>
                <w:b/>
                <w:bCs/>
                <w:color w:val="000000"/>
                <w:sz w:val="22"/>
                <w:szCs w:val="22"/>
              </w:rPr>
            </w:pPr>
            <w:r w:rsidRPr="00560737">
              <w:rPr>
                <w:rFonts w:ascii="Calibri" w:hAnsi="Calibri"/>
                <w:b/>
                <w:bCs/>
                <w:color w:val="000000"/>
                <w:sz w:val="22"/>
                <w:szCs w:val="22"/>
              </w:rPr>
              <w:t>Length</w:t>
            </w:r>
          </w:p>
        </w:tc>
        <w:tc>
          <w:tcPr>
            <w:tcW w:w="1350" w:type="dxa"/>
            <w:tcBorders>
              <w:top w:val="single" w:sz="4" w:space="0" w:color="auto"/>
              <w:left w:val="nil"/>
              <w:bottom w:val="single" w:sz="4" w:space="0" w:color="auto"/>
              <w:right w:val="single" w:sz="4" w:space="0" w:color="auto"/>
            </w:tcBorders>
            <w:shd w:val="clear" w:color="000000" w:fill="D9D9D9"/>
            <w:noWrap/>
            <w:hideMark/>
          </w:tcPr>
          <w:p w:rsidR="00560737" w:rsidRPr="00560737" w:rsidRDefault="00560737" w:rsidP="00DD59BC">
            <w:pPr>
              <w:spacing w:before="0" w:after="0"/>
              <w:ind w:left="0"/>
              <w:jc w:val="center"/>
              <w:rPr>
                <w:rFonts w:ascii="Calibri" w:hAnsi="Calibri"/>
                <w:b/>
                <w:bCs/>
                <w:color w:val="000000"/>
                <w:sz w:val="22"/>
                <w:szCs w:val="22"/>
              </w:rPr>
            </w:pPr>
            <w:r w:rsidRPr="00560737">
              <w:rPr>
                <w:rFonts w:ascii="Calibri" w:hAnsi="Calibri"/>
                <w:b/>
                <w:bCs/>
                <w:color w:val="000000"/>
                <w:sz w:val="22"/>
                <w:szCs w:val="22"/>
              </w:rPr>
              <w:t>Keterangan</w:t>
            </w:r>
          </w:p>
        </w:tc>
        <w:tc>
          <w:tcPr>
            <w:tcW w:w="1211" w:type="dxa"/>
            <w:tcBorders>
              <w:top w:val="single" w:sz="4" w:space="0" w:color="auto"/>
              <w:left w:val="nil"/>
              <w:bottom w:val="single" w:sz="4" w:space="0" w:color="auto"/>
              <w:right w:val="single" w:sz="4" w:space="0" w:color="auto"/>
            </w:tcBorders>
            <w:shd w:val="clear" w:color="000000" w:fill="D9D9D9"/>
            <w:noWrap/>
            <w:hideMark/>
          </w:tcPr>
          <w:p w:rsidR="00560737" w:rsidRPr="00560737" w:rsidRDefault="00560737" w:rsidP="00DD59BC">
            <w:pPr>
              <w:spacing w:before="0" w:after="0"/>
              <w:ind w:left="0"/>
              <w:jc w:val="center"/>
              <w:rPr>
                <w:rFonts w:ascii="Calibri" w:hAnsi="Calibri"/>
                <w:b/>
                <w:bCs/>
                <w:color w:val="000000"/>
                <w:sz w:val="22"/>
                <w:szCs w:val="22"/>
              </w:rPr>
            </w:pPr>
            <w:r w:rsidRPr="00560737">
              <w:rPr>
                <w:rFonts w:ascii="Calibri" w:hAnsi="Calibri"/>
                <w:b/>
                <w:bCs/>
                <w:color w:val="000000"/>
                <w:sz w:val="22"/>
                <w:szCs w:val="22"/>
              </w:rPr>
              <w:t>Refference</w:t>
            </w:r>
          </w:p>
        </w:tc>
        <w:tc>
          <w:tcPr>
            <w:tcW w:w="1039" w:type="dxa"/>
            <w:tcBorders>
              <w:top w:val="single" w:sz="4" w:space="0" w:color="auto"/>
              <w:left w:val="nil"/>
              <w:bottom w:val="single" w:sz="4" w:space="0" w:color="auto"/>
              <w:right w:val="single" w:sz="4" w:space="0" w:color="auto"/>
            </w:tcBorders>
            <w:shd w:val="clear" w:color="000000" w:fill="D9D9D9"/>
            <w:noWrap/>
            <w:hideMark/>
          </w:tcPr>
          <w:p w:rsidR="00560737" w:rsidRPr="00560737" w:rsidRDefault="00560737" w:rsidP="00DD59BC">
            <w:pPr>
              <w:spacing w:before="0" w:after="0"/>
              <w:ind w:left="0"/>
              <w:jc w:val="center"/>
              <w:rPr>
                <w:rFonts w:ascii="Calibri" w:hAnsi="Calibri"/>
                <w:b/>
                <w:bCs/>
                <w:color w:val="000000"/>
                <w:sz w:val="22"/>
                <w:szCs w:val="22"/>
              </w:rPr>
            </w:pPr>
            <w:r w:rsidRPr="00560737">
              <w:rPr>
                <w:rFonts w:ascii="Calibri" w:hAnsi="Calibri"/>
                <w:b/>
                <w:bCs/>
                <w:color w:val="000000"/>
                <w:sz w:val="22"/>
                <w:szCs w:val="22"/>
              </w:rPr>
              <w:t>Check Field / Check Value</w:t>
            </w:r>
          </w:p>
        </w:tc>
        <w:tc>
          <w:tcPr>
            <w:tcW w:w="1400" w:type="dxa"/>
            <w:tcBorders>
              <w:top w:val="single" w:sz="4" w:space="0" w:color="auto"/>
              <w:left w:val="nil"/>
              <w:bottom w:val="single" w:sz="4" w:space="0" w:color="auto"/>
              <w:right w:val="single" w:sz="4" w:space="0" w:color="auto"/>
            </w:tcBorders>
            <w:shd w:val="clear" w:color="000000" w:fill="D9D9D9"/>
            <w:noWrap/>
            <w:hideMark/>
          </w:tcPr>
          <w:p w:rsidR="00560737" w:rsidRPr="00560737" w:rsidRDefault="00560737" w:rsidP="00DD59BC">
            <w:pPr>
              <w:spacing w:before="0" w:after="0"/>
              <w:ind w:left="0"/>
              <w:jc w:val="center"/>
              <w:rPr>
                <w:rFonts w:ascii="Calibri" w:hAnsi="Calibri"/>
                <w:b/>
                <w:bCs/>
                <w:color w:val="000000"/>
                <w:sz w:val="22"/>
                <w:szCs w:val="22"/>
              </w:rPr>
            </w:pPr>
            <w:r w:rsidRPr="00560737">
              <w:rPr>
                <w:rFonts w:ascii="Calibri" w:hAnsi="Calibri"/>
                <w:b/>
                <w:bCs/>
                <w:color w:val="000000"/>
                <w:sz w:val="22"/>
                <w:szCs w:val="22"/>
              </w:rPr>
              <w:t>Default Value</w:t>
            </w:r>
          </w:p>
        </w:tc>
      </w:tr>
      <w:tr w:rsidR="00560737" w:rsidRPr="00560737" w:rsidTr="0069140F">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center"/>
              <w:rPr>
                <w:rFonts w:ascii="Calibri" w:hAnsi="Calibri"/>
                <w:color w:val="000000"/>
                <w:sz w:val="22"/>
                <w:szCs w:val="22"/>
              </w:rPr>
            </w:pPr>
            <w:r w:rsidRPr="00560737">
              <w:rPr>
                <w:rFonts w:ascii="Calibri" w:hAnsi="Calibri"/>
                <w:color w:val="000000"/>
                <w:sz w:val="22"/>
                <w:szCs w:val="22"/>
              </w:rPr>
              <w:t>1</w:t>
            </w:r>
          </w:p>
        </w:tc>
        <w:tc>
          <w:tcPr>
            <w:tcW w:w="2305"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StockID</w:t>
            </w:r>
          </w:p>
        </w:tc>
        <w:tc>
          <w:tcPr>
            <w:tcW w:w="1439"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int</w:t>
            </w:r>
          </w:p>
        </w:tc>
        <w:tc>
          <w:tcPr>
            <w:tcW w:w="901"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right"/>
              <w:rPr>
                <w:rFonts w:ascii="Calibri" w:hAnsi="Calibri"/>
                <w:color w:val="000000"/>
                <w:sz w:val="22"/>
                <w:szCs w:val="22"/>
              </w:rPr>
            </w:pPr>
            <w:r w:rsidRPr="00560737">
              <w:rPr>
                <w:rFonts w:ascii="Calibri" w:hAnsi="Calibri"/>
                <w:color w:val="000000"/>
                <w:sz w:val="22"/>
                <w:szCs w:val="22"/>
              </w:rPr>
              <w:t>4</w:t>
            </w:r>
          </w:p>
        </w:tc>
        <w:tc>
          <w:tcPr>
            <w:tcW w:w="1350"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PK</w:t>
            </w:r>
          </w:p>
        </w:tc>
        <w:tc>
          <w:tcPr>
            <w:tcW w:w="1039"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r>
      <w:tr w:rsidR="00560737" w:rsidRPr="00560737" w:rsidTr="0069140F">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center"/>
              <w:rPr>
                <w:rFonts w:ascii="Calibri" w:hAnsi="Calibri"/>
                <w:color w:val="000000"/>
                <w:sz w:val="22"/>
                <w:szCs w:val="22"/>
              </w:rPr>
            </w:pPr>
            <w:r w:rsidRPr="00560737">
              <w:rPr>
                <w:rFonts w:ascii="Calibri" w:hAnsi="Calibri"/>
                <w:color w:val="000000"/>
                <w:sz w:val="22"/>
                <w:szCs w:val="22"/>
              </w:rPr>
              <w:t>2</w:t>
            </w:r>
          </w:p>
        </w:tc>
        <w:tc>
          <w:tcPr>
            <w:tcW w:w="2305"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StockDate</w:t>
            </w:r>
          </w:p>
        </w:tc>
        <w:tc>
          <w:tcPr>
            <w:tcW w:w="1439"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datetime</w:t>
            </w:r>
          </w:p>
        </w:tc>
        <w:tc>
          <w:tcPr>
            <w:tcW w:w="901"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right"/>
              <w:rPr>
                <w:rFonts w:ascii="Calibri" w:hAnsi="Calibri"/>
                <w:color w:val="000000"/>
                <w:sz w:val="22"/>
                <w:szCs w:val="22"/>
              </w:rPr>
            </w:pPr>
            <w:r w:rsidRPr="00560737">
              <w:rPr>
                <w:rFonts w:ascii="Calibri" w:hAnsi="Calibri"/>
                <w:color w:val="000000"/>
                <w:sz w:val="22"/>
                <w:szCs w:val="22"/>
              </w:rPr>
              <w:t>8</w:t>
            </w:r>
          </w:p>
        </w:tc>
        <w:tc>
          <w:tcPr>
            <w:tcW w:w="1350"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r>
      <w:tr w:rsidR="00560737" w:rsidRPr="00560737" w:rsidTr="0069140F">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center"/>
              <w:rPr>
                <w:rFonts w:ascii="Calibri" w:hAnsi="Calibri"/>
                <w:color w:val="000000"/>
                <w:sz w:val="22"/>
                <w:szCs w:val="22"/>
              </w:rPr>
            </w:pPr>
            <w:r w:rsidRPr="00560737">
              <w:rPr>
                <w:rFonts w:ascii="Calibri" w:hAnsi="Calibri"/>
                <w:color w:val="000000"/>
                <w:sz w:val="22"/>
                <w:szCs w:val="22"/>
              </w:rPr>
              <w:t>3</w:t>
            </w:r>
          </w:p>
        </w:tc>
        <w:tc>
          <w:tcPr>
            <w:tcW w:w="2305"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DOID</w:t>
            </w:r>
          </w:p>
        </w:tc>
        <w:tc>
          <w:tcPr>
            <w:tcW w:w="1439"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int</w:t>
            </w:r>
          </w:p>
        </w:tc>
        <w:tc>
          <w:tcPr>
            <w:tcW w:w="901"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right"/>
              <w:rPr>
                <w:rFonts w:ascii="Calibri" w:hAnsi="Calibri"/>
                <w:color w:val="000000"/>
                <w:sz w:val="22"/>
                <w:szCs w:val="22"/>
              </w:rPr>
            </w:pPr>
            <w:r w:rsidRPr="00560737">
              <w:rPr>
                <w:rFonts w:ascii="Calibri" w:hAnsi="Calibri"/>
                <w:color w:val="000000"/>
                <w:sz w:val="22"/>
                <w:szCs w:val="22"/>
              </w:rPr>
              <w:t>4</w:t>
            </w:r>
          </w:p>
        </w:tc>
        <w:tc>
          <w:tcPr>
            <w:tcW w:w="1350"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r>
      <w:tr w:rsidR="00560737" w:rsidRPr="00560737" w:rsidTr="0069140F">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center"/>
              <w:rPr>
                <w:rFonts w:ascii="Calibri" w:hAnsi="Calibri"/>
                <w:color w:val="000000"/>
                <w:sz w:val="22"/>
                <w:szCs w:val="22"/>
              </w:rPr>
            </w:pPr>
            <w:r w:rsidRPr="00560737">
              <w:rPr>
                <w:rFonts w:ascii="Calibri" w:hAnsi="Calibri"/>
                <w:color w:val="000000"/>
                <w:sz w:val="22"/>
                <w:szCs w:val="22"/>
              </w:rPr>
              <w:t>4</w:t>
            </w:r>
          </w:p>
        </w:tc>
        <w:tc>
          <w:tcPr>
            <w:tcW w:w="2305"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POID</w:t>
            </w:r>
          </w:p>
        </w:tc>
        <w:tc>
          <w:tcPr>
            <w:tcW w:w="1439"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int</w:t>
            </w:r>
          </w:p>
        </w:tc>
        <w:tc>
          <w:tcPr>
            <w:tcW w:w="901"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right"/>
              <w:rPr>
                <w:rFonts w:ascii="Calibri" w:hAnsi="Calibri"/>
                <w:color w:val="000000"/>
                <w:sz w:val="22"/>
                <w:szCs w:val="22"/>
              </w:rPr>
            </w:pPr>
            <w:r w:rsidRPr="00560737">
              <w:rPr>
                <w:rFonts w:ascii="Calibri" w:hAnsi="Calibri"/>
                <w:color w:val="000000"/>
                <w:sz w:val="22"/>
                <w:szCs w:val="22"/>
              </w:rPr>
              <w:t>4</w:t>
            </w:r>
          </w:p>
        </w:tc>
        <w:tc>
          <w:tcPr>
            <w:tcW w:w="1350"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r>
      <w:tr w:rsidR="00560737" w:rsidRPr="00560737" w:rsidTr="0069140F">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center"/>
              <w:rPr>
                <w:rFonts w:ascii="Calibri" w:hAnsi="Calibri"/>
                <w:color w:val="000000"/>
                <w:sz w:val="22"/>
                <w:szCs w:val="22"/>
              </w:rPr>
            </w:pPr>
            <w:r w:rsidRPr="00560737">
              <w:rPr>
                <w:rFonts w:ascii="Calibri" w:hAnsi="Calibri"/>
                <w:color w:val="000000"/>
                <w:sz w:val="22"/>
                <w:szCs w:val="22"/>
              </w:rPr>
              <w:t>5</w:t>
            </w:r>
          </w:p>
        </w:tc>
        <w:tc>
          <w:tcPr>
            <w:tcW w:w="2305"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DODetailID</w:t>
            </w:r>
          </w:p>
        </w:tc>
        <w:tc>
          <w:tcPr>
            <w:tcW w:w="1439"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int</w:t>
            </w:r>
          </w:p>
        </w:tc>
        <w:tc>
          <w:tcPr>
            <w:tcW w:w="901"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right"/>
              <w:rPr>
                <w:rFonts w:ascii="Calibri" w:hAnsi="Calibri"/>
                <w:color w:val="000000"/>
                <w:sz w:val="22"/>
                <w:szCs w:val="22"/>
              </w:rPr>
            </w:pPr>
            <w:r w:rsidRPr="00560737">
              <w:rPr>
                <w:rFonts w:ascii="Calibri" w:hAnsi="Calibri"/>
                <w:color w:val="000000"/>
                <w:sz w:val="22"/>
                <w:szCs w:val="22"/>
              </w:rPr>
              <w:t>4</w:t>
            </w:r>
          </w:p>
        </w:tc>
        <w:tc>
          <w:tcPr>
            <w:tcW w:w="1350"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r>
      <w:tr w:rsidR="00560737" w:rsidRPr="00560737" w:rsidTr="0069140F">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center"/>
              <w:rPr>
                <w:rFonts w:ascii="Calibri" w:hAnsi="Calibri"/>
                <w:color w:val="000000"/>
                <w:sz w:val="22"/>
                <w:szCs w:val="22"/>
              </w:rPr>
            </w:pPr>
            <w:r w:rsidRPr="00560737">
              <w:rPr>
                <w:rFonts w:ascii="Calibri" w:hAnsi="Calibri"/>
                <w:color w:val="000000"/>
                <w:sz w:val="22"/>
                <w:szCs w:val="22"/>
              </w:rPr>
              <w:t>6</w:t>
            </w:r>
          </w:p>
        </w:tc>
        <w:tc>
          <w:tcPr>
            <w:tcW w:w="2305"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POProductID</w:t>
            </w:r>
          </w:p>
        </w:tc>
        <w:tc>
          <w:tcPr>
            <w:tcW w:w="1439"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int</w:t>
            </w:r>
          </w:p>
        </w:tc>
        <w:tc>
          <w:tcPr>
            <w:tcW w:w="901"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right"/>
              <w:rPr>
                <w:rFonts w:ascii="Calibri" w:hAnsi="Calibri"/>
                <w:color w:val="000000"/>
                <w:sz w:val="22"/>
                <w:szCs w:val="22"/>
              </w:rPr>
            </w:pPr>
            <w:r w:rsidRPr="00560737">
              <w:rPr>
                <w:rFonts w:ascii="Calibri" w:hAnsi="Calibri"/>
                <w:color w:val="000000"/>
                <w:sz w:val="22"/>
                <w:szCs w:val="22"/>
              </w:rPr>
              <w:t>4</w:t>
            </w:r>
          </w:p>
        </w:tc>
        <w:tc>
          <w:tcPr>
            <w:tcW w:w="1350"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r>
      <w:tr w:rsidR="00560737" w:rsidRPr="00560737" w:rsidTr="0069140F">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center"/>
              <w:rPr>
                <w:rFonts w:ascii="Calibri" w:hAnsi="Calibri"/>
                <w:color w:val="000000"/>
                <w:sz w:val="22"/>
                <w:szCs w:val="22"/>
              </w:rPr>
            </w:pPr>
            <w:r w:rsidRPr="00560737">
              <w:rPr>
                <w:rFonts w:ascii="Calibri" w:hAnsi="Calibri"/>
                <w:color w:val="000000"/>
                <w:sz w:val="22"/>
                <w:szCs w:val="22"/>
              </w:rPr>
              <w:t>7</w:t>
            </w:r>
          </w:p>
        </w:tc>
        <w:tc>
          <w:tcPr>
            <w:tcW w:w="2305"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ProductID</w:t>
            </w:r>
          </w:p>
        </w:tc>
        <w:tc>
          <w:tcPr>
            <w:tcW w:w="1439"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int</w:t>
            </w:r>
          </w:p>
        </w:tc>
        <w:tc>
          <w:tcPr>
            <w:tcW w:w="901"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right"/>
              <w:rPr>
                <w:rFonts w:ascii="Calibri" w:hAnsi="Calibri"/>
                <w:color w:val="000000"/>
                <w:sz w:val="22"/>
                <w:szCs w:val="22"/>
              </w:rPr>
            </w:pPr>
            <w:r w:rsidRPr="00560737">
              <w:rPr>
                <w:rFonts w:ascii="Calibri" w:hAnsi="Calibri"/>
                <w:color w:val="000000"/>
                <w:sz w:val="22"/>
                <w:szCs w:val="22"/>
              </w:rPr>
              <w:t>4</w:t>
            </w:r>
          </w:p>
        </w:tc>
        <w:tc>
          <w:tcPr>
            <w:tcW w:w="1350"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r>
      <w:tr w:rsidR="00560737" w:rsidRPr="00560737" w:rsidTr="0069140F">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center"/>
              <w:rPr>
                <w:rFonts w:ascii="Calibri" w:hAnsi="Calibri"/>
                <w:color w:val="000000"/>
                <w:sz w:val="22"/>
                <w:szCs w:val="22"/>
              </w:rPr>
            </w:pPr>
            <w:r w:rsidRPr="00560737">
              <w:rPr>
                <w:rFonts w:ascii="Calibri" w:hAnsi="Calibri"/>
                <w:color w:val="000000"/>
                <w:sz w:val="22"/>
                <w:szCs w:val="22"/>
              </w:rPr>
              <w:t>8</w:t>
            </w:r>
          </w:p>
        </w:tc>
        <w:tc>
          <w:tcPr>
            <w:tcW w:w="2305"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ProductCode</w:t>
            </w:r>
          </w:p>
        </w:tc>
        <w:tc>
          <w:tcPr>
            <w:tcW w:w="1439"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varchar(20)</w:t>
            </w:r>
          </w:p>
        </w:tc>
        <w:tc>
          <w:tcPr>
            <w:tcW w:w="901"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right"/>
              <w:rPr>
                <w:rFonts w:ascii="Calibri" w:hAnsi="Calibri"/>
                <w:color w:val="000000"/>
                <w:sz w:val="22"/>
                <w:szCs w:val="22"/>
              </w:rPr>
            </w:pPr>
            <w:r w:rsidRPr="00560737">
              <w:rPr>
                <w:rFonts w:ascii="Calibri" w:hAnsi="Calibri"/>
                <w:color w:val="000000"/>
                <w:sz w:val="22"/>
                <w:szCs w:val="22"/>
              </w:rPr>
              <w:t>20</w:t>
            </w:r>
          </w:p>
        </w:tc>
        <w:tc>
          <w:tcPr>
            <w:tcW w:w="1350"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r>
      <w:tr w:rsidR="00560737" w:rsidRPr="00560737" w:rsidTr="0069140F">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center"/>
              <w:rPr>
                <w:rFonts w:ascii="Calibri" w:hAnsi="Calibri"/>
                <w:color w:val="000000"/>
                <w:sz w:val="22"/>
                <w:szCs w:val="22"/>
              </w:rPr>
            </w:pPr>
            <w:r w:rsidRPr="00560737">
              <w:rPr>
                <w:rFonts w:ascii="Calibri" w:hAnsi="Calibri"/>
                <w:color w:val="000000"/>
                <w:sz w:val="22"/>
                <w:szCs w:val="22"/>
              </w:rPr>
              <w:lastRenderedPageBreak/>
              <w:t>9</w:t>
            </w:r>
          </w:p>
        </w:tc>
        <w:tc>
          <w:tcPr>
            <w:tcW w:w="2305"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ProductUOM</w:t>
            </w:r>
          </w:p>
        </w:tc>
        <w:tc>
          <w:tcPr>
            <w:tcW w:w="1439"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varchar(20)</w:t>
            </w:r>
          </w:p>
        </w:tc>
        <w:tc>
          <w:tcPr>
            <w:tcW w:w="901"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right"/>
              <w:rPr>
                <w:rFonts w:ascii="Calibri" w:hAnsi="Calibri"/>
                <w:color w:val="000000"/>
                <w:sz w:val="22"/>
                <w:szCs w:val="22"/>
              </w:rPr>
            </w:pPr>
            <w:r w:rsidRPr="00560737">
              <w:rPr>
                <w:rFonts w:ascii="Calibri" w:hAnsi="Calibri"/>
                <w:color w:val="000000"/>
                <w:sz w:val="22"/>
                <w:szCs w:val="22"/>
              </w:rPr>
              <w:t>20</w:t>
            </w:r>
          </w:p>
        </w:tc>
        <w:tc>
          <w:tcPr>
            <w:tcW w:w="1350"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r>
      <w:tr w:rsidR="00560737" w:rsidRPr="00560737" w:rsidTr="0069140F">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center"/>
              <w:rPr>
                <w:rFonts w:ascii="Calibri" w:hAnsi="Calibri"/>
                <w:color w:val="000000"/>
                <w:sz w:val="22"/>
                <w:szCs w:val="22"/>
              </w:rPr>
            </w:pPr>
            <w:r w:rsidRPr="00560737">
              <w:rPr>
                <w:rFonts w:ascii="Calibri" w:hAnsi="Calibri"/>
                <w:color w:val="000000"/>
                <w:sz w:val="22"/>
                <w:szCs w:val="22"/>
              </w:rPr>
              <w:t>10</w:t>
            </w:r>
          </w:p>
        </w:tc>
        <w:tc>
          <w:tcPr>
            <w:tcW w:w="2305"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DOProductQty</w:t>
            </w:r>
          </w:p>
        </w:tc>
        <w:tc>
          <w:tcPr>
            <w:tcW w:w="1439"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int</w:t>
            </w:r>
          </w:p>
        </w:tc>
        <w:tc>
          <w:tcPr>
            <w:tcW w:w="901"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right"/>
              <w:rPr>
                <w:rFonts w:ascii="Calibri" w:hAnsi="Calibri"/>
                <w:color w:val="000000"/>
                <w:sz w:val="22"/>
                <w:szCs w:val="22"/>
              </w:rPr>
            </w:pPr>
            <w:r w:rsidRPr="00560737">
              <w:rPr>
                <w:rFonts w:ascii="Calibri" w:hAnsi="Calibri"/>
                <w:color w:val="000000"/>
                <w:sz w:val="22"/>
                <w:szCs w:val="22"/>
              </w:rPr>
              <w:t>4</w:t>
            </w:r>
          </w:p>
        </w:tc>
        <w:tc>
          <w:tcPr>
            <w:tcW w:w="1350"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r>
      <w:tr w:rsidR="00560737" w:rsidRPr="00560737" w:rsidTr="0069140F">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center"/>
              <w:rPr>
                <w:rFonts w:ascii="Calibri" w:hAnsi="Calibri"/>
                <w:color w:val="000000"/>
                <w:sz w:val="22"/>
                <w:szCs w:val="22"/>
              </w:rPr>
            </w:pPr>
            <w:r w:rsidRPr="00560737">
              <w:rPr>
                <w:rFonts w:ascii="Calibri" w:hAnsi="Calibri"/>
                <w:color w:val="000000"/>
                <w:sz w:val="22"/>
                <w:szCs w:val="22"/>
              </w:rPr>
              <w:t>11</w:t>
            </w:r>
          </w:p>
        </w:tc>
        <w:tc>
          <w:tcPr>
            <w:tcW w:w="2305"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StockBufferQty</w:t>
            </w:r>
          </w:p>
        </w:tc>
        <w:tc>
          <w:tcPr>
            <w:tcW w:w="1439"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int</w:t>
            </w:r>
          </w:p>
        </w:tc>
        <w:tc>
          <w:tcPr>
            <w:tcW w:w="901"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right"/>
              <w:rPr>
                <w:rFonts w:ascii="Calibri" w:hAnsi="Calibri"/>
                <w:color w:val="000000"/>
                <w:sz w:val="22"/>
                <w:szCs w:val="22"/>
              </w:rPr>
            </w:pPr>
            <w:r w:rsidRPr="00560737">
              <w:rPr>
                <w:rFonts w:ascii="Calibri" w:hAnsi="Calibri"/>
                <w:color w:val="000000"/>
                <w:sz w:val="22"/>
                <w:szCs w:val="22"/>
              </w:rPr>
              <w:t>4</w:t>
            </w:r>
          </w:p>
        </w:tc>
        <w:tc>
          <w:tcPr>
            <w:tcW w:w="1350"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r>
      <w:tr w:rsidR="00560737" w:rsidRPr="00560737" w:rsidTr="0069140F">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center"/>
              <w:rPr>
                <w:rFonts w:ascii="Calibri" w:hAnsi="Calibri"/>
                <w:color w:val="000000"/>
                <w:sz w:val="22"/>
                <w:szCs w:val="22"/>
              </w:rPr>
            </w:pPr>
            <w:r w:rsidRPr="00560737">
              <w:rPr>
                <w:rFonts w:ascii="Calibri" w:hAnsi="Calibri"/>
                <w:color w:val="000000"/>
                <w:sz w:val="22"/>
                <w:szCs w:val="22"/>
              </w:rPr>
              <w:t>12</w:t>
            </w:r>
          </w:p>
        </w:tc>
        <w:tc>
          <w:tcPr>
            <w:tcW w:w="2305"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StockOutQty</w:t>
            </w:r>
          </w:p>
        </w:tc>
        <w:tc>
          <w:tcPr>
            <w:tcW w:w="1439"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int</w:t>
            </w:r>
          </w:p>
        </w:tc>
        <w:tc>
          <w:tcPr>
            <w:tcW w:w="901"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right"/>
              <w:rPr>
                <w:rFonts w:ascii="Calibri" w:hAnsi="Calibri"/>
                <w:color w:val="000000"/>
                <w:sz w:val="22"/>
                <w:szCs w:val="22"/>
              </w:rPr>
            </w:pPr>
            <w:r w:rsidRPr="00560737">
              <w:rPr>
                <w:rFonts w:ascii="Calibri" w:hAnsi="Calibri"/>
                <w:color w:val="000000"/>
                <w:sz w:val="22"/>
                <w:szCs w:val="22"/>
              </w:rPr>
              <w:t>4</w:t>
            </w:r>
          </w:p>
        </w:tc>
        <w:tc>
          <w:tcPr>
            <w:tcW w:w="1350"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r>
      <w:tr w:rsidR="00560737" w:rsidRPr="00560737" w:rsidTr="0069140F">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center"/>
              <w:rPr>
                <w:rFonts w:ascii="Calibri" w:hAnsi="Calibri"/>
                <w:color w:val="000000"/>
                <w:sz w:val="22"/>
                <w:szCs w:val="22"/>
              </w:rPr>
            </w:pPr>
            <w:r w:rsidRPr="00560737">
              <w:rPr>
                <w:rFonts w:ascii="Calibri" w:hAnsi="Calibri"/>
                <w:color w:val="000000"/>
                <w:sz w:val="22"/>
                <w:szCs w:val="22"/>
              </w:rPr>
              <w:t>13</w:t>
            </w:r>
          </w:p>
        </w:tc>
        <w:tc>
          <w:tcPr>
            <w:tcW w:w="2305"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RemainQty</w:t>
            </w:r>
          </w:p>
        </w:tc>
        <w:tc>
          <w:tcPr>
            <w:tcW w:w="1439"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int</w:t>
            </w:r>
          </w:p>
        </w:tc>
        <w:tc>
          <w:tcPr>
            <w:tcW w:w="901"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right"/>
              <w:rPr>
                <w:rFonts w:ascii="Calibri" w:hAnsi="Calibri"/>
                <w:color w:val="000000"/>
                <w:sz w:val="22"/>
                <w:szCs w:val="22"/>
              </w:rPr>
            </w:pPr>
            <w:r w:rsidRPr="00560737">
              <w:rPr>
                <w:rFonts w:ascii="Calibri" w:hAnsi="Calibri"/>
                <w:color w:val="000000"/>
                <w:sz w:val="22"/>
                <w:szCs w:val="22"/>
              </w:rPr>
              <w:t>4</w:t>
            </w:r>
          </w:p>
        </w:tc>
        <w:tc>
          <w:tcPr>
            <w:tcW w:w="1350"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r>
      <w:tr w:rsidR="00560737" w:rsidRPr="00560737" w:rsidTr="0069140F">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center"/>
              <w:rPr>
                <w:rFonts w:ascii="Calibri" w:hAnsi="Calibri"/>
                <w:color w:val="000000"/>
                <w:sz w:val="22"/>
                <w:szCs w:val="22"/>
              </w:rPr>
            </w:pPr>
            <w:r w:rsidRPr="00560737">
              <w:rPr>
                <w:rFonts w:ascii="Calibri" w:hAnsi="Calibri"/>
                <w:color w:val="000000"/>
                <w:sz w:val="22"/>
                <w:szCs w:val="22"/>
              </w:rPr>
              <w:t>14</w:t>
            </w:r>
          </w:p>
        </w:tc>
        <w:tc>
          <w:tcPr>
            <w:tcW w:w="2305"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StockStatus</w:t>
            </w:r>
          </w:p>
        </w:tc>
        <w:tc>
          <w:tcPr>
            <w:tcW w:w="1439"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bit</w:t>
            </w:r>
          </w:p>
        </w:tc>
        <w:tc>
          <w:tcPr>
            <w:tcW w:w="901"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right"/>
              <w:rPr>
                <w:rFonts w:ascii="Calibri" w:hAnsi="Calibri"/>
                <w:color w:val="000000"/>
                <w:sz w:val="22"/>
                <w:szCs w:val="22"/>
              </w:rPr>
            </w:pPr>
            <w:r w:rsidRPr="00560737">
              <w:rPr>
                <w:rFonts w:ascii="Calibri" w:hAnsi="Calibri"/>
                <w:color w:val="000000"/>
                <w:sz w:val="22"/>
                <w:szCs w:val="22"/>
              </w:rPr>
              <w:t>1</w:t>
            </w:r>
          </w:p>
        </w:tc>
        <w:tc>
          <w:tcPr>
            <w:tcW w:w="1350"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r>
      <w:tr w:rsidR="00560737" w:rsidRPr="00560737" w:rsidTr="0069140F">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center"/>
              <w:rPr>
                <w:rFonts w:ascii="Calibri" w:hAnsi="Calibri"/>
                <w:color w:val="000000"/>
                <w:sz w:val="22"/>
                <w:szCs w:val="22"/>
              </w:rPr>
            </w:pPr>
            <w:r w:rsidRPr="00560737">
              <w:rPr>
                <w:rFonts w:ascii="Calibri" w:hAnsi="Calibri"/>
                <w:color w:val="000000"/>
                <w:sz w:val="22"/>
                <w:szCs w:val="22"/>
              </w:rPr>
              <w:t>15</w:t>
            </w:r>
          </w:p>
        </w:tc>
        <w:tc>
          <w:tcPr>
            <w:tcW w:w="2305"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StockCurrency</w:t>
            </w:r>
          </w:p>
        </w:tc>
        <w:tc>
          <w:tcPr>
            <w:tcW w:w="1439"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varchar(5)</w:t>
            </w:r>
          </w:p>
        </w:tc>
        <w:tc>
          <w:tcPr>
            <w:tcW w:w="901"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right"/>
              <w:rPr>
                <w:rFonts w:ascii="Calibri" w:hAnsi="Calibri"/>
                <w:color w:val="000000"/>
                <w:sz w:val="22"/>
                <w:szCs w:val="22"/>
              </w:rPr>
            </w:pPr>
            <w:r w:rsidRPr="00560737">
              <w:rPr>
                <w:rFonts w:ascii="Calibri" w:hAnsi="Calibri"/>
                <w:color w:val="000000"/>
                <w:sz w:val="22"/>
                <w:szCs w:val="22"/>
              </w:rPr>
              <w:t>5</w:t>
            </w:r>
          </w:p>
        </w:tc>
        <w:tc>
          <w:tcPr>
            <w:tcW w:w="1350"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r>
      <w:tr w:rsidR="00560737" w:rsidRPr="00560737" w:rsidTr="0069140F">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center"/>
              <w:rPr>
                <w:rFonts w:ascii="Calibri" w:hAnsi="Calibri"/>
                <w:color w:val="000000"/>
                <w:sz w:val="22"/>
                <w:szCs w:val="22"/>
              </w:rPr>
            </w:pPr>
            <w:r w:rsidRPr="00560737">
              <w:rPr>
                <w:rFonts w:ascii="Calibri" w:hAnsi="Calibri"/>
                <w:color w:val="000000"/>
                <w:sz w:val="22"/>
                <w:szCs w:val="22"/>
              </w:rPr>
              <w:t>16</w:t>
            </w:r>
          </w:p>
        </w:tc>
        <w:tc>
          <w:tcPr>
            <w:tcW w:w="2305"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StockPrice</w:t>
            </w:r>
          </w:p>
        </w:tc>
        <w:tc>
          <w:tcPr>
            <w:tcW w:w="1439"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decimal(18,2)</w:t>
            </w:r>
          </w:p>
        </w:tc>
        <w:tc>
          <w:tcPr>
            <w:tcW w:w="901"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right"/>
              <w:rPr>
                <w:rFonts w:ascii="Calibri" w:hAnsi="Calibri"/>
                <w:color w:val="000000"/>
                <w:sz w:val="22"/>
                <w:szCs w:val="22"/>
              </w:rPr>
            </w:pPr>
            <w:r w:rsidRPr="00560737">
              <w:rPr>
                <w:rFonts w:ascii="Calibri" w:hAnsi="Calibri"/>
                <w:color w:val="000000"/>
                <w:sz w:val="22"/>
                <w:szCs w:val="22"/>
              </w:rPr>
              <w:t>9</w:t>
            </w:r>
          </w:p>
        </w:tc>
        <w:tc>
          <w:tcPr>
            <w:tcW w:w="1350"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r>
      <w:tr w:rsidR="00560737" w:rsidRPr="00560737" w:rsidTr="0069140F">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center"/>
              <w:rPr>
                <w:rFonts w:ascii="Calibri" w:hAnsi="Calibri"/>
                <w:color w:val="000000"/>
                <w:sz w:val="22"/>
                <w:szCs w:val="22"/>
              </w:rPr>
            </w:pPr>
            <w:r w:rsidRPr="00560737">
              <w:rPr>
                <w:rFonts w:ascii="Calibri" w:hAnsi="Calibri"/>
                <w:color w:val="000000"/>
                <w:sz w:val="22"/>
                <w:szCs w:val="22"/>
              </w:rPr>
              <w:t>17</w:t>
            </w:r>
          </w:p>
        </w:tc>
        <w:tc>
          <w:tcPr>
            <w:tcW w:w="2305"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CreatedBy</w:t>
            </w:r>
          </w:p>
        </w:tc>
        <w:tc>
          <w:tcPr>
            <w:tcW w:w="1439"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varchar(50)</w:t>
            </w:r>
          </w:p>
        </w:tc>
        <w:tc>
          <w:tcPr>
            <w:tcW w:w="901"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right"/>
              <w:rPr>
                <w:rFonts w:ascii="Calibri" w:hAnsi="Calibri"/>
                <w:color w:val="000000"/>
                <w:sz w:val="22"/>
                <w:szCs w:val="22"/>
              </w:rPr>
            </w:pPr>
            <w:r w:rsidRPr="00560737">
              <w:rPr>
                <w:rFonts w:ascii="Calibri" w:hAnsi="Calibri"/>
                <w:color w:val="000000"/>
                <w:sz w:val="22"/>
                <w:szCs w:val="22"/>
              </w:rPr>
              <w:t>50</w:t>
            </w:r>
          </w:p>
        </w:tc>
        <w:tc>
          <w:tcPr>
            <w:tcW w:w="1350"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r>
      <w:tr w:rsidR="00560737" w:rsidRPr="00560737" w:rsidTr="0069140F">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center"/>
              <w:rPr>
                <w:rFonts w:ascii="Calibri" w:hAnsi="Calibri"/>
                <w:color w:val="000000"/>
                <w:sz w:val="22"/>
                <w:szCs w:val="22"/>
              </w:rPr>
            </w:pPr>
            <w:r w:rsidRPr="00560737">
              <w:rPr>
                <w:rFonts w:ascii="Calibri" w:hAnsi="Calibri"/>
                <w:color w:val="000000"/>
                <w:sz w:val="22"/>
                <w:szCs w:val="22"/>
              </w:rPr>
              <w:t>18</w:t>
            </w:r>
          </w:p>
        </w:tc>
        <w:tc>
          <w:tcPr>
            <w:tcW w:w="2305"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CreatedDate</w:t>
            </w:r>
          </w:p>
        </w:tc>
        <w:tc>
          <w:tcPr>
            <w:tcW w:w="1439"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datetime</w:t>
            </w:r>
          </w:p>
        </w:tc>
        <w:tc>
          <w:tcPr>
            <w:tcW w:w="901"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right"/>
              <w:rPr>
                <w:rFonts w:ascii="Calibri" w:hAnsi="Calibri"/>
                <w:color w:val="000000"/>
                <w:sz w:val="22"/>
                <w:szCs w:val="22"/>
              </w:rPr>
            </w:pPr>
            <w:r w:rsidRPr="00560737">
              <w:rPr>
                <w:rFonts w:ascii="Calibri" w:hAnsi="Calibri"/>
                <w:color w:val="000000"/>
                <w:sz w:val="22"/>
                <w:szCs w:val="22"/>
              </w:rPr>
              <w:t>8</w:t>
            </w:r>
          </w:p>
        </w:tc>
        <w:tc>
          <w:tcPr>
            <w:tcW w:w="1350"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getdate()</w:t>
            </w:r>
          </w:p>
        </w:tc>
      </w:tr>
      <w:tr w:rsidR="00560737" w:rsidRPr="00560737" w:rsidTr="0069140F">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center"/>
              <w:rPr>
                <w:rFonts w:ascii="Calibri" w:hAnsi="Calibri"/>
                <w:color w:val="000000"/>
                <w:sz w:val="22"/>
                <w:szCs w:val="22"/>
              </w:rPr>
            </w:pPr>
            <w:r w:rsidRPr="00560737">
              <w:rPr>
                <w:rFonts w:ascii="Calibri" w:hAnsi="Calibri"/>
                <w:color w:val="000000"/>
                <w:sz w:val="22"/>
                <w:szCs w:val="22"/>
              </w:rPr>
              <w:t>19</w:t>
            </w:r>
          </w:p>
        </w:tc>
        <w:tc>
          <w:tcPr>
            <w:tcW w:w="2305"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ModifiedBy</w:t>
            </w:r>
          </w:p>
        </w:tc>
        <w:tc>
          <w:tcPr>
            <w:tcW w:w="1439"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varchar(50)</w:t>
            </w:r>
          </w:p>
        </w:tc>
        <w:tc>
          <w:tcPr>
            <w:tcW w:w="901"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right"/>
              <w:rPr>
                <w:rFonts w:ascii="Calibri" w:hAnsi="Calibri"/>
                <w:color w:val="000000"/>
                <w:sz w:val="22"/>
                <w:szCs w:val="22"/>
              </w:rPr>
            </w:pPr>
            <w:r w:rsidRPr="00560737">
              <w:rPr>
                <w:rFonts w:ascii="Calibri" w:hAnsi="Calibri"/>
                <w:color w:val="000000"/>
                <w:sz w:val="22"/>
                <w:szCs w:val="22"/>
              </w:rPr>
              <w:t>50</w:t>
            </w:r>
          </w:p>
        </w:tc>
        <w:tc>
          <w:tcPr>
            <w:tcW w:w="1350"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r>
      <w:tr w:rsidR="00560737" w:rsidRPr="00560737" w:rsidTr="0069140F">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center"/>
              <w:rPr>
                <w:rFonts w:ascii="Calibri" w:hAnsi="Calibri"/>
                <w:color w:val="000000"/>
                <w:sz w:val="22"/>
                <w:szCs w:val="22"/>
              </w:rPr>
            </w:pPr>
            <w:r w:rsidRPr="00560737">
              <w:rPr>
                <w:rFonts w:ascii="Calibri" w:hAnsi="Calibri"/>
                <w:color w:val="000000"/>
                <w:sz w:val="22"/>
                <w:szCs w:val="22"/>
              </w:rPr>
              <w:t>20</w:t>
            </w:r>
          </w:p>
        </w:tc>
        <w:tc>
          <w:tcPr>
            <w:tcW w:w="2305"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ModifiedDate</w:t>
            </w:r>
          </w:p>
        </w:tc>
        <w:tc>
          <w:tcPr>
            <w:tcW w:w="1439"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datetime</w:t>
            </w:r>
          </w:p>
        </w:tc>
        <w:tc>
          <w:tcPr>
            <w:tcW w:w="901"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right"/>
              <w:rPr>
                <w:rFonts w:ascii="Calibri" w:hAnsi="Calibri"/>
                <w:color w:val="000000"/>
                <w:sz w:val="22"/>
                <w:szCs w:val="22"/>
              </w:rPr>
            </w:pPr>
            <w:r w:rsidRPr="00560737">
              <w:rPr>
                <w:rFonts w:ascii="Calibri" w:hAnsi="Calibri"/>
                <w:color w:val="000000"/>
                <w:sz w:val="22"/>
                <w:szCs w:val="22"/>
              </w:rPr>
              <w:t>8</w:t>
            </w:r>
          </w:p>
        </w:tc>
        <w:tc>
          <w:tcPr>
            <w:tcW w:w="1350"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getdate()</w:t>
            </w:r>
          </w:p>
        </w:tc>
      </w:tr>
    </w:tbl>
    <w:p w:rsidR="00560737" w:rsidRDefault="00560737" w:rsidP="0039294B"/>
    <w:p w:rsidR="00560737" w:rsidRPr="00F75A8F" w:rsidRDefault="00560737" w:rsidP="00560737">
      <w:pPr>
        <w:pStyle w:val="BodyText"/>
        <w:rPr>
          <w:rStyle w:val="IntenseEmphasis"/>
          <w:b w:val="0"/>
          <w:i w:val="0"/>
          <w:color w:val="auto"/>
        </w:rPr>
      </w:pPr>
      <w:r w:rsidRPr="00F75A8F">
        <w:rPr>
          <w:rStyle w:val="IntenseEmphasis"/>
          <w:b w:val="0"/>
          <w:i w:val="0"/>
          <w:color w:val="auto"/>
        </w:rPr>
        <w:t xml:space="preserve">Nama Tabel </w:t>
      </w:r>
      <w:r w:rsidRPr="00F75A8F">
        <w:rPr>
          <w:rStyle w:val="IntenseEmphasis"/>
          <w:b w:val="0"/>
          <w:i w:val="0"/>
          <w:color w:val="auto"/>
        </w:rPr>
        <w:tab/>
        <w:t>:</w:t>
      </w:r>
      <w:r w:rsidRPr="005F3A27">
        <w:t xml:space="preserve"> </w:t>
      </w:r>
      <w:r w:rsidRPr="005F3A27">
        <w:rPr>
          <w:rStyle w:val="IntenseEmphasis"/>
          <w:b w:val="0"/>
          <w:i w:val="0"/>
          <w:color w:val="auto"/>
        </w:rPr>
        <w:t>EPROC_</w:t>
      </w:r>
      <w:r w:rsidRPr="00560737">
        <w:t xml:space="preserve"> </w:t>
      </w:r>
      <w:r w:rsidRPr="00560737">
        <w:rPr>
          <w:rStyle w:val="IntenseEmphasis"/>
          <w:b w:val="0"/>
          <w:i w:val="0"/>
          <w:color w:val="auto"/>
        </w:rPr>
        <w:t>EPROC_StockOutDetail</w:t>
      </w:r>
    </w:p>
    <w:p w:rsidR="00560737" w:rsidRPr="007E0F9D" w:rsidRDefault="00560737" w:rsidP="00560737">
      <w:pPr>
        <w:pStyle w:val="BodyText"/>
        <w:rPr>
          <w:bCs/>
          <w:iCs/>
        </w:rPr>
      </w:pPr>
      <w:r w:rsidRPr="00F75A8F">
        <w:rPr>
          <w:rStyle w:val="IntenseEmphasis"/>
          <w:b w:val="0"/>
          <w:i w:val="0"/>
          <w:color w:val="auto"/>
        </w:rPr>
        <w:t>Deskripsi</w:t>
      </w:r>
      <w:r w:rsidRPr="00F75A8F">
        <w:rPr>
          <w:rStyle w:val="IntenseEmphasis"/>
          <w:b w:val="0"/>
          <w:i w:val="0"/>
          <w:color w:val="auto"/>
        </w:rPr>
        <w:tab/>
      </w:r>
      <w:r>
        <w:rPr>
          <w:rStyle w:val="IntenseEmphasis"/>
          <w:b w:val="0"/>
          <w:i w:val="0"/>
          <w:color w:val="auto"/>
        </w:rPr>
        <w:tab/>
      </w:r>
      <w:r w:rsidRPr="00F75A8F">
        <w:rPr>
          <w:rStyle w:val="IntenseEmphasis"/>
          <w:b w:val="0"/>
          <w:i w:val="0"/>
          <w:color w:val="auto"/>
        </w:rPr>
        <w:t>:</w:t>
      </w:r>
      <w:r>
        <w:rPr>
          <w:rStyle w:val="IntenseEmphasis"/>
          <w:b w:val="0"/>
          <w:i w:val="0"/>
          <w:color w:val="auto"/>
        </w:rPr>
        <w:t xml:space="preserve"> Tabel pengeluaran data stok</w:t>
      </w:r>
    </w:p>
    <w:p w:rsidR="00560737" w:rsidRDefault="00560737" w:rsidP="0039294B"/>
    <w:tbl>
      <w:tblPr>
        <w:tblW w:w="10125" w:type="dxa"/>
        <w:tblLook w:val="04A0" w:firstRow="1" w:lastRow="0" w:firstColumn="1" w:lastColumn="0" w:noHBand="0" w:noVBand="1"/>
      </w:tblPr>
      <w:tblGrid>
        <w:gridCol w:w="480"/>
        <w:gridCol w:w="2305"/>
        <w:gridCol w:w="1440"/>
        <w:gridCol w:w="900"/>
        <w:gridCol w:w="1350"/>
        <w:gridCol w:w="1211"/>
        <w:gridCol w:w="1039"/>
        <w:gridCol w:w="1400"/>
      </w:tblGrid>
      <w:tr w:rsidR="00560737" w:rsidRPr="00560737" w:rsidTr="00DD59BC">
        <w:trPr>
          <w:trHeight w:val="300"/>
        </w:trPr>
        <w:tc>
          <w:tcPr>
            <w:tcW w:w="480" w:type="dxa"/>
            <w:tcBorders>
              <w:top w:val="single" w:sz="4" w:space="0" w:color="auto"/>
              <w:left w:val="single" w:sz="4" w:space="0" w:color="auto"/>
              <w:bottom w:val="single" w:sz="4" w:space="0" w:color="auto"/>
              <w:right w:val="single" w:sz="4" w:space="0" w:color="auto"/>
            </w:tcBorders>
            <w:shd w:val="clear" w:color="000000" w:fill="D9D9D9"/>
            <w:noWrap/>
            <w:hideMark/>
          </w:tcPr>
          <w:p w:rsidR="00560737" w:rsidRPr="00560737" w:rsidRDefault="00560737" w:rsidP="00DD59BC">
            <w:pPr>
              <w:spacing w:before="0" w:after="0"/>
              <w:ind w:left="0"/>
              <w:jc w:val="center"/>
              <w:rPr>
                <w:rFonts w:ascii="Calibri" w:hAnsi="Calibri"/>
                <w:b/>
                <w:bCs/>
                <w:color w:val="000000"/>
                <w:sz w:val="22"/>
                <w:szCs w:val="22"/>
              </w:rPr>
            </w:pPr>
            <w:r w:rsidRPr="00560737">
              <w:rPr>
                <w:rFonts w:ascii="Calibri" w:hAnsi="Calibri"/>
                <w:b/>
                <w:bCs/>
                <w:color w:val="000000"/>
                <w:sz w:val="22"/>
                <w:szCs w:val="22"/>
              </w:rPr>
              <w:t>No</w:t>
            </w:r>
          </w:p>
        </w:tc>
        <w:tc>
          <w:tcPr>
            <w:tcW w:w="2305" w:type="dxa"/>
            <w:tcBorders>
              <w:top w:val="single" w:sz="4" w:space="0" w:color="auto"/>
              <w:left w:val="nil"/>
              <w:bottom w:val="single" w:sz="4" w:space="0" w:color="auto"/>
              <w:right w:val="single" w:sz="4" w:space="0" w:color="auto"/>
            </w:tcBorders>
            <w:shd w:val="clear" w:color="000000" w:fill="D9D9D9"/>
            <w:noWrap/>
            <w:hideMark/>
          </w:tcPr>
          <w:p w:rsidR="00560737" w:rsidRPr="00560737" w:rsidRDefault="00560737" w:rsidP="00DD59BC">
            <w:pPr>
              <w:spacing w:before="0" w:after="0"/>
              <w:ind w:left="0"/>
              <w:jc w:val="center"/>
              <w:rPr>
                <w:rFonts w:ascii="Calibri" w:hAnsi="Calibri"/>
                <w:b/>
                <w:bCs/>
                <w:color w:val="000000"/>
                <w:sz w:val="22"/>
                <w:szCs w:val="22"/>
              </w:rPr>
            </w:pPr>
            <w:r w:rsidRPr="00560737">
              <w:rPr>
                <w:rFonts w:ascii="Calibri" w:hAnsi="Calibri"/>
                <w:b/>
                <w:bCs/>
                <w:color w:val="000000"/>
                <w:sz w:val="22"/>
                <w:szCs w:val="22"/>
              </w:rPr>
              <w:t>Nama Field</w:t>
            </w:r>
          </w:p>
        </w:tc>
        <w:tc>
          <w:tcPr>
            <w:tcW w:w="1440" w:type="dxa"/>
            <w:tcBorders>
              <w:top w:val="single" w:sz="4" w:space="0" w:color="auto"/>
              <w:left w:val="nil"/>
              <w:bottom w:val="single" w:sz="4" w:space="0" w:color="auto"/>
              <w:right w:val="single" w:sz="4" w:space="0" w:color="auto"/>
            </w:tcBorders>
            <w:shd w:val="clear" w:color="000000" w:fill="D9D9D9"/>
            <w:noWrap/>
            <w:hideMark/>
          </w:tcPr>
          <w:p w:rsidR="00560737" w:rsidRPr="00560737" w:rsidRDefault="00560737" w:rsidP="00DD59BC">
            <w:pPr>
              <w:spacing w:before="0" w:after="0"/>
              <w:ind w:left="0"/>
              <w:jc w:val="center"/>
              <w:rPr>
                <w:rFonts w:ascii="Calibri" w:hAnsi="Calibri"/>
                <w:b/>
                <w:bCs/>
                <w:color w:val="000000"/>
                <w:sz w:val="22"/>
                <w:szCs w:val="22"/>
              </w:rPr>
            </w:pPr>
            <w:r w:rsidRPr="00560737">
              <w:rPr>
                <w:rFonts w:ascii="Calibri" w:hAnsi="Calibri"/>
                <w:b/>
                <w:bCs/>
                <w:color w:val="000000"/>
                <w:sz w:val="22"/>
                <w:szCs w:val="22"/>
              </w:rPr>
              <w:t>Type</w:t>
            </w:r>
          </w:p>
        </w:tc>
        <w:tc>
          <w:tcPr>
            <w:tcW w:w="900" w:type="dxa"/>
            <w:tcBorders>
              <w:top w:val="single" w:sz="4" w:space="0" w:color="auto"/>
              <w:left w:val="nil"/>
              <w:bottom w:val="single" w:sz="4" w:space="0" w:color="auto"/>
              <w:right w:val="single" w:sz="4" w:space="0" w:color="auto"/>
            </w:tcBorders>
            <w:shd w:val="clear" w:color="000000" w:fill="D9D9D9"/>
            <w:noWrap/>
            <w:hideMark/>
          </w:tcPr>
          <w:p w:rsidR="00560737" w:rsidRPr="00560737" w:rsidRDefault="00560737" w:rsidP="00DD59BC">
            <w:pPr>
              <w:spacing w:before="0" w:after="0"/>
              <w:ind w:left="0"/>
              <w:jc w:val="center"/>
              <w:rPr>
                <w:rFonts w:ascii="Calibri" w:hAnsi="Calibri"/>
                <w:b/>
                <w:bCs/>
                <w:color w:val="000000"/>
                <w:sz w:val="22"/>
                <w:szCs w:val="22"/>
              </w:rPr>
            </w:pPr>
            <w:r w:rsidRPr="00560737">
              <w:rPr>
                <w:rFonts w:ascii="Calibri" w:hAnsi="Calibri"/>
                <w:b/>
                <w:bCs/>
                <w:color w:val="000000"/>
                <w:sz w:val="22"/>
                <w:szCs w:val="22"/>
              </w:rPr>
              <w:t>Length</w:t>
            </w:r>
          </w:p>
        </w:tc>
        <w:tc>
          <w:tcPr>
            <w:tcW w:w="1350" w:type="dxa"/>
            <w:tcBorders>
              <w:top w:val="single" w:sz="4" w:space="0" w:color="auto"/>
              <w:left w:val="nil"/>
              <w:bottom w:val="single" w:sz="4" w:space="0" w:color="auto"/>
              <w:right w:val="single" w:sz="4" w:space="0" w:color="auto"/>
            </w:tcBorders>
            <w:shd w:val="clear" w:color="000000" w:fill="D9D9D9"/>
            <w:noWrap/>
            <w:hideMark/>
          </w:tcPr>
          <w:p w:rsidR="00560737" w:rsidRPr="00560737" w:rsidRDefault="00560737" w:rsidP="00DD59BC">
            <w:pPr>
              <w:spacing w:before="0" w:after="0"/>
              <w:ind w:left="0"/>
              <w:jc w:val="center"/>
              <w:rPr>
                <w:rFonts w:ascii="Calibri" w:hAnsi="Calibri"/>
                <w:b/>
                <w:bCs/>
                <w:color w:val="000000"/>
                <w:sz w:val="22"/>
                <w:szCs w:val="22"/>
              </w:rPr>
            </w:pPr>
            <w:r w:rsidRPr="00560737">
              <w:rPr>
                <w:rFonts w:ascii="Calibri" w:hAnsi="Calibri"/>
                <w:b/>
                <w:bCs/>
                <w:color w:val="000000"/>
                <w:sz w:val="22"/>
                <w:szCs w:val="22"/>
              </w:rPr>
              <w:t>Keterangan</w:t>
            </w:r>
          </w:p>
        </w:tc>
        <w:tc>
          <w:tcPr>
            <w:tcW w:w="1211" w:type="dxa"/>
            <w:tcBorders>
              <w:top w:val="single" w:sz="4" w:space="0" w:color="auto"/>
              <w:left w:val="nil"/>
              <w:bottom w:val="single" w:sz="4" w:space="0" w:color="auto"/>
              <w:right w:val="single" w:sz="4" w:space="0" w:color="auto"/>
            </w:tcBorders>
            <w:shd w:val="clear" w:color="000000" w:fill="D9D9D9"/>
            <w:noWrap/>
            <w:hideMark/>
          </w:tcPr>
          <w:p w:rsidR="00560737" w:rsidRPr="00560737" w:rsidRDefault="00560737" w:rsidP="00DD59BC">
            <w:pPr>
              <w:spacing w:before="0" w:after="0"/>
              <w:ind w:left="0"/>
              <w:jc w:val="center"/>
              <w:rPr>
                <w:rFonts w:ascii="Calibri" w:hAnsi="Calibri"/>
                <w:b/>
                <w:bCs/>
                <w:color w:val="000000"/>
                <w:sz w:val="22"/>
                <w:szCs w:val="22"/>
              </w:rPr>
            </w:pPr>
            <w:r w:rsidRPr="00560737">
              <w:rPr>
                <w:rFonts w:ascii="Calibri" w:hAnsi="Calibri"/>
                <w:b/>
                <w:bCs/>
                <w:color w:val="000000"/>
                <w:sz w:val="22"/>
                <w:szCs w:val="22"/>
              </w:rPr>
              <w:t>Refference</w:t>
            </w:r>
          </w:p>
        </w:tc>
        <w:tc>
          <w:tcPr>
            <w:tcW w:w="1039" w:type="dxa"/>
            <w:tcBorders>
              <w:top w:val="single" w:sz="4" w:space="0" w:color="auto"/>
              <w:left w:val="nil"/>
              <w:bottom w:val="single" w:sz="4" w:space="0" w:color="auto"/>
              <w:right w:val="single" w:sz="4" w:space="0" w:color="auto"/>
            </w:tcBorders>
            <w:shd w:val="clear" w:color="000000" w:fill="D9D9D9"/>
            <w:noWrap/>
            <w:hideMark/>
          </w:tcPr>
          <w:p w:rsidR="00560737" w:rsidRPr="00560737" w:rsidRDefault="00560737" w:rsidP="00DD59BC">
            <w:pPr>
              <w:spacing w:before="0" w:after="0"/>
              <w:ind w:left="0"/>
              <w:jc w:val="center"/>
              <w:rPr>
                <w:rFonts w:ascii="Calibri" w:hAnsi="Calibri"/>
                <w:b/>
                <w:bCs/>
                <w:color w:val="000000"/>
                <w:sz w:val="22"/>
                <w:szCs w:val="22"/>
              </w:rPr>
            </w:pPr>
            <w:r w:rsidRPr="00560737">
              <w:rPr>
                <w:rFonts w:ascii="Calibri" w:hAnsi="Calibri"/>
                <w:b/>
                <w:bCs/>
                <w:color w:val="000000"/>
                <w:sz w:val="22"/>
                <w:szCs w:val="22"/>
              </w:rPr>
              <w:t>Check Field / Check Value</w:t>
            </w:r>
          </w:p>
        </w:tc>
        <w:tc>
          <w:tcPr>
            <w:tcW w:w="1400" w:type="dxa"/>
            <w:tcBorders>
              <w:top w:val="single" w:sz="4" w:space="0" w:color="auto"/>
              <w:left w:val="nil"/>
              <w:bottom w:val="single" w:sz="4" w:space="0" w:color="auto"/>
              <w:right w:val="single" w:sz="4" w:space="0" w:color="auto"/>
            </w:tcBorders>
            <w:shd w:val="clear" w:color="000000" w:fill="D9D9D9"/>
            <w:noWrap/>
            <w:hideMark/>
          </w:tcPr>
          <w:p w:rsidR="00560737" w:rsidRPr="00560737" w:rsidRDefault="00560737" w:rsidP="00DD59BC">
            <w:pPr>
              <w:spacing w:before="0" w:after="0"/>
              <w:ind w:left="0"/>
              <w:jc w:val="center"/>
              <w:rPr>
                <w:rFonts w:ascii="Calibri" w:hAnsi="Calibri"/>
                <w:b/>
                <w:bCs/>
                <w:color w:val="000000"/>
                <w:sz w:val="22"/>
                <w:szCs w:val="22"/>
              </w:rPr>
            </w:pPr>
            <w:r w:rsidRPr="00560737">
              <w:rPr>
                <w:rFonts w:ascii="Calibri" w:hAnsi="Calibri"/>
                <w:b/>
                <w:bCs/>
                <w:color w:val="000000"/>
                <w:sz w:val="22"/>
                <w:szCs w:val="22"/>
              </w:rPr>
              <w:t>Default Value</w:t>
            </w:r>
          </w:p>
        </w:tc>
      </w:tr>
      <w:tr w:rsidR="00560737" w:rsidRPr="00560737" w:rsidTr="0069140F">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center"/>
              <w:rPr>
                <w:rFonts w:ascii="Calibri" w:hAnsi="Calibri"/>
                <w:color w:val="000000"/>
                <w:sz w:val="22"/>
                <w:szCs w:val="22"/>
              </w:rPr>
            </w:pPr>
            <w:r w:rsidRPr="00560737">
              <w:rPr>
                <w:rFonts w:ascii="Calibri" w:hAnsi="Calibri"/>
                <w:color w:val="000000"/>
                <w:sz w:val="22"/>
                <w:szCs w:val="22"/>
              </w:rPr>
              <w:t>1</w:t>
            </w:r>
          </w:p>
        </w:tc>
        <w:tc>
          <w:tcPr>
            <w:tcW w:w="2305"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SODID</w:t>
            </w:r>
          </w:p>
        </w:tc>
        <w:tc>
          <w:tcPr>
            <w:tcW w:w="1440"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int</w:t>
            </w:r>
          </w:p>
        </w:tc>
        <w:tc>
          <w:tcPr>
            <w:tcW w:w="900"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right"/>
              <w:rPr>
                <w:rFonts w:ascii="Calibri" w:hAnsi="Calibri"/>
                <w:color w:val="000000"/>
                <w:sz w:val="22"/>
                <w:szCs w:val="22"/>
              </w:rPr>
            </w:pPr>
            <w:r w:rsidRPr="00560737">
              <w:rPr>
                <w:rFonts w:ascii="Calibri" w:hAnsi="Calibri"/>
                <w:color w:val="000000"/>
                <w:sz w:val="22"/>
                <w:szCs w:val="22"/>
              </w:rPr>
              <w:t>4</w:t>
            </w:r>
          </w:p>
        </w:tc>
        <w:tc>
          <w:tcPr>
            <w:tcW w:w="1350"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PK</w:t>
            </w:r>
          </w:p>
        </w:tc>
        <w:tc>
          <w:tcPr>
            <w:tcW w:w="1039"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r>
      <w:tr w:rsidR="00560737" w:rsidRPr="00560737" w:rsidTr="0069140F">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center"/>
              <w:rPr>
                <w:rFonts w:ascii="Calibri" w:hAnsi="Calibri"/>
                <w:color w:val="000000"/>
                <w:sz w:val="22"/>
                <w:szCs w:val="22"/>
              </w:rPr>
            </w:pPr>
            <w:r w:rsidRPr="00560737">
              <w:rPr>
                <w:rFonts w:ascii="Calibri" w:hAnsi="Calibri"/>
                <w:color w:val="000000"/>
                <w:sz w:val="22"/>
                <w:szCs w:val="22"/>
              </w:rPr>
              <w:t>2</w:t>
            </w:r>
          </w:p>
        </w:tc>
        <w:tc>
          <w:tcPr>
            <w:tcW w:w="2305"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StockOutID</w:t>
            </w:r>
          </w:p>
        </w:tc>
        <w:tc>
          <w:tcPr>
            <w:tcW w:w="1440"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int</w:t>
            </w:r>
          </w:p>
        </w:tc>
        <w:tc>
          <w:tcPr>
            <w:tcW w:w="900"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right"/>
              <w:rPr>
                <w:rFonts w:ascii="Calibri" w:hAnsi="Calibri"/>
                <w:color w:val="000000"/>
                <w:sz w:val="22"/>
                <w:szCs w:val="22"/>
              </w:rPr>
            </w:pPr>
            <w:r w:rsidRPr="00560737">
              <w:rPr>
                <w:rFonts w:ascii="Calibri" w:hAnsi="Calibri"/>
                <w:color w:val="000000"/>
                <w:sz w:val="22"/>
                <w:szCs w:val="22"/>
              </w:rPr>
              <w:t>4</w:t>
            </w:r>
          </w:p>
        </w:tc>
        <w:tc>
          <w:tcPr>
            <w:tcW w:w="1350"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FK</w:t>
            </w:r>
          </w:p>
        </w:tc>
        <w:tc>
          <w:tcPr>
            <w:tcW w:w="1039"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r>
      <w:tr w:rsidR="00560737" w:rsidRPr="00560737" w:rsidTr="0069140F">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center"/>
              <w:rPr>
                <w:rFonts w:ascii="Calibri" w:hAnsi="Calibri"/>
                <w:color w:val="000000"/>
                <w:sz w:val="22"/>
                <w:szCs w:val="22"/>
              </w:rPr>
            </w:pPr>
            <w:r w:rsidRPr="00560737">
              <w:rPr>
                <w:rFonts w:ascii="Calibri" w:hAnsi="Calibri"/>
                <w:color w:val="000000"/>
                <w:sz w:val="22"/>
                <w:szCs w:val="22"/>
              </w:rPr>
              <w:t>3</w:t>
            </w:r>
          </w:p>
        </w:tc>
        <w:tc>
          <w:tcPr>
            <w:tcW w:w="2305"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PRID</w:t>
            </w:r>
          </w:p>
        </w:tc>
        <w:tc>
          <w:tcPr>
            <w:tcW w:w="1440"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int</w:t>
            </w:r>
          </w:p>
        </w:tc>
        <w:tc>
          <w:tcPr>
            <w:tcW w:w="900"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right"/>
              <w:rPr>
                <w:rFonts w:ascii="Calibri" w:hAnsi="Calibri"/>
                <w:color w:val="000000"/>
                <w:sz w:val="22"/>
                <w:szCs w:val="22"/>
              </w:rPr>
            </w:pPr>
            <w:r w:rsidRPr="00560737">
              <w:rPr>
                <w:rFonts w:ascii="Calibri" w:hAnsi="Calibri"/>
                <w:color w:val="000000"/>
                <w:sz w:val="22"/>
                <w:szCs w:val="22"/>
              </w:rPr>
              <w:t>4</w:t>
            </w:r>
          </w:p>
        </w:tc>
        <w:tc>
          <w:tcPr>
            <w:tcW w:w="1350"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 </w:t>
            </w:r>
          </w:p>
        </w:tc>
      </w:tr>
    </w:tbl>
    <w:p w:rsidR="00560737" w:rsidRDefault="00560737" w:rsidP="0039294B"/>
    <w:p w:rsidR="008E240B" w:rsidRDefault="008E240B" w:rsidP="008E240B">
      <w:pPr>
        <w:pStyle w:val="BodyText"/>
        <w:rPr>
          <w:rStyle w:val="IntenseEmphasis"/>
          <w:b w:val="0"/>
          <w:i w:val="0"/>
          <w:color w:val="auto"/>
        </w:rPr>
      </w:pPr>
      <w:r w:rsidRPr="00F75A8F">
        <w:rPr>
          <w:rStyle w:val="IntenseEmphasis"/>
          <w:b w:val="0"/>
          <w:i w:val="0"/>
          <w:color w:val="auto"/>
        </w:rPr>
        <w:t xml:space="preserve">Nama Tabel </w:t>
      </w:r>
      <w:r w:rsidRPr="00F75A8F">
        <w:rPr>
          <w:rStyle w:val="IntenseEmphasis"/>
          <w:b w:val="0"/>
          <w:i w:val="0"/>
          <w:color w:val="auto"/>
        </w:rPr>
        <w:tab/>
        <w:t>:</w:t>
      </w:r>
      <w:r w:rsidRPr="005F3A27">
        <w:t xml:space="preserve"> </w:t>
      </w:r>
      <w:r w:rsidRPr="008E240B">
        <w:rPr>
          <w:rStyle w:val="IntenseEmphasis"/>
          <w:b w:val="0"/>
          <w:i w:val="0"/>
          <w:color w:val="auto"/>
        </w:rPr>
        <w:t>EPROC_StockOutProductDetail</w:t>
      </w:r>
    </w:p>
    <w:p w:rsidR="008E240B" w:rsidRPr="007E0F9D" w:rsidRDefault="008E240B" w:rsidP="008E240B">
      <w:pPr>
        <w:pStyle w:val="BodyText"/>
        <w:rPr>
          <w:bCs/>
          <w:iCs/>
        </w:rPr>
      </w:pPr>
      <w:r w:rsidRPr="00F75A8F">
        <w:rPr>
          <w:rStyle w:val="IntenseEmphasis"/>
          <w:b w:val="0"/>
          <w:i w:val="0"/>
          <w:color w:val="auto"/>
        </w:rPr>
        <w:t>Deskripsi</w:t>
      </w:r>
      <w:r w:rsidRPr="00F75A8F">
        <w:rPr>
          <w:rStyle w:val="IntenseEmphasis"/>
          <w:b w:val="0"/>
          <w:i w:val="0"/>
          <w:color w:val="auto"/>
        </w:rPr>
        <w:tab/>
      </w:r>
      <w:r>
        <w:rPr>
          <w:rStyle w:val="IntenseEmphasis"/>
          <w:b w:val="0"/>
          <w:i w:val="0"/>
          <w:color w:val="auto"/>
        </w:rPr>
        <w:tab/>
      </w:r>
      <w:r w:rsidRPr="00F75A8F">
        <w:rPr>
          <w:rStyle w:val="IntenseEmphasis"/>
          <w:b w:val="0"/>
          <w:i w:val="0"/>
          <w:color w:val="auto"/>
        </w:rPr>
        <w:t>:</w:t>
      </w:r>
      <w:r>
        <w:rPr>
          <w:rStyle w:val="IntenseEmphasis"/>
          <w:b w:val="0"/>
          <w:i w:val="0"/>
          <w:color w:val="auto"/>
        </w:rPr>
        <w:t xml:space="preserve"> Detail tabel pengeluaran data stok</w:t>
      </w:r>
    </w:p>
    <w:tbl>
      <w:tblPr>
        <w:tblW w:w="10125" w:type="dxa"/>
        <w:tblLook w:val="04A0" w:firstRow="1" w:lastRow="0" w:firstColumn="1" w:lastColumn="0" w:noHBand="0" w:noVBand="1"/>
      </w:tblPr>
      <w:tblGrid>
        <w:gridCol w:w="480"/>
        <w:gridCol w:w="2305"/>
        <w:gridCol w:w="1439"/>
        <w:gridCol w:w="901"/>
        <w:gridCol w:w="1350"/>
        <w:gridCol w:w="1211"/>
        <w:gridCol w:w="1039"/>
        <w:gridCol w:w="1400"/>
      </w:tblGrid>
      <w:tr w:rsidR="0069140F" w:rsidRPr="008E240B" w:rsidTr="00DD59BC">
        <w:trPr>
          <w:trHeight w:val="300"/>
        </w:trPr>
        <w:tc>
          <w:tcPr>
            <w:tcW w:w="480" w:type="dxa"/>
            <w:tcBorders>
              <w:top w:val="single" w:sz="4" w:space="0" w:color="auto"/>
              <w:left w:val="single" w:sz="4" w:space="0" w:color="auto"/>
              <w:bottom w:val="single" w:sz="4" w:space="0" w:color="auto"/>
              <w:right w:val="single" w:sz="4" w:space="0" w:color="auto"/>
            </w:tcBorders>
            <w:shd w:val="clear" w:color="000000" w:fill="D9D9D9"/>
            <w:noWrap/>
            <w:hideMark/>
          </w:tcPr>
          <w:p w:rsidR="008E240B" w:rsidRPr="008E240B" w:rsidRDefault="008E240B" w:rsidP="00DD59BC">
            <w:pPr>
              <w:spacing w:before="0" w:after="0"/>
              <w:ind w:left="0"/>
              <w:jc w:val="center"/>
              <w:rPr>
                <w:rFonts w:ascii="Calibri" w:hAnsi="Calibri"/>
                <w:b/>
                <w:bCs/>
                <w:color w:val="000000"/>
                <w:sz w:val="22"/>
                <w:szCs w:val="22"/>
              </w:rPr>
            </w:pPr>
            <w:r w:rsidRPr="008E240B">
              <w:rPr>
                <w:rFonts w:ascii="Calibri" w:hAnsi="Calibri"/>
                <w:b/>
                <w:bCs/>
                <w:color w:val="000000"/>
                <w:sz w:val="22"/>
                <w:szCs w:val="22"/>
              </w:rPr>
              <w:t>No</w:t>
            </w:r>
          </w:p>
        </w:tc>
        <w:tc>
          <w:tcPr>
            <w:tcW w:w="2305" w:type="dxa"/>
            <w:tcBorders>
              <w:top w:val="single" w:sz="4" w:space="0" w:color="auto"/>
              <w:left w:val="nil"/>
              <w:bottom w:val="single" w:sz="4" w:space="0" w:color="auto"/>
              <w:right w:val="single" w:sz="4" w:space="0" w:color="auto"/>
            </w:tcBorders>
            <w:shd w:val="clear" w:color="000000" w:fill="D9D9D9"/>
            <w:noWrap/>
            <w:hideMark/>
          </w:tcPr>
          <w:p w:rsidR="008E240B" w:rsidRPr="008E240B" w:rsidRDefault="008E240B" w:rsidP="00DD59BC">
            <w:pPr>
              <w:spacing w:before="0" w:after="0"/>
              <w:ind w:left="0"/>
              <w:jc w:val="center"/>
              <w:rPr>
                <w:rFonts w:ascii="Calibri" w:hAnsi="Calibri"/>
                <w:b/>
                <w:bCs/>
                <w:color w:val="000000"/>
                <w:sz w:val="22"/>
                <w:szCs w:val="22"/>
              </w:rPr>
            </w:pPr>
            <w:r w:rsidRPr="008E240B">
              <w:rPr>
                <w:rFonts w:ascii="Calibri" w:hAnsi="Calibri"/>
                <w:b/>
                <w:bCs/>
                <w:color w:val="000000"/>
                <w:sz w:val="22"/>
                <w:szCs w:val="22"/>
              </w:rPr>
              <w:t>Nama Field</w:t>
            </w:r>
          </w:p>
        </w:tc>
        <w:tc>
          <w:tcPr>
            <w:tcW w:w="1439" w:type="dxa"/>
            <w:tcBorders>
              <w:top w:val="single" w:sz="4" w:space="0" w:color="auto"/>
              <w:left w:val="nil"/>
              <w:bottom w:val="single" w:sz="4" w:space="0" w:color="auto"/>
              <w:right w:val="single" w:sz="4" w:space="0" w:color="auto"/>
            </w:tcBorders>
            <w:shd w:val="clear" w:color="000000" w:fill="D9D9D9"/>
            <w:noWrap/>
            <w:hideMark/>
          </w:tcPr>
          <w:p w:rsidR="008E240B" w:rsidRPr="008E240B" w:rsidRDefault="008E240B" w:rsidP="00DD59BC">
            <w:pPr>
              <w:spacing w:before="0" w:after="0"/>
              <w:ind w:left="0"/>
              <w:jc w:val="center"/>
              <w:rPr>
                <w:rFonts w:ascii="Calibri" w:hAnsi="Calibri"/>
                <w:b/>
                <w:bCs/>
                <w:color w:val="000000"/>
                <w:sz w:val="22"/>
                <w:szCs w:val="22"/>
              </w:rPr>
            </w:pPr>
            <w:r w:rsidRPr="008E240B">
              <w:rPr>
                <w:rFonts w:ascii="Calibri" w:hAnsi="Calibri"/>
                <w:b/>
                <w:bCs/>
                <w:color w:val="000000"/>
                <w:sz w:val="22"/>
                <w:szCs w:val="22"/>
              </w:rPr>
              <w:t>Type</w:t>
            </w:r>
          </w:p>
        </w:tc>
        <w:tc>
          <w:tcPr>
            <w:tcW w:w="901" w:type="dxa"/>
            <w:tcBorders>
              <w:top w:val="single" w:sz="4" w:space="0" w:color="auto"/>
              <w:left w:val="nil"/>
              <w:bottom w:val="single" w:sz="4" w:space="0" w:color="auto"/>
              <w:right w:val="single" w:sz="4" w:space="0" w:color="auto"/>
            </w:tcBorders>
            <w:shd w:val="clear" w:color="000000" w:fill="D9D9D9"/>
            <w:noWrap/>
            <w:hideMark/>
          </w:tcPr>
          <w:p w:rsidR="008E240B" w:rsidRPr="008E240B" w:rsidRDefault="008E240B" w:rsidP="00DD59BC">
            <w:pPr>
              <w:spacing w:before="0" w:after="0"/>
              <w:ind w:left="0"/>
              <w:jc w:val="center"/>
              <w:rPr>
                <w:rFonts w:ascii="Calibri" w:hAnsi="Calibri"/>
                <w:b/>
                <w:bCs/>
                <w:color w:val="000000"/>
                <w:sz w:val="22"/>
                <w:szCs w:val="22"/>
              </w:rPr>
            </w:pPr>
            <w:r w:rsidRPr="008E240B">
              <w:rPr>
                <w:rFonts w:ascii="Calibri" w:hAnsi="Calibri"/>
                <w:b/>
                <w:bCs/>
                <w:color w:val="000000"/>
                <w:sz w:val="22"/>
                <w:szCs w:val="22"/>
              </w:rPr>
              <w:t>Length</w:t>
            </w:r>
          </w:p>
        </w:tc>
        <w:tc>
          <w:tcPr>
            <w:tcW w:w="1350" w:type="dxa"/>
            <w:tcBorders>
              <w:top w:val="single" w:sz="4" w:space="0" w:color="auto"/>
              <w:left w:val="nil"/>
              <w:bottom w:val="single" w:sz="4" w:space="0" w:color="auto"/>
              <w:right w:val="single" w:sz="4" w:space="0" w:color="auto"/>
            </w:tcBorders>
            <w:shd w:val="clear" w:color="000000" w:fill="D9D9D9"/>
            <w:noWrap/>
            <w:hideMark/>
          </w:tcPr>
          <w:p w:rsidR="008E240B" w:rsidRPr="008E240B" w:rsidRDefault="008E240B" w:rsidP="00DD59BC">
            <w:pPr>
              <w:spacing w:before="0" w:after="0"/>
              <w:ind w:left="0"/>
              <w:jc w:val="center"/>
              <w:rPr>
                <w:rFonts w:ascii="Calibri" w:hAnsi="Calibri"/>
                <w:b/>
                <w:bCs/>
                <w:color w:val="000000"/>
                <w:sz w:val="22"/>
                <w:szCs w:val="22"/>
              </w:rPr>
            </w:pPr>
            <w:r w:rsidRPr="008E240B">
              <w:rPr>
                <w:rFonts w:ascii="Calibri" w:hAnsi="Calibri"/>
                <w:b/>
                <w:bCs/>
                <w:color w:val="000000"/>
                <w:sz w:val="22"/>
                <w:szCs w:val="22"/>
              </w:rPr>
              <w:t>Keterangan</w:t>
            </w:r>
          </w:p>
        </w:tc>
        <w:tc>
          <w:tcPr>
            <w:tcW w:w="1211" w:type="dxa"/>
            <w:tcBorders>
              <w:top w:val="single" w:sz="4" w:space="0" w:color="auto"/>
              <w:left w:val="nil"/>
              <w:bottom w:val="single" w:sz="4" w:space="0" w:color="auto"/>
              <w:right w:val="single" w:sz="4" w:space="0" w:color="auto"/>
            </w:tcBorders>
            <w:shd w:val="clear" w:color="000000" w:fill="D9D9D9"/>
            <w:noWrap/>
            <w:hideMark/>
          </w:tcPr>
          <w:p w:rsidR="008E240B" w:rsidRPr="008E240B" w:rsidRDefault="008E240B" w:rsidP="00DD59BC">
            <w:pPr>
              <w:spacing w:before="0" w:after="0"/>
              <w:ind w:left="0"/>
              <w:jc w:val="center"/>
              <w:rPr>
                <w:rFonts w:ascii="Calibri" w:hAnsi="Calibri"/>
                <w:b/>
                <w:bCs/>
                <w:color w:val="000000"/>
                <w:sz w:val="22"/>
                <w:szCs w:val="22"/>
              </w:rPr>
            </w:pPr>
            <w:r w:rsidRPr="008E240B">
              <w:rPr>
                <w:rFonts w:ascii="Calibri" w:hAnsi="Calibri"/>
                <w:b/>
                <w:bCs/>
                <w:color w:val="000000"/>
                <w:sz w:val="22"/>
                <w:szCs w:val="22"/>
              </w:rPr>
              <w:t>Refference</w:t>
            </w:r>
          </w:p>
        </w:tc>
        <w:tc>
          <w:tcPr>
            <w:tcW w:w="1039" w:type="dxa"/>
            <w:tcBorders>
              <w:top w:val="single" w:sz="4" w:space="0" w:color="auto"/>
              <w:left w:val="nil"/>
              <w:bottom w:val="single" w:sz="4" w:space="0" w:color="auto"/>
              <w:right w:val="single" w:sz="4" w:space="0" w:color="auto"/>
            </w:tcBorders>
            <w:shd w:val="clear" w:color="000000" w:fill="D9D9D9"/>
            <w:noWrap/>
            <w:hideMark/>
          </w:tcPr>
          <w:p w:rsidR="008E240B" w:rsidRPr="008E240B" w:rsidRDefault="008E240B" w:rsidP="00DD59BC">
            <w:pPr>
              <w:spacing w:before="0" w:after="0"/>
              <w:ind w:left="0"/>
              <w:jc w:val="center"/>
              <w:rPr>
                <w:rFonts w:ascii="Calibri" w:hAnsi="Calibri"/>
                <w:b/>
                <w:bCs/>
                <w:color w:val="000000"/>
                <w:sz w:val="22"/>
                <w:szCs w:val="22"/>
              </w:rPr>
            </w:pPr>
            <w:r w:rsidRPr="008E240B">
              <w:rPr>
                <w:rFonts w:ascii="Calibri" w:hAnsi="Calibri"/>
                <w:b/>
                <w:bCs/>
                <w:color w:val="000000"/>
                <w:sz w:val="22"/>
                <w:szCs w:val="22"/>
              </w:rPr>
              <w:t>Check Field / Check Value</w:t>
            </w:r>
          </w:p>
        </w:tc>
        <w:tc>
          <w:tcPr>
            <w:tcW w:w="1400" w:type="dxa"/>
            <w:tcBorders>
              <w:top w:val="single" w:sz="4" w:space="0" w:color="auto"/>
              <w:left w:val="nil"/>
              <w:bottom w:val="single" w:sz="4" w:space="0" w:color="auto"/>
              <w:right w:val="single" w:sz="4" w:space="0" w:color="auto"/>
            </w:tcBorders>
            <w:shd w:val="clear" w:color="000000" w:fill="D9D9D9"/>
            <w:noWrap/>
            <w:hideMark/>
          </w:tcPr>
          <w:p w:rsidR="008E240B" w:rsidRPr="008E240B" w:rsidRDefault="008E240B" w:rsidP="00DD59BC">
            <w:pPr>
              <w:spacing w:before="0" w:after="0"/>
              <w:ind w:left="0"/>
              <w:jc w:val="center"/>
              <w:rPr>
                <w:rFonts w:ascii="Calibri" w:hAnsi="Calibri"/>
                <w:b/>
                <w:bCs/>
                <w:color w:val="000000"/>
                <w:sz w:val="22"/>
                <w:szCs w:val="22"/>
              </w:rPr>
            </w:pPr>
            <w:r w:rsidRPr="008E240B">
              <w:rPr>
                <w:rFonts w:ascii="Calibri" w:hAnsi="Calibri"/>
                <w:b/>
                <w:bCs/>
                <w:color w:val="000000"/>
                <w:sz w:val="22"/>
                <w:szCs w:val="22"/>
              </w:rPr>
              <w:t>Default Value</w:t>
            </w:r>
          </w:p>
        </w:tc>
      </w:tr>
      <w:tr w:rsidR="008E240B" w:rsidRPr="008E240B" w:rsidTr="0069140F">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center"/>
              <w:rPr>
                <w:rFonts w:ascii="Calibri" w:hAnsi="Calibri"/>
                <w:color w:val="000000"/>
                <w:sz w:val="22"/>
                <w:szCs w:val="22"/>
              </w:rPr>
            </w:pPr>
            <w:r w:rsidRPr="008E240B">
              <w:rPr>
                <w:rFonts w:ascii="Calibri" w:hAnsi="Calibri"/>
                <w:color w:val="000000"/>
                <w:sz w:val="22"/>
                <w:szCs w:val="22"/>
              </w:rPr>
              <w:t>1</w:t>
            </w:r>
          </w:p>
        </w:tc>
        <w:tc>
          <w:tcPr>
            <w:tcW w:w="2305"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SOPDID</w:t>
            </w:r>
          </w:p>
        </w:tc>
        <w:tc>
          <w:tcPr>
            <w:tcW w:w="1439"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int</w:t>
            </w:r>
          </w:p>
        </w:tc>
        <w:tc>
          <w:tcPr>
            <w:tcW w:w="901"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right"/>
              <w:rPr>
                <w:rFonts w:ascii="Calibri" w:hAnsi="Calibri"/>
                <w:color w:val="000000"/>
                <w:sz w:val="22"/>
                <w:szCs w:val="22"/>
              </w:rPr>
            </w:pPr>
            <w:r w:rsidRPr="008E240B">
              <w:rPr>
                <w:rFonts w:ascii="Calibri" w:hAnsi="Calibri"/>
                <w:color w:val="000000"/>
                <w:sz w:val="22"/>
                <w:szCs w:val="22"/>
              </w:rPr>
              <w:t>4</w:t>
            </w:r>
          </w:p>
        </w:tc>
        <w:tc>
          <w:tcPr>
            <w:tcW w:w="1350"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PK</w:t>
            </w:r>
          </w:p>
        </w:tc>
        <w:tc>
          <w:tcPr>
            <w:tcW w:w="1039"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r>
      <w:tr w:rsidR="008E240B" w:rsidRPr="008E240B" w:rsidTr="0069140F">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center"/>
              <w:rPr>
                <w:rFonts w:ascii="Calibri" w:hAnsi="Calibri"/>
                <w:color w:val="000000"/>
                <w:sz w:val="22"/>
                <w:szCs w:val="22"/>
              </w:rPr>
            </w:pPr>
            <w:r w:rsidRPr="008E240B">
              <w:rPr>
                <w:rFonts w:ascii="Calibri" w:hAnsi="Calibri"/>
                <w:color w:val="000000"/>
                <w:sz w:val="22"/>
                <w:szCs w:val="22"/>
              </w:rPr>
              <w:t>2</w:t>
            </w:r>
          </w:p>
        </w:tc>
        <w:tc>
          <w:tcPr>
            <w:tcW w:w="2305"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SODID</w:t>
            </w:r>
          </w:p>
        </w:tc>
        <w:tc>
          <w:tcPr>
            <w:tcW w:w="1439"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int</w:t>
            </w:r>
          </w:p>
        </w:tc>
        <w:tc>
          <w:tcPr>
            <w:tcW w:w="901"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right"/>
              <w:rPr>
                <w:rFonts w:ascii="Calibri" w:hAnsi="Calibri"/>
                <w:color w:val="000000"/>
                <w:sz w:val="22"/>
                <w:szCs w:val="22"/>
              </w:rPr>
            </w:pPr>
            <w:r w:rsidRPr="008E240B">
              <w:rPr>
                <w:rFonts w:ascii="Calibri" w:hAnsi="Calibri"/>
                <w:color w:val="000000"/>
                <w:sz w:val="22"/>
                <w:szCs w:val="22"/>
              </w:rPr>
              <w:t>4</w:t>
            </w:r>
          </w:p>
        </w:tc>
        <w:tc>
          <w:tcPr>
            <w:tcW w:w="1350"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FK</w:t>
            </w:r>
          </w:p>
        </w:tc>
        <w:tc>
          <w:tcPr>
            <w:tcW w:w="1039"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r>
      <w:tr w:rsidR="008E240B" w:rsidRPr="008E240B" w:rsidTr="0069140F">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center"/>
              <w:rPr>
                <w:rFonts w:ascii="Calibri" w:hAnsi="Calibri"/>
                <w:color w:val="000000"/>
                <w:sz w:val="22"/>
                <w:szCs w:val="22"/>
              </w:rPr>
            </w:pPr>
            <w:r w:rsidRPr="008E240B">
              <w:rPr>
                <w:rFonts w:ascii="Calibri" w:hAnsi="Calibri"/>
                <w:color w:val="000000"/>
                <w:sz w:val="22"/>
                <w:szCs w:val="22"/>
              </w:rPr>
              <w:t>3</w:t>
            </w:r>
          </w:p>
        </w:tc>
        <w:tc>
          <w:tcPr>
            <w:tcW w:w="2305"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StockOutID</w:t>
            </w:r>
          </w:p>
        </w:tc>
        <w:tc>
          <w:tcPr>
            <w:tcW w:w="1439"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int</w:t>
            </w:r>
          </w:p>
        </w:tc>
        <w:tc>
          <w:tcPr>
            <w:tcW w:w="901"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right"/>
              <w:rPr>
                <w:rFonts w:ascii="Calibri" w:hAnsi="Calibri"/>
                <w:color w:val="000000"/>
                <w:sz w:val="22"/>
                <w:szCs w:val="22"/>
              </w:rPr>
            </w:pPr>
            <w:r w:rsidRPr="008E240B">
              <w:rPr>
                <w:rFonts w:ascii="Calibri" w:hAnsi="Calibri"/>
                <w:color w:val="000000"/>
                <w:sz w:val="22"/>
                <w:szCs w:val="22"/>
              </w:rPr>
              <w:t>4</w:t>
            </w:r>
          </w:p>
        </w:tc>
        <w:tc>
          <w:tcPr>
            <w:tcW w:w="1350"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r>
      <w:tr w:rsidR="008E240B" w:rsidRPr="008E240B" w:rsidTr="0069140F">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center"/>
              <w:rPr>
                <w:rFonts w:ascii="Calibri" w:hAnsi="Calibri"/>
                <w:color w:val="000000"/>
                <w:sz w:val="22"/>
                <w:szCs w:val="22"/>
              </w:rPr>
            </w:pPr>
            <w:r w:rsidRPr="008E240B">
              <w:rPr>
                <w:rFonts w:ascii="Calibri" w:hAnsi="Calibri"/>
                <w:color w:val="000000"/>
                <w:sz w:val="22"/>
                <w:szCs w:val="22"/>
              </w:rPr>
              <w:t>4</w:t>
            </w:r>
          </w:p>
        </w:tc>
        <w:tc>
          <w:tcPr>
            <w:tcW w:w="2305"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PRID</w:t>
            </w:r>
          </w:p>
        </w:tc>
        <w:tc>
          <w:tcPr>
            <w:tcW w:w="1439"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int</w:t>
            </w:r>
          </w:p>
        </w:tc>
        <w:tc>
          <w:tcPr>
            <w:tcW w:w="901"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right"/>
              <w:rPr>
                <w:rFonts w:ascii="Calibri" w:hAnsi="Calibri"/>
                <w:color w:val="000000"/>
                <w:sz w:val="22"/>
                <w:szCs w:val="22"/>
              </w:rPr>
            </w:pPr>
            <w:r w:rsidRPr="008E240B">
              <w:rPr>
                <w:rFonts w:ascii="Calibri" w:hAnsi="Calibri"/>
                <w:color w:val="000000"/>
                <w:sz w:val="22"/>
                <w:szCs w:val="22"/>
              </w:rPr>
              <w:t>4</w:t>
            </w:r>
          </w:p>
        </w:tc>
        <w:tc>
          <w:tcPr>
            <w:tcW w:w="1350"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r>
      <w:tr w:rsidR="008E240B" w:rsidRPr="008E240B" w:rsidTr="0069140F">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center"/>
              <w:rPr>
                <w:rFonts w:ascii="Calibri" w:hAnsi="Calibri"/>
                <w:color w:val="000000"/>
                <w:sz w:val="22"/>
                <w:szCs w:val="22"/>
              </w:rPr>
            </w:pPr>
            <w:r w:rsidRPr="008E240B">
              <w:rPr>
                <w:rFonts w:ascii="Calibri" w:hAnsi="Calibri"/>
                <w:color w:val="000000"/>
                <w:sz w:val="22"/>
                <w:szCs w:val="22"/>
              </w:rPr>
              <w:t>5</w:t>
            </w:r>
          </w:p>
        </w:tc>
        <w:tc>
          <w:tcPr>
            <w:tcW w:w="2305"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StockID</w:t>
            </w:r>
          </w:p>
        </w:tc>
        <w:tc>
          <w:tcPr>
            <w:tcW w:w="1439"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int</w:t>
            </w:r>
          </w:p>
        </w:tc>
        <w:tc>
          <w:tcPr>
            <w:tcW w:w="901"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right"/>
              <w:rPr>
                <w:rFonts w:ascii="Calibri" w:hAnsi="Calibri"/>
                <w:color w:val="000000"/>
                <w:sz w:val="22"/>
                <w:szCs w:val="22"/>
              </w:rPr>
            </w:pPr>
            <w:r w:rsidRPr="008E240B">
              <w:rPr>
                <w:rFonts w:ascii="Calibri" w:hAnsi="Calibri"/>
                <w:color w:val="000000"/>
                <w:sz w:val="22"/>
                <w:szCs w:val="22"/>
              </w:rPr>
              <w:t>4</w:t>
            </w:r>
          </w:p>
        </w:tc>
        <w:tc>
          <w:tcPr>
            <w:tcW w:w="1350"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r>
      <w:tr w:rsidR="008E240B" w:rsidRPr="008E240B" w:rsidTr="0069140F">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center"/>
              <w:rPr>
                <w:rFonts w:ascii="Calibri" w:hAnsi="Calibri"/>
                <w:color w:val="000000"/>
                <w:sz w:val="22"/>
                <w:szCs w:val="22"/>
              </w:rPr>
            </w:pPr>
            <w:r w:rsidRPr="008E240B">
              <w:rPr>
                <w:rFonts w:ascii="Calibri" w:hAnsi="Calibri"/>
                <w:color w:val="000000"/>
                <w:sz w:val="22"/>
                <w:szCs w:val="22"/>
              </w:rPr>
              <w:t>6</w:t>
            </w:r>
          </w:p>
        </w:tc>
        <w:tc>
          <w:tcPr>
            <w:tcW w:w="2305"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PRDetailID</w:t>
            </w:r>
          </w:p>
        </w:tc>
        <w:tc>
          <w:tcPr>
            <w:tcW w:w="1439"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int</w:t>
            </w:r>
          </w:p>
        </w:tc>
        <w:tc>
          <w:tcPr>
            <w:tcW w:w="901"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right"/>
              <w:rPr>
                <w:rFonts w:ascii="Calibri" w:hAnsi="Calibri"/>
                <w:color w:val="000000"/>
                <w:sz w:val="22"/>
                <w:szCs w:val="22"/>
              </w:rPr>
            </w:pPr>
            <w:r w:rsidRPr="008E240B">
              <w:rPr>
                <w:rFonts w:ascii="Calibri" w:hAnsi="Calibri"/>
                <w:color w:val="000000"/>
                <w:sz w:val="22"/>
                <w:szCs w:val="22"/>
              </w:rPr>
              <w:t>4</w:t>
            </w:r>
          </w:p>
        </w:tc>
        <w:tc>
          <w:tcPr>
            <w:tcW w:w="1350"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r>
      <w:tr w:rsidR="008E240B" w:rsidRPr="008E240B" w:rsidTr="0069140F">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center"/>
              <w:rPr>
                <w:rFonts w:ascii="Calibri" w:hAnsi="Calibri"/>
                <w:color w:val="000000"/>
                <w:sz w:val="22"/>
                <w:szCs w:val="22"/>
              </w:rPr>
            </w:pPr>
            <w:r w:rsidRPr="008E240B">
              <w:rPr>
                <w:rFonts w:ascii="Calibri" w:hAnsi="Calibri"/>
                <w:color w:val="000000"/>
                <w:sz w:val="22"/>
                <w:szCs w:val="22"/>
              </w:rPr>
              <w:t>7</w:t>
            </w:r>
          </w:p>
        </w:tc>
        <w:tc>
          <w:tcPr>
            <w:tcW w:w="2305"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PRProductID</w:t>
            </w:r>
          </w:p>
        </w:tc>
        <w:tc>
          <w:tcPr>
            <w:tcW w:w="1439"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int</w:t>
            </w:r>
          </w:p>
        </w:tc>
        <w:tc>
          <w:tcPr>
            <w:tcW w:w="901"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right"/>
              <w:rPr>
                <w:rFonts w:ascii="Calibri" w:hAnsi="Calibri"/>
                <w:color w:val="000000"/>
                <w:sz w:val="22"/>
                <w:szCs w:val="22"/>
              </w:rPr>
            </w:pPr>
            <w:r w:rsidRPr="008E240B">
              <w:rPr>
                <w:rFonts w:ascii="Calibri" w:hAnsi="Calibri"/>
                <w:color w:val="000000"/>
                <w:sz w:val="22"/>
                <w:szCs w:val="22"/>
              </w:rPr>
              <w:t>4</w:t>
            </w:r>
          </w:p>
        </w:tc>
        <w:tc>
          <w:tcPr>
            <w:tcW w:w="1350"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r>
      <w:tr w:rsidR="008E240B" w:rsidRPr="008E240B" w:rsidTr="0069140F">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center"/>
              <w:rPr>
                <w:rFonts w:ascii="Calibri" w:hAnsi="Calibri"/>
                <w:color w:val="000000"/>
                <w:sz w:val="22"/>
                <w:szCs w:val="22"/>
              </w:rPr>
            </w:pPr>
            <w:r w:rsidRPr="008E240B">
              <w:rPr>
                <w:rFonts w:ascii="Calibri" w:hAnsi="Calibri"/>
                <w:color w:val="000000"/>
                <w:sz w:val="22"/>
                <w:szCs w:val="22"/>
              </w:rPr>
              <w:t>8</w:t>
            </w:r>
          </w:p>
        </w:tc>
        <w:tc>
          <w:tcPr>
            <w:tcW w:w="2305"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ProductCode</w:t>
            </w:r>
          </w:p>
        </w:tc>
        <w:tc>
          <w:tcPr>
            <w:tcW w:w="1439"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varchar(20)</w:t>
            </w:r>
          </w:p>
        </w:tc>
        <w:tc>
          <w:tcPr>
            <w:tcW w:w="901"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right"/>
              <w:rPr>
                <w:rFonts w:ascii="Calibri" w:hAnsi="Calibri"/>
                <w:color w:val="000000"/>
                <w:sz w:val="22"/>
                <w:szCs w:val="22"/>
              </w:rPr>
            </w:pPr>
            <w:r w:rsidRPr="008E240B">
              <w:rPr>
                <w:rFonts w:ascii="Calibri" w:hAnsi="Calibri"/>
                <w:color w:val="000000"/>
                <w:sz w:val="22"/>
                <w:szCs w:val="22"/>
              </w:rPr>
              <w:t>20</w:t>
            </w:r>
          </w:p>
        </w:tc>
        <w:tc>
          <w:tcPr>
            <w:tcW w:w="1350"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r>
      <w:tr w:rsidR="008E240B" w:rsidRPr="008E240B" w:rsidTr="0069140F">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center"/>
              <w:rPr>
                <w:rFonts w:ascii="Calibri" w:hAnsi="Calibri"/>
                <w:color w:val="000000"/>
                <w:sz w:val="22"/>
                <w:szCs w:val="22"/>
              </w:rPr>
            </w:pPr>
            <w:r w:rsidRPr="008E240B">
              <w:rPr>
                <w:rFonts w:ascii="Calibri" w:hAnsi="Calibri"/>
                <w:color w:val="000000"/>
                <w:sz w:val="22"/>
                <w:szCs w:val="22"/>
              </w:rPr>
              <w:t>9</w:t>
            </w:r>
          </w:p>
        </w:tc>
        <w:tc>
          <w:tcPr>
            <w:tcW w:w="2305"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PRProductUOM</w:t>
            </w:r>
          </w:p>
        </w:tc>
        <w:tc>
          <w:tcPr>
            <w:tcW w:w="1439"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varchar(10)</w:t>
            </w:r>
          </w:p>
        </w:tc>
        <w:tc>
          <w:tcPr>
            <w:tcW w:w="901"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right"/>
              <w:rPr>
                <w:rFonts w:ascii="Calibri" w:hAnsi="Calibri"/>
                <w:color w:val="000000"/>
                <w:sz w:val="22"/>
                <w:szCs w:val="22"/>
              </w:rPr>
            </w:pPr>
            <w:r w:rsidRPr="008E240B">
              <w:rPr>
                <w:rFonts w:ascii="Calibri" w:hAnsi="Calibri"/>
                <w:color w:val="000000"/>
                <w:sz w:val="22"/>
                <w:szCs w:val="22"/>
              </w:rPr>
              <w:t>10</w:t>
            </w:r>
          </w:p>
        </w:tc>
        <w:tc>
          <w:tcPr>
            <w:tcW w:w="1350"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r>
      <w:tr w:rsidR="008E240B" w:rsidRPr="008E240B" w:rsidTr="0069140F">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center"/>
              <w:rPr>
                <w:rFonts w:ascii="Calibri" w:hAnsi="Calibri"/>
                <w:color w:val="000000"/>
                <w:sz w:val="22"/>
                <w:szCs w:val="22"/>
              </w:rPr>
            </w:pPr>
            <w:r w:rsidRPr="008E240B">
              <w:rPr>
                <w:rFonts w:ascii="Calibri" w:hAnsi="Calibri"/>
                <w:color w:val="000000"/>
                <w:sz w:val="22"/>
                <w:szCs w:val="22"/>
              </w:rPr>
              <w:t>10</w:t>
            </w:r>
          </w:p>
        </w:tc>
        <w:tc>
          <w:tcPr>
            <w:tcW w:w="2305"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PRProductQty</w:t>
            </w:r>
          </w:p>
        </w:tc>
        <w:tc>
          <w:tcPr>
            <w:tcW w:w="1439"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int</w:t>
            </w:r>
          </w:p>
        </w:tc>
        <w:tc>
          <w:tcPr>
            <w:tcW w:w="901"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right"/>
              <w:rPr>
                <w:rFonts w:ascii="Calibri" w:hAnsi="Calibri"/>
                <w:color w:val="000000"/>
                <w:sz w:val="22"/>
                <w:szCs w:val="22"/>
              </w:rPr>
            </w:pPr>
            <w:r w:rsidRPr="008E240B">
              <w:rPr>
                <w:rFonts w:ascii="Calibri" w:hAnsi="Calibri"/>
                <w:color w:val="000000"/>
                <w:sz w:val="22"/>
                <w:szCs w:val="22"/>
              </w:rPr>
              <w:t>4</w:t>
            </w:r>
          </w:p>
        </w:tc>
        <w:tc>
          <w:tcPr>
            <w:tcW w:w="1350"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r>
      <w:tr w:rsidR="008E240B" w:rsidRPr="008E240B" w:rsidTr="0069140F">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center"/>
              <w:rPr>
                <w:rFonts w:ascii="Calibri" w:hAnsi="Calibri"/>
                <w:color w:val="000000"/>
                <w:sz w:val="22"/>
                <w:szCs w:val="22"/>
              </w:rPr>
            </w:pPr>
            <w:r w:rsidRPr="008E240B">
              <w:rPr>
                <w:rFonts w:ascii="Calibri" w:hAnsi="Calibri"/>
                <w:color w:val="000000"/>
                <w:sz w:val="22"/>
                <w:szCs w:val="22"/>
              </w:rPr>
              <w:t>11</w:t>
            </w:r>
          </w:p>
        </w:tc>
        <w:tc>
          <w:tcPr>
            <w:tcW w:w="2305"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StockOutQty</w:t>
            </w:r>
          </w:p>
        </w:tc>
        <w:tc>
          <w:tcPr>
            <w:tcW w:w="1439"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int</w:t>
            </w:r>
          </w:p>
        </w:tc>
        <w:tc>
          <w:tcPr>
            <w:tcW w:w="901"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right"/>
              <w:rPr>
                <w:rFonts w:ascii="Calibri" w:hAnsi="Calibri"/>
                <w:color w:val="000000"/>
                <w:sz w:val="22"/>
                <w:szCs w:val="22"/>
              </w:rPr>
            </w:pPr>
            <w:r w:rsidRPr="008E240B">
              <w:rPr>
                <w:rFonts w:ascii="Calibri" w:hAnsi="Calibri"/>
                <w:color w:val="000000"/>
                <w:sz w:val="22"/>
                <w:szCs w:val="22"/>
              </w:rPr>
              <w:t>4</w:t>
            </w:r>
          </w:p>
        </w:tc>
        <w:tc>
          <w:tcPr>
            <w:tcW w:w="1350"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r>
      <w:tr w:rsidR="008E240B" w:rsidRPr="008E240B" w:rsidTr="0069140F">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center"/>
              <w:rPr>
                <w:rFonts w:ascii="Calibri" w:hAnsi="Calibri"/>
                <w:color w:val="000000"/>
                <w:sz w:val="22"/>
                <w:szCs w:val="22"/>
              </w:rPr>
            </w:pPr>
            <w:r w:rsidRPr="008E240B">
              <w:rPr>
                <w:rFonts w:ascii="Calibri" w:hAnsi="Calibri"/>
                <w:color w:val="000000"/>
                <w:sz w:val="22"/>
                <w:szCs w:val="22"/>
              </w:rPr>
              <w:t>12</w:t>
            </w:r>
          </w:p>
        </w:tc>
        <w:tc>
          <w:tcPr>
            <w:tcW w:w="2305"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StockOutRemainQty</w:t>
            </w:r>
          </w:p>
        </w:tc>
        <w:tc>
          <w:tcPr>
            <w:tcW w:w="1439"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int</w:t>
            </w:r>
          </w:p>
        </w:tc>
        <w:tc>
          <w:tcPr>
            <w:tcW w:w="901"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right"/>
              <w:rPr>
                <w:rFonts w:ascii="Calibri" w:hAnsi="Calibri"/>
                <w:color w:val="000000"/>
                <w:sz w:val="22"/>
                <w:szCs w:val="22"/>
              </w:rPr>
            </w:pPr>
            <w:r w:rsidRPr="008E240B">
              <w:rPr>
                <w:rFonts w:ascii="Calibri" w:hAnsi="Calibri"/>
                <w:color w:val="000000"/>
                <w:sz w:val="22"/>
                <w:szCs w:val="22"/>
              </w:rPr>
              <w:t>4</w:t>
            </w:r>
          </w:p>
        </w:tc>
        <w:tc>
          <w:tcPr>
            <w:tcW w:w="1350"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r>
      <w:tr w:rsidR="008E240B" w:rsidRPr="008E240B" w:rsidTr="0069140F">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center"/>
              <w:rPr>
                <w:rFonts w:ascii="Calibri" w:hAnsi="Calibri"/>
                <w:color w:val="000000"/>
                <w:sz w:val="22"/>
                <w:szCs w:val="22"/>
              </w:rPr>
            </w:pPr>
            <w:r w:rsidRPr="008E240B">
              <w:rPr>
                <w:rFonts w:ascii="Calibri" w:hAnsi="Calibri"/>
                <w:color w:val="000000"/>
                <w:sz w:val="22"/>
                <w:szCs w:val="22"/>
              </w:rPr>
              <w:t>13</w:t>
            </w:r>
          </w:p>
        </w:tc>
        <w:tc>
          <w:tcPr>
            <w:tcW w:w="2305"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StockCurrency</w:t>
            </w:r>
          </w:p>
        </w:tc>
        <w:tc>
          <w:tcPr>
            <w:tcW w:w="1439"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varchar(5)</w:t>
            </w:r>
          </w:p>
        </w:tc>
        <w:tc>
          <w:tcPr>
            <w:tcW w:w="901"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right"/>
              <w:rPr>
                <w:rFonts w:ascii="Calibri" w:hAnsi="Calibri"/>
                <w:color w:val="000000"/>
                <w:sz w:val="22"/>
                <w:szCs w:val="22"/>
              </w:rPr>
            </w:pPr>
            <w:r w:rsidRPr="008E240B">
              <w:rPr>
                <w:rFonts w:ascii="Calibri" w:hAnsi="Calibri"/>
                <w:color w:val="000000"/>
                <w:sz w:val="22"/>
                <w:szCs w:val="22"/>
              </w:rPr>
              <w:t>5</w:t>
            </w:r>
          </w:p>
        </w:tc>
        <w:tc>
          <w:tcPr>
            <w:tcW w:w="1350"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r>
      <w:tr w:rsidR="008E240B" w:rsidRPr="008E240B" w:rsidTr="0069140F">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center"/>
              <w:rPr>
                <w:rFonts w:ascii="Calibri" w:hAnsi="Calibri"/>
                <w:color w:val="000000"/>
                <w:sz w:val="22"/>
                <w:szCs w:val="22"/>
              </w:rPr>
            </w:pPr>
            <w:r w:rsidRPr="008E240B">
              <w:rPr>
                <w:rFonts w:ascii="Calibri" w:hAnsi="Calibri"/>
                <w:color w:val="000000"/>
                <w:sz w:val="22"/>
                <w:szCs w:val="22"/>
              </w:rPr>
              <w:t>14</w:t>
            </w:r>
          </w:p>
        </w:tc>
        <w:tc>
          <w:tcPr>
            <w:tcW w:w="2305"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StockPrice</w:t>
            </w:r>
          </w:p>
        </w:tc>
        <w:tc>
          <w:tcPr>
            <w:tcW w:w="1439"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decimal(18,2)</w:t>
            </w:r>
          </w:p>
        </w:tc>
        <w:tc>
          <w:tcPr>
            <w:tcW w:w="901"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right"/>
              <w:rPr>
                <w:rFonts w:ascii="Calibri" w:hAnsi="Calibri"/>
                <w:color w:val="000000"/>
                <w:sz w:val="22"/>
                <w:szCs w:val="22"/>
              </w:rPr>
            </w:pPr>
            <w:r w:rsidRPr="008E240B">
              <w:rPr>
                <w:rFonts w:ascii="Calibri" w:hAnsi="Calibri"/>
                <w:color w:val="000000"/>
                <w:sz w:val="22"/>
                <w:szCs w:val="22"/>
              </w:rPr>
              <w:t>9</w:t>
            </w:r>
          </w:p>
        </w:tc>
        <w:tc>
          <w:tcPr>
            <w:tcW w:w="1350"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r>
    </w:tbl>
    <w:p w:rsidR="008E240B" w:rsidRDefault="008E240B" w:rsidP="0039294B"/>
    <w:p w:rsidR="008E240B" w:rsidRDefault="008E240B" w:rsidP="0039294B"/>
    <w:p w:rsidR="008E240B" w:rsidRDefault="008E240B" w:rsidP="008E240B">
      <w:pPr>
        <w:pStyle w:val="BodyText"/>
        <w:rPr>
          <w:rStyle w:val="IntenseEmphasis"/>
          <w:b w:val="0"/>
          <w:i w:val="0"/>
          <w:color w:val="auto"/>
        </w:rPr>
      </w:pPr>
      <w:r w:rsidRPr="00F75A8F">
        <w:rPr>
          <w:rStyle w:val="IntenseEmphasis"/>
          <w:b w:val="0"/>
          <w:i w:val="0"/>
          <w:color w:val="auto"/>
        </w:rPr>
        <w:t xml:space="preserve">Nama Tabel </w:t>
      </w:r>
      <w:r w:rsidRPr="00F75A8F">
        <w:rPr>
          <w:rStyle w:val="IntenseEmphasis"/>
          <w:b w:val="0"/>
          <w:i w:val="0"/>
          <w:color w:val="auto"/>
        </w:rPr>
        <w:tab/>
        <w:t>:</w:t>
      </w:r>
      <w:r w:rsidRPr="005F3A27">
        <w:t xml:space="preserve"> </w:t>
      </w:r>
      <w:r w:rsidRPr="008E240B">
        <w:rPr>
          <w:rStyle w:val="IntenseEmphasis"/>
          <w:b w:val="0"/>
          <w:i w:val="0"/>
          <w:color w:val="auto"/>
        </w:rPr>
        <w:t>EPROC_StockOutDelivery</w:t>
      </w:r>
    </w:p>
    <w:p w:rsidR="008E240B" w:rsidRPr="007E0F9D" w:rsidRDefault="008E240B" w:rsidP="008E240B">
      <w:pPr>
        <w:pStyle w:val="BodyText"/>
        <w:rPr>
          <w:bCs/>
          <w:iCs/>
        </w:rPr>
      </w:pPr>
      <w:r w:rsidRPr="00F75A8F">
        <w:rPr>
          <w:rStyle w:val="IntenseEmphasis"/>
          <w:b w:val="0"/>
          <w:i w:val="0"/>
          <w:color w:val="auto"/>
        </w:rPr>
        <w:t>Deskripsi</w:t>
      </w:r>
      <w:r w:rsidRPr="00F75A8F">
        <w:rPr>
          <w:rStyle w:val="IntenseEmphasis"/>
          <w:b w:val="0"/>
          <w:i w:val="0"/>
          <w:color w:val="auto"/>
        </w:rPr>
        <w:tab/>
      </w:r>
      <w:r>
        <w:rPr>
          <w:rStyle w:val="IntenseEmphasis"/>
          <w:b w:val="0"/>
          <w:i w:val="0"/>
          <w:color w:val="auto"/>
        </w:rPr>
        <w:tab/>
      </w:r>
      <w:r w:rsidRPr="00F75A8F">
        <w:rPr>
          <w:rStyle w:val="IntenseEmphasis"/>
          <w:b w:val="0"/>
          <w:i w:val="0"/>
          <w:color w:val="auto"/>
        </w:rPr>
        <w:t>:</w:t>
      </w:r>
      <w:r>
        <w:rPr>
          <w:rStyle w:val="IntenseEmphasis"/>
          <w:b w:val="0"/>
          <w:i w:val="0"/>
          <w:color w:val="auto"/>
        </w:rPr>
        <w:t xml:space="preserve"> Detail tabel pengeluaran data stok</w:t>
      </w:r>
    </w:p>
    <w:tbl>
      <w:tblPr>
        <w:tblW w:w="10125" w:type="dxa"/>
        <w:tblLook w:val="04A0" w:firstRow="1" w:lastRow="0" w:firstColumn="1" w:lastColumn="0" w:noHBand="0" w:noVBand="1"/>
      </w:tblPr>
      <w:tblGrid>
        <w:gridCol w:w="480"/>
        <w:gridCol w:w="2305"/>
        <w:gridCol w:w="1452"/>
        <w:gridCol w:w="888"/>
        <w:gridCol w:w="1350"/>
        <w:gridCol w:w="1211"/>
        <w:gridCol w:w="1039"/>
        <w:gridCol w:w="1400"/>
      </w:tblGrid>
      <w:tr w:rsidR="0069140F" w:rsidRPr="008E240B" w:rsidTr="00DD59BC">
        <w:trPr>
          <w:trHeight w:val="300"/>
        </w:trPr>
        <w:tc>
          <w:tcPr>
            <w:tcW w:w="480" w:type="dxa"/>
            <w:tcBorders>
              <w:top w:val="single" w:sz="4" w:space="0" w:color="auto"/>
              <w:left w:val="single" w:sz="4" w:space="0" w:color="auto"/>
              <w:bottom w:val="single" w:sz="4" w:space="0" w:color="auto"/>
              <w:right w:val="single" w:sz="4" w:space="0" w:color="auto"/>
            </w:tcBorders>
            <w:shd w:val="clear" w:color="000000" w:fill="D9D9D9"/>
            <w:noWrap/>
            <w:hideMark/>
          </w:tcPr>
          <w:p w:rsidR="008E240B" w:rsidRPr="008E240B" w:rsidRDefault="008E240B" w:rsidP="00DD59BC">
            <w:pPr>
              <w:spacing w:before="0" w:after="0"/>
              <w:ind w:left="0"/>
              <w:jc w:val="center"/>
              <w:rPr>
                <w:rFonts w:ascii="Calibri" w:hAnsi="Calibri"/>
                <w:b/>
                <w:bCs/>
                <w:color w:val="000000"/>
                <w:sz w:val="22"/>
                <w:szCs w:val="22"/>
              </w:rPr>
            </w:pPr>
            <w:r w:rsidRPr="008E240B">
              <w:rPr>
                <w:rFonts w:ascii="Calibri" w:hAnsi="Calibri"/>
                <w:b/>
                <w:bCs/>
                <w:color w:val="000000"/>
                <w:sz w:val="22"/>
                <w:szCs w:val="22"/>
              </w:rPr>
              <w:t>No</w:t>
            </w:r>
          </w:p>
        </w:tc>
        <w:tc>
          <w:tcPr>
            <w:tcW w:w="2305" w:type="dxa"/>
            <w:tcBorders>
              <w:top w:val="single" w:sz="4" w:space="0" w:color="auto"/>
              <w:left w:val="nil"/>
              <w:bottom w:val="single" w:sz="4" w:space="0" w:color="auto"/>
              <w:right w:val="single" w:sz="4" w:space="0" w:color="auto"/>
            </w:tcBorders>
            <w:shd w:val="clear" w:color="000000" w:fill="D9D9D9"/>
            <w:noWrap/>
            <w:hideMark/>
          </w:tcPr>
          <w:p w:rsidR="008E240B" w:rsidRPr="008E240B" w:rsidRDefault="008E240B" w:rsidP="00DD59BC">
            <w:pPr>
              <w:spacing w:before="0" w:after="0"/>
              <w:ind w:left="0"/>
              <w:jc w:val="center"/>
              <w:rPr>
                <w:rFonts w:ascii="Calibri" w:hAnsi="Calibri"/>
                <w:b/>
                <w:bCs/>
                <w:color w:val="000000"/>
                <w:sz w:val="22"/>
                <w:szCs w:val="22"/>
              </w:rPr>
            </w:pPr>
            <w:r w:rsidRPr="008E240B">
              <w:rPr>
                <w:rFonts w:ascii="Calibri" w:hAnsi="Calibri"/>
                <w:b/>
                <w:bCs/>
                <w:color w:val="000000"/>
                <w:sz w:val="22"/>
                <w:szCs w:val="22"/>
              </w:rPr>
              <w:t>Nama Field</w:t>
            </w:r>
          </w:p>
        </w:tc>
        <w:tc>
          <w:tcPr>
            <w:tcW w:w="1452" w:type="dxa"/>
            <w:tcBorders>
              <w:top w:val="single" w:sz="4" w:space="0" w:color="auto"/>
              <w:left w:val="nil"/>
              <w:bottom w:val="single" w:sz="4" w:space="0" w:color="auto"/>
              <w:right w:val="single" w:sz="4" w:space="0" w:color="auto"/>
            </w:tcBorders>
            <w:shd w:val="clear" w:color="000000" w:fill="D9D9D9"/>
            <w:noWrap/>
            <w:hideMark/>
          </w:tcPr>
          <w:p w:rsidR="008E240B" w:rsidRPr="008E240B" w:rsidRDefault="008E240B" w:rsidP="00DD59BC">
            <w:pPr>
              <w:spacing w:before="0" w:after="0"/>
              <w:ind w:left="0"/>
              <w:jc w:val="center"/>
              <w:rPr>
                <w:rFonts w:ascii="Calibri" w:hAnsi="Calibri"/>
                <w:b/>
                <w:bCs/>
                <w:color w:val="000000"/>
                <w:sz w:val="22"/>
                <w:szCs w:val="22"/>
              </w:rPr>
            </w:pPr>
            <w:r w:rsidRPr="008E240B">
              <w:rPr>
                <w:rFonts w:ascii="Calibri" w:hAnsi="Calibri"/>
                <w:b/>
                <w:bCs/>
                <w:color w:val="000000"/>
                <w:sz w:val="22"/>
                <w:szCs w:val="22"/>
              </w:rPr>
              <w:t>Type</w:t>
            </w:r>
          </w:p>
        </w:tc>
        <w:tc>
          <w:tcPr>
            <w:tcW w:w="888" w:type="dxa"/>
            <w:tcBorders>
              <w:top w:val="single" w:sz="4" w:space="0" w:color="auto"/>
              <w:left w:val="nil"/>
              <w:bottom w:val="single" w:sz="4" w:space="0" w:color="auto"/>
              <w:right w:val="single" w:sz="4" w:space="0" w:color="auto"/>
            </w:tcBorders>
            <w:shd w:val="clear" w:color="000000" w:fill="D9D9D9"/>
            <w:noWrap/>
            <w:hideMark/>
          </w:tcPr>
          <w:p w:rsidR="008E240B" w:rsidRPr="008E240B" w:rsidRDefault="008E240B" w:rsidP="00DD59BC">
            <w:pPr>
              <w:spacing w:before="0" w:after="0"/>
              <w:ind w:left="0"/>
              <w:jc w:val="center"/>
              <w:rPr>
                <w:rFonts w:ascii="Calibri" w:hAnsi="Calibri"/>
                <w:b/>
                <w:bCs/>
                <w:color w:val="000000"/>
                <w:sz w:val="22"/>
                <w:szCs w:val="22"/>
              </w:rPr>
            </w:pPr>
            <w:r w:rsidRPr="008E240B">
              <w:rPr>
                <w:rFonts w:ascii="Calibri" w:hAnsi="Calibri"/>
                <w:b/>
                <w:bCs/>
                <w:color w:val="000000"/>
                <w:sz w:val="22"/>
                <w:szCs w:val="22"/>
              </w:rPr>
              <w:t>Length</w:t>
            </w:r>
          </w:p>
        </w:tc>
        <w:tc>
          <w:tcPr>
            <w:tcW w:w="1350" w:type="dxa"/>
            <w:tcBorders>
              <w:top w:val="single" w:sz="4" w:space="0" w:color="auto"/>
              <w:left w:val="nil"/>
              <w:bottom w:val="single" w:sz="4" w:space="0" w:color="auto"/>
              <w:right w:val="single" w:sz="4" w:space="0" w:color="auto"/>
            </w:tcBorders>
            <w:shd w:val="clear" w:color="000000" w:fill="D9D9D9"/>
            <w:noWrap/>
            <w:hideMark/>
          </w:tcPr>
          <w:p w:rsidR="008E240B" w:rsidRPr="008E240B" w:rsidRDefault="008E240B" w:rsidP="00DD59BC">
            <w:pPr>
              <w:spacing w:before="0" w:after="0"/>
              <w:ind w:left="0"/>
              <w:jc w:val="center"/>
              <w:rPr>
                <w:rFonts w:ascii="Calibri" w:hAnsi="Calibri"/>
                <w:b/>
                <w:bCs/>
                <w:color w:val="000000"/>
                <w:sz w:val="22"/>
                <w:szCs w:val="22"/>
              </w:rPr>
            </w:pPr>
            <w:r w:rsidRPr="008E240B">
              <w:rPr>
                <w:rFonts w:ascii="Calibri" w:hAnsi="Calibri"/>
                <w:b/>
                <w:bCs/>
                <w:color w:val="000000"/>
                <w:sz w:val="22"/>
                <w:szCs w:val="22"/>
              </w:rPr>
              <w:t>Keterangan</w:t>
            </w:r>
          </w:p>
        </w:tc>
        <w:tc>
          <w:tcPr>
            <w:tcW w:w="1211" w:type="dxa"/>
            <w:tcBorders>
              <w:top w:val="single" w:sz="4" w:space="0" w:color="auto"/>
              <w:left w:val="nil"/>
              <w:bottom w:val="single" w:sz="4" w:space="0" w:color="auto"/>
              <w:right w:val="single" w:sz="4" w:space="0" w:color="auto"/>
            </w:tcBorders>
            <w:shd w:val="clear" w:color="000000" w:fill="D9D9D9"/>
            <w:noWrap/>
            <w:hideMark/>
          </w:tcPr>
          <w:p w:rsidR="008E240B" w:rsidRPr="008E240B" w:rsidRDefault="008E240B" w:rsidP="00DD59BC">
            <w:pPr>
              <w:spacing w:before="0" w:after="0"/>
              <w:ind w:left="0"/>
              <w:jc w:val="center"/>
              <w:rPr>
                <w:rFonts w:ascii="Calibri" w:hAnsi="Calibri"/>
                <w:b/>
                <w:bCs/>
                <w:color w:val="000000"/>
                <w:sz w:val="22"/>
                <w:szCs w:val="22"/>
              </w:rPr>
            </w:pPr>
            <w:r w:rsidRPr="008E240B">
              <w:rPr>
                <w:rFonts w:ascii="Calibri" w:hAnsi="Calibri"/>
                <w:b/>
                <w:bCs/>
                <w:color w:val="000000"/>
                <w:sz w:val="22"/>
                <w:szCs w:val="22"/>
              </w:rPr>
              <w:t>Refference</w:t>
            </w:r>
          </w:p>
        </w:tc>
        <w:tc>
          <w:tcPr>
            <w:tcW w:w="1039" w:type="dxa"/>
            <w:tcBorders>
              <w:top w:val="single" w:sz="4" w:space="0" w:color="auto"/>
              <w:left w:val="nil"/>
              <w:bottom w:val="single" w:sz="4" w:space="0" w:color="auto"/>
              <w:right w:val="single" w:sz="4" w:space="0" w:color="auto"/>
            </w:tcBorders>
            <w:shd w:val="clear" w:color="000000" w:fill="D9D9D9"/>
            <w:noWrap/>
            <w:hideMark/>
          </w:tcPr>
          <w:p w:rsidR="008E240B" w:rsidRPr="008E240B" w:rsidRDefault="008E240B" w:rsidP="00DD59BC">
            <w:pPr>
              <w:spacing w:before="0" w:after="0"/>
              <w:ind w:left="0"/>
              <w:jc w:val="center"/>
              <w:rPr>
                <w:rFonts w:ascii="Calibri" w:hAnsi="Calibri"/>
                <w:b/>
                <w:bCs/>
                <w:color w:val="000000"/>
                <w:sz w:val="22"/>
                <w:szCs w:val="22"/>
              </w:rPr>
            </w:pPr>
            <w:r w:rsidRPr="008E240B">
              <w:rPr>
                <w:rFonts w:ascii="Calibri" w:hAnsi="Calibri"/>
                <w:b/>
                <w:bCs/>
                <w:color w:val="000000"/>
                <w:sz w:val="22"/>
                <w:szCs w:val="22"/>
              </w:rPr>
              <w:t>Check Field / Check Value</w:t>
            </w:r>
          </w:p>
        </w:tc>
        <w:tc>
          <w:tcPr>
            <w:tcW w:w="1400" w:type="dxa"/>
            <w:tcBorders>
              <w:top w:val="single" w:sz="4" w:space="0" w:color="auto"/>
              <w:left w:val="nil"/>
              <w:bottom w:val="single" w:sz="4" w:space="0" w:color="auto"/>
              <w:right w:val="single" w:sz="4" w:space="0" w:color="auto"/>
            </w:tcBorders>
            <w:shd w:val="clear" w:color="000000" w:fill="D9D9D9"/>
            <w:noWrap/>
            <w:hideMark/>
          </w:tcPr>
          <w:p w:rsidR="008E240B" w:rsidRPr="008E240B" w:rsidRDefault="008E240B" w:rsidP="00DD59BC">
            <w:pPr>
              <w:spacing w:before="0" w:after="0"/>
              <w:ind w:left="0"/>
              <w:jc w:val="center"/>
              <w:rPr>
                <w:rFonts w:ascii="Calibri" w:hAnsi="Calibri"/>
                <w:b/>
                <w:bCs/>
                <w:color w:val="000000"/>
                <w:sz w:val="22"/>
                <w:szCs w:val="22"/>
              </w:rPr>
            </w:pPr>
            <w:r w:rsidRPr="008E240B">
              <w:rPr>
                <w:rFonts w:ascii="Calibri" w:hAnsi="Calibri"/>
                <w:b/>
                <w:bCs/>
                <w:color w:val="000000"/>
                <w:sz w:val="22"/>
                <w:szCs w:val="22"/>
              </w:rPr>
              <w:t>Default Value</w:t>
            </w:r>
          </w:p>
        </w:tc>
      </w:tr>
      <w:tr w:rsidR="008E240B" w:rsidRPr="008E240B" w:rsidTr="0069140F">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center"/>
              <w:rPr>
                <w:rFonts w:ascii="Calibri" w:hAnsi="Calibri"/>
                <w:color w:val="000000"/>
                <w:sz w:val="22"/>
                <w:szCs w:val="22"/>
              </w:rPr>
            </w:pPr>
            <w:r w:rsidRPr="008E240B">
              <w:rPr>
                <w:rFonts w:ascii="Calibri" w:hAnsi="Calibri"/>
                <w:color w:val="000000"/>
                <w:sz w:val="22"/>
                <w:szCs w:val="22"/>
              </w:rPr>
              <w:t>1</w:t>
            </w:r>
          </w:p>
        </w:tc>
        <w:tc>
          <w:tcPr>
            <w:tcW w:w="2305"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SODeliveryID</w:t>
            </w:r>
          </w:p>
        </w:tc>
        <w:tc>
          <w:tcPr>
            <w:tcW w:w="1452"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int</w:t>
            </w:r>
          </w:p>
        </w:tc>
        <w:tc>
          <w:tcPr>
            <w:tcW w:w="888"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right"/>
              <w:rPr>
                <w:rFonts w:ascii="Calibri" w:hAnsi="Calibri"/>
                <w:color w:val="000000"/>
                <w:sz w:val="22"/>
                <w:szCs w:val="22"/>
              </w:rPr>
            </w:pPr>
            <w:r w:rsidRPr="008E240B">
              <w:rPr>
                <w:rFonts w:ascii="Calibri" w:hAnsi="Calibri"/>
                <w:color w:val="000000"/>
                <w:sz w:val="22"/>
                <w:szCs w:val="22"/>
              </w:rPr>
              <w:t>4</w:t>
            </w:r>
          </w:p>
        </w:tc>
        <w:tc>
          <w:tcPr>
            <w:tcW w:w="1350"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PK</w:t>
            </w:r>
          </w:p>
        </w:tc>
        <w:tc>
          <w:tcPr>
            <w:tcW w:w="1039"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r>
      <w:tr w:rsidR="008E240B" w:rsidRPr="008E240B" w:rsidTr="0069140F">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center"/>
              <w:rPr>
                <w:rFonts w:ascii="Calibri" w:hAnsi="Calibri"/>
                <w:color w:val="000000"/>
                <w:sz w:val="22"/>
                <w:szCs w:val="22"/>
              </w:rPr>
            </w:pPr>
            <w:r w:rsidRPr="008E240B">
              <w:rPr>
                <w:rFonts w:ascii="Calibri" w:hAnsi="Calibri"/>
                <w:color w:val="000000"/>
                <w:sz w:val="22"/>
                <w:szCs w:val="22"/>
              </w:rPr>
              <w:t>2</w:t>
            </w:r>
          </w:p>
        </w:tc>
        <w:tc>
          <w:tcPr>
            <w:tcW w:w="2305"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SOPDID</w:t>
            </w:r>
          </w:p>
        </w:tc>
        <w:tc>
          <w:tcPr>
            <w:tcW w:w="1452"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int</w:t>
            </w:r>
          </w:p>
        </w:tc>
        <w:tc>
          <w:tcPr>
            <w:tcW w:w="888"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right"/>
              <w:rPr>
                <w:rFonts w:ascii="Calibri" w:hAnsi="Calibri"/>
                <w:color w:val="000000"/>
                <w:sz w:val="22"/>
                <w:szCs w:val="22"/>
              </w:rPr>
            </w:pPr>
            <w:r w:rsidRPr="008E240B">
              <w:rPr>
                <w:rFonts w:ascii="Calibri" w:hAnsi="Calibri"/>
                <w:color w:val="000000"/>
                <w:sz w:val="22"/>
                <w:szCs w:val="22"/>
              </w:rPr>
              <w:t>4</w:t>
            </w:r>
          </w:p>
        </w:tc>
        <w:tc>
          <w:tcPr>
            <w:tcW w:w="1350"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FK</w:t>
            </w:r>
          </w:p>
        </w:tc>
        <w:tc>
          <w:tcPr>
            <w:tcW w:w="1039"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r>
      <w:tr w:rsidR="008E240B" w:rsidRPr="008E240B" w:rsidTr="0069140F">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center"/>
              <w:rPr>
                <w:rFonts w:ascii="Calibri" w:hAnsi="Calibri"/>
                <w:color w:val="000000"/>
                <w:sz w:val="22"/>
                <w:szCs w:val="22"/>
              </w:rPr>
            </w:pPr>
            <w:r w:rsidRPr="008E240B">
              <w:rPr>
                <w:rFonts w:ascii="Calibri" w:hAnsi="Calibri"/>
                <w:color w:val="000000"/>
                <w:sz w:val="22"/>
                <w:szCs w:val="22"/>
              </w:rPr>
              <w:t>3</w:t>
            </w:r>
          </w:p>
        </w:tc>
        <w:tc>
          <w:tcPr>
            <w:tcW w:w="2305"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SOCostCenter</w:t>
            </w:r>
          </w:p>
        </w:tc>
        <w:tc>
          <w:tcPr>
            <w:tcW w:w="1452"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varchar(10)</w:t>
            </w:r>
          </w:p>
        </w:tc>
        <w:tc>
          <w:tcPr>
            <w:tcW w:w="888"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right"/>
              <w:rPr>
                <w:rFonts w:ascii="Calibri" w:hAnsi="Calibri"/>
                <w:color w:val="000000"/>
                <w:sz w:val="22"/>
                <w:szCs w:val="22"/>
              </w:rPr>
            </w:pPr>
            <w:r w:rsidRPr="008E240B">
              <w:rPr>
                <w:rFonts w:ascii="Calibri" w:hAnsi="Calibri"/>
                <w:color w:val="000000"/>
                <w:sz w:val="22"/>
                <w:szCs w:val="22"/>
              </w:rPr>
              <w:t>10</w:t>
            </w:r>
          </w:p>
        </w:tc>
        <w:tc>
          <w:tcPr>
            <w:tcW w:w="1350"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r>
      <w:tr w:rsidR="008E240B" w:rsidRPr="008E240B" w:rsidTr="0069140F">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center"/>
              <w:rPr>
                <w:rFonts w:ascii="Calibri" w:hAnsi="Calibri"/>
                <w:color w:val="000000"/>
                <w:sz w:val="22"/>
                <w:szCs w:val="22"/>
              </w:rPr>
            </w:pPr>
            <w:r w:rsidRPr="008E240B">
              <w:rPr>
                <w:rFonts w:ascii="Calibri" w:hAnsi="Calibri"/>
                <w:color w:val="000000"/>
                <w:sz w:val="22"/>
                <w:szCs w:val="22"/>
              </w:rPr>
              <w:t>4</w:t>
            </w:r>
          </w:p>
        </w:tc>
        <w:tc>
          <w:tcPr>
            <w:tcW w:w="2305"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SODeliveryAddress</w:t>
            </w:r>
          </w:p>
        </w:tc>
        <w:tc>
          <w:tcPr>
            <w:tcW w:w="1452"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varchar(MAX)</w:t>
            </w:r>
          </w:p>
        </w:tc>
        <w:tc>
          <w:tcPr>
            <w:tcW w:w="888"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right"/>
              <w:rPr>
                <w:rFonts w:ascii="Calibri" w:hAnsi="Calibri"/>
                <w:color w:val="000000"/>
                <w:sz w:val="22"/>
                <w:szCs w:val="22"/>
              </w:rPr>
            </w:pPr>
            <w:r w:rsidRPr="008E240B">
              <w:rPr>
                <w:rFonts w:ascii="Calibri" w:hAnsi="Calibri"/>
                <w:color w:val="000000"/>
                <w:sz w:val="22"/>
                <w:szCs w:val="22"/>
              </w:rPr>
              <w:t>-1</w:t>
            </w:r>
          </w:p>
        </w:tc>
        <w:tc>
          <w:tcPr>
            <w:tcW w:w="1350"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r>
      <w:tr w:rsidR="008E240B" w:rsidRPr="008E240B" w:rsidTr="0069140F">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center"/>
              <w:rPr>
                <w:rFonts w:ascii="Calibri" w:hAnsi="Calibri"/>
                <w:color w:val="000000"/>
                <w:sz w:val="22"/>
                <w:szCs w:val="22"/>
              </w:rPr>
            </w:pPr>
            <w:r w:rsidRPr="008E240B">
              <w:rPr>
                <w:rFonts w:ascii="Calibri" w:hAnsi="Calibri"/>
                <w:color w:val="000000"/>
                <w:sz w:val="22"/>
                <w:szCs w:val="22"/>
              </w:rPr>
              <w:t>5</w:t>
            </w:r>
          </w:p>
        </w:tc>
        <w:tc>
          <w:tcPr>
            <w:tcW w:w="2305"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SOUserAccept</w:t>
            </w:r>
          </w:p>
        </w:tc>
        <w:tc>
          <w:tcPr>
            <w:tcW w:w="1452"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varchar(50)</w:t>
            </w:r>
          </w:p>
        </w:tc>
        <w:tc>
          <w:tcPr>
            <w:tcW w:w="888"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right"/>
              <w:rPr>
                <w:rFonts w:ascii="Calibri" w:hAnsi="Calibri"/>
                <w:color w:val="000000"/>
                <w:sz w:val="22"/>
                <w:szCs w:val="22"/>
              </w:rPr>
            </w:pPr>
            <w:r w:rsidRPr="008E240B">
              <w:rPr>
                <w:rFonts w:ascii="Calibri" w:hAnsi="Calibri"/>
                <w:color w:val="000000"/>
                <w:sz w:val="22"/>
                <w:szCs w:val="22"/>
              </w:rPr>
              <w:t>50</w:t>
            </w:r>
          </w:p>
        </w:tc>
        <w:tc>
          <w:tcPr>
            <w:tcW w:w="1350"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r>
      <w:tr w:rsidR="008E240B" w:rsidRPr="008E240B" w:rsidTr="0069140F">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center"/>
              <w:rPr>
                <w:rFonts w:ascii="Calibri" w:hAnsi="Calibri"/>
                <w:color w:val="000000"/>
                <w:sz w:val="22"/>
                <w:szCs w:val="22"/>
              </w:rPr>
            </w:pPr>
            <w:r w:rsidRPr="008E240B">
              <w:rPr>
                <w:rFonts w:ascii="Calibri" w:hAnsi="Calibri"/>
                <w:color w:val="000000"/>
                <w:sz w:val="22"/>
                <w:szCs w:val="22"/>
              </w:rPr>
              <w:t>6</w:t>
            </w:r>
          </w:p>
        </w:tc>
        <w:tc>
          <w:tcPr>
            <w:tcW w:w="2305"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SOProductCargoCode</w:t>
            </w:r>
          </w:p>
        </w:tc>
        <w:tc>
          <w:tcPr>
            <w:tcW w:w="1452"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varchar(8)</w:t>
            </w:r>
          </w:p>
        </w:tc>
        <w:tc>
          <w:tcPr>
            <w:tcW w:w="888"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right"/>
              <w:rPr>
                <w:rFonts w:ascii="Calibri" w:hAnsi="Calibri"/>
                <w:color w:val="000000"/>
                <w:sz w:val="22"/>
                <w:szCs w:val="22"/>
              </w:rPr>
            </w:pPr>
            <w:r w:rsidRPr="008E240B">
              <w:rPr>
                <w:rFonts w:ascii="Calibri" w:hAnsi="Calibri"/>
                <w:color w:val="000000"/>
                <w:sz w:val="22"/>
                <w:szCs w:val="22"/>
              </w:rPr>
              <w:t>8</w:t>
            </w:r>
          </w:p>
        </w:tc>
        <w:tc>
          <w:tcPr>
            <w:tcW w:w="1350"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r>
      <w:tr w:rsidR="008E240B" w:rsidRPr="008E240B" w:rsidTr="0069140F">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center"/>
              <w:rPr>
                <w:rFonts w:ascii="Calibri" w:hAnsi="Calibri"/>
                <w:color w:val="000000"/>
                <w:sz w:val="22"/>
                <w:szCs w:val="22"/>
              </w:rPr>
            </w:pPr>
            <w:r w:rsidRPr="008E240B">
              <w:rPr>
                <w:rFonts w:ascii="Calibri" w:hAnsi="Calibri"/>
                <w:color w:val="000000"/>
                <w:sz w:val="22"/>
                <w:szCs w:val="22"/>
              </w:rPr>
              <w:t>7</w:t>
            </w:r>
          </w:p>
        </w:tc>
        <w:tc>
          <w:tcPr>
            <w:tcW w:w="2305"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SOInsuranceFlag</w:t>
            </w:r>
          </w:p>
        </w:tc>
        <w:tc>
          <w:tcPr>
            <w:tcW w:w="1452"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bit</w:t>
            </w:r>
          </w:p>
        </w:tc>
        <w:tc>
          <w:tcPr>
            <w:tcW w:w="888"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right"/>
              <w:rPr>
                <w:rFonts w:ascii="Calibri" w:hAnsi="Calibri"/>
                <w:color w:val="000000"/>
                <w:sz w:val="22"/>
                <w:szCs w:val="22"/>
              </w:rPr>
            </w:pPr>
            <w:r w:rsidRPr="008E240B">
              <w:rPr>
                <w:rFonts w:ascii="Calibri" w:hAnsi="Calibri"/>
                <w:color w:val="000000"/>
                <w:sz w:val="22"/>
                <w:szCs w:val="22"/>
              </w:rPr>
              <w:t>1</w:t>
            </w:r>
          </w:p>
        </w:tc>
        <w:tc>
          <w:tcPr>
            <w:tcW w:w="1350"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r>
      <w:tr w:rsidR="008E240B" w:rsidRPr="008E240B" w:rsidTr="0069140F">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center"/>
              <w:rPr>
                <w:rFonts w:ascii="Calibri" w:hAnsi="Calibri"/>
                <w:color w:val="000000"/>
                <w:sz w:val="22"/>
                <w:szCs w:val="22"/>
              </w:rPr>
            </w:pPr>
            <w:r w:rsidRPr="008E240B">
              <w:rPr>
                <w:rFonts w:ascii="Calibri" w:hAnsi="Calibri"/>
                <w:color w:val="000000"/>
                <w:sz w:val="22"/>
                <w:szCs w:val="22"/>
              </w:rPr>
              <w:t>8</w:t>
            </w:r>
          </w:p>
        </w:tc>
        <w:tc>
          <w:tcPr>
            <w:tcW w:w="2305"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Remarks</w:t>
            </w:r>
          </w:p>
        </w:tc>
        <w:tc>
          <w:tcPr>
            <w:tcW w:w="1452"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varchar(MAX)</w:t>
            </w:r>
          </w:p>
        </w:tc>
        <w:tc>
          <w:tcPr>
            <w:tcW w:w="888"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right"/>
              <w:rPr>
                <w:rFonts w:ascii="Calibri" w:hAnsi="Calibri"/>
                <w:color w:val="000000"/>
                <w:sz w:val="22"/>
                <w:szCs w:val="22"/>
              </w:rPr>
            </w:pPr>
            <w:r w:rsidRPr="008E240B">
              <w:rPr>
                <w:rFonts w:ascii="Calibri" w:hAnsi="Calibri"/>
                <w:color w:val="000000"/>
                <w:sz w:val="22"/>
                <w:szCs w:val="22"/>
              </w:rPr>
              <w:t>-1</w:t>
            </w:r>
          </w:p>
        </w:tc>
        <w:tc>
          <w:tcPr>
            <w:tcW w:w="1350"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r>
      <w:tr w:rsidR="008E240B" w:rsidRPr="008E240B" w:rsidTr="0069140F">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center"/>
              <w:rPr>
                <w:rFonts w:ascii="Calibri" w:hAnsi="Calibri"/>
                <w:color w:val="000000"/>
                <w:sz w:val="22"/>
                <w:szCs w:val="22"/>
              </w:rPr>
            </w:pPr>
            <w:r w:rsidRPr="008E240B">
              <w:rPr>
                <w:rFonts w:ascii="Calibri" w:hAnsi="Calibri"/>
                <w:color w:val="000000"/>
                <w:sz w:val="22"/>
                <w:szCs w:val="22"/>
              </w:rPr>
              <w:t>9</w:t>
            </w:r>
          </w:p>
        </w:tc>
        <w:tc>
          <w:tcPr>
            <w:tcW w:w="2305"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SODeliveryDate</w:t>
            </w:r>
          </w:p>
        </w:tc>
        <w:tc>
          <w:tcPr>
            <w:tcW w:w="1452"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datetime</w:t>
            </w:r>
          </w:p>
        </w:tc>
        <w:tc>
          <w:tcPr>
            <w:tcW w:w="888"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right"/>
              <w:rPr>
                <w:rFonts w:ascii="Calibri" w:hAnsi="Calibri"/>
                <w:color w:val="000000"/>
                <w:sz w:val="22"/>
                <w:szCs w:val="22"/>
              </w:rPr>
            </w:pPr>
            <w:r w:rsidRPr="008E240B">
              <w:rPr>
                <w:rFonts w:ascii="Calibri" w:hAnsi="Calibri"/>
                <w:color w:val="000000"/>
                <w:sz w:val="22"/>
                <w:szCs w:val="22"/>
              </w:rPr>
              <w:t>8</w:t>
            </w:r>
          </w:p>
        </w:tc>
        <w:tc>
          <w:tcPr>
            <w:tcW w:w="1350"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8E240B" w:rsidRPr="008E240B" w:rsidRDefault="008E240B" w:rsidP="008E240B">
            <w:pPr>
              <w:spacing w:before="0" w:after="0"/>
              <w:ind w:left="0"/>
              <w:jc w:val="left"/>
              <w:rPr>
                <w:rFonts w:ascii="Calibri" w:hAnsi="Calibri"/>
                <w:color w:val="000000"/>
                <w:sz w:val="22"/>
                <w:szCs w:val="22"/>
              </w:rPr>
            </w:pPr>
            <w:r w:rsidRPr="008E240B">
              <w:rPr>
                <w:rFonts w:ascii="Calibri" w:hAnsi="Calibri"/>
                <w:color w:val="000000"/>
                <w:sz w:val="22"/>
                <w:szCs w:val="22"/>
              </w:rPr>
              <w:t> </w:t>
            </w:r>
          </w:p>
        </w:tc>
      </w:tr>
    </w:tbl>
    <w:p w:rsidR="008E240B" w:rsidRDefault="008E240B" w:rsidP="0039294B"/>
    <w:p w:rsidR="00560737" w:rsidRDefault="00560737" w:rsidP="0039294B"/>
    <w:p w:rsidR="00393F7A" w:rsidRDefault="0039294B" w:rsidP="00393F7A">
      <w:pPr>
        <w:keepNext/>
        <w:jc w:val="center"/>
      </w:pPr>
      <w:r>
        <w:rPr>
          <w:noProof/>
        </w:rPr>
        <w:drawing>
          <wp:inline distT="0" distB="0" distL="0" distR="0" wp14:anchorId="4C93A891" wp14:editId="57B6A01C">
            <wp:extent cx="4510585" cy="2869233"/>
            <wp:effectExtent l="19050" t="19050" r="23495" b="266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514207" cy="2871537"/>
                    </a:xfrm>
                    <a:prstGeom prst="rect">
                      <a:avLst/>
                    </a:prstGeom>
                    <a:ln>
                      <a:solidFill>
                        <a:schemeClr val="accent1"/>
                      </a:solidFill>
                    </a:ln>
                  </pic:spPr>
                </pic:pic>
              </a:graphicData>
            </a:graphic>
          </wp:inline>
        </w:drawing>
      </w:r>
    </w:p>
    <w:p w:rsidR="0039294B" w:rsidRDefault="00393F7A" w:rsidP="00393F7A">
      <w:pPr>
        <w:pStyle w:val="Caption"/>
        <w:jc w:val="center"/>
      </w:pPr>
      <w:r>
        <w:t xml:space="preserve">Gambar </w:t>
      </w:r>
      <w:fldSimple w:instr=" STYLEREF 1 \s ">
        <w:r>
          <w:rPr>
            <w:noProof/>
          </w:rPr>
          <w:t>3</w:t>
        </w:r>
      </w:fldSimple>
      <w:r>
        <w:noBreakHyphen/>
      </w:r>
      <w:r w:rsidR="00A3730C">
        <w:t>123</w:t>
      </w:r>
      <w:r>
        <w:t xml:space="preserve"> ERD Delivery Order</w:t>
      </w:r>
    </w:p>
    <w:p w:rsidR="0039294B" w:rsidRDefault="0039294B" w:rsidP="0039294B"/>
    <w:p w:rsidR="0039294B" w:rsidRDefault="0039294B" w:rsidP="0039294B"/>
    <w:p w:rsidR="0039294B" w:rsidRPr="00F75A8F" w:rsidRDefault="0039294B" w:rsidP="0039294B">
      <w:pPr>
        <w:pStyle w:val="BodyText"/>
        <w:rPr>
          <w:rStyle w:val="IntenseEmphasis"/>
          <w:b w:val="0"/>
          <w:i w:val="0"/>
          <w:color w:val="auto"/>
        </w:rPr>
      </w:pPr>
      <w:r w:rsidRPr="00F75A8F">
        <w:rPr>
          <w:rStyle w:val="IntenseEmphasis"/>
          <w:b w:val="0"/>
          <w:i w:val="0"/>
          <w:color w:val="auto"/>
        </w:rPr>
        <w:t xml:space="preserve">Nama Tabel </w:t>
      </w:r>
      <w:r w:rsidRPr="00F75A8F">
        <w:rPr>
          <w:rStyle w:val="IntenseEmphasis"/>
          <w:b w:val="0"/>
          <w:i w:val="0"/>
          <w:color w:val="auto"/>
        </w:rPr>
        <w:tab/>
        <w:t>:</w:t>
      </w:r>
      <w:r w:rsidRPr="00FC22A0">
        <w:t xml:space="preserve"> </w:t>
      </w:r>
      <w:r w:rsidRPr="00FC22A0">
        <w:rPr>
          <w:rStyle w:val="IntenseEmphasis"/>
          <w:b w:val="0"/>
          <w:i w:val="0"/>
          <w:color w:val="auto"/>
        </w:rPr>
        <w:t>EPROC_DO</w:t>
      </w:r>
    </w:p>
    <w:p w:rsidR="0039294B" w:rsidRPr="00F75A8F" w:rsidRDefault="0039294B" w:rsidP="0039294B">
      <w:pPr>
        <w:pStyle w:val="BodyText"/>
        <w:rPr>
          <w:rStyle w:val="IntenseEmphasis"/>
          <w:b w:val="0"/>
          <w:i w:val="0"/>
          <w:color w:val="auto"/>
        </w:rPr>
      </w:pPr>
      <w:r w:rsidRPr="00F75A8F">
        <w:rPr>
          <w:rStyle w:val="IntenseEmphasis"/>
          <w:b w:val="0"/>
          <w:i w:val="0"/>
          <w:color w:val="auto"/>
        </w:rPr>
        <w:t>Deskripsi</w:t>
      </w:r>
      <w:r w:rsidRPr="00F75A8F">
        <w:rPr>
          <w:rStyle w:val="IntenseEmphasis"/>
          <w:b w:val="0"/>
          <w:i w:val="0"/>
          <w:color w:val="auto"/>
        </w:rPr>
        <w:tab/>
      </w:r>
      <w:r>
        <w:rPr>
          <w:rStyle w:val="IntenseEmphasis"/>
          <w:b w:val="0"/>
          <w:i w:val="0"/>
          <w:color w:val="auto"/>
        </w:rPr>
        <w:tab/>
      </w:r>
      <w:r w:rsidRPr="00F75A8F">
        <w:rPr>
          <w:rStyle w:val="IntenseEmphasis"/>
          <w:b w:val="0"/>
          <w:i w:val="0"/>
          <w:color w:val="auto"/>
        </w:rPr>
        <w:t>:</w:t>
      </w:r>
    </w:p>
    <w:tbl>
      <w:tblPr>
        <w:tblW w:w="10125" w:type="dxa"/>
        <w:tblLook w:val="04A0" w:firstRow="1" w:lastRow="0" w:firstColumn="1" w:lastColumn="0" w:noHBand="0" w:noVBand="1"/>
      </w:tblPr>
      <w:tblGrid>
        <w:gridCol w:w="480"/>
        <w:gridCol w:w="2305"/>
        <w:gridCol w:w="1452"/>
        <w:gridCol w:w="837"/>
        <w:gridCol w:w="1401"/>
        <w:gridCol w:w="1211"/>
        <w:gridCol w:w="1039"/>
        <w:gridCol w:w="1400"/>
      </w:tblGrid>
      <w:tr w:rsidR="0039294B" w:rsidRPr="00FC22A0" w:rsidTr="0039294B">
        <w:trPr>
          <w:trHeight w:val="300"/>
        </w:trPr>
        <w:tc>
          <w:tcPr>
            <w:tcW w:w="480" w:type="dxa"/>
            <w:tcBorders>
              <w:top w:val="single" w:sz="4" w:space="0" w:color="auto"/>
              <w:left w:val="single" w:sz="4" w:space="0" w:color="auto"/>
              <w:bottom w:val="single" w:sz="4" w:space="0" w:color="auto"/>
              <w:right w:val="single" w:sz="4" w:space="0" w:color="auto"/>
            </w:tcBorders>
            <w:shd w:val="clear" w:color="000000" w:fill="F2F2F2"/>
            <w:noWrap/>
            <w:hideMark/>
          </w:tcPr>
          <w:p w:rsidR="0039294B" w:rsidRPr="00FC22A0" w:rsidRDefault="0039294B" w:rsidP="0039294B">
            <w:pPr>
              <w:spacing w:before="0" w:after="0"/>
              <w:ind w:left="0"/>
              <w:jc w:val="center"/>
              <w:rPr>
                <w:rFonts w:ascii="Calibri" w:hAnsi="Calibri"/>
                <w:b/>
                <w:bCs/>
                <w:color w:val="000000"/>
                <w:sz w:val="22"/>
                <w:szCs w:val="22"/>
              </w:rPr>
            </w:pPr>
            <w:r w:rsidRPr="00FC22A0">
              <w:rPr>
                <w:rFonts w:ascii="Calibri" w:hAnsi="Calibri"/>
                <w:b/>
                <w:bCs/>
                <w:color w:val="000000"/>
                <w:sz w:val="22"/>
                <w:szCs w:val="22"/>
              </w:rPr>
              <w:t>No</w:t>
            </w:r>
          </w:p>
        </w:tc>
        <w:tc>
          <w:tcPr>
            <w:tcW w:w="2305" w:type="dxa"/>
            <w:tcBorders>
              <w:top w:val="single" w:sz="4" w:space="0" w:color="auto"/>
              <w:left w:val="nil"/>
              <w:bottom w:val="single" w:sz="4" w:space="0" w:color="auto"/>
              <w:right w:val="single" w:sz="4" w:space="0" w:color="auto"/>
            </w:tcBorders>
            <w:shd w:val="clear" w:color="000000" w:fill="F2F2F2"/>
            <w:noWrap/>
            <w:hideMark/>
          </w:tcPr>
          <w:p w:rsidR="0039294B" w:rsidRPr="00FC22A0" w:rsidRDefault="0039294B" w:rsidP="0039294B">
            <w:pPr>
              <w:spacing w:before="0" w:after="0"/>
              <w:ind w:left="0"/>
              <w:jc w:val="center"/>
              <w:rPr>
                <w:rFonts w:ascii="Calibri" w:hAnsi="Calibri"/>
                <w:b/>
                <w:bCs/>
                <w:color w:val="000000"/>
                <w:sz w:val="22"/>
                <w:szCs w:val="22"/>
              </w:rPr>
            </w:pPr>
            <w:r w:rsidRPr="00FC22A0">
              <w:rPr>
                <w:rFonts w:ascii="Calibri" w:hAnsi="Calibri"/>
                <w:b/>
                <w:bCs/>
                <w:color w:val="000000"/>
                <w:sz w:val="22"/>
                <w:szCs w:val="22"/>
              </w:rPr>
              <w:t>Nama Field</w:t>
            </w:r>
          </w:p>
        </w:tc>
        <w:tc>
          <w:tcPr>
            <w:tcW w:w="1452" w:type="dxa"/>
            <w:tcBorders>
              <w:top w:val="single" w:sz="4" w:space="0" w:color="auto"/>
              <w:left w:val="nil"/>
              <w:bottom w:val="single" w:sz="4" w:space="0" w:color="auto"/>
              <w:right w:val="single" w:sz="4" w:space="0" w:color="auto"/>
            </w:tcBorders>
            <w:shd w:val="clear" w:color="000000" w:fill="F2F2F2"/>
            <w:noWrap/>
            <w:hideMark/>
          </w:tcPr>
          <w:p w:rsidR="0039294B" w:rsidRPr="00FC22A0" w:rsidRDefault="0039294B" w:rsidP="0039294B">
            <w:pPr>
              <w:spacing w:before="0" w:after="0"/>
              <w:ind w:left="0"/>
              <w:jc w:val="center"/>
              <w:rPr>
                <w:rFonts w:ascii="Calibri" w:hAnsi="Calibri"/>
                <w:b/>
                <w:bCs/>
                <w:color w:val="000000"/>
                <w:sz w:val="22"/>
                <w:szCs w:val="22"/>
              </w:rPr>
            </w:pPr>
            <w:r w:rsidRPr="00FC22A0">
              <w:rPr>
                <w:rFonts w:ascii="Calibri" w:hAnsi="Calibri"/>
                <w:b/>
                <w:bCs/>
                <w:color w:val="000000"/>
                <w:sz w:val="22"/>
                <w:szCs w:val="22"/>
              </w:rPr>
              <w:t>Type</w:t>
            </w:r>
          </w:p>
        </w:tc>
        <w:tc>
          <w:tcPr>
            <w:tcW w:w="837" w:type="dxa"/>
            <w:tcBorders>
              <w:top w:val="single" w:sz="4" w:space="0" w:color="auto"/>
              <w:left w:val="nil"/>
              <w:bottom w:val="single" w:sz="4" w:space="0" w:color="auto"/>
              <w:right w:val="single" w:sz="4" w:space="0" w:color="auto"/>
            </w:tcBorders>
            <w:shd w:val="clear" w:color="000000" w:fill="F2F2F2"/>
            <w:noWrap/>
            <w:hideMark/>
          </w:tcPr>
          <w:p w:rsidR="0039294B" w:rsidRPr="00FC22A0" w:rsidRDefault="0039294B" w:rsidP="0039294B">
            <w:pPr>
              <w:spacing w:before="0" w:after="0"/>
              <w:ind w:left="0"/>
              <w:jc w:val="center"/>
              <w:rPr>
                <w:rFonts w:ascii="Calibri" w:hAnsi="Calibri"/>
                <w:b/>
                <w:bCs/>
                <w:color w:val="000000"/>
                <w:sz w:val="22"/>
                <w:szCs w:val="22"/>
              </w:rPr>
            </w:pPr>
            <w:r w:rsidRPr="00FC22A0">
              <w:rPr>
                <w:rFonts w:ascii="Calibri" w:hAnsi="Calibri"/>
                <w:b/>
                <w:bCs/>
                <w:color w:val="000000"/>
                <w:sz w:val="22"/>
                <w:szCs w:val="22"/>
              </w:rPr>
              <w:t>Length</w:t>
            </w:r>
          </w:p>
        </w:tc>
        <w:tc>
          <w:tcPr>
            <w:tcW w:w="1401" w:type="dxa"/>
            <w:tcBorders>
              <w:top w:val="single" w:sz="4" w:space="0" w:color="auto"/>
              <w:left w:val="nil"/>
              <w:bottom w:val="single" w:sz="4" w:space="0" w:color="auto"/>
              <w:right w:val="single" w:sz="4" w:space="0" w:color="auto"/>
            </w:tcBorders>
            <w:shd w:val="clear" w:color="000000" w:fill="F2F2F2"/>
            <w:noWrap/>
            <w:hideMark/>
          </w:tcPr>
          <w:p w:rsidR="0039294B" w:rsidRPr="00FC22A0" w:rsidRDefault="0039294B" w:rsidP="0039294B">
            <w:pPr>
              <w:spacing w:before="0" w:after="0"/>
              <w:ind w:left="0"/>
              <w:jc w:val="center"/>
              <w:rPr>
                <w:rFonts w:ascii="Calibri" w:hAnsi="Calibri"/>
                <w:b/>
                <w:bCs/>
                <w:color w:val="000000"/>
                <w:sz w:val="22"/>
                <w:szCs w:val="22"/>
              </w:rPr>
            </w:pPr>
            <w:r w:rsidRPr="00FC22A0">
              <w:rPr>
                <w:rFonts w:ascii="Calibri" w:hAnsi="Calibri"/>
                <w:b/>
                <w:bCs/>
                <w:color w:val="000000"/>
                <w:sz w:val="22"/>
                <w:szCs w:val="22"/>
              </w:rPr>
              <w:t>Keterangan</w:t>
            </w:r>
          </w:p>
        </w:tc>
        <w:tc>
          <w:tcPr>
            <w:tcW w:w="1211" w:type="dxa"/>
            <w:tcBorders>
              <w:top w:val="single" w:sz="4" w:space="0" w:color="auto"/>
              <w:left w:val="nil"/>
              <w:bottom w:val="single" w:sz="4" w:space="0" w:color="auto"/>
              <w:right w:val="single" w:sz="4" w:space="0" w:color="auto"/>
            </w:tcBorders>
            <w:shd w:val="clear" w:color="000000" w:fill="F2F2F2"/>
            <w:noWrap/>
            <w:hideMark/>
          </w:tcPr>
          <w:p w:rsidR="0039294B" w:rsidRPr="00FC22A0" w:rsidRDefault="0039294B" w:rsidP="0039294B">
            <w:pPr>
              <w:spacing w:before="0" w:after="0"/>
              <w:ind w:left="0"/>
              <w:jc w:val="center"/>
              <w:rPr>
                <w:rFonts w:ascii="Calibri" w:hAnsi="Calibri"/>
                <w:b/>
                <w:bCs/>
                <w:color w:val="000000"/>
                <w:sz w:val="22"/>
                <w:szCs w:val="22"/>
              </w:rPr>
            </w:pPr>
            <w:r w:rsidRPr="00FC22A0">
              <w:rPr>
                <w:rFonts w:ascii="Calibri" w:hAnsi="Calibri"/>
                <w:b/>
                <w:bCs/>
                <w:color w:val="000000"/>
                <w:sz w:val="22"/>
                <w:szCs w:val="22"/>
              </w:rPr>
              <w:t>Refference</w:t>
            </w:r>
          </w:p>
        </w:tc>
        <w:tc>
          <w:tcPr>
            <w:tcW w:w="1039" w:type="dxa"/>
            <w:tcBorders>
              <w:top w:val="single" w:sz="4" w:space="0" w:color="auto"/>
              <w:left w:val="nil"/>
              <w:bottom w:val="single" w:sz="4" w:space="0" w:color="auto"/>
              <w:right w:val="single" w:sz="4" w:space="0" w:color="auto"/>
            </w:tcBorders>
            <w:shd w:val="clear" w:color="000000" w:fill="F2F2F2"/>
            <w:noWrap/>
            <w:hideMark/>
          </w:tcPr>
          <w:p w:rsidR="0039294B" w:rsidRPr="00FC22A0" w:rsidRDefault="0039294B" w:rsidP="0039294B">
            <w:pPr>
              <w:spacing w:before="0" w:after="0"/>
              <w:ind w:left="0"/>
              <w:jc w:val="center"/>
              <w:rPr>
                <w:rFonts w:ascii="Calibri" w:hAnsi="Calibri"/>
                <w:b/>
                <w:bCs/>
                <w:color w:val="000000"/>
                <w:sz w:val="22"/>
                <w:szCs w:val="22"/>
              </w:rPr>
            </w:pPr>
            <w:r w:rsidRPr="00FC22A0">
              <w:rPr>
                <w:rFonts w:ascii="Calibri" w:hAnsi="Calibri"/>
                <w:b/>
                <w:bCs/>
                <w:color w:val="000000"/>
                <w:sz w:val="22"/>
                <w:szCs w:val="22"/>
              </w:rPr>
              <w:t>Check Field / Check Value</w:t>
            </w:r>
          </w:p>
        </w:tc>
        <w:tc>
          <w:tcPr>
            <w:tcW w:w="1400" w:type="dxa"/>
            <w:tcBorders>
              <w:top w:val="single" w:sz="4" w:space="0" w:color="auto"/>
              <w:left w:val="nil"/>
              <w:bottom w:val="single" w:sz="4" w:space="0" w:color="auto"/>
              <w:right w:val="single" w:sz="4" w:space="0" w:color="auto"/>
            </w:tcBorders>
            <w:shd w:val="clear" w:color="000000" w:fill="F2F2F2"/>
            <w:noWrap/>
            <w:hideMark/>
          </w:tcPr>
          <w:p w:rsidR="0039294B" w:rsidRPr="00FC22A0" w:rsidRDefault="0039294B" w:rsidP="0039294B">
            <w:pPr>
              <w:spacing w:before="0" w:after="0"/>
              <w:ind w:left="0"/>
              <w:jc w:val="center"/>
              <w:rPr>
                <w:rFonts w:ascii="Calibri" w:hAnsi="Calibri"/>
                <w:b/>
                <w:bCs/>
                <w:color w:val="000000"/>
                <w:sz w:val="22"/>
                <w:szCs w:val="22"/>
              </w:rPr>
            </w:pPr>
            <w:r w:rsidRPr="00FC22A0">
              <w:rPr>
                <w:rFonts w:ascii="Calibri" w:hAnsi="Calibri"/>
                <w:b/>
                <w:bCs/>
                <w:color w:val="000000"/>
                <w:sz w:val="22"/>
                <w:szCs w:val="22"/>
              </w:rPr>
              <w:t>Default Value</w:t>
            </w:r>
          </w:p>
        </w:tc>
      </w:tr>
      <w:tr w:rsidR="0039294B" w:rsidRPr="00FC22A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FC22A0" w:rsidRDefault="0039294B" w:rsidP="0039294B">
            <w:pPr>
              <w:spacing w:before="0" w:after="0"/>
              <w:ind w:left="0"/>
              <w:jc w:val="center"/>
              <w:rPr>
                <w:rFonts w:ascii="Calibri" w:hAnsi="Calibri"/>
                <w:color w:val="000000"/>
                <w:sz w:val="22"/>
                <w:szCs w:val="22"/>
              </w:rPr>
            </w:pPr>
            <w:r w:rsidRPr="00FC22A0">
              <w:rPr>
                <w:rFonts w:ascii="Calibri" w:hAnsi="Calibri"/>
                <w:color w:val="000000"/>
                <w:sz w:val="22"/>
                <w:szCs w:val="22"/>
              </w:rPr>
              <w:lastRenderedPageBreak/>
              <w:t>1</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DOID</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right"/>
              <w:rPr>
                <w:rFonts w:ascii="Calibri" w:hAnsi="Calibri"/>
                <w:color w:val="000000"/>
                <w:sz w:val="22"/>
                <w:szCs w:val="22"/>
              </w:rPr>
            </w:pPr>
            <w:r w:rsidRPr="00FC22A0">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PK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r>
      <w:tr w:rsidR="0039294B" w:rsidRPr="00FC22A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FC22A0" w:rsidRDefault="0039294B" w:rsidP="0039294B">
            <w:pPr>
              <w:spacing w:before="0" w:after="0"/>
              <w:ind w:left="0"/>
              <w:jc w:val="center"/>
              <w:rPr>
                <w:rFonts w:ascii="Calibri" w:hAnsi="Calibri"/>
                <w:color w:val="000000"/>
                <w:sz w:val="22"/>
                <w:szCs w:val="22"/>
              </w:rPr>
            </w:pPr>
            <w:r w:rsidRPr="00FC22A0">
              <w:rPr>
                <w:rFonts w:ascii="Calibri" w:hAnsi="Calibri"/>
                <w:color w:val="000000"/>
                <w:sz w:val="22"/>
                <w:szCs w:val="22"/>
              </w:rPr>
              <w:t>2</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DONO</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varchar(50)</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right"/>
              <w:rPr>
                <w:rFonts w:ascii="Calibri" w:hAnsi="Calibri"/>
                <w:color w:val="000000"/>
                <w:sz w:val="22"/>
                <w:szCs w:val="22"/>
              </w:rPr>
            </w:pPr>
            <w:r w:rsidRPr="00FC22A0">
              <w:rPr>
                <w:rFonts w:ascii="Calibri" w:hAnsi="Calibri"/>
                <w:color w:val="000000"/>
                <w:sz w:val="22"/>
                <w:szCs w:val="22"/>
              </w:rPr>
              <w:t>50</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r>
      <w:tr w:rsidR="0039294B" w:rsidRPr="00FC22A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FC22A0" w:rsidRDefault="0039294B" w:rsidP="0039294B">
            <w:pPr>
              <w:spacing w:before="0" w:after="0"/>
              <w:ind w:left="0"/>
              <w:jc w:val="center"/>
              <w:rPr>
                <w:rFonts w:ascii="Calibri" w:hAnsi="Calibri"/>
                <w:color w:val="000000"/>
                <w:sz w:val="22"/>
                <w:szCs w:val="22"/>
              </w:rPr>
            </w:pPr>
            <w:r w:rsidRPr="00FC22A0">
              <w:rPr>
                <w:rFonts w:ascii="Calibri" w:hAnsi="Calibri"/>
                <w:color w:val="000000"/>
                <w:sz w:val="22"/>
                <w:szCs w:val="22"/>
              </w:rPr>
              <w:t>3</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DODate</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datetime</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right"/>
              <w:rPr>
                <w:rFonts w:ascii="Calibri" w:hAnsi="Calibri"/>
                <w:color w:val="000000"/>
                <w:sz w:val="22"/>
                <w:szCs w:val="22"/>
              </w:rPr>
            </w:pPr>
            <w:r w:rsidRPr="00FC22A0">
              <w:rPr>
                <w:rFonts w:ascii="Calibri" w:hAnsi="Calibri"/>
                <w:color w:val="000000"/>
                <w:sz w:val="22"/>
                <w:szCs w:val="22"/>
              </w:rPr>
              <w:t>8</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r>
      <w:tr w:rsidR="0039294B" w:rsidRPr="00FC22A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FC22A0" w:rsidRDefault="0039294B" w:rsidP="0039294B">
            <w:pPr>
              <w:spacing w:before="0" w:after="0"/>
              <w:ind w:left="0"/>
              <w:jc w:val="center"/>
              <w:rPr>
                <w:rFonts w:ascii="Calibri" w:hAnsi="Calibri"/>
                <w:color w:val="000000"/>
                <w:sz w:val="22"/>
                <w:szCs w:val="22"/>
              </w:rPr>
            </w:pPr>
            <w:r w:rsidRPr="00FC22A0">
              <w:rPr>
                <w:rFonts w:ascii="Calibri" w:hAnsi="Calibri"/>
                <w:color w:val="000000"/>
                <w:sz w:val="22"/>
                <w:szCs w:val="22"/>
              </w:rPr>
              <w:t>4</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DOVendorID</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right"/>
              <w:rPr>
                <w:rFonts w:ascii="Calibri" w:hAnsi="Calibri"/>
                <w:color w:val="000000"/>
                <w:sz w:val="22"/>
                <w:szCs w:val="22"/>
              </w:rPr>
            </w:pPr>
            <w:r w:rsidRPr="00FC22A0">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r>
      <w:tr w:rsidR="0039294B" w:rsidRPr="00FC22A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FC22A0" w:rsidRDefault="0039294B" w:rsidP="0039294B">
            <w:pPr>
              <w:spacing w:before="0" w:after="0"/>
              <w:ind w:left="0"/>
              <w:jc w:val="center"/>
              <w:rPr>
                <w:rFonts w:ascii="Calibri" w:hAnsi="Calibri"/>
                <w:color w:val="000000"/>
                <w:sz w:val="22"/>
                <w:szCs w:val="22"/>
              </w:rPr>
            </w:pPr>
            <w:r w:rsidRPr="00FC22A0">
              <w:rPr>
                <w:rFonts w:ascii="Calibri" w:hAnsi="Calibri"/>
                <w:color w:val="000000"/>
                <w:sz w:val="22"/>
                <w:szCs w:val="22"/>
              </w:rPr>
              <w:t>5</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DOVendorNO</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varchar(50)</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right"/>
              <w:rPr>
                <w:rFonts w:ascii="Calibri" w:hAnsi="Calibri"/>
                <w:color w:val="000000"/>
                <w:sz w:val="22"/>
                <w:szCs w:val="22"/>
              </w:rPr>
            </w:pPr>
            <w:r w:rsidRPr="00FC22A0">
              <w:rPr>
                <w:rFonts w:ascii="Calibri" w:hAnsi="Calibri"/>
                <w:color w:val="000000"/>
                <w:sz w:val="22"/>
                <w:szCs w:val="22"/>
              </w:rPr>
              <w:t>50</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r>
      <w:tr w:rsidR="0039294B" w:rsidRPr="00FC22A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FC22A0" w:rsidRDefault="0039294B" w:rsidP="0039294B">
            <w:pPr>
              <w:spacing w:before="0" w:after="0"/>
              <w:ind w:left="0"/>
              <w:jc w:val="center"/>
              <w:rPr>
                <w:rFonts w:ascii="Calibri" w:hAnsi="Calibri"/>
                <w:color w:val="000000"/>
                <w:sz w:val="22"/>
                <w:szCs w:val="22"/>
              </w:rPr>
            </w:pPr>
            <w:r w:rsidRPr="00FC22A0">
              <w:rPr>
                <w:rFonts w:ascii="Calibri" w:hAnsi="Calibri"/>
                <w:color w:val="000000"/>
                <w:sz w:val="22"/>
                <w:szCs w:val="22"/>
              </w:rPr>
              <w:t>6</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DODeliveryDate</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datetime</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right"/>
              <w:rPr>
                <w:rFonts w:ascii="Calibri" w:hAnsi="Calibri"/>
                <w:color w:val="000000"/>
                <w:sz w:val="22"/>
                <w:szCs w:val="22"/>
              </w:rPr>
            </w:pPr>
            <w:r w:rsidRPr="00FC22A0">
              <w:rPr>
                <w:rFonts w:ascii="Calibri" w:hAnsi="Calibri"/>
                <w:color w:val="000000"/>
                <w:sz w:val="22"/>
                <w:szCs w:val="22"/>
              </w:rPr>
              <w:t>8</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r>
      <w:tr w:rsidR="0039294B" w:rsidRPr="00FC22A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FC22A0" w:rsidRDefault="0039294B" w:rsidP="0039294B">
            <w:pPr>
              <w:spacing w:before="0" w:after="0"/>
              <w:ind w:left="0"/>
              <w:jc w:val="center"/>
              <w:rPr>
                <w:rFonts w:ascii="Calibri" w:hAnsi="Calibri"/>
                <w:color w:val="000000"/>
                <w:sz w:val="22"/>
                <w:szCs w:val="22"/>
              </w:rPr>
            </w:pPr>
            <w:r w:rsidRPr="00FC22A0">
              <w:rPr>
                <w:rFonts w:ascii="Calibri" w:hAnsi="Calibri"/>
                <w:color w:val="000000"/>
                <w:sz w:val="22"/>
                <w:szCs w:val="22"/>
              </w:rPr>
              <w:t>7</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DORemarks</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varchar(MAX)</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right"/>
              <w:rPr>
                <w:rFonts w:ascii="Calibri" w:hAnsi="Calibri"/>
                <w:color w:val="000000"/>
                <w:sz w:val="22"/>
                <w:szCs w:val="22"/>
              </w:rPr>
            </w:pPr>
            <w:r w:rsidRPr="00FC22A0">
              <w:rPr>
                <w:rFonts w:ascii="Calibri" w:hAnsi="Calibri"/>
                <w:color w:val="000000"/>
                <w:sz w:val="22"/>
                <w:szCs w:val="22"/>
              </w:rPr>
              <w:t>-1</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r>
      <w:tr w:rsidR="0039294B" w:rsidRPr="00FC22A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FC22A0" w:rsidRDefault="0039294B" w:rsidP="0039294B">
            <w:pPr>
              <w:spacing w:before="0" w:after="0"/>
              <w:ind w:left="0"/>
              <w:jc w:val="center"/>
              <w:rPr>
                <w:rFonts w:ascii="Calibri" w:hAnsi="Calibri"/>
                <w:color w:val="000000"/>
                <w:sz w:val="22"/>
                <w:szCs w:val="22"/>
              </w:rPr>
            </w:pPr>
            <w:r w:rsidRPr="00FC22A0">
              <w:rPr>
                <w:rFonts w:ascii="Calibri" w:hAnsi="Calibri"/>
                <w:color w:val="000000"/>
                <w:sz w:val="22"/>
                <w:szCs w:val="22"/>
              </w:rPr>
              <w:t>8</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DOStatus</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right"/>
              <w:rPr>
                <w:rFonts w:ascii="Calibri" w:hAnsi="Calibri"/>
                <w:color w:val="000000"/>
                <w:sz w:val="22"/>
                <w:szCs w:val="22"/>
              </w:rPr>
            </w:pPr>
            <w:r w:rsidRPr="00FC22A0">
              <w:rPr>
                <w:rFonts w:ascii="Calibri" w:hAnsi="Calibri"/>
                <w:color w:val="000000"/>
                <w:sz w:val="22"/>
                <w:szCs w:val="22"/>
              </w:rPr>
              <w:t>1</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r>
      <w:tr w:rsidR="0039294B" w:rsidRPr="00FC22A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FC22A0" w:rsidRDefault="0039294B" w:rsidP="0039294B">
            <w:pPr>
              <w:spacing w:before="0" w:after="0"/>
              <w:ind w:left="0"/>
              <w:jc w:val="center"/>
              <w:rPr>
                <w:rFonts w:ascii="Calibri" w:hAnsi="Calibri"/>
                <w:color w:val="000000"/>
                <w:sz w:val="22"/>
                <w:szCs w:val="22"/>
              </w:rPr>
            </w:pPr>
            <w:r w:rsidRPr="00FC22A0">
              <w:rPr>
                <w:rFonts w:ascii="Calibri" w:hAnsi="Calibri"/>
                <w:color w:val="000000"/>
                <w:sz w:val="22"/>
                <w:szCs w:val="22"/>
              </w:rPr>
              <w:t>9</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DOIsDraft</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right"/>
              <w:rPr>
                <w:rFonts w:ascii="Calibri" w:hAnsi="Calibri"/>
                <w:color w:val="000000"/>
                <w:sz w:val="22"/>
                <w:szCs w:val="22"/>
              </w:rPr>
            </w:pPr>
            <w:r w:rsidRPr="00FC22A0">
              <w:rPr>
                <w:rFonts w:ascii="Calibri" w:hAnsi="Calibri"/>
                <w:color w:val="000000"/>
                <w:sz w:val="22"/>
                <w:szCs w:val="22"/>
              </w:rPr>
              <w:t>1</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r>
      <w:tr w:rsidR="0039294B" w:rsidRPr="00FC22A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FC22A0" w:rsidRDefault="0039294B" w:rsidP="0039294B">
            <w:pPr>
              <w:spacing w:before="0" w:after="0"/>
              <w:ind w:left="0"/>
              <w:jc w:val="center"/>
              <w:rPr>
                <w:rFonts w:ascii="Calibri" w:hAnsi="Calibri"/>
                <w:color w:val="000000"/>
                <w:sz w:val="22"/>
                <w:szCs w:val="22"/>
              </w:rPr>
            </w:pPr>
            <w:r w:rsidRPr="00FC22A0">
              <w:rPr>
                <w:rFonts w:ascii="Calibri" w:hAnsi="Calibri"/>
                <w:color w:val="000000"/>
                <w:sz w:val="22"/>
                <w:szCs w:val="22"/>
              </w:rPr>
              <w:t>10</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DORevisionParent</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right"/>
              <w:rPr>
                <w:rFonts w:ascii="Calibri" w:hAnsi="Calibri"/>
                <w:color w:val="000000"/>
                <w:sz w:val="22"/>
                <w:szCs w:val="22"/>
              </w:rPr>
            </w:pPr>
            <w:r w:rsidRPr="00FC22A0">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r>
      <w:tr w:rsidR="0039294B" w:rsidRPr="00FC22A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FC22A0" w:rsidRDefault="0039294B" w:rsidP="0039294B">
            <w:pPr>
              <w:spacing w:before="0" w:after="0"/>
              <w:ind w:left="0"/>
              <w:jc w:val="center"/>
              <w:rPr>
                <w:rFonts w:ascii="Calibri" w:hAnsi="Calibri"/>
                <w:color w:val="000000"/>
                <w:sz w:val="22"/>
                <w:szCs w:val="22"/>
              </w:rPr>
            </w:pPr>
            <w:r w:rsidRPr="00FC22A0">
              <w:rPr>
                <w:rFonts w:ascii="Calibri" w:hAnsi="Calibri"/>
                <w:color w:val="000000"/>
                <w:sz w:val="22"/>
                <w:szCs w:val="22"/>
              </w:rPr>
              <w:t>11</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DORevisionNumber</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right"/>
              <w:rPr>
                <w:rFonts w:ascii="Calibri" w:hAnsi="Calibri"/>
                <w:color w:val="000000"/>
                <w:sz w:val="22"/>
                <w:szCs w:val="22"/>
              </w:rPr>
            </w:pPr>
            <w:r w:rsidRPr="00FC22A0">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r>
      <w:tr w:rsidR="0039294B" w:rsidRPr="00FC22A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FC22A0" w:rsidRDefault="0039294B" w:rsidP="0039294B">
            <w:pPr>
              <w:spacing w:before="0" w:after="0"/>
              <w:ind w:left="0"/>
              <w:jc w:val="center"/>
              <w:rPr>
                <w:rFonts w:ascii="Calibri" w:hAnsi="Calibri"/>
                <w:color w:val="000000"/>
                <w:sz w:val="22"/>
                <w:szCs w:val="22"/>
              </w:rPr>
            </w:pPr>
            <w:r w:rsidRPr="00FC22A0">
              <w:rPr>
                <w:rFonts w:ascii="Calibri" w:hAnsi="Calibri"/>
                <w:color w:val="000000"/>
                <w:sz w:val="22"/>
                <w:szCs w:val="22"/>
              </w:rPr>
              <w:t>12</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CreatedBy</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varchar(50)</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right"/>
              <w:rPr>
                <w:rFonts w:ascii="Calibri" w:hAnsi="Calibri"/>
                <w:color w:val="000000"/>
                <w:sz w:val="22"/>
                <w:szCs w:val="22"/>
              </w:rPr>
            </w:pPr>
            <w:r w:rsidRPr="00FC22A0">
              <w:rPr>
                <w:rFonts w:ascii="Calibri" w:hAnsi="Calibri"/>
                <w:color w:val="000000"/>
                <w:sz w:val="22"/>
                <w:szCs w:val="22"/>
              </w:rPr>
              <w:t>50</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r>
      <w:tr w:rsidR="0039294B" w:rsidRPr="00FC22A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FC22A0" w:rsidRDefault="0039294B" w:rsidP="0039294B">
            <w:pPr>
              <w:spacing w:before="0" w:after="0"/>
              <w:ind w:left="0"/>
              <w:jc w:val="center"/>
              <w:rPr>
                <w:rFonts w:ascii="Calibri" w:hAnsi="Calibri"/>
                <w:color w:val="000000"/>
                <w:sz w:val="22"/>
                <w:szCs w:val="22"/>
              </w:rPr>
            </w:pPr>
            <w:r w:rsidRPr="00FC22A0">
              <w:rPr>
                <w:rFonts w:ascii="Calibri" w:hAnsi="Calibri"/>
                <w:color w:val="000000"/>
                <w:sz w:val="22"/>
                <w:szCs w:val="22"/>
              </w:rPr>
              <w:t>13</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CreatedDate</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datetime</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right"/>
              <w:rPr>
                <w:rFonts w:ascii="Calibri" w:hAnsi="Calibri"/>
                <w:color w:val="000000"/>
                <w:sz w:val="22"/>
                <w:szCs w:val="22"/>
              </w:rPr>
            </w:pPr>
            <w:r w:rsidRPr="00FC22A0">
              <w:rPr>
                <w:rFonts w:ascii="Calibri" w:hAnsi="Calibri"/>
                <w:color w:val="000000"/>
                <w:sz w:val="22"/>
                <w:szCs w:val="22"/>
              </w:rPr>
              <w:t>8</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getdate()</w:t>
            </w:r>
          </w:p>
        </w:tc>
      </w:tr>
      <w:tr w:rsidR="0039294B" w:rsidRPr="00FC22A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FC22A0" w:rsidRDefault="0039294B" w:rsidP="0039294B">
            <w:pPr>
              <w:spacing w:before="0" w:after="0"/>
              <w:ind w:left="0"/>
              <w:jc w:val="center"/>
              <w:rPr>
                <w:rFonts w:ascii="Calibri" w:hAnsi="Calibri"/>
                <w:color w:val="000000"/>
                <w:sz w:val="22"/>
                <w:szCs w:val="22"/>
              </w:rPr>
            </w:pPr>
            <w:r w:rsidRPr="00FC22A0">
              <w:rPr>
                <w:rFonts w:ascii="Calibri" w:hAnsi="Calibri"/>
                <w:color w:val="000000"/>
                <w:sz w:val="22"/>
                <w:szCs w:val="22"/>
              </w:rPr>
              <w:t>14</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ModifiedBy</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varchar(50)</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right"/>
              <w:rPr>
                <w:rFonts w:ascii="Calibri" w:hAnsi="Calibri"/>
                <w:color w:val="000000"/>
                <w:sz w:val="22"/>
                <w:szCs w:val="22"/>
              </w:rPr>
            </w:pPr>
            <w:r w:rsidRPr="00FC22A0">
              <w:rPr>
                <w:rFonts w:ascii="Calibri" w:hAnsi="Calibri"/>
                <w:color w:val="000000"/>
                <w:sz w:val="22"/>
                <w:szCs w:val="22"/>
              </w:rPr>
              <w:t>50</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r>
      <w:tr w:rsidR="0039294B" w:rsidRPr="00FC22A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FC22A0" w:rsidRDefault="0039294B" w:rsidP="0039294B">
            <w:pPr>
              <w:spacing w:before="0" w:after="0"/>
              <w:ind w:left="0"/>
              <w:jc w:val="center"/>
              <w:rPr>
                <w:rFonts w:ascii="Calibri" w:hAnsi="Calibri"/>
                <w:color w:val="000000"/>
                <w:sz w:val="22"/>
                <w:szCs w:val="22"/>
              </w:rPr>
            </w:pPr>
            <w:r w:rsidRPr="00FC22A0">
              <w:rPr>
                <w:rFonts w:ascii="Calibri" w:hAnsi="Calibri"/>
                <w:color w:val="000000"/>
                <w:sz w:val="22"/>
                <w:szCs w:val="22"/>
              </w:rPr>
              <w:t>15</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ModifiedDate</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datetime</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right"/>
              <w:rPr>
                <w:rFonts w:ascii="Calibri" w:hAnsi="Calibri"/>
                <w:color w:val="000000"/>
                <w:sz w:val="22"/>
                <w:szCs w:val="22"/>
              </w:rPr>
            </w:pPr>
            <w:r w:rsidRPr="00FC22A0">
              <w:rPr>
                <w:rFonts w:ascii="Calibri" w:hAnsi="Calibri"/>
                <w:color w:val="000000"/>
                <w:sz w:val="22"/>
                <w:szCs w:val="22"/>
              </w:rPr>
              <w:t>8</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getdate()</w:t>
            </w:r>
          </w:p>
        </w:tc>
      </w:tr>
    </w:tbl>
    <w:p w:rsidR="0039294B" w:rsidRDefault="0039294B" w:rsidP="0039294B"/>
    <w:p w:rsidR="00A3730C" w:rsidRDefault="00A3730C" w:rsidP="0039294B"/>
    <w:p w:rsidR="0039294B" w:rsidRPr="00F75A8F" w:rsidRDefault="0039294B" w:rsidP="0039294B">
      <w:pPr>
        <w:pStyle w:val="BodyText"/>
        <w:rPr>
          <w:rStyle w:val="IntenseEmphasis"/>
          <w:b w:val="0"/>
          <w:i w:val="0"/>
          <w:color w:val="auto"/>
        </w:rPr>
      </w:pPr>
      <w:r w:rsidRPr="00F75A8F">
        <w:rPr>
          <w:rStyle w:val="IntenseEmphasis"/>
          <w:b w:val="0"/>
          <w:i w:val="0"/>
          <w:color w:val="auto"/>
        </w:rPr>
        <w:t xml:space="preserve">Nama Tabel </w:t>
      </w:r>
      <w:r w:rsidRPr="00F75A8F">
        <w:rPr>
          <w:rStyle w:val="IntenseEmphasis"/>
          <w:b w:val="0"/>
          <w:i w:val="0"/>
          <w:color w:val="auto"/>
        </w:rPr>
        <w:tab/>
        <w:t>:</w:t>
      </w:r>
      <w:r w:rsidRPr="00FC22A0">
        <w:t xml:space="preserve"> </w:t>
      </w:r>
      <w:r w:rsidRPr="00FC22A0">
        <w:rPr>
          <w:rStyle w:val="IntenseEmphasis"/>
          <w:b w:val="0"/>
          <w:i w:val="0"/>
          <w:color w:val="auto"/>
        </w:rPr>
        <w:t>EPROC_DODetailProduct</w:t>
      </w:r>
    </w:p>
    <w:p w:rsidR="0039294B" w:rsidRPr="00F75A8F" w:rsidRDefault="0039294B" w:rsidP="0039294B">
      <w:pPr>
        <w:pStyle w:val="BodyText"/>
        <w:rPr>
          <w:rStyle w:val="IntenseEmphasis"/>
          <w:b w:val="0"/>
          <w:i w:val="0"/>
          <w:color w:val="auto"/>
        </w:rPr>
      </w:pPr>
      <w:r w:rsidRPr="00F75A8F">
        <w:rPr>
          <w:rStyle w:val="IntenseEmphasis"/>
          <w:b w:val="0"/>
          <w:i w:val="0"/>
          <w:color w:val="auto"/>
        </w:rPr>
        <w:t>Deskripsi</w:t>
      </w:r>
      <w:r w:rsidRPr="00F75A8F">
        <w:rPr>
          <w:rStyle w:val="IntenseEmphasis"/>
          <w:b w:val="0"/>
          <w:i w:val="0"/>
          <w:color w:val="auto"/>
        </w:rPr>
        <w:tab/>
      </w:r>
      <w:r>
        <w:rPr>
          <w:rStyle w:val="IntenseEmphasis"/>
          <w:b w:val="0"/>
          <w:i w:val="0"/>
          <w:color w:val="auto"/>
        </w:rPr>
        <w:tab/>
      </w:r>
      <w:r w:rsidRPr="00F75A8F">
        <w:rPr>
          <w:rStyle w:val="IntenseEmphasis"/>
          <w:b w:val="0"/>
          <w:i w:val="0"/>
          <w:color w:val="auto"/>
        </w:rPr>
        <w:t>:</w:t>
      </w:r>
    </w:p>
    <w:tbl>
      <w:tblPr>
        <w:tblW w:w="10125" w:type="dxa"/>
        <w:tblLook w:val="04A0" w:firstRow="1" w:lastRow="0" w:firstColumn="1" w:lastColumn="0" w:noHBand="0" w:noVBand="1"/>
      </w:tblPr>
      <w:tblGrid>
        <w:gridCol w:w="480"/>
        <w:gridCol w:w="2316"/>
        <w:gridCol w:w="1439"/>
        <w:gridCol w:w="837"/>
        <w:gridCol w:w="1414"/>
        <w:gridCol w:w="1211"/>
        <w:gridCol w:w="1039"/>
        <w:gridCol w:w="1400"/>
      </w:tblGrid>
      <w:tr w:rsidR="0039294B" w:rsidRPr="00FC22A0" w:rsidTr="0039294B">
        <w:trPr>
          <w:trHeight w:val="300"/>
        </w:trPr>
        <w:tc>
          <w:tcPr>
            <w:tcW w:w="480" w:type="dxa"/>
            <w:tcBorders>
              <w:top w:val="single" w:sz="4" w:space="0" w:color="auto"/>
              <w:left w:val="single" w:sz="4" w:space="0" w:color="auto"/>
              <w:bottom w:val="single" w:sz="4" w:space="0" w:color="auto"/>
              <w:right w:val="single" w:sz="4" w:space="0" w:color="auto"/>
            </w:tcBorders>
            <w:shd w:val="clear" w:color="000000" w:fill="F2F2F2"/>
            <w:noWrap/>
            <w:hideMark/>
          </w:tcPr>
          <w:p w:rsidR="0039294B" w:rsidRPr="00FC22A0" w:rsidRDefault="0039294B" w:rsidP="0039294B">
            <w:pPr>
              <w:spacing w:before="0" w:after="0"/>
              <w:ind w:left="0"/>
              <w:jc w:val="center"/>
              <w:rPr>
                <w:rFonts w:ascii="Calibri" w:hAnsi="Calibri"/>
                <w:b/>
                <w:bCs/>
                <w:color w:val="000000"/>
                <w:sz w:val="22"/>
                <w:szCs w:val="22"/>
              </w:rPr>
            </w:pPr>
            <w:r w:rsidRPr="00FC22A0">
              <w:rPr>
                <w:rFonts w:ascii="Calibri" w:hAnsi="Calibri"/>
                <w:b/>
                <w:bCs/>
                <w:color w:val="000000"/>
                <w:sz w:val="22"/>
                <w:szCs w:val="22"/>
              </w:rPr>
              <w:t>No</w:t>
            </w:r>
          </w:p>
        </w:tc>
        <w:tc>
          <w:tcPr>
            <w:tcW w:w="2305" w:type="dxa"/>
            <w:tcBorders>
              <w:top w:val="single" w:sz="4" w:space="0" w:color="auto"/>
              <w:left w:val="nil"/>
              <w:bottom w:val="single" w:sz="4" w:space="0" w:color="auto"/>
              <w:right w:val="single" w:sz="4" w:space="0" w:color="auto"/>
            </w:tcBorders>
            <w:shd w:val="clear" w:color="000000" w:fill="F2F2F2"/>
            <w:noWrap/>
            <w:hideMark/>
          </w:tcPr>
          <w:p w:rsidR="0039294B" w:rsidRPr="00FC22A0" w:rsidRDefault="0039294B" w:rsidP="0039294B">
            <w:pPr>
              <w:spacing w:before="0" w:after="0"/>
              <w:ind w:left="0"/>
              <w:jc w:val="center"/>
              <w:rPr>
                <w:rFonts w:ascii="Calibri" w:hAnsi="Calibri"/>
                <w:b/>
                <w:bCs/>
                <w:color w:val="000000"/>
                <w:sz w:val="22"/>
                <w:szCs w:val="22"/>
              </w:rPr>
            </w:pPr>
            <w:r w:rsidRPr="00FC22A0">
              <w:rPr>
                <w:rFonts w:ascii="Calibri" w:hAnsi="Calibri"/>
                <w:b/>
                <w:bCs/>
                <w:color w:val="000000"/>
                <w:sz w:val="22"/>
                <w:szCs w:val="22"/>
              </w:rPr>
              <w:t>Nama Field</w:t>
            </w:r>
          </w:p>
        </w:tc>
        <w:tc>
          <w:tcPr>
            <w:tcW w:w="1439" w:type="dxa"/>
            <w:tcBorders>
              <w:top w:val="single" w:sz="4" w:space="0" w:color="auto"/>
              <w:left w:val="nil"/>
              <w:bottom w:val="single" w:sz="4" w:space="0" w:color="auto"/>
              <w:right w:val="single" w:sz="4" w:space="0" w:color="auto"/>
            </w:tcBorders>
            <w:shd w:val="clear" w:color="000000" w:fill="F2F2F2"/>
            <w:noWrap/>
            <w:hideMark/>
          </w:tcPr>
          <w:p w:rsidR="0039294B" w:rsidRPr="00FC22A0" w:rsidRDefault="0039294B" w:rsidP="0039294B">
            <w:pPr>
              <w:spacing w:before="0" w:after="0"/>
              <w:ind w:left="0"/>
              <w:jc w:val="center"/>
              <w:rPr>
                <w:rFonts w:ascii="Calibri" w:hAnsi="Calibri"/>
                <w:b/>
                <w:bCs/>
                <w:color w:val="000000"/>
                <w:sz w:val="22"/>
                <w:szCs w:val="22"/>
              </w:rPr>
            </w:pPr>
            <w:r w:rsidRPr="00FC22A0">
              <w:rPr>
                <w:rFonts w:ascii="Calibri" w:hAnsi="Calibri"/>
                <w:b/>
                <w:bCs/>
                <w:color w:val="000000"/>
                <w:sz w:val="22"/>
                <w:szCs w:val="22"/>
              </w:rPr>
              <w:t>Type</w:t>
            </w:r>
          </w:p>
        </w:tc>
        <w:tc>
          <w:tcPr>
            <w:tcW w:w="837" w:type="dxa"/>
            <w:tcBorders>
              <w:top w:val="single" w:sz="4" w:space="0" w:color="auto"/>
              <w:left w:val="nil"/>
              <w:bottom w:val="single" w:sz="4" w:space="0" w:color="auto"/>
              <w:right w:val="single" w:sz="4" w:space="0" w:color="auto"/>
            </w:tcBorders>
            <w:shd w:val="clear" w:color="000000" w:fill="F2F2F2"/>
            <w:noWrap/>
            <w:hideMark/>
          </w:tcPr>
          <w:p w:rsidR="0039294B" w:rsidRPr="00FC22A0" w:rsidRDefault="0039294B" w:rsidP="0039294B">
            <w:pPr>
              <w:spacing w:before="0" w:after="0"/>
              <w:ind w:left="0"/>
              <w:jc w:val="center"/>
              <w:rPr>
                <w:rFonts w:ascii="Calibri" w:hAnsi="Calibri"/>
                <w:b/>
                <w:bCs/>
                <w:color w:val="000000"/>
                <w:sz w:val="22"/>
                <w:szCs w:val="22"/>
              </w:rPr>
            </w:pPr>
            <w:r w:rsidRPr="00FC22A0">
              <w:rPr>
                <w:rFonts w:ascii="Calibri" w:hAnsi="Calibri"/>
                <w:b/>
                <w:bCs/>
                <w:color w:val="000000"/>
                <w:sz w:val="22"/>
                <w:szCs w:val="22"/>
              </w:rPr>
              <w:t>Length</w:t>
            </w:r>
          </w:p>
        </w:tc>
        <w:tc>
          <w:tcPr>
            <w:tcW w:w="1414" w:type="dxa"/>
            <w:tcBorders>
              <w:top w:val="single" w:sz="4" w:space="0" w:color="auto"/>
              <w:left w:val="nil"/>
              <w:bottom w:val="single" w:sz="4" w:space="0" w:color="auto"/>
              <w:right w:val="single" w:sz="4" w:space="0" w:color="auto"/>
            </w:tcBorders>
            <w:shd w:val="clear" w:color="000000" w:fill="F2F2F2"/>
            <w:noWrap/>
            <w:hideMark/>
          </w:tcPr>
          <w:p w:rsidR="0039294B" w:rsidRPr="00FC22A0" w:rsidRDefault="0039294B" w:rsidP="0039294B">
            <w:pPr>
              <w:spacing w:before="0" w:after="0"/>
              <w:ind w:left="0"/>
              <w:jc w:val="center"/>
              <w:rPr>
                <w:rFonts w:ascii="Calibri" w:hAnsi="Calibri"/>
                <w:b/>
                <w:bCs/>
                <w:color w:val="000000"/>
                <w:sz w:val="22"/>
                <w:szCs w:val="22"/>
              </w:rPr>
            </w:pPr>
            <w:r w:rsidRPr="00FC22A0">
              <w:rPr>
                <w:rFonts w:ascii="Calibri" w:hAnsi="Calibri"/>
                <w:b/>
                <w:bCs/>
                <w:color w:val="000000"/>
                <w:sz w:val="22"/>
                <w:szCs w:val="22"/>
              </w:rPr>
              <w:t>Keterangan</w:t>
            </w:r>
          </w:p>
        </w:tc>
        <w:tc>
          <w:tcPr>
            <w:tcW w:w="1211" w:type="dxa"/>
            <w:tcBorders>
              <w:top w:val="single" w:sz="4" w:space="0" w:color="auto"/>
              <w:left w:val="nil"/>
              <w:bottom w:val="single" w:sz="4" w:space="0" w:color="auto"/>
              <w:right w:val="single" w:sz="4" w:space="0" w:color="auto"/>
            </w:tcBorders>
            <w:shd w:val="clear" w:color="000000" w:fill="F2F2F2"/>
            <w:noWrap/>
            <w:hideMark/>
          </w:tcPr>
          <w:p w:rsidR="0039294B" w:rsidRPr="00FC22A0" w:rsidRDefault="0039294B" w:rsidP="0039294B">
            <w:pPr>
              <w:spacing w:before="0" w:after="0"/>
              <w:ind w:left="0"/>
              <w:jc w:val="center"/>
              <w:rPr>
                <w:rFonts w:ascii="Calibri" w:hAnsi="Calibri"/>
                <w:b/>
                <w:bCs/>
                <w:color w:val="000000"/>
                <w:sz w:val="22"/>
                <w:szCs w:val="22"/>
              </w:rPr>
            </w:pPr>
            <w:r w:rsidRPr="00FC22A0">
              <w:rPr>
                <w:rFonts w:ascii="Calibri" w:hAnsi="Calibri"/>
                <w:b/>
                <w:bCs/>
                <w:color w:val="000000"/>
                <w:sz w:val="22"/>
                <w:szCs w:val="22"/>
              </w:rPr>
              <w:t>Refference</w:t>
            </w:r>
          </w:p>
        </w:tc>
        <w:tc>
          <w:tcPr>
            <w:tcW w:w="1039" w:type="dxa"/>
            <w:tcBorders>
              <w:top w:val="single" w:sz="4" w:space="0" w:color="auto"/>
              <w:left w:val="nil"/>
              <w:bottom w:val="single" w:sz="4" w:space="0" w:color="auto"/>
              <w:right w:val="single" w:sz="4" w:space="0" w:color="auto"/>
            </w:tcBorders>
            <w:shd w:val="clear" w:color="000000" w:fill="F2F2F2"/>
            <w:noWrap/>
            <w:hideMark/>
          </w:tcPr>
          <w:p w:rsidR="0039294B" w:rsidRPr="00FC22A0" w:rsidRDefault="0039294B" w:rsidP="0039294B">
            <w:pPr>
              <w:spacing w:before="0" w:after="0"/>
              <w:ind w:left="0"/>
              <w:jc w:val="center"/>
              <w:rPr>
                <w:rFonts w:ascii="Calibri" w:hAnsi="Calibri"/>
                <w:b/>
                <w:bCs/>
                <w:color w:val="000000"/>
                <w:sz w:val="22"/>
                <w:szCs w:val="22"/>
              </w:rPr>
            </w:pPr>
            <w:r w:rsidRPr="00FC22A0">
              <w:rPr>
                <w:rFonts w:ascii="Calibri" w:hAnsi="Calibri"/>
                <w:b/>
                <w:bCs/>
                <w:color w:val="000000"/>
                <w:sz w:val="22"/>
                <w:szCs w:val="22"/>
              </w:rPr>
              <w:t>Check Field / Check Value</w:t>
            </w:r>
          </w:p>
        </w:tc>
        <w:tc>
          <w:tcPr>
            <w:tcW w:w="1400" w:type="dxa"/>
            <w:tcBorders>
              <w:top w:val="single" w:sz="4" w:space="0" w:color="auto"/>
              <w:left w:val="nil"/>
              <w:bottom w:val="single" w:sz="4" w:space="0" w:color="auto"/>
              <w:right w:val="single" w:sz="4" w:space="0" w:color="auto"/>
            </w:tcBorders>
            <w:shd w:val="clear" w:color="000000" w:fill="F2F2F2"/>
            <w:noWrap/>
            <w:hideMark/>
          </w:tcPr>
          <w:p w:rsidR="0039294B" w:rsidRPr="00FC22A0" w:rsidRDefault="0039294B" w:rsidP="0039294B">
            <w:pPr>
              <w:spacing w:before="0" w:after="0"/>
              <w:ind w:left="0"/>
              <w:jc w:val="center"/>
              <w:rPr>
                <w:rFonts w:ascii="Calibri" w:hAnsi="Calibri"/>
                <w:b/>
                <w:bCs/>
                <w:color w:val="000000"/>
                <w:sz w:val="22"/>
                <w:szCs w:val="22"/>
              </w:rPr>
            </w:pPr>
            <w:r w:rsidRPr="00FC22A0">
              <w:rPr>
                <w:rFonts w:ascii="Calibri" w:hAnsi="Calibri"/>
                <w:b/>
                <w:bCs/>
                <w:color w:val="000000"/>
                <w:sz w:val="22"/>
                <w:szCs w:val="22"/>
              </w:rPr>
              <w:t>Default Value</w:t>
            </w:r>
          </w:p>
        </w:tc>
      </w:tr>
      <w:tr w:rsidR="0039294B" w:rsidRPr="00FC22A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FC22A0" w:rsidRDefault="0039294B" w:rsidP="0039294B">
            <w:pPr>
              <w:spacing w:before="0" w:after="0"/>
              <w:ind w:left="0"/>
              <w:jc w:val="center"/>
              <w:rPr>
                <w:rFonts w:ascii="Calibri" w:hAnsi="Calibri"/>
                <w:color w:val="000000"/>
                <w:sz w:val="22"/>
                <w:szCs w:val="22"/>
              </w:rPr>
            </w:pPr>
            <w:r w:rsidRPr="00FC22A0">
              <w:rPr>
                <w:rFonts w:ascii="Calibri" w:hAnsi="Calibri"/>
                <w:color w:val="000000"/>
                <w:sz w:val="22"/>
                <w:szCs w:val="22"/>
              </w:rPr>
              <w:t>1</w:t>
            </w:r>
          </w:p>
        </w:tc>
        <w:tc>
          <w:tcPr>
            <w:tcW w:w="2305" w:type="dxa"/>
            <w:tcBorders>
              <w:top w:val="nil"/>
              <w:left w:val="nil"/>
              <w:bottom w:val="single" w:sz="4" w:space="0" w:color="auto"/>
              <w:right w:val="single" w:sz="4" w:space="0" w:color="auto"/>
            </w:tcBorders>
            <w:shd w:val="clear" w:color="auto" w:fill="auto"/>
            <w:noWrap/>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DODetailID</w:t>
            </w:r>
          </w:p>
        </w:tc>
        <w:tc>
          <w:tcPr>
            <w:tcW w:w="1439" w:type="dxa"/>
            <w:tcBorders>
              <w:top w:val="nil"/>
              <w:left w:val="nil"/>
              <w:bottom w:val="single" w:sz="4" w:space="0" w:color="auto"/>
              <w:right w:val="single" w:sz="4" w:space="0" w:color="auto"/>
            </w:tcBorders>
            <w:shd w:val="clear" w:color="auto" w:fill="auto"/>
            <w:noWrap/>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hideMark/>
          </w:tcPr>
          <w:p w:rsidR="0039294B" w:rsidRPr="00FC22A0" w:rsidRDefault="0039294B" w:rsidP="0039294B">
            <w:pPr>
              <w:spacing w:before="0" w:after="0"/>
              <w:ind w:left="0"/>
              <w:jc w:val="right"/>
              <w:rPr>
                <w:rFonts w:ascii="Calibri" w:hAnsi="Calibri"/>
                <w:color w:val="000000"/>
                <w:sz w:val="22"/>
                <w:szCs w:val="22"/>
              </w:rPr>
            </w:pPr>
            <w:r w:rsidRPr="00FC22A0">
              <w:rPr>
                <w:rFonts w:ascii="Calibri" w:hAnsi="Calibri"/>
                <w:color w:val="000000"/>
                <w:sz w:val="22"/>
                <w:szCs w:val="22"/>
              </w:rPr>
              <w:t>4</w:t>
            </w:r>
          </w:p>
        </w:tc>
        <w:tc>
          <w:tcPr>
            <w:tcW w:w="1414"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PK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r>
      <w:tr w:rsidR="0039294B" w:rsidRPr="00FC22A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FC22A0" w:rsidRDefault="0039294B" w:rsidP="0039294B">
            <w:pPr>
              <w:spacing w:before="0" w:after="0"/>
              <w:ind w:left="0"/>
              <w:jc w:val="center"/>
              <w:rPr>
                <w:rFonts w:ascii="Calibri" w:hAnsi="Calibri"/>
                <w:color w:val="000000"/>
                <w:sz w:val="22"/>
                <w:szCs w:val="22"/>
              </w:rPr>
            </w:pPr>
            <w:r w:rsidRPr="00FC22A0">
              <w:rPr>
                <w:rFonts w:ascii="Calibri" w:hAnsi="Calibri"/>
                <w:color w:val="000000"/>
                <w:sz w:val="22"/>
                <w:szCs w:val="22"/>
              </w:rPr>
              <w:t>2</w:t>
            </w:r>
          </w:p>
        </w:tc>
        <w:tc>
          <w:tcPr>
            <w:tcW w:w="2305" w:type="dxa"/>
            <w:tcBorders>
              <w:top w:val="nil"/>
              <w:left w:val="nil"/>
              <w:bottom w:val="single" w:sz="4" w:space="0" w:color="auto"/>
              <w:right w:val="single" w:sz="4" w:space="0" w:color="auto"/>
            </w:tcBorders>
            <w:shd w:val="clear" w:color="auto" w:fill="auto"/>
            <w:noWrap/>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DOID</w:t>
            </w:r>
          </w:p>
        </w:tc>
        <w:tc>
          <w:tcPr>
            <w:tcW w:w="1439" w:type="dxa"/>
            <w:tcBorders>
              <w:top w:val="nil"/>
              <w:left w:val="nil"/>
              <w:bottom w:val="single" w:sz="4" w:space="0" w:color="auto"/>
              <w:right w:val="single" w:sz="4" w:space="0" w:color="auto"/>
            </w:tcBorders>
            <w:shd w:val="clear" w:color="auto" w:fill="auto"/>
            <w:noWrap/>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hideMark/>
          </w:tcPr>
          <w:p w:rsidR="0039294B" w:rsidRPr="00FC22A0" w:rsidRDefault="0039294B" w:rsidP="0039294B">
            <w:pPr>
              <w:spacing w:before="0" w:after="0"/>
              <w:ind w:left="0"/>
              <w:jc w:val="right"/>
              <w:rPr>
                <w:rFonts w:ascii="Calibri" w:hAnsi="Calibri"/>
                <w:color w:val="000000"/>
                <w:sz w:val="22"/>
                <w:szCs w:val="22"/>
              </w:rPr>
            </w:pPr>
            <w:r w:rsidRPr="00FC22A0">
              <w:rPr>
                <w:rFonts w:ascii="Calibri" w:hAnsi="Calibri"/>
                <w:color w:val="000000"/>
                <w:sz w:val="22"/>
                <w:szCs w:val="22"/>
              </w:rPr>
              <w:t>4</w:t>
            </w:r>
          </w:p>
        </w:tc>
        <w:tc>
          <w:tcPr>
            <w:tcW w:w="1414"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FK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r>
      <w:tr w:rsidR="0039294B" w:rsidRPr="00FC22A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FC22A0" w:rsidRDefault="0039294B" w:rsidP="0039294B">
            <w:pPr>
              <w:spacing w:before="0" w:after="0"/>
              <w:ind w:left="0"/>
              <w:jc w:val="center"/>
              <w:rPr>
                <w:rFonts w:ascii="Calibri" w:hAnsi="Calibri"/>
                <w:color w:val="000000"/>
                <w:sz w:val="22"/>
                <w:szCs w:val="22"/>
              </w:rPr>
            </w:pPr>
            <w:r w:rsidRPr="00FC22A0">
              <w:rPr>
                <w:rFonts w:ascii="Calibri" w:hAnsi="Calibri"/>
                <w:color w:val="000000"/>
                <w:sz w:val="22"/>
                <w:szCs w:val="22"/>
              </w:rPr>
              <w:t>3</w:t>
            </w:r>
          </w:p>
        </w:tc>
        <w:tc>
          <w:tcPr>
            <w:tcW w:w="2305" w:type="dxa"/>
            <w:tcBorders>
              <w:top w:val="nil"/>
              <w:left w:val="nil"/>
              <w:bottom w:val="single" w:sz="4" w:space="0" w:color="auto"/>
              <w:right w:val="single" w:sz="4" w:space="0" w:color="auto"/>
            </w:tcBorders>
            <w:shd w:val="clear" w:color="auto" w:fill="auto"/>
            <w:noWrap/>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PRID</w:t>
            </w:r>
          </w:p>
        </w:tc>
        <w:tc>
          <w:tcPr>
            <w:tcW w:w="1439" w:type="dxa"/>
            <w:tcBorders>
              <w:top w:val="nil"/>
              <w:left w:val="nil"/>
              <w:bottom w:val="single" w:sz="4" w:space="0" w:color="auto"/>
              <w:right w:val="single" w:sz="4" w:space="0" w:color="auto"/>
            </w:tcBorders>
            <w:shd w:val="clear" w:color="auto" w:fill="auto"/>
            <w:noWrap/>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hideMark/>
          </w:tcPr>
          <w:p w:rsidR="0039294B" w:rsidRPr="00FC22A0" w:rsidRDefault="0039294B" w:rsidP="0039294B">
            <w:pPr>
              <w:spacing w:before="0" w:after="0"/>
              <w:ind w:left="0"/>
              <w:jc w:val="right"/>
              <w:rPr>
                <w:rFonts w:ascii="Calibri" w:hAnsi="Calibri"/>
                <w:color w:val="000000"/>
                <w:sz w:val="22"/>
                <w:szCs w:val="22"/>
              </w:rPr>
            </w:pPr>
            <w:r w:rsidRPr="00FC22A0">
              <w:rPr>
                <w:rFonts w:ascii="Calibri" w:hAnsi="Calibri"/>
                <w:color w:val="000000"/>
                <w:sz w:val="22"/>
                <w:szCs w:val="22"/>
              </w:rPr>
              <w:t>4</w:t>
            </w:r>
          </w:p>
        </w:tc>
        <w:tc>
          <w:tcPr>
            <w:tcW w:w="1414"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r>
      <w:tr w:rsidR="0039294B" w:rsidRPr="00FC22A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FC22A0" w:rsidRDefault="0039294B" w:rsidP="0039294B">
            <w:pPr>
              <w:spacing w:before="0" w:after="0"/>
              <w:ind w:left="0"/>
              <w:jc w:val="center"/>
              <w:rPr>
                <w:rFonts w:ascii="Calibri" w:hAnsi="Calibri"/>
                <w:color w:val="000000"/>
                <w:sz w:val="22"/>
                <w:szCs w:val="22"/>
              </w:rPr>
            </w:pPr>
            <w:r w:rsidRPr="00FC22A0">
              <w:rPr>
                <w:rFonts w:ascii="Calibri" w:hAnsi="Calibri"/>
                <w:color w:val="000000"/>
                <w:sz w:val="22"/>
                <w:szCs w:val="22"/>
              </w:rPr>
              <w:t>4</w:t>
            </w:r>
          </w:p>
        </w:tc>
        <w:tc>
          <w:tcPr>
            <w:tcW w:w="2305" w:type="dxa"/>
            <w:tcBorders>
              <w:top w:val="nil"/>
              <w:left w:val="nil"/>
              <w:bottom w:val="single" w:sz="4" w:space="0" w:color="auto"/>
              <w:right w:val="single" w:sz="4" w:space="0" w:color="auto"/>
            </w:tcBorders>
            <w:shd w:val="clear" w:color="auto" w:fill="auto"/>
            <w:noWrap/>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POID</w:t>
            </w:r>
          </w:p>
        </w:tc>
        <w:tc>
          <w:tcPr>
            <w:tcW w:w="1439" w:type="dxa"/>
            <w:tcBorders>
              <w:top w:val="nil"/>
              <w:left w:val="nil"/>
              <w:bottom w:val="single" w:sz="4" w:space="0" w:color="auto"/>
              <w:right w:val="single" w:sz="4" w:space="0" w:color="auto"/>
            </w:tcBorders>
            <w:shd w:val="clear" w:color="auto" w:fill="auto"/>
            <w:noWrap/>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hideMark/>
          </w:tcPr>
          <w:p w:rsidR="0039294B" w:rsidRPr="00FC22A0" w:rsidRDefault="0039294B" w:rsidP="0039294B">
            <w:pPr>
              <w:spacing w:before="0" w:after="0"/>
              <w:ind w:left="0"/>
              <w:jc w:val="right"/>
              <w:rPr>
                <w:rFonts w:ascii="Calibri" w:hAnsi="Calibri"/>
                <w:color w:val="000000"/>
                <w:sz w:val="22"/>
                <w:szCs w:val="22"/>
              </w:rPr>
            </w:pPr>
            <w:r w:rsidRPr="00FC22A0">
              <w:rPr>
                <w:rFonts w:ascii="Calibri" w:hAnsi="Calibri"/>
                <w:color w:val="000000"/>
                <w:sz w:val="22"/>
                <w:szCs w:val="22"/>
              </w:rPr>
              <w:t>4</w:t>
            </w:r>
          </w:p>
        </w:tc>
        <w:tc>
          <w:tcPr>
            <w:tcW w:w="1414"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r>
      <w:tr w:rsidR="0039294B" w:rsidRPr="00FC22A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FC22A0" w:rsidRDefault="0039294B" w:rsidP="0039294B">
            <w:pPr>
              <w:spacing w:before="0" w:after="0"/>
              <w:ind w:left="0"/>
              <w:jc w:val="center"/>
              <w:rPr>
                <w:rFonts w:ascii="Calibri" w:hAnsi="Calibri"/>
                <w:color w:val="000000"/>
                <w:sz w:val="22"/>
                <w:szCs w:val="22"/>
              </w:rPr>
            </w:pPr>
            <w:r w:rsidRPr="00FC22A0">
              <w:rPr>
                <w:rFonts w:ascii="Calibri" w:hAnsi="Calibri"/>
                <w:color w:val="000000"/>
                <w:sz w:val="22"/>
                <w:szCs w:val="22"/>
              </w:rPr>
              <w:t>5</w:t>
            </w:r>
          </w:p>
        </w:tc>
        <w:tc>
          <w:tcPr>
            <w:tcW w:w="2305" w:type="dxa"/>
            <w:tcBorders>
              <w:top w:val="nil"/>
              <w:left w:val="nil"/>
              <w:bottom w:val="single" w:sz="4" w:space="0" w:color="auto"/>
              <w:right w:val="single" w:sz="4" w:space="0" w:color="auto"/>
            </w:tcBorders>
            <w:shd w:val="clear" w:color="auto" w:fill="auto"/>
            <w:noWrap/>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POProductID</w:t>
            </w:r>
          </w:p>
        </w:tc>
        <w:tc>
          <w:tcPr>
            <w:tcW w:w="1439" w:type="dxa"/>
            <w:tcBorders>
              <w:top w:val="nil"/>
              <w:left w:val="nil"/>
              <w:bottom w:val="single" w:sz="4" w:space="0" w:color="auto"/>
              <w:right w:val="single" w:sz="4" w:space="0" w:color="auto"/>
            </w:tcBorders>
            <w:shd w:val="clear" w:color="auto" w:fill="auto"/>
            <w:noWrap/>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hideMark/>
          </w:tcPr>
          <w:p w:rsidR="0039294B" w:rsidRPr="00FC22A0" w:rsidRDefault="0039294B" w:rsidP="0039294B">
            <w:pPr>
              <w:spacing w:before="0" w:after="0"/>
              <w:ind w:left="0"/>
              <w:jc w:val="right"/>
              <w:rPr>
                <w:rFonts w:ascii="Calibri" w:hAnsi="Calibri"/>
                <w:color w:val="000000"/>
                <w:sz w:val="22"/>
                <w:szCs w:val="22"/>
              </w:rPr>
            </w:pPr>
            <w:r w:rsidRPr="00FC22A0">
              <w:rPr>
                <w:rFonts w:ascii="Calibri" w:hAnsi="Calibri"/>
                <w:color w:val="000000"/>
                <w:sz w:val="22"/>
                <w:szCs w:val="22"/>
              </w:rPr>
              <w:t>4</w:t>
            </w:r>
          </w:p>
        </w:tc>
        <w:tc>
          <w:tcPr>
            <w:tcW w:w="1414"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r>
      <w:tr w:rsidR="0039294B" w:rsidRPr="00FC22A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FC22A0" w:rsidRDefault="0039294B" w:rsidP="0039294B">
            <w:pPr>
              <w:spacing w:before="0" w:after="0"/>
              <w:ind w:left="0"/>
              <w:jc w:val="center"/>
              <w:rPr>
                <w:rFonts w:ascii="Calibri" w:hAnsi="Calibri"/>
                <w:color w:val="000000"/>
                <w:sz w:val="22"/>
                <w:szCs w:val="22"/>
              </w:rPr>
            </w:pPr>
            <w:r w:rsidRPr="00FC22A0">
              <w:rPr>
                <w:rFonts w:ascii="Calibri" w:hAnsi="Calibri"/>
                <w:color w:val="000000"/>
                <w:sz w:val="22"/>
                <w:szCs w:val="22"/>
              </w:rPr>
              <w:t>6</w:t>
            </w:r>
          </w:p>
        </w:tc>
        <w:tc>
          <w:tcPr>
            <w:tcW w:w="2305" w:type="dxa"/>
            <w:tcBorders>
              <w:top w:val="nil"/>
              <w:left w:val="nil"/>
              <w:bottom w:val="single" w:sz="4" w:space="0" w:color="auto"/>
              <w:right w:val="single" w:sz="4" w:space="0" w:color="auto"/>
            </w:tcBorders>
            <w:shd w:val="clear" w:color="auto" w:fill="auto"/>
            <w:noWrap/>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DOProductQty</w:t>
            </w:r>
          </w:p>
        </w:tc>
        <w:tc>
          <w:tcPr>
            <w:tcW w:w="1439" w:type="dxa"/>
            <w:tcBorders>
              <w:top w:val="nil"/>
              <w:left w:val="nil"/>
              <w:bottom w:val="single" w:sz="4" w:space="0" w:color="auto"/>
              <w:right w:val="single" w:sz="4" w:space="0" w:color="auto"/>
            </w:tcBorders>
            <w:shd w:val="clear" w:color="auto" w:fill="auto"/>
            <w:noWrap/>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hideMark/>
          </w:tcPr>
          <w:p w:rsidR="0039294B" w:rsidRPr="00FC22A0" w:rsidRDefault="0039294B" w:rsidP="0039294B">
            <w:pPr>
              <w:spacing w:before="0" w:after="0"/>
              <w:ind w:left="0"/>
              <w:jc w:val="right"/>
              <w:rPr>
                <w:rFonts w:ascii="Calibri" w:hAnsi="Calibri"/>
                <w:color w:val="000000"/>
                <w:sz w:val="22"/>
                <w:szCs w:val="22"/>
              </w:rPr>
            </w:pPr>
            <w:r w:rsidRPr="00FC22A0">
              <w:rPr>
                <w:rFonts w:ascii="Calibri" w:hAnsi="Calibri"/>
                <w:color w:val="000000"/>
                <w:sz w:val="22"/>
                <w:szCs w:val="22"/>
              </w:rPr>
              <w:t>4</w:t>
            </w:r>
          </w:p>
        </w:tc>
        <w:tc>
          <w:tcPr>
            <w:tcW w:w="1414"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r>
      <w:tr w:rsidR="00560737" w:rsidRPr="00FC22A0" w:rsidTr="00560737">
        <w:trPr>
          <w:trHeight w:val="300"/>
        </w:trPr>
        <w:tc>
          <w:tcPr>
            <w:tcW w:w="480" w:type="dxa"/>
            <w:tcBorders>
              <w:top w:val="nil"/>
              <w:left w:val="single" w:sz="4" w:space="0" w:color="auto"/>
              <w:bottom w:val="single" w:sz="4" w:space="0" w:color="auto"/>
              <w:right w:val="single" w:sz="4" w:space="0" w:color="auto"/>
            </w:tcBorders>
            <w:shd w:val="clear" w:color="auto" w:fill="FFFF00"/>
            <w:noWrap/>
          </w:tcPr>
          <w:p w:rsidR="00560737" w:rsidRPr="00FC22A0" w:rsidRDefault="00560737" w:rsidP="0039294B">
            <w:pPr>
              <w:spacing w:before="0" w:after="0"/>
              <w:ind w:left="0"/>
              <w:jc w:val="center"/>
              <w:rPr>
                <w:rFonts w:ascii="Calibri" w:hAnsi="Calibri"/>
                <w:color w:val="000000"/>
                <w:sz w:val="22"/>
                <w:szCs w:val="22"/>
              </w:rPr>
            </w:pPr>
            <w:r>
              <w:rPr>
                <w:rFonts w:ascii="Calibri" w:hAnsi="Calibri"/>
                <w:color w:val="000000"/>
                <w:sz w:val="22"/>
                <w:szCs w:val="22"/>
              </w:rPr>
              <w:t>7</w:t>
            </w:r>
          </w:p>
        </w:tc>
        <w:tc>
          <w:tcPr>
            <w:tcW w:w="2305" w:type="dxa"/>
            <w:tcBorders>
              <w:top w:val="nil"/>
              <w:left w:val="nil"/>
              <w:bottom w:val="single" w:sz="4" w:space="0" w:color="auto"/>
              <w:right w:val="single" w:sz="4" w:space="0" w:color="auto"/>
            </w:tcBorders>
            <w:shd w:val="clear" w:color="auto" w:fill="FFFF00"/>
            <w:noWrap/>
          </w:tcPr>
          <w:p w:rsidR="00560737" w:rsidRPr="00FC22A0" w:rsidRDefault="00560737" w:rsidP="0039294B">
            <w:pPr>
              <w:spacing w:before="0" w:after="0"/>
              <w:ind w:left="0"/>
              <w:jc w:val="left"/>
              <w:rPr>
                <w:rFonts w:ascii="Calibri" w:hAnsi="Calibri"/>
                <w:color w:val="000000"/>
                <w:sz w:val="22"/>
                <w:szCs w:val="22"/>
              </w:rPr>
            </w:pPr>
            <w:r>
              <w:rPr>
                <w:rFonts w:ascii="Calibri" w:hAnsi="Calibri"/>
                <w:color w:val="000000"/>
                <w:sz w:val="22"/>
                <w:szCs w:val="22"/>
              </w:rPr>
              <w:t>DOProductQtyPayment</w:t>
            </w:r>
          </w:p>
        </w:tc>
        <w:tc>
          <w:tcPr>
            <w:tcW w:w="1439" w:type="dxa"/>
            <w:tcBorders>
              <w:top w:val="nil"/>
              <w:left w:val="nil"/>
              <w:bottom w:val="single" w:sz="4" w:space="0" w:color="auto"/>
              <w:right w:val="single" w:sz="4" w:space="0" w:color="auto"/>
            </w:tcBorders>
            <w:shd w:val="clear" w:color="auto" w:fill="FFFF00"/>
            <w:noWrap/>
          </w:tcPr>
          <w:p w:rsidR="00560737" w:rsidRPr="00FC22A0" w:rsidRDefault="00560737" w:rsidP="0039294B">
            <w:pPr>
              <w:spacing w:before="0" w:after="0"/>
              <w:ind w:left="0"/>
              <w:jc w:val="left"/>
              <w:rPr>
                <w:rFonts w:ascii="Calibri" w:hAnsi="Calibri"/>
                <w:color w:val="000000"/>
                <w:sz w:val="22"/>
                <w:szCs w:val="22"/>
              </w:rPr>
            </w:pPr>
            <w:r>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FFFF00"/>
            <w:noWrap/>
          </w:tcPr>
          <w:p w:rsidR="00560737" w:rsidRPr="00FC22A0" w:rsidRDefault="00560737" w:rsidP="0039294B">
            <w:pPr>
              <w:spacing w:before="0" w:after="0"/>
              <w:ind w:left="0"/>
              <w:jc w:val="right"/>
              <w:rPr>
                <w:rFonts w:ascii="Calibri" w:hAnsi="Calibri"/>
                <w:color w:val="000000"/>
                <w:sz w:val="22"/>
                <w:szCs w:val="22"/>
              </w:rPr>
            </w:pPr>
            <w:r>
              <w:rPr>
                <w:rFonts w:ascii="Calibri" w:hAnsi="Calibri"/>
                <w:color w:val="000000"/>
                <w:sz w:val="22"/>
                <w:szCs w:val="22"/>
              </w:rPr>
              <w:t>4</w:t>
            </w:r>
          </w:p>
        </w:tc>
        <w:tc>
          <w:tcPr>
            <w:tcW w:w="1414" w:type="dxa"/>
            <w:tcBorders>
              <w:top w:val="nil"/>
              <w:left w:val="nil"/>
              <w:bottom w:val="single" w:sz="4" w:space="0" w:color="auto"/>
              <w:right w:val="single" w:sz="4" w:space="0" w:color="auto"/>
            </w:tcBorders>
            <w:shd w:val="clear" w:color="auto" w:fill="FFFF00"/>
            <w:noWrap/>
            <w:vAlign w:val="bottom"/>
          </w:tcPr>
          <w:p w:rsidR="00560737" w:rsidRPr="00FC22A0" w:rsidRDefault="00560737" w:rsidP="0039294B">
            <w:pPr>
              <w:spacing w:before="0" w:after="0"/>
              <w:ind w:left="0"/>
              <w:jc w:val="left"/>
              <w:rPr>
                <w:rFonts w:ascii="Calibri" w:hAnsi="Calibri"/>
                <w:color w:val="000000"/>
                <w:sz w:val="22"/>
                <w:szCs w:val="22"/>
              </w:rPr>
            </w:pPr>
          </w:p>
        </w:tc>
        <w:tc>
          <w:tcPr>
            <w:tcW w:w="1211" w:type="dxa"/>
            <w:tcBorders>
              <w:top w:val="nil"/>
              <w:left w:val="nil"/>
              <w:bottom w:val="single" w:sz="4" w:space="0" w:color="auto"/>
              <w:right w:val="single" w:sz="4" w:space="0" w:color="auto"/>
            </w:tcBorders>
            <w:shd w:val="clear" w:color="auto" w:fill="FFFF00"/>
            <w:noWrap/>
            <w:vAlign w:val="bottom"/>
          </w:tcPr>
          <w:p w:rsidR="00560737" w:rsidRPr="00FC22A0" w:rsidRDefault="00560737" w:rsidP="0039294B">
            <w:pPr>
              <w:spacing w:before="0" w:after="0"/>
              <w:ind w:left="0"/>
              <w:jc w:val="left"/>
              <w:rPr>
                <w:rFonts w:ascii="Calibri" w:hAnsi="Calibri"/>
                <w:color w:val="000000"/>
                <w:sz w:val="22"/>
                <w:szCs w:val="22"/>
              </w:rPr>
            </w:pPr>
          </w:p>
        </w:tc>
        <w:tc>
          <w:tcPr>
            <w:tcW w:w="1039" w:type="dxa"/>
            <w:tcBorders>
              <w:top w:val="nil"/>
              <w:left w:val="nil"/>
              <w:bottom w:val="single" w:sz="4" w:space="0" w:color="auto"/>
              <w:right w:val="single" w:sz="4" w:space="0" w:color="auto"/>
            </w:tcBorders>
            <w:shd w:val="clear" w:color="auto" w:fill="FFFF00"/>
            <w:noWrap/>
            <w:vAlign w:val="bottom"/>
          </w:tcPr>
          <w:p w:rsidR="00560737" w:rsidRPr="00FC22A0" w:rsidRDefault="00560737" w:rsidP="0039294B">
            <w:pPr>
              <w:spacing w:before="0" w:after="0"/>
              <w:ind w:left="0"/>
              <w:jc w:val="left"/>
              <w:rPr>
                <w:rFonts w:ascii="Calibri" w:hAnsi="Calibri"/>
                <w:color w:val="000000"/>
                <w:sz w:val="22"/>
                <w:szCs w:val="22"/>
              </w:rPr>
            </w:pPr>
          </w:p>
        </w:tc>
        <w:tc>
          <w:tcPr>
            <w:tcW w:w="1400" w:type="dxa"/>
            <w:tcBorders>
              <w:top w:val="nil"/>
              <w:left w:val="nil"/>
              <w:bottom w:val="single" w:sz="4" w:space="0" w:color="auto"/>
              <w:right w:val="single" w:sz="4" w:space="0" w:color="auto"/>
            </w:tcBorders>
            <w:shd w:val="clear" w:color="auto" w:fill="FFFF00"/>
            <w:noWrap/>
            <w:vAlign w:val="bottom"/>
          </w:tcPr>
          <w:p w:rsidR="00560737" w:rsidRPr="00FC22A0" w:rsidRDefault="00560737" w:rsidP="0039294B">
            <w:pPr>
              <w:spacing w:before="0" w:after="0"/>
              <w:ind w:left="0"/>
              <w:jc w:val="right"/>
              <w:rPr>
                <w:rFonts w:ascii="Calibri" w:hAnsi="Calibri"/>
                <w:color w:val="000000"/>
                <w:sz w:val="22"/>
                <w:szCs w:val="22"/>
              </w:rPr>
            </w:pPr>
          </w:p>
        </w:tc>
      </w:tr>
      <w:tr w:rsidR="0039294B" w:rsidRPr="00FC22A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FC22A0" w:rsidRDefault="00560737" w:rsidP="0039294B">
            <w:pPr>
              <w:spacing w:before="0" w:after="0"/>
              <w:ind w:left="0"/>
              <w:jc w:val="center"/>
              <w:rPr>
                <w:rFonts w:ascii="Calibri" w:hAnsi="Calibri"/>
                <w:color w:val="000000"/>
                <w:sz w:val="22"/>
                <w:szCs w:val="22"/>
              </w:rPr>
            </w:pPr>
            <w:r>
              <w:rPr>
                <w:rFonts w:ascii="Calibri" w:hAnsi="Calibri"/>
                <w:color w:val="000000"/>
                <w:sz w:val="22"/>
                <w:szCs w:val="22"/>
              </w:rPr>
              <w:t>8</w:t>
            </w:r>
          </w:p>
        </w:tc>
        <w:tc>
          <w:tcPr>
            <w:tcW w:w="2305" w:type="dxa"/>
            <w:tcBorders>
              <w:top w:val="nil"/>
              <w:left w:val="nil"/>
              <w:bottom w:val="single" w:sz="4" w:space="0" w:color="auto"/>
              <w:right w:val="single" w:sz="4" w:space="0" w:color="auto"/>
            </w:tcBorders>
            <w:shd w:val="clear" w:color="auto" w:fill="auto"/>
            <w:noWrap/>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DOOrgPenalty</w:t>
            </w:r>
          </w:p>
        </w:tc>
        <w:tc>
          <w:tcPr>
            <w:tcW w:w="1439" w:type="dxa"/>
            <w:tcBorders>
              <w:top w:val="nil"/>
              <w:left w:val="nil"/>
              <w:bottom w:val="single" w:sz="4" w:space="0" w:color="auto"/>
              <w:right w:val="single" w:sz="4" w:space="0" w:color="auto"/>
            </w:tcBorders>
            <w:shd w:val="clear" w:color="auto" w:fill="auto"/>
            <w:noWrap/>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decimal(18,2)</w:t>
            </w:r>
          </w:p>
        </w:tc>
        <w:tc>
          <w:tcPr>
            <w:tcW w:w="837" w:type="dxa"/>
            <w:tcBorders>
              <w:top w:val="nil"/>
              <w:left w:val="nil"/>
              <w:bottom w:val="single" w:sz="4" w:space="0" w:color="auto"/>
              <w:right w:val="single" w:sz="4" w:space="0" w:color="auto"/>
            </w:tcBorders>
            <w:shd w:val="clear" w:color="auto" w:fill="auto"/>
            <w:noWrap/>
            <w:hideMark/>
          </w:tcPr>
          <w:p w:rsidR="0039294B" w:rsidRPr="00FC22A0" w:rsidRDefault="0039294B" w:rsidP="0039294B">
            <w:pPr>
              <w:spacing w:before="0" w:after="0"/>
              <w:ind w:left="0"/>
              <w:jc w:val="right"/>
              <w:rPr>
                <w:rFonts w:ascii="Calibri" w:hAnsi="Calibri"/>
                <w:color w:val="000000"/>
                <w:sz w:val="22"/>
                <w:szCs w:val="22"/>
              </w:rPr>
            </w:pPr>
            <w:r w:rsidRPr="00FC22A0">
              <w:rPr>
                <w:rFonts w:ascii="Calibri" w:hAnsi="Calibri"/>
                <w:color w:val="000000"/>
                <w:sz w:val="22"/>
                <w:szCs w:val="22"/>
              </w:rPr>
              <w:t>9</w:t>
            </w:r>
          </w:p>
        </w:tc>
        <w:tc>
          <w:tcPr>
            <w:tcW w:w="1414"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right"/>
              <w:rPr>
                <w:rFonts w:ascii="Calibri" w:hAnsi="Calibri"/>
                <w:color w:val="000000"/>
                <w:sz w:val="22"/>
                <w:szCs w:val="22"/>
              </w:rPr>
            </w:pPr>
            <w:r w:rsidRPr="00FC22A0">
              <w:rPr>
                <w:rFonts w:ascii="Calibri" w:hAnsi="Calibri"/>
                <w:color w:val="000000"/>
                <w:sz w:val="22"/>
                <w:szCs w:val="22"/>
              </w:rPr>
              <w:t>0</w:t>
            </w:r>
          </w:p>
        </w:tc>
      </w:tr>
      <w:tr w:rsidR="0039294B" w:rsidRPr="00FC22A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FC22A0" w:rsidRDefault="00560737" w:rsidP="0039294B">
            <w:pPr>
              <w:spacing w:before="0" w:after="0"/>
              <w:ind w:left="0"/>
              <w:jc w:val="center"/>
              <w:rPr>
                <w:rFonts w:ascii="Calibri" w:hAnsi="Calibri"/>
                <w:color w:val="000000"/>
                <w:sz w:val="22"/>
                <w:szCs w:val="22"/>
              </w:rPr>
            </w:pPr>
            <w:r>
              <w:rPr>
                <w:rFonts w:ascii="Calibri" w:hAnsi="Calibri"/>
                <w:color w:val="000000"/>
                <w:sz w:val="22"/>
                <w:szCs w:val="22"/>
              </w:rPr>
              <w:t>9</w:t>
            </w:r>
          </w:p>
        </w:tc>
        <w:tc>
          <w:tcPr>
            <w:tcW w:w="2305" w:type="dxa"/>
            <w:tcBorders>
              <w:top w:val="nil"/>
              <w:left w:val="nil"/>
              <w:bottom w:val="single" w:sz="4" w:space="0" w:color="auto"/>
              <w:right w:val="single" w:sz="4" w:space="0" w:color="auto"/>
            </w:tcBorders>
            <w:shd w:val="clear" w:color="auto" w:fill="auto"/>
            <w:noWrap/>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DONewPenalty</w:t>
            </w:r>
          </w:p>
        </w:tc>
        <w:tc>
          <w:tcPr>
            <w:tcW w:w="1439" w:type="dxa"/>
            <w:tcBorders>
              <w:top w:val="nil"/>
              <w:left w:val="nil"/>
              <w:bottom w:val="single" w:sz="4" w:space="0" w:color="auto"/>
              <w:right w:val="single" w:sz="4" w:space="0" w:color="auto"/>
            </w:tcBorders>
            <w:shd w:val="clear" w:color="auto" w:fill="auto"/>
            <w:noWrap/>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decimal(18,2)</w:t>
            </w:r>
          </w:p>
        </w:tc>
        <w:tc>
          <w:tcPr>
            <w:tcW w:w="837" w:type="dxa"/>
            <w:tcBorders>
              <w:top w:val="nil"/>
              <w:left w:val="nil"/>
              <w:bottom w:val="single" w:sz="4" w:space="0" w:color="auto"/>
              <w:right w:val="single" w:sz="4" w:space="0" w:color="auto"/>
            </w:tcBorders>
            <w:shd w:val="clear" w:color="auto" w:fill="auto"/>
            <w:noWrap/>
            <w:hideMark/>
          </w:tcPr>
          <w:p w:rsidR="0039294B" w:rsidRPr="00FC22A0" w:rsidRDefault="0039294B" w:rsidP="0039294B">
            <w:pPr>
              <w:spacing w:before="0" w:after="0"/>
              <w:ind w:left="0"/>
              <w:jc w:val="right"/>
              <w:rPr>
                <w:rFonts w:ascii="Calibri" w:hAnsi="Calibri"/>
                <w:color w:val="000000"/>
                <w:sz w:val="22"/>
                <w:szCs w:val="22"/>
              </w:rPr>
            </w:pPr>
            <w:r w:rsidRPr="00FC22A0">
              <w:rPr>
                <w:rFonts w:ascii="Calibri" w:hAnsi="Calibri"/>
                <w:color w:val="000000"/>
                <w:sz w:val="22"/>
                <w:szCs w:val="22"/>
              </w:rPr>
              <w:t>9</w:t>
            </w:r>
          </w:p>
        </w:tc>
        <w:tc>
          <w:tcPr>
            <w:tcW w:w="1414"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right"/>
              <w:rPr>
                <w:rFonts w:ascii="Calibri" w:hAnsi="Calibri"/>
                <w:color w:val="000000"/>
                <w:sz w:val="22"/>
                <w:szCs w:val="22"/>
              </w:rPr>
            </w:pPr>
            <w:r w:rsidRPr="00FC22A0">
              <w:rPr>
                <w:rFonts w:ascii="Calibri" w:hAnsi="Calibri"/>
                <w:color w:val="000000"/>
                <w:sz w:val="22"/>
                <w:szCs w:val="22"/>
              </w:rPr>
              <w:t>0</w:t>
            </w:r>
          </w:p>
        </w:tc>
      </w:tr>
      <w:tr w:rsidR="0039294B" w:rsidRPr="00FC22A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FC22A0" w:rsidRDefault="00560737" w:rsidP="0039294B">
            <w:pPr>
              <w:spacing w:before="0" w:after="0"/>
              <w:ind w:left="0"/>
              <w:jc w:val="center"/>
              <w:rPr>
                <w:rFonts w:ascii="Calibri" w:hAnsi="Calibri"/>
                <w:color w:val="000000"/>
                <w:sz w:val="22"/>
                <w:szCs w:val="22"/>
              </w:rPr>
            </w:pPr>
            <w:r>
              <w:rPr>
                <w:rFonts w:ascii="Calibri" w:hAnsi="Calibri"/>
                <w:color w:val="000000"/>
                <w:sz w:val="22"/>
                <w:szCs w:val="22"/>
              </w:rPr>
              <w:t>10</w:t>
            </w:r>
          </w:p>
        </w:tc>
        <w:tc>
          <w:tcPr>
            <w:tcW w:w="2305" w:type="dxa"/>
            <w:tcBorders>
              <w:top w:val="nil"/>
              <w:left w:val="nil"/>
              <w:bottom w:val="single" w:sz="4" w:space="0" w:color="auto"/>
              <w:right w:val="single" w:sz="4" w:space="0" w:color="auto"/>
            </w:tcBorders>
            <w:shd w:val="clear" w:color="auto" w:fill="auto"/>
            <w:noWrap/>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DOProductCostCenter</w:t>
            </w:r>
          </w:p>
        </w:tc>
        <w:tc>
          <w:tcPr>
            <w:tcW w:w="1439" w:type="dxa"/>
            <w:tcBorders>
              <w:top w:val="nil"/>
              <w:left w:val="nil"/>
              <w:bottom w:val="single" w:sz="4" w:space="0" w:color="auto"/>
              <w:right w:val="single" w:sz="4" w:space="0" w:color="auto"/>
            </w:tcBorders>
            <w:shd w:val="clear" w:color="auto" w:fill="auto"/>
            <w:noWrap/>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varchar(10)</w:t>
            </w:r>
          </w:p>
        </w:tc>
        <w:tc>
          <w:tcPr>
            <w:tcW w:w="837" w:type="dxa"/>
            <w:tcBorders>
              <w:top w:val="nil"/>
              <w:left w:val="nil"/>
              <w:bottom w:val="single" w:sz="4" w:space="0" w:color="auto"/>
              <w:right w:val="single" w:sz="4" w:space="0" w:color="auto"/>
            </w:tcBorders>
            <w:shd w:val="clear" w:color="auto" w:fill="auto"/>
            <w:noWrap/>
            <w:hideMark/>
          </w:tcPr>
          <w:p w:rsidR="0039294B" w:rsidRPr="00FC22A0" w:rsidRDefault="0039294B" w:rsidP="0039294B">
            <w:pPr>
              <w:spacing w:before="0" w:after="0"/>
              <w:ind w:left="0"/>
              <w:jc w:val="right"/>
              <w:rPr>
                <w:rFonts w:ascii="Calibri" w:hAnsi="Calibri"/>
                <w:color w:val="000000"/>
                <w:sz w:val="22"/>
                <w:szCs w:val="22"/>
              </w:rPr>
            </w:pPr>
            <w:r w:rsidRPr="00FC22A0">
              <w:rPr>
                <w:rFonts w:ascii="Calibri" w:hAnsi="Calibri"/>
                <w:color w:val="000000"/>
                <w:sz w:val="22"/>
                <w:szCs w:val="22"/>
              </w:rPr>
              <w:t>10</w:t>
            </w:r>
          </w:p>
        </w:tc>
        <w:tc>
          <w:tcPr>
            <w:tcW w:w="1414"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r>
      <w:tr w:rsidR="0039294B" w:rsidRPr="00FC22A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FC22A0" w:rsidRDefault="0039294B" w:rsidP="0039294B">
            <w:pPr>
              <w:spacing w:before="0" w:after="0"/>
              <w:ind w:left="0"/>
              <w:jc w:val="center"/>
              <w:rPr>
                <w:rFonts w:ascii="Calibri" w:hAnsi="Calibri"/>
                <w:color w:val="000000"/>
                <w:sz w:val="22"/>
                <w:szCs w:val="22"/>
              </w:rPr>
            </w:pPr>
            <w:r w:rsidRPr="00FC22A0">
              <w:rPr>
                <w:rFonts w:ascii="Calibri" w:hAnsi="Calibri"/>
                <w:color w:val="000000"/>
                <w:sz w:val="22"/>
                <w:szCs w:val="22"/>
              </w:rPr>
              <w:t>1</w:t>
            </w:r>
            <w:r w:rsidR="00560737">
              <w:rPr>
                <w:rFonts w:ascii="Calibri" w:hAnsi="Calibri"/>
                <w:color w:val="000000"/>
                <w:sz w:val="22"/>
                <w:szCs w:val="22"/>
              </w:rPr>
              <w:t>1</w:t>
            </w:r>
          </w:p>
        </w:tc>
        <w:tc>
          <w:tcPr>
            <w:tcW w:w="2305" w:type="dxa"/>
            <w:tcBorders>
              <w:top w:val="nil"/>
              <w:left w:val="nil"/>
              <w:bottom w:val="single" w:sz="4" w:space="0" w:color="auto"/>
              <w:right w:val="single" w:sz="4" w:space="0" w:color="auto"/>
            </w:tcBorders>
            <w:shd w:val="clear" w:color="auto" w:fill="auto"/>
            <w:noWrap/>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DOShipingFlag</w:t>
            </w:r>
          </w:p>
        </w:tc>
        <w:tc>
          <w:tcPr>
            <w:tcW w:w="1439" w:type="dxa"/>
            <w:tcBorders>
              <w:top w:val="nil"/>
              <w:left w:val="nil"/>
              <w:bottom w:val="single" w:sz="4" w:space="0" w:color="auto"/>
              <w:right w:val="single" w:sz="4" w:space="0" w:color="auto"/>
            </w:tcBorders>
            <w:shd w:val="clear" w:color="auto" w:fill="auto"/>
            <w:noWrap/>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auto"/>
            <w:noWrap/>
            <w:hideMark/>
          </w:tcPr>
          <w:p w:rsidR="0039294B" w:rsidRPr="00FC22A0" w:rsidRDefault="0039294B" w:rsidP="0039294B">
            <w:pPr>
              <w:spacing w:before="0" w:after="0"/>
              <w:ind w:left="0"/>
              <w:jc w:val="right"/>
              <w:rPr>
                <w:rFonts w:ascii="Calibri" w:hAnsi="Calibri"/>
                <w:color w:val="000000"/>
                <w:sz w:val="22"/>
                <w:szCs w:val="22"/>
              </w:rPr>
            </w:pPr>
            <w:r w:rsidRPr="00FC22A0">
              <w:rPr>
                <w:rFonts w:ascii="Calibri" w:hAnsi="Calibri"/>
                <w:color w:val="000000"/>
                <w:sz w:val="22"/>
                <w:szCs w:val="22"/>
              </w:rPr>
              <w:t>1</w:t>
            </w:r>
          </w:p>
        </w:tc>
        <w:tc>
          <w:tcPr>
            <w:tcW w:w="1414" w:type="dxa"/>
            <w:tcBorders>
              <w:top w:val="nil"/>
              <w:left w:val="nil"/>
              <w:bottom w:val="single" w:sz="4" w:space="0" w:color="auto"/>
              <w:right w:val="single" w:sz="4" w:space="0" w:color="auto"/>
            </w:tcBorders>
            <w:shd w:val="clear" w:color="auto" w:fill="auto"/>
            <w:noWrap/>
            <w:vAlign w:val="bottom"/>
            <w:hideMark/>
          </w:tcPr>
          <w:p w:rsidR="0039294B"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xml:space="preserve">0 = Direct, </w:t>
            </w:r>
          </w:p>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1 = Cargo</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r>
      <w:tr w:rsidR="0039294B" w:rsidRPr="00FC22A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FC22A0" w:rsidRDefault="0039294B" w:rsidP="0039294B">
            <w:pPr>
              <w:spacing w:before="0" w:after="0"/>
              <w:ind w:left="0"/>
              <w:jc w:val="center"/>
              <w:rPr>
                <w:rFonts w:ascii="Calibri" w:hAnsi="Calibri"/>
                <w:color w:val="000000"/>
                <w:sz w:val="22"/>
                <w:szCs w:val="22"/>
              </w:rPr>
            </w:pPr>
            <w:r w:rsidRPr="00FC22A0">
              <w:rPr>
                <w:rFonts w:ascii="Calibri" w:hAnsi="Calibri"/>
                <w:color w:val="000000"/>
                <w:sz w:val="22"/>
                <w:szCs w:val="22"/>
              </w:rPr>
              <w:t>1</w:t>
            </w:r>
            <w:r w:rsidR="00560737">
              <w:rPr>
                <w:rFonts w:ascii="Calibri" w:hAnsi="Calibri"/>
                <w:color w:val="000000"/>
                <w:sz w:val="22"/>
                <w:szCs w:val="22"/>
              </w:rPr>
              <w:t>2</w:t>
            </w:r>
          </w:p>
        </w:tc>
        <w:tc>
          <w:tcPr>
            <w:tcW w:w="2305" w:type="dxa"/>
            <w:tcBorders>
              <w:top w:val="nil"/>
              <w:left w:val="nil"/>
              <w:bottom w:val="single" w:sz="4" w:space="0" w:color="auto"/>
              <w:right w:val="single" w:sz="4" w:space="0" w:color="auto"/>
            </w:tcBorders>
            <w:shd w:val="clear" w:color="auto" w:fill="auto"/>
            <w:noWrap/>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DOCargoCode</w:t>
            </w:r>
          </w:p>
        </w:tc>
        <w:tc>
          <w:tcPr>
            <w:tcW w:w="1439" w:type="dxa"/>
            <w:tcBorders>
              <w:top w:val="nil"/>
              <w:left w:val="nil"/>
              <w:bottom w:val="single" w:sz="4" w:space="0" w:color="auto"/>
              <w:right w:val="single" w:sz="4" w:space="0" w:color="auto"/>
            </w:tcBorders>
            <w:shd w:val="clear" w:color="auto" w:fill="auto"/>
            <w:noWrap/>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varchar(8)</w:t>
            </w:r>
          </w:p>
        </w:tc>
        <w:tc>
          <w:tcPr>
            <w:tcW w:w="837" w:type="dxa"/>
            <w:tcBorders>
              <w:top w:val="nil"/>
              <w:left w:val="nil"/>
              <w:bottom w:val="single" w:sz="4" w:space="0" w:color="auto"/>
              <w:right w:val="single" w:sz="4" w:space="0" w:color="auto"/>
            </w:tcBorders>
            <w:shd w:val="clear" w:color="auto" w:fill="auto"/>
            <w:noWrap/>
            <w:hideMark/>
          </w:tcPr>
          <w:p w:rsidR="0039294B" w:rsidRPr="00FC22A0" w:rsidRDefault="0039294B" w:rsidP="0039294B">
            <w:pPr>
              <w:spacing w:before="0" w:after="0"/>
              <w:ind w:left="0"/>
              <w:jc w:val="right"/>
              <w:rPr>
                <w:rFonts w:ascii="Calibri" w:hAnsi="Calibri"/>
                <w:color w:val="000000"/>
                <w:sz w:val="22"/>
                <w:szCs w:val="22"/>
              </w:rPr>
            </w:pPr>
            <w:r w:rsidRPr="00FC22A0">
              <w:rPr>
                <w:rFonts w:ascii="Calibri" w:hAnsi="Calibri"/>
                <w:color w:val="000000"/>
                <w:sz w:val="22"/>
                <w:szCs w:val="22"/>
              </w:rPr>
              <w:t>8</w:t>
            </w:r>
          </w:p>
        </w:tc>
        <w:tc>
          <w:tcPr>
            <w:tcW w:w="1414"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r>
      <w:tr w:rsidR="0039294B" w:rsidRPr="00FC22A0"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FC22A0" w:rsidRDefault="0039294B" w:rsidP="0039294B">
            <w:pPr>
              <w:spacing w:before="0" w:after="0"/>
              <w:ind w:left="0"/>
              <w:jc w:val="center"/>
              <w:rPr>
                <w:rFonts w:ascii="Calibri" w:hAnsi="Calibri"/>
                <w:color w:val="000000"/>
                <w:sz w:val="22"/>
                <w:szCs w:val="22"/>
              </w:rPr>
            </w:pPr>
            <w:r w:rsidRPr="00FC22A0">
              <w:rPr>
                <w:rFonts w:ascii="Calibri" w:hAnsi="Calibri"/>
                <w:color w:val="000000"/>
                <w:sz w:val="22"/>
                <w:szCs w:val="22"/>
              </w:rPr>
              <w:t>1</w:t>
            </w:r>
            <w:r w:rsidR="00560737">
              <w:rPr>
                <w:rFonts w:ascii="Calibri" w:hAnsi="Calibri"/>
                <w:color w:val="000000"/>
                <w:sz w:val="22"/>
                <w:szCs w:val="22"/>
              </w:rPr>
              <w:t>3</w:t>
            </w:r>
          </w:p>
        </w:tc>
        <w:tc>
          <w:tcPr>
            <w:tcW w:w="2305" w:type="dxa"/>
            <w:tcBorders>
              <w:top w:val="nil"/>
              <w:left w:val="nil"/>
              <w:bottom w:val="single" w:sz="4" w:space="0" w:color="auto"/>
              <w:right w:val="single" w:sz="4" w:space="0" w:color="auto"/>
            </w:tcBorders>
            <w:shd w:val="clear" w:color="auto" w:fill="auto"/>
            <w:noWrap/>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DOInvoicedFlag</w:t>
            </w:r>
          </w:p>
        </w:tc>
        <w:tc>
          <w:tcPr>
            <w:tcW w:w="1439" w:type="dxa"/>
            <w:tcBorders>
              <w:top w:val="nil"/>
              <w:left w:val="nil"/>
              <w:bottom w:val="single" w:sz="4" w:space="0" w:color="auto"/>
              <w:right w:val="single" w:sz="4" w:space="0" w:color="auto"/>
            </w:tcBorders>
            <w:shd w:val="clear" w:color="auto" w:fill="auto"/>
            <w:noWrap/>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auto"/>
            <w:noWrap/>
            <w:hideMark/>
          </w:tcPr>
          <w:p w:rsidR="0039294B" w:rsidRPr="00FC22A0" w:rsidRDefault="0039294B" w:rsidP="0039294B">
            <w:pPr>
              <w:spacing w:before="0" w:after="0"/>
              <w:ind w:left="0"/>
              <w:jc w:val="right"/>
              <w:rPr>
                <w:rFonts w:ascii="Calibri" w:hAnsi="Calibri"/>
                <w:color w:val="000000"/>
                <w:sz w:val="22"/>
                <w:szCs w:val="22"/>
              </w:rPr>
            </w:pPr>
            <w:r w:rsidRPr="00FC22A0">
              <w:rPr>
                <w:rFonts w:ascii="Calibri" w:hAnsi="Calibri"/>
                <w:color w:val="000000"/>
                <w:sz w:val="22"/>
                <w:szCs w:val="22"/>
              </w:rPr>
              <w:t>1</w:t>
            </w:r>
          </w:p>
        </w:tc>
        <w:tc>
          <w:tcPr>
            <w:tcW w:w="1414"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FC22A0" w:rsidRDefault="0039294B" w:rsidP="0039294B">
            <w:pPr>
              <w:spacing w:before="0" w:after="0"/>
              <w:ind w:left="0"/>
              <w:jc w:val="left"/>
              <w:rPr>
                <w:rFonts w:ascii="Calibri" w:hAnsi="Calibri"/>
                <w:color w:val="000000"/>
                <w:sz w:val="22"/>
                <w:szCs w:val="22"/>
              </w:rPr>
            </w:pPr>
            <w:r w:rsidRPr="00FC22A0">
              <w:rPr>
                <w:rFonts w:ascii="Calibri" w:hAnsi="Calibri"/>
                <w:color w:val="000000"/>
                <w:sz w:val="22"/>
                <w:szCs w:val="22"/>
              </w:rPr>
              <w:t> </w:t>
            </w:r>
          </w:p>
        </w:tc>
      </w:tr>
    </w:tbl>
    <w:p w:rsidR="0039294B" w:rsidRDefault="0039294B" w:rsidP="00771F25">
      <w:pPr>
        <w:ind w:left="0"/>
      </w:pPr>
    </w:p>
    <w:p w:rsidR="0039294B" w:rsidRPr="00F75A8F" w:rsidRDefault="0039294B" w:rsidP="0039294B">
      <w:pPr>
        <w:pStyle w:val="BodyText"/>
        <w:rPr>
          <w:rStyle w:val="IntenseEmphasis"/>
          <w:b w:val="0"/>
          <w:i w:val="0"/>
          <w:color w:val="auto"/>
        </w:rPr>
      </w:pPr>
      <w:r w:rsidRPr="00F75A8F">
        <w:rPr>
          <w:rStyle w:val="IntenseEmphasis"/>
          <w:b w:val="0"/>
          <w:i w:val="0"/>
          <w:color w:val="auto"/>
        </w:rPr>
        <w:t xml:space="preserve">Nama Tabel </w:t>
      </w:r>
      <w:r w:rsidRPr="00F75A8F">
        <w:rPr>
          <w:rStyle w:val="IntenseEmphasis"/>
          <w:b w:val="0"/>
          <w:i w:val="0"/>
          <w:color w:val="auto"/>
        </w:rPr>
        <w:tab/>
        <w:t>:</w:t>
      </w:r>
      <w:r w:rsidRPr="00FC22A0">
        <w:t xml:space="preserve"> </w:t>
      </w:r>
      <w:r w:rsidRPr="00FC22A0">
        <w:rPr>
          <w:rStyle w:val="IntenseEmphasis"/>
          <w:b w:val="0"/>
          <w:i w:val="0"/>
          <w:color w:val="auto"/>
        </w:rPr>
        <w:t>EPROC_DOVendorToCargo</w:t>
      </w:r>
    </w:p>
    <w:p w:rsidR="0039294B" w:rsidRPr="00F75A8F" w:rsidRDefault="0039294B" w:rsidP="0039294B">
      <w:pPr>
        <w:pStyle w:val="BodyText"/>
        <w:rPr>
          <w:rStyle w:val="IntenseEmphasis"/>
          <w:b w:val="0"/>
          <w:i w:val="0"/>
          <w:color w:val="auto"/>
        </w:rPr>
      </w:pPr>
      <w:r w:rsidRPr="00F75A8F">
        <w:rPr>
          <w:rStyle w:val="IntenseEmphasis"/>
          <w:b w:val="0"/>
          <w:i w:val="0"/>
          <w:color w:val="auto"/>
        </w:rPr>
        <w:t>Deskripsi</w:t>
      </w:r>
      <w:r w:rsidRPr="00F75A8F">
        <w:rPr>
          <w:rStyle w:val="IntenseEmphasis"/>
          <w:b w:val="0"/>
          <w:i w:val="0"/>
          <w:color w:val="auto"/>
        </w:rPr>
        <w:tab/>
      </w:r>
      <w:r>
        <w:rPr>
          <w:rStyle w:val="IntenseEmphasis"/>
          <w:b w:val="0"/>
          <w:i w:val="0"/>
          <w:color w:val="auto"/>
        </w:rPr>
        <w:tab/>
      </w:r>
      <w:r w:rsidRPr="00F75A8F">
        <w:rPr>
          <w:rStyle w:val="IntenseEmphasis"/>
          <w:b w:val="0"/>
          <w:i w:val="0"/>
          <w:color w:val="auto"/>
        </w:rPr>
        <w:t>:</w:t>
      </w:r>
    </w:p>
    <w:tbl>
      <w:tblPr>
        <w:tblW w:w="10125" w:type="dxa"/>
        <w:tblLook w:val="04A0" w:firstRow="1" w:lastRow="0" w:firstColumn="1" w:lastColumn="0" w:noHBand="0" w:noVBand="1"/>
      </w:tblPr>
      <w:tblGrid>
        <w:gridCol w:w="480"/>
        <w:gridCol w:w="2305"/>
        <w:gridCol w:w="1452"/>
        <w:gridCol w:w="837"/>
        <w:gridCol w:w="1401"/>
        <w:gridCol w:w="1211"/>
        <w:gridCol w:w="1039"/>
        <w:gridCol w:w="1400"/>
      </w:tblGrid>
      <w:tr w:rsidR="0039294B" w:rsidRPr="005E1CBB" w:rsidTr="0039294B">
        <w:trPr>
          <w:trHeight w:val="300"/>
        </w:trPr>
        <w:tc>
          <w:tcPr>
            <w:tcW w:w="480" w:type="dxa"/>
            <w:tcBorders>
              <w:top w:val="single" w:sz="4" w:space="0" w:color="auto"/>
              <w:left w:val="single" w:sz="4" w:space="0" w:color="auto"/>
              <w:bottom w:val="single" w:sz="4" w:space="0" w:color="auto"/>
              <w:right w:val="single" w:sz="4" w:space="0" w:color="auto"/>
            </w:tcBorders>
            <w:shd w:val="clear" w:color="000000" w:fill="F2F2F2"/>
            <w:noWrap/>
            <w:hideMark/>
          </w:tcPr>
          <w:p w:rsidR="0039294B" w:rsidRPr="005E1CBB" w:rsidRDefault="0039294B" w:rsidP="0039294B">
            <w:pPr>
              <w:spacing w:before="0" w:after="0"/>
              <w:ind w:left="0"/>
              <w:jc w:val="center"/>
              <w:rPr>
                <w:rFonts w:ascii="Calibri" w:hAnsi="Calibri"/>
                <w:b/>
                <w:bCs/>
                <w:color w:val="000000"/>
                <w:sz w:val="22"/>
                <w:szCs w:val="22"/>
              </w:rPr>
            </w:pPr>
            <w:r w:rsidRPr="005E1CBB">
              <w:rPr>
                <w:rFonts w:ascii="Calibri" w:hAnsi="Calibri"/>
                <w:b/>
                <w:bCs/>
                <w:color w:val="000000"/>
                <w:sz w:val="22"/>
                <w:szCs w:val="22"/>
              </w:rPr>
              <w:t>No</w:t>
            </w:r>
          </w:p>
        </w:tc>
        <w:tc>
          <w:tcPr>
            <w:tcW w:w="2305" w:type="dxa"/>
            <w:tcBorders>
              <w:top w:val="single" w:sz="4" w:space="0" w:color="auto"/>
              <w:left w:val="nil"/>
              <w:bottom w:val="single" w:sz="4" w:space="0" w:color="auto"/>
              <w:right w:val="single" w:sz="4" w:space="0" w:color="auto"/>
            </w:tcBorders>
            <w:shd w:val="clear" w:color="000000" w:fill="F2F2F2"/>
            <w:noWrap/>
            <w:hideMark/>
          </w:tcPr>
          <w:p w:rsidR="0039294B" w:rsidRPr="005E1CBB" w:rsidRDefault="0039294B" w:rsidP="0039294B">
            <w:pPr>
              <w:spacing w:before="0" w:after="0"/>
              <w:ind w:left="0"/>
              <w:jc w:val="center"/>
              <w:rPr>
                <w:rFonts w:ascii="Calibri" w:hAnsi="Calibri"/>
                <w:b/>
                <w:bCs/>
                <w:color w:val="000000"/>
                <w:sz w:val="22"/>
                <w:szCs w:val="22"/>
              </w:rPr>
            </w:pPr>
            <w:r w:rsidRPr="005E1CBB">
              <w:rPr>
                <w:rFonts w:ascii="Calibri" w:hAnsi="Calibri"/>
                <w:b/>
                <w:bCs/>
                <w:color w:val="000000"/>
                <w:sz w:val="22"/>
                <w:szCs w:val="22"/>
              </w:rPr>
              <w:t>Nama Field</w:t>
            </w:r>
          </w:p>
        </w:tc>
        <w:tc>
          <w:tcPr>
            <w:tcW w:w="1452" w:type="dxa"/>
            <w:tcBorders>
              <w:top w:val="single" w:sz="4" w:space="0" w:color="auto"/>
              <w:left w:val="nil"/>
              <w:bottom w:val="single" w:sz="4" w:space="0" w:color="auto"/>
              <w:right w:val="single" w:sz="4" w:space="0" w:color="auto"/>
            </w:tcBorders>
            <w:shd w:val="clear" w:color="000000" w:fill="F2F2F2"/>
            <w:noWrap/>
            <w:hideMark/>
          </w:tcPr>
          <w:p w:rsidR="0039294B" w:rsidRPr="005E1CBB" w:rsidRDefault="0039294B" w:rsidP="0039294B">
            <w:pPr>
              <w:spacing w:before="0" w:after="0"/>
              <w:ind w:left="0"/>
              <w:jc w:val="center"/>
              <w:rPr>
                <w:rFonts w:ascii="Calibri" w:hAnsi="Calibri"/>
                <w:b/>
                <w:bCs/>
                <w:color w:val="000000"/>
                <w:sz w:val="22"/>
                <w:szCs w:val="22"/>
              </w:rPr>
            </w:pPr>
            <w:r w:rsidRPr="005E1CBB">
              <w:rPr>
                <w:rFonts w:ascii="Calibri" w:hAnsi="Calibri"/>
                <w:b/>
                <w:bCs/>
                <w:color w:val="000000"/>
                <w:sz w:val="22"/>
                <w:szCs w:val="22"/>
              </w:rPr>
              <w:t>Type</w:t>
            </w:r>
          </w:p>
        </w:tc>
        <w:tc>
          <w:tcPr>
            <w:tcW w:w="837" w:type="dxa"/>
            <w:tcBorders>
              <w:top w:val="single" w:sz="4" w:space="0" w:color="auto"/>
              <w:left w:val="nil"/>
              <w:bottom w:val="single" w:sz="4" w:space="0" w:color="auto"/>
              <w:right w:val="single" w:sz="4" w:space="0" w:color="auto"/>
            </w:tcBorders>
            <w:shd w:val="clear" w:color="000000" w:fill="F2F2F2"/>
            <w:noWrap/>
            <w:hideMark/>
          </w:tcPr>
          <w:p w:rsidR="0039294B" w:rsidRPr="005E1CBB" w:rsidRDefault="0039294B" w:rsidP="0039294B">
            <w:pPr>
              <w:spacing w:before="0" w:after="0"/>
              <w:ind w:left="0"/>
              <w:jc w:val="center"/>
              <w:rPr>
                <w:rFonts w:ascii="Calibri" w:hAnsi="Calibri"/>
                <w:b/>
                <w:bCs/>
                <w:color w:val="000000"/>
                <w:sz w:val="22"/>
                <w:szCs w:val="22"/>
              </w:rPr>
            </w:pPr>
            <w:r w:rsidRPr="005E1CBB">
              <w:rPr>
                <w:rFonts w:ascii="Calibri" w:hAnsi="Calibri"/>
                <w:b/>
                <w:bCs/>
                <w:color w:val="000000"/>
                <w:sz w:val="22"/>
                <w:szCs w:val="22"/>
              </w:rPr>
              <w:t>Length</w:t>
            </w:r>
          </w:p>
        </w:tc>
        <w:tc>
          <w:tcPr>
            <w:tcW w:w="1401" w:type="dxa"/>
            <w:tcBorders>
              <w:top w:val="single" w:sz="4" w:space="0" w:color="auto"/>
              <w:left w:val="nil"/>
              <w:bottom w:val="single" w:sz="4" w:space="0" w:color="auto"/>
              <w:right w:val="single" w:sz="4" w:space="0" w:color="auto"/>
            </w:tcBorders>
            <w:shd w:val="clear" w:color="000000" w:fill="F2F2F2"/>
            <w:noWrap/>
            <w:hideMark/>
          </w:tcPr>
          <w:p w:rsidR="0039294B" w:rsidRPr="005E1CBB" w:rsidRDefault="0039294B" w:rsidP="0039294B">
            <w:pPr>
              <w:spacing w:before="0" w:after="0"/>
              <w:ind w:left="0"/>
              <w:jc w:val="center"/>
              <w:rPr>
                <w:rFonts w:ascii="Calibri" w:hAnsi="Calibri"/>
                <w:b/>
                <w:bCs/>
                <w:color w:val="000000"/>
                <w:sz w:val="22"/>
                <w:szCs w:val="22"/>
              </w:rPr>
            </w:pPr>
            <w:r w:rsidRPr="005E1CBB">
              <w:rPr>
                <w:rFonts w:ascii="Calibri" w:hAnsi="Calibri"/>
                <w:b/>
                <w:bCs/>
                <w:color w:val="000000"/>
                <w:sz w:val="22"/>
                <w:szCs w:val="22"/>
              </w:rPr>
              <w:t>Keterangan</w:t>
            </w:r>
          </w:p>
        </w:tc>
        <w:tc>
          <w:tcPr>
            <w:tcW w:w="1211" w:type="dxa"/>
            <w:tcBorders>
              <w:top w:val="single" w:sz="4" w:space="0" w:color="auto"/>
              <w:left w:val="nil"/>
              <w:bottom w:val="single" w:sz="4" w:space="0" w:color="auto"/>
              <w:right w:val="single" w:sz="4" w:space="0" w:color="auto"/>
            </w:tcBorders>
            <w:shd w:val="clear" w:color="000000" w:fill="F2F2F2"/>
            <w:noWrap/>
            <w:hideMark/>
          </w:tcPr>
          <w:p w:rsidR="0039294B" w:rsidRPr="005E1CBB" w:rsidRDefault="0039294B" w:rsidP="0039294B">
            <w:pPr>
              <w:spacing w:before="0" w:after="0"/>
              <w:ind w:left="0"/>
              <w:jc w:val="center"/>
              <w:rPr>
                <w:rFonts w:ascii="Calibri" w:hAnsi="Calibri"/>
                <w:b/>
                <w:bCs/>
                <w:color w:val="000000"/>
                <w:sz w:val="22"/>
                <w:szCs w:val="22"/>
              </w:rPr>
            </w:pPr>
            <w:r w:rsidRPr="005E1CBB">
              <w:rPr>
                <w:rFonts w:ascii="Calibri" w:hAnsi="Calibri"/>
                <w:b/>
                <w:bCs/>
                <w:color w:val="000000"/>
                <w:sz w:val="22"/>
                <w:szCs w:val="22"/>
              </w:rPr>
              <w:t>Refference</w:t>
            </w:r>
          </w:p>
        </w:tc>
        <w:tc>
          <w:tcPr>
            <w:tcW w:w="1039" w:type="dxa"/>
            <w:tcBorders>
              <w:top w:val="single" w:sz="4" w:space="0" w:color="auto"/>
              <w:left w:val="nil"/>
              <w:bottom w:val="single" w:sz="4" w:space="0" w:color="auto"/>
              <w:right w:val="single" w:sz="4" w:space="0" w:color="auto"/>
            </w:tcBorders>
            <w:shd w:val="clear" w:color="000000" w:fill="F2F2F2"/>
            <w:noWrap/>
            <w:hideMark/>
          </w:tcPr>
          <w:p w:rsidR="0039294B" w:rsidRPr="005E1CBB" w:rsidRDefault="0039294B" w:rsidP="0039294B">
            <w:pPr>
              <w:spacing w:before="0" w:after="0"/>
              <w:ind w:left="0"/>
              <w:jc w:val="center"/>
              <w:rPr>
                <w:rFonts w:ascii="Calibri" w:hAnsi="Calibri"/>
                <w:b/>
                <w:bCs/>
                <w:color w:val="000000"/>
                <w:sz w:val="22"/>
                <w:szCs w:val="22"/>
              </w:rPr>
            </w:pPr>
            <w:r w:rsidRPr="005E1CBB">
              <w:rPr>
                <w:rFonts w:ascii="Calibri" w:hAnsi="Calibri"/>
                <w:b/>
                <w:bCs/>
                <w:color w:val="000000"/>
                <w:sz w:val="22"/>
                <w:szCs w:val="22"/>
              </w:rPr>
              <w:t>Check Field / Check Value</w:t>
            </w:r>
          </w:p>
        </w:tc>
        <w:tc>
          <w:tcPr>
            <w:tcW w:w="1400" w:type="dxa"/>
            <w:tcBorders>
              <w:top w:val="single" w:sz="4" w:space="0" w:color="auto"/>
              <w:left w:val="nil"/>
              <w:bottom w:val="single" w:sz="4" w:space="0" w:color="auto"/>
              <w:right w:val="single" w:sz="4" w:space="0" w:color="auto"/>
            </w:tcBorders>
            <w:shd w:val="clear" w:color="000000" w:fill="F2F2F2"/>
            <w:noWrap/>
            <w:hideMark/>
          </w:tcPr>
          <w:p w:rsidR="0039294B" w:rsidRPr="005E1CBB" w:rsidRDefault="0039294B" w:rsidP="0039294B">
            <w:pPr>
              <w:spacing w:before="0" w:after="0"/>
              <w:ind w:left="0"/>
              <w:jc w:val="center"/>
              <w:rPr>
                <w:rFonts w:ascii="Calibri" w:hAnsi="Calibri"/>
                <w:b/>
                <w:bCs/>
                <w:color w:val="000000"/>
                <w:sz w:val="22"/>
                <w:szCs w:val="22"/>
              </w:rPr>
            </w:pPr>
            <w:r w:rsidRPr="005E1CBB">
              <w:rPr>
                <w:rFonts w:ascii="Calibri" w:hAnsi="Calibri"/>
                <w:b/>
                <w:bCs/>
                <w:color w:val="000000"/>
                <w:sz w:val="22"/>
                <w:szCs w:val="22"/>
              </w:rPr>
              <w:t>Default Value</w:t>
            </w:r>
          </w:p>
        </w:tc>
      </w:tr>
      <w:tr w:rsidR="0039294B" w:rsidRPr="005E1CBB"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center"/>
              <w:rPr>
                <w:rFonts w:ascii="Calibri" w:hAnsi="Calibri"/>
                <w:color w:val="000000"/>
                <w:sz w:val="22"/>
                <w:szCs w:val="22"/>
              </w:rPr>
            </w:pPr>
            <w:r w:rsidRPr="005E1CBB">
              <w:rPr>
                <w:rFonts w:ascii="Calibri" w:hAnsi="Calibri"/>
                <w:color w:val="000000"/>
                <w:sz w:val="22"/>
                <w:szCs w:val="22"/>
              </w:rPr>
              <w:lastRenderedPageBreak/>
              <w:t>1</w:t>
            </w:r>
          </w:p>
        </w:tc>
        <w:tc>
          <w:tcPr>
            <w:tcW w:w="2305"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VendorCargoID</w:t>
            </w:r>
          </w:p>
        </w:tc>
        <w:tc>
          <w:tcPr>
            <w:tcW w:w="1452"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right"/>
              <w:rPr>
                <w:rFonts w:ascii="Calibri" w:hAnsi="Calibri"/>
                <w:color w:val="000000"/>
                <w:sz w:val="22"/>
                <w:szCs w:val="22"/>
              </w:rPr>
            </w:pPr>
            <w:r w:rsidRPr="005E1CBB">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PK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r>
      <w:tr w:rsidR="0039294B" w:rsidRPr="005E1CBB"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center"/>
              <w:rPr>
                <w:rFonts w:ascii="Calibri" w:hAnsi="Calibri"/>
                <w:color w:val="000000"/>
                <w:sz w:val="22"/>
                <w:szCs w:val="22"/>
              </w:rPr>
            </w:pPr>
            <w:r w:rsidRPr="005E1CBB">
              <w:rPr>
                <w:rFonts w:ascii="Calibri" w:hAnsi="Calibri"/>
                <w:color w:val="000000"/>
                <w:sz w:val="22"/>
                <w:szCs w:val="22"/>
              </w:rPr>
              <w:t>2</w:t>
            </w:r>
          </w:p>
        </w:tc>
        <w:tc>
          <w:tcPr>
            <w:tcW w:w="2305"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VendorID</w:t>
            </w:r>
          </w:p>
        </w:tc>
        <w:tc>
          <w:tcPr>
            <w:tcW w:w="1452"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right"/>
              <w:rPr>
                <w:rFonts w:ascii="Calibri" w:hAnsi="Calibri"/>
                <w:color w:val="000000"/>
                <w:sz w:val="22"/>
                <w:szCs w:val="22"/>
              </w:rPr>
            </w:pPr>
            <w:r w:rsidRPr="005E1CBB">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r>
      <w:tr w:rsidR="0039294B" w:rsidRPr="005E1CBB"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center"/>
              <w:rPr>
                <w:rFonts w:ascii="Calibri" w:hAnsi="Calibri"/>
                <w:color w:val="000000"/>
                <w:sz w:val="22"/>
                <w:szCs w:val="22"/>
              </w:rPr>
            </w:pPr>
            <w:r w:rsidRPr="005E1CBB">
              <w:rPr>
                <w:rFonts w:ascii="Calibri" w:hAnsi="Calibri"/>
                <w:color w:val="000000"/>
                <w:sz w:val="22"/>
                <w:szCs w:val="22"/>
              </w:rPr>
              <w:t>3</w:t>
            </w:r>
          </w:p>
        </w:tc>
        <w:tc>
          <w:tcPr>
            <w:tcW w:w="2305"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DOID</w:t>
            </w:r>
          </w:p>
        </w:tc>
        <w:tc>
          <w:tcPr>
            <w:tcW w:w="1452"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right"/>
              <w:rPr>
                <w:rFonts w:ascii="Calibri" w:hAnsi="Calibri"/>
                <w:color w:val="000000"/>
                <w:sz w:val="22"/>
                <w:szCs w:val="22"/>
              </w:rPr>
            </w:pPr>
            <w:r w:rsidRPr="005E1CBB">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FK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r>
      <w:tr w:rsidR="0039294B" w:rsidRPr="005E1CBB"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center"/>
              <w:rPr>
                <w:rFonts w:ascii="Calibri" w:hAnsi="Calibri"/>
                <w:color w:val="000000"/>
                <w:sz w:val="22"/>
                <w:szCs w:val="22"/>
              </w:rPr>
            </w:pPr>
            <w:r w:rsidRPr="005E1CBB">
              <w:rPr>
                <w:rFonts w:ascii="Calibri" w:hAnsi="Calibri"/>
                <w:color w:val="000000"/>
                <w:sz w:val="22"/>
                <w:szCs w:val="22"/>
              </w:rPr>
              <w:t>4</w:t>
            </w:r>
          </w:p>
        </w:tc>
        <w:tc>
          <w:tcPr>
            <w:tcW w:w="2305"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DONO</w:t>
            </w:r>
          </w:p>
        </w:tc>
        <w:tc>
          <w:tcPr>
            <w:tcW w:w="1452"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varchar(50)</w:t>
            </w:r>
          </w:p>
        </w:tc>
        <w:tc>
          <w:tcPr>
            <w:tcW w:w="837"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right"/>
              <w:rPr>
                <w:rFonts w:ascii="Calibri" w:hAnsi="Calibri"/>
                <w:color w:val="000000"/>
                <w:sz w:val="22"/>
                <w:szCs w:val="22"/>
              </w:rPr>
            </w:pPr>
            <w:r w:rsidRPr="005E1CBB">
              <w:rPr>
                <w:rFonts w:ascii="Calibri" w:hAnsi="Calibri"/>
                <w:color w:val="000000"/>
                <w:sz w:val="22"/>
                <w:szCs w:val="22"/>
              </w:rPr>
              <w:t>50</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r>
      <w:tr w:rsidR="0039294B" w:rsidRPr="005E1CBB"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center"/>
              <w:rPr>
                <w:rFonts w:ascii="Calibri" w:hAnsi="Calibri"/>
                <w:color w:val="000000"/>
                <w:sz w:val="22"/>
                <w:szCs w:val="22"/>
              </w:rPr>
            </w:pPr>
            <w:r w:rsidRPr="005E1CBB">
              <w:rPr>
                <w:rFonts w:ascii="Calibri" w:hAnsi="Calibri"/>
                <w:color w:val="000000"/>
                <w:sz w:val="22"/>
                <w:szCs w:val="22"/>
              </w:rPr>
              <w:t>5</w:t>
            </w:r>
          </w:p>
        </w:tc>
        <w:tc>
          <w:tcPr>
            <w:tcW w:w="2305"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DODeliveryDate</w:t>
            </w:r>
          </w:p>
        </w:tc>
        <w:tc>
          <w:tcPr>
            <w:tcW w:w="1452"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datetime</w:t>
            </w:r>
          </w:p>
        </w:tc>
        <w:tc>
          <w:tcPr>
            <w:tcW w:w="837"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right"/>
              <w:rPr>
                <w:rFonts w:ascii="Calibri" w:hAnsi="Calibri"/>
                <w:color w:val="000000"/>
                <w:sz w:val="22"/>
                <w:szCs w:val="22"/>
              </w:rPr>
            </w:pPr>
            <w:r w:rsidRPr="005E1CBB">
              <w:rPr>
                <w:rFonts w:ascii="Calibri" w:hAnsi="Calibri"/>
                <w:color w:val="000000"/>
                <w:sz w:val="22"/>
                <w:szCs w:val="22"/>
              </w:rPr>
              <w:t>8</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r>
      <w:tr w:rsidR="0039294B" w:rsidRPr="005E1CBB"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center"/>
              <w:rPr>
                <w:rFonts w:ascii="Calibri" w:hAnsi="Calibri"/>
                <w:color w:val="000000"/>
                <w:sz w:val="22"/>
                <w:szCs w:val="22"/>
              </w:rPr>
            </w:pPr>
            <w:r w:rsidRPr="005E1CBB">
              <w:rPr>
                <w:rFonts w:ascii="Calibri" w:hAnsi="Calibri"/>
                <w:color w:val="000000"/>
                <w:sz w:val="22"/>
                <w:szCs w:val="22"/>
              </w:rPr>
              <w:t>6</w:t>
            </w:r>
          </w:p>
        </w:tc>
        <w:tc>
          <w:tcPr>
            <w:tcW w:w="2305"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PONO</w:t>
            </w:r>
          </w:p>
        </w:tc>
        <w:tc>
          <w:tcPr>
            <w:tcW w:w="1452"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varchar(50)</w:t>
            </w:r>
          </w:p>
        </w:tc>
        <w:tc>
          <w:tcPr>
            <w:tcW w:w="837"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right"/>
              <w:rPr>
                <w:rFonts w:ascii="Calibri" w:hAnsi="Calibri"/>
                <w:color w:val="000000"/>
                <w:sz w:val="22"/>
                <w:szCs w:val="22"/>
              </w:rPr>
            </w:pPr>
            <w:r w:rsidRPr="005E1CBB">
              <w:rPr>
                <w:rFonts w:ascii="Calibri" w:hAnsi="Calibri"/>
                <w:color w:val="000000"/>
                <w:sz w:val="22"/>
                <w:szCs w:val="22"/>
              </w:rPr>
              <w:t>50</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xml:space="preserve">Nomor order </w:t>
            </w:r>
          </w:p>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dari PO atau Stok</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r>
      <w:tr w:rsidR="0039294B" w:rsidRPr="005E1CBB" w:rsidTr="0039294B">
        <w:trPr>
          <w:trHeight w:val="300"/>
        </w:trPr>
        <w:tc>
          <w:tcPr>
            <w:tcW w:w="480" w:type="dxa"/>
            <w:tcBorders>
              <w:top w:val="nil"/>
              <w:left w:val="single" w:sz="4" w:space="0" w:color="auto"/>
              <w:bottom w:val="single" w:sz="4" w:space="0" w:color="auto"/>
              <w:right w:val="single" w:sz="4" w:space="0" w:color="auto"/>
            </w:tcBorders>
            <w:shd w:val="clear" w:color="auto" w:fill="FFFF00"/>
            <w:noWrap/>
            <w:hideMark/>
          </w:tcPr>
          <w:p w:rsidR="0039294B" w:rsidRPr="005E1CBB" w:rsidRDefault="0039294B" w:rsidP="0039294B">
            <w:pPr>
              <w:spacing w:before="0" w:after="0"/>
              <w:ind w:left="0"/>
              <w:jc w:val="center"/>
              <w:rPr>
                <w:rFonts w:ascii="Calibri" w:hAnsi="Calibri"/>
                <w:color w:val="000000"/>
                <w:sz w:val="22"/>
                <w:szCs w:val="22"/>
              </w:rPr>
            </w:pPr>
            <w:r w:rsidRPr="005E1CBB">
              <w:rPr>
                <w:rFonts w:ascii="Calibri" w:hAnsi="Calibri"/>
                <w:color w:val="000000"/>
                <w:sz w:val="22"/>
                <w:szCs w:val="22"/>
              </w:rPr>
              <w:t>7</w:t>
            </w:r>
          </w:p>
        </w:tc>
        <w:tc>
          <w:tcPr>
            <w:tcW w:w="2305" w:type="dxa"/>
            <w:tcBorders>
              <w:top w:val="nil"/>
              <w:left w:val="nil"/>
              <w:bottom w:val="single" w:sz="4" w:space="0" w:color="auto"/>
              <w:right w:val="single" w:sz="4" w:space="0" w:color="auto"/>
            </w:tcBorders>
            <w:shd w:val="clear" w:color="auto" w:fill="FFFF00"/>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DOType</w:t>
            </w:r>
          </w:p>
        </w:tc>
        <w:tc>
          <w:tcPr>
            <w:tcW w:w="1452" w:type="dxa"/>
            <w:tcBorders>
              <w:top w:val="nil"/>
              <w:left w:val="nil"/>
              <w:bottom w:val="single" w:sz="4" w:space="0" w:color="auto"/>
              <w:right w:val="single" w:sz="4" w:space="0" w:color="auto"/>
            </w:tcBorders>
            <w:shd w:val="clear" w:color="auto" w:fill="FFFF00"/>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FFFF00"/>
            <w:noWrap/>
            <w:hideMark/>
          </w:tcPr>
          <w:p w:rsidR="0039294B" w:rsidRPr="005E1CBB" w:rsidRDefault="0039294B" w:rsidP="0039294B">
            <w:pPr>
              <w:spacing w:before="0" w:after="0"/>
              <w:ind w:left="0"/>
              <w:jc w:val="right"/>
              <w:rPr>
                <w:rFonts w:ascii="Calibri" w:hAnsi="Calibri"/>
                <w:color w:val="000000"/>
                <w:sz w:val="22"/>
                <w:szCs w:val="22"/>
              </w:rPr>
            </w:pPr>
            <w:r w:rsidRPr="005E1CBB">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FFFF00"/>
            <w:noWrap/>
            <w:vAlign w:val="bottom"/>
            <w:hideMark/>
          </w:tcPr>
          <w:p w:rsidR="0039294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xml:space="preserve">1=PO, </w:t>
            </w:r>
          </w:p>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2 = Stok out</w:t>
            </w:r>
          </w:p>
        </w:tc>
        <w:tc>
          <w:tcPr>
            <w:tcW w:w="1211" w:type="dxa"/>
            <w:tcBorders>
              <w:top w:val="nil"/>
              <w:left w:val="nil"/>
              <w:bottom w:val="single" w:sz="4" w:space="0" w:color="auto"/>
              <w:right w:val="single" w:sz="4" w:space="0" w:color="auto"/>
            </w:tcBorders>
            <w:shd w:val="clear" w:color="auto" w:fill="FFFF00"/>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FFFF00"/>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FFFF00"/>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1</w:t>
            </w:r>
          </w:p>
        </w:tc>
      </w:tr>
      <w:tr w:rsidR="0039294B" w:rsidRPr="005E1CBB"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center"/>
              <w:rPr>
                <w:rFonts w:ascii="Calibri" w:hAnsi="Calibri"/>
                <w:color w:val="000000"/>
                <w:sz w:val="22"/>
                <w:szCs w:val="22"/>
              </w:rPr>
            </w:pPr>
            <w:r w:rsidRPr="005E1CBB">
              <w:rPr>
                <w:rFonts w:ascii="Calibri" w:hAnsi="Calibri"/>
                <w:color w:val="000000"/>
                <w:sz w:val="22"/>
                <w:szCs w:val="22"/>
              </w:rPr>
              <w:t>8</w:t>
            </w:r>
          </w:p>
        </w:tc>
        <w:tc>
          <w:tcPr>
            <w:tcW w:w="2305"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PODeliveryDate</w:t>
            </w:r>
          </w:p>
        </w:tc>
        <w:tc>
          <w:tcPr>
            <w:tcW w:w="1452"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datetime</w:t>
            </w:r>
          </w:p>
        </w:tc>
        <w:tc>
          <w:tcPr>
            <w:tcW w:w="837"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right"/>
              <w:rPr>
                <w:rFonts w:ascii="Calibri" w:hAnsi="Calibri"/>
                <w:color w:val="000000"/>
                <w:sz w:val="22"/>
                <w:szCs w:val="22"/>
              </w:rPr>
            </w:pPr>
            <w:r w:rsidRPr="005E1CBB">
              <w:rPr>
                <w:rFonts w:ascii="Calibri" w:hAnsi="Calibri"/>
                <w:color w:val="000000"/>
                <w:sz w:val="22"/>
                <w:szCs w:val="22"/>
              </w:rPr>
              <w:t>8</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Default="0039294B" w:rsidP="0039294B">
            <w:pPr>
              <w:spacing w:before="0" w:after="0"/>
              <w:ind w:left="0"/>
              <w:jc w:val="left"/>
              <w:rPr>
                <w:rFonts w:ascii="Calibri" w:hAnsi="Calibri"/>
                <w:color w:val="000000"/>
                <w:sz w:val="22"/>
                <w:szCs w:val="22"/>
              </w:rPr>
            </w:pPr>
            <w:r>
              <w:rPr>
                <w:rFonts w:ascii="Calibri" w:hAnsi="Calibri"/>
                <w:color w:val="000000"/>
                <w:sz w:val="22"/>
                <w:szCs w:val="22"/>
              </w:rPr>
              <w:t>Tanggal PO/</w:t>
            </w:r>
          </w:p>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tanggal Stok out</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r>
      <w:tr w:rsidR="0039294B" w:rsidRPr="005E1CBB"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center"/>
              <w:rPr>
                <w:rFonts w:ascii="Calibri" w:hAnsi="Calibri"/>
                <w:color w:val="000000"/>
                <w:sz w:val="22"/>
                <w:szCs w:val="22"/>
              </w:rPr>
            </w:pPr>
            <w:r w:rsidRPr="005E1CBB">
              <w:rPr>
                <w:rFonts w:ascii="Calibri" w:hAnsi="Calibri"/>
                <w:color w:val="000000"/>
                <w:sz w:val="22"/>
                <w:szCs w:val="22"/>
              </w:rPr>
              <w:t>9</w:t>
            </w:r>
          </w:p>
        </w:tc>
        <w:tc>
          <w:tcPr>
            <w:tcW w:w="2305"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POProductID</w:t>
            </w:r>
          </w:p>
        </w:tc>
        <w:tc>
          <w:tcPr>
            <w:tcW w:w="1452"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right"/>
              <w:rPr>
                <w:rFonts w:ascii="Calibri" w:hAnsi="Calibri"/>
                <w:color w:val="000000"/>
                <w:sz w:val="22"/>
                <w:szCs w:val="22"/>
              </w:rPr>
            </w:pPr>
            <w:r w:rsidRPr="005E1CBB">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r>
      <w:tr w:rsidR="0039294B" w:rsidRPr="005E1CBB"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center"/>
              <w:rPr>
                <w:rFonts w:ascii="Calibri" w:hAnsi="Calibri"/>
                <w:color w:val="000000"/>
                <w:sz w:val="22"/>
                <w:szCs w:val="22"/>
              </w:rPr>
            </w:pPr>
            <w:r w:rsidRPr="005E1CBB">
              <w:rPr>
                <w:rFonts w:ascii="Calibri" w:hAnsi="Calibri"/>
                <w:color w:val="000000"/>
                <w:sz w:val="22"/>
                <w:szCs w:val="22"/>
              </w:rPr>
              <w:t>10</w:t>
            </w:r>
          </w:p>
        </w:tc>
        <w:tc>
          <w:tcPr>
            <w:tcW w:w="2305"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Remarks</w:t>
            </w:r>
          </w:p>
        </w:tc>
        <w:tc>
          <w:tcPr>
            <w:tcW w:w="1452"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varchar(MAX)</w:t>
            </w:r>
          </w:p>
        </w:tc>
        <w:tc>
          <w:tcPr>
            <w:tcW w:w="837"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right"/>
              <w:rPr>
                <w:rFonts w:ascii="Calibri" w:hAnsi="Calibri"/>
                <w:color w:val="000000"/>
                <w:sz w:val="22"/>
                <w:szCs w:val="22"/>
              </w:rPr>
            </w:pPr>
            <w:r w:rsidRPr="005E1CBB">
              <w:rPr>
                <w:rFonts w:ascii="Calibri" w:hAnsi="Calibri"/>
                <w:color w:val="000000"/>
                <w:sz w:val="22"/>
                <w:szCs w:val="22"/>
              </w:rPr>
              <w:t>-1</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r>
      <w:tr w:rsidR="0039294B" w:rsidRPr="005E1CBB"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center"/>
              <w:rPr>
                <w:rFonts w:ascii="Calibri" w:hAnsi="Calibri"/>
                <w:color w:val="000000"/>
                <w:sz w:val="22"/>
                <w:szCs w:val="22"/>
              </w:rPr>
            </w:pPr>
            <w:r w:rsidRPr="005E1CBB">
              <w:rPr>
                <w:rFonts w:ascii="Calibri" w:hAnsi="Calibri"/>
                <w:color w:val="000000"/>
                <w:sz w:val="22"/>
                <w:szCs w:val="22"/>
              </w:rPr>
              <w:t>11</w:t>
            </w:r>
          </w:p>
        </w:tc>
        <w:tc>
          <w:tcPr>
            <w:tcW w:w="2305"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CreatedBy</w:t>
            </w:r>
          </w:p>
        </w:tc>
        <w:tc>
          <w:tcPr>
            <w:tcW w:w="1452"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varchar(50)</w:t>
            </w:r>
          </w:p>
        </w:tc>
        <w:tc>
          <w:tcPr>
            <w:tcW w:w="837"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right"/>
              <w:rPr>
                <w:rFonts w:ascii="Calibri" w:hAnsi="Calibri"/>
                <w:color w:val="000000"/>
                <w:sz w:val="22"/>
                <w:szCs w:val="22"/>
              </w:rPr>
            </w:pPr>
            <w:r w:rsidRPr="005E1CBB">
              <w:rPr>
                <w:rFonts w:ascii="Calibri" w:hAnsi="Calibri"/>
                <w:color w:val="000000"/>
                <w:sz w:val="22"/>
                <w:szCs w:val="22"/>
              </w:rPr>
              <w:t>50</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r>
      <w:tr w:rsidR="0039294B" w:rsidRPr="005E1CBB"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center"/>
              <w:rPr>
                <w:rFonts w:ascii="Calibri" w:hAnsi="Calibri"/>
                <w:color w:val="000000"/>
                <w:sz w:val="22"/>
                <w:szCs w:val="22"/>
              </w:rPr>
            </w:pPr>
            <w:r w:rsidRPr="005E1CBB">
              <w:rPr>
                <w:rFonts w:ascii="Calibri" w:hAnsi="Calibri"/>
                <w:color w:val="000000"/>
                <w:sz w:val="22"/>
                <w:szCs w:val="22"/>
              </w:rPr>
              <w:t>12</w:t>
            </w:r>
          </w:p>
        </w:tc>
        <w:tc>
          <w:tcPr>
            <w:tcW w:w="2305"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CreatedDate</w:t>
            </w:r>
          </w:p>
        </w:tc>
        <w:tc>
          <w:tcPr>
            <w:tcW w:w="1452"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datetime</w:t>
            </w:r>
          </w:p>
        </w:tc>
        <w:tc>
          <w:tcPr>
            <w:tcW w:w="837"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right"/>
              <w:rPr>
                <w:rFonts w:ascii="Calibri" w:hAnsi="Calibri"/>
                <w:color w:val="000000"/>
                <w:sz w:val="22"/>
                <w:szCs w:val="22"/>
              </w:rPr>
            </w:pPr>
            <w:r w:rsidRPr="005E1CBB">
              <w:rPr>
                <w:rFonts w:ascii="Calibri" w:hAnsi="Calibri"/>
                <w:color w:val="000000"/>
                <w:sz w:val="22"/>
                <w:szCs w:val="22"/>
              </w:rPr>
              <w:t>8</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getdate()</w:t>
            </w:r>
          </w:p>
        </w:tc>
      </w:tr>
      <w:tr w:rsidR="0039294B" w:rsidRPr="005E1CBB"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center"/>
              <w:rPr>
                <w:rFonts w:ascii="Calibri" w:hAnsi="Calibri"/>
                <w:color w:val="000000"/>
                <w:sz w:val="22"/>
                <w:szCs w:val="22"/>
              </w:rPr>
            </w:pPr>
            <w:r w:rsidRPr="005E1CBB">
              <w:rPr>
                <w:rFonts w:ascii="Calibri" w:hAnsi="Calibri"/>
                <w:color w:val="000000"/>
                <w:sz w:val="22"/>
                <w:szCs w:val="22"/>
              </w:rPr>
              <w:t>13</w:t>
            </w:r>
          </w:p>
        </w:tc>
        <w:tc>
          <w:tcPr>
            <w:tcW w:w="2305"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ModifiedBy</w:t>
            </w:r>
          </w:p>
        </w:tc>
        <w:tc>
          <w:tcPr>
            <w:tcW w:w="1452"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varchar(50)</w:t>
            </w:r>
          </w:p>
        </w:tc>
        <w:tc>
          <w:tcPr>
            <w:tcW w:w="837"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right"/>
              <w:rPr>
                <w:rFonts w:ascii="Calibri" w:hAnsi="Calibri"/>
                <w:color w:val="000000"/>
                <w:sz w:val="22"/>
                <w:szCs w:val="22"/>
              </w:rPr>
            </w:pPr>
            <w:r w:rsidRPr="005E1CBB">
              <w:rPr>
                <w:rFonts w:ascii="Calibri" w:hAnsi="Calibri"/>
                <w:color w:val="000000"/>
                <w:sz w:val="22"/>
                <w:szCs w:val="22"/>
              </w:rPr>
              <w:t>50</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r>
      <w:tr w:rsidR="0039294B" w:rsidRPr="005E1CBB"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center"/>
              <w:rPr>
                <w:rFonts w:ascii="Calibri" w:hAnsi="Calibri"/>
                <w:color w:val="000000"/>
                <w:sz w:val="22"/>
                <w:szCs w:val="22"/>
              </w:rPr>
            </w:pPr>
            <w:r w:rsidRPr="005E1CBB">
              <w:rPr>
                <w:rFonts w:ascii="Calibri" w:hAnsi="Calibri"/>
                <w:color w:val="000000"/>
                <w:sz w:val="22"/>
                <w:szCs w:val="22"/>
              </w:rPr>
              <w:t>14</w:t>
            </w:r>
          </w:p>
        </w:tc>
        <w:tc>
          <w:tcPr>
            <w:tcW w:w="2305"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ModifiedDate</w:t>
            </w:r>
          </w:p>
        </w:tc>
        <w:tc>
          <w:tcPr>
            <w:tcW w:w="1452"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datetime</w:t>
            </w:r>
          </w:p>
        </w:tc>
        <w:tc>
          <w:tcPr>
            <w:tcW w:w="837"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right"/>
              <w:rPr>
                <w:rFonts w:ascii="Calibri" w:hAnsi="Calibri"/>
                <w:color w:val="000000"/>
                <w:sz w:val="22"/>
                <w:szCs w:val="22"/>
              </w:rPr>
            </w:pPr>
            <w:r w:rsidRPr="005E1CBB">
              <w:rPr>
                <w:rFonts w:ascii="Calibri" w:hAnsi="Calibri"/>
                <w:color w:val="000000"/>
                <w:sz w:val="22"/>
                <w:szCs w:val="22"/>
              </w:rPr>
              <w:t>8</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getdate()</w:t>
            </w:r>
          </w:p>
        </w:tc>
      </w:tr>
    </w:tbl>
    <w:p w:rsidR="00A3730C" w:rsidRDefault="00A3730C" w:rsidP="00771F25">
      <w:pPr>
        <w:pStyle w:val="BodyText"/>
        <w:ind w:left="0" w:firstLine="576"/>
        <w:rPr>
          <w:rStyle w:val="IntenseEmphasis"/>
          <w:b w:val="0"/>
          <w:i w:val="0"/>
          <w:color w:val="auto"/>
        </w:rPr>
      </w:pPr>
    </w:p>
    <w:p w:rsidR="00A3730C" w:rsidRDefault="00A3730C" w:rsidP="00771F25">
      <w:pPr>
        <w:pStyle w:val="BodyText"/>
        <w:ind w:left="0" w:firstLine="576"/>
        <w:rPr>
          <w:rStyle w:val="IntenseEmphasis"/>
          <w:b w:val="0"/>
          <w:i w:val="0"/>
          <w:color w:val="auto"/>
        </w:rPr>
      </w:pPr>
    </w:p>
    <w:p w:rsidR="0039294B" w:rsidRPr="00F75A8F" w:rsidRDefault="0039294B" w:rsidP="00771F25">
      <w:pPr>
        <w:pStyle w:val="BodyText"/>
        <w:ind w:left="0" w:firstLine="576"/>
        <w:rPr>
          <w:rStyle w:val="IntenseEmphasis"/>
          <w:b w:val="0"/>
          <w:i w:val="0"/>
          <w:color w:val="auto"/>
        </w:rPr>
      </w:pPr>
      <w:r w:rsidRPr="00F75A8F">
        <w:rPr>
          <w:rStyle w:val="IntenseEmphasis"/>
          <w:b w:val="0"/>
          <w:i w:val="0"/>
          <w:color w:val="auto"/>
        </w:rPr>
        <w:t xml:space="preserve">Nama Tabel </w:t>
      </w:r>
      <w:r w:rsidRPr="00F75A8F">
        <w:rPr>
          <w:rStyle w:val="IntenseEmphasis"/>
          <w:b w:val="0"/>
          <w:i w:val="0"/>
          <w:color w:val="auto"/>
        </w:rPr>
        <w:tab/>
        <w:t>:</w:t>
      </w:r>
      <w:r w:rsidRPr="00FC22A0">
        <w:t xml:space="preserve"> </w:t>
      </w:r>
      <w:r w:rsidRPr="00FC22A0">
        <w:rPr>
          <w:rStyle w:val="IntenseEmphasis"/>
          <w:b w:val="0"/>
          <w:i w:val="0"/>
          <w:color w:val="auto"/>
        </w:rPr>
        <w:t>EPROC_DOVendorToCargoDetail</w:t>
      </w:r>
    </w:p>
    <w:p w:rsidR="0039294B" w:rsidRPr="00F75A8F" w:rsidRDefault="0039294B" w:rsidP="0039294B">
      <w:pPr>
        <w:pStyle w:val="BodyText"/>
        <w:rPr>
          <w:rStyle w:val="IntenseEmphasis"/>
          <w:b w:val="0"/>
          <w:i w:val="0"/>
          <w:color w:val="auto"/>
        </w:rPr>
      </w:pPr>
      <w:r w:rsidRPr="00F75A8F">
        <w:rPr>
          <w:rStyle w:val="IntenseEmphasis"/>
          <w:b w:val="0"/>
          <w:i w:val="0"/>
          <w:color w:val="auto"/>
        </w:rPr>
        <w:t>Deskripsi</w:t>
      </w:r>
      <w:r w:rsidRPr="00F75A8F">
        <w:rPr>
          <w:rStyle w:val="IntenseEmphasis"/>
          <w:b w:val="0"/>
          <w:i w:val="0"/>
          <w:color w:val="auto"/>
        </w:rPr>
        <w:tab/>
      </w:r>
      <w:r>
        <w:rPr>
          <w:rStyle w:val="IntenseEmphasis"/>
          <w:b w:val="0"/>
          <w:i w:val="0"/>
          <w:color w:val="auto"/>
        </w:rPr>
        <w:tab/>
      </w:r>
      <w:r w:rsidRPr="00F75A8F">
        <w:rPr>
          <w:rStyle w:val="IntenseEmphasis"/>
          <w:b w:val="0"/>
          <w:i w:val="0"/>
          <w:color w:val="auto"/>
        </w:rPr>
        <w:t>:</w:t>
      </w:r>
    </w:p>
    <w:tbl>
      <w:tblPr>
        <w:tblW w:w="10125" w:type="dxa"/>
        <w:tblLook w:val="04A0" w:firstRow="1" w:lastRow="0" w:firstColumn="1" w:lastColumn="0" w:noHBand="0" w:noVBand="1"/>
      </w:tblPr>
      <w:tblGrid>
        <w:gridCol w:w="480"/>
        <w:gridCol w:w="2305"/>
        <w:gridCol w:w="1452"/>
        <w:gridCol w:w="837"/>
        <w:gridCol w:w="1401"/>
        <w:gridCol w:w="1211"/>
        <w:gridCol w:w="1039"/>
        <w:gridCol w:w="1400"/>
      </w:tblGrid>
      <w:tr w:rsidR="0039294B" w:rsidRPr="005E1CBB" w:rsidTr="0039294B">
        <w:trPr>
          <w:trHeight w:val="300"/>
        </w:trPr>
        <w:tc>
          <w:tcPr>
            <w:tcW w:w="480" w:type="dxa"/>
            <w:tcBorders>
              <w:top w:val="single" w:sz="4" w:space="0" w:color="auto"/>
              <w:left w:val="single" w:sz="4" w:space="0" w:color="auto"/>
              <w:bottom w:val="single" w:sz="4" w:space="0" w:color="auto"/>
              <w:right w:val="single" w:sz="4" w:space="0" w:color="auto"/>
            </w:tcBorders>
            <w:shd w:val="clear" w:color="000000" w:fill="F2F2F2"/>
            <w:noWrap/>
            <w:hideMark/>
          </w:tcPr>
          <w:p w:rsidR="0039294B" w:rsidRPr="005E1CBB" w:rsidRDefault="0039294B" w:rsidP="0039294B">
            <w:pPr>
              <w:spacing w:before="0" w:after="0"/>
              <w:ind w:left="0"/>
              <w:jc w:val="center"/>
              <w:rPr>
                <w:rFonts w:ascii="Calibri" w:hAnsi="Calibri"/>
                <w:b/>
                <w:bCs/>
                <w:color w:val="000000"/>
                <w:sz w:val="22"/>
                <w:szCs w:val="22"/>
              </w:rPr>
            </w:pPr>
            <w:r w:rsidRPr="005E1CBB">
              <w:rPr>
                <w:rFonts w:ascii="Calibri" w:hAnsi="Calibri"/>
                <w:b/>
                <w:bCs/>
                <w:color w:val="000000"/>
                <w:sz w:val="22"/>
                <w:szCs w:val="22"/>
              </w:rPr>
              <w:t>No</w:t>
            </w:r>
          </w:p>
        </w:tc>
        <w:tc>
          <w:tcPr>
            <w:tcW w:w="2305" w:type="dxa"/>
            <w:tcBorders>
              <w:top w:val="single" w:sz="4" w:space="0" w:color="auto"/>
              <w:left w:val="nil"/>
              <w:bottom w:val="single" w:sz="4" w:space="0" w:color="auto"/>
              <w:right w:val="single" w:sz="4" w:space="0" w:color="auto"/>
            </w:tcBorders>
            <w:shd w:val="clear" w:color="000000" w:fill="F2F2F2"/>
            <w:noWrap/>
            <w:hideMark/>
          </w:tcPr>
          <w:p w:rsidR="0039294B" w:rsidRPr="005E1CBB" w:rsidRDefault="0039294B" w:rsidP="0039294B">
            <w:pPr>
              <w:spacing w:before="0" w:after="0"/>
              <w:ind w:left="0"/>
              <w:jc w:val="center"/>
              <w:rPr>
                <w:rFonts w:ascii="Calibri" w:hAnsi="Calibri"/>
                <w:b/>
                <w:bCs/>
                <w:color w:val="000000"/>
                <w:sz w:val="22"/>
                <w:szCs w:val="22"/>
              </w:rPr>
            </w:pPr>
            <w:r w:rsidRPr="005E1CBB">
              <w:rPr>
                <w:rFonts w:ascii="Calibri" w:hAnsi="Calibri"/>
                <w:b/>
                <w:bCs/>
                <w:color w:val="000000"/>
                <w:sz w:val="22"/>
                <w:szCs w:val="22"/>
              </w:rPr>
              <w:t>Nama Field</w:t>
            </w:r>
          </w:p>
        </w:tc>
        <w:tc>
          <w:tcPr>
            <w:tcW w:w="1452" w:type="dxa"/>
            <w:tcBorders>
              <w:top w:val="single" w:sz="4" w:space="0" w:color="auto"/>
              <w:left w:val="nil"/>
              <w:bottom w:val="single" w:sz="4" w:space="0" w:color="auto"/>
              <w:right w:val="single" w:sz="4" w:space="0" w:color="auto"/>
            </w:tcBorders>
            <w:shd w:val="clear" w:color="000000" w:fill="F2F2F2"/>
            <w:noWrap/>
            <w:hideMark/>
          </w:tcPr>
          <w:p w:rsidR="0039294B" w:rsidRPr="005E1CBB" w:rsidRDefault="0039294B" w:rsidP="0039294B">
            <w:pPr>
              <w:spacing w:before="0" w:after="0"/>
              <w:ind w:left="0"/>
              <w:jc w:val="center"/>
              <w:rPr>
                <w:rFonts w:ascii="Calibri" w:hAnsi="Calibri"/>
                <w:b/>
                <w:bCs/>
                <w:color w:val="000000"/>
                <w:sz w:val="22"/>
                <w:szCs w:val="22"/>
              </w:rPr>
            </w:pPr>
            <w:r w:rsidRPr="005E1CBB">
              <w:rPr>
                <w:rFonts w:ascii="Calibri" w:hAnsi="Calibri"/>
                <w:b/>
                <w:bCs/>
                <w:color w:val="000000"/>
                <w:sz w:val="22"/>
                <w:szCs w:val="22"/>
              </w:rPr>
              <w:t>Type</w:t>
            </w:r>
          </w:p>
        </w:tc>
        <w:tc>
          <w:tcPr>
            <w:tcW w:w="837" w:type="dxa"/>
            <w:tcBorders>
              <w:top w:val="single" w:sz="4" w:space="0" w:color="auto"/>
              <w:left w:val="nil"/>
              <w:bottom w:val="single" w:sz="4" w:space="0" w:color="auto"/>
              <w:right w:val="single" w:sz="4" w:space="0" w:color="auto"/>
            </w:tcBorders>
            <w:shd w:val="clear" w:color="000000" w:fill="F2F2F2"/>
            <w:noWrap/>
            <w:hideMark/>
          </w:tcPr>
          <w:p w:rsidR="0039294B" w:rsidRPr="005E1CBB" w:rsidRDefault="0039294B" w:rsidP="0039294B">
            <w:pPr>
              <w:spacing w:before="0" w:after="0"/>
              <w:ind w:left="0"/>
              <w:jc w:val="center"/>
              <w:rPr>
                <w:rFonts w:ascii="Calibri" w:hAnsi="Calibri"/>
                <w:b/>
                <w:bCs/>
                <w:color w:val="000000"/>
                <w:sz w:val="22"/>
                <w:szCs w:val="22"/>
              </w:rPr>
            </w:pPr>
            <w:r w:rsidRPr="005E1CBB">
              <w:rPr>
                <w:rFonts w:ascii="Calibri" w:hAnsi="Calibri"/>
                <w:b/>
                <w:bCs/>
                <w:color w:val="000000"/>
                <w:sz w:val="22"/>
                <w:szCs w:val="22"/>
              </w:rPr>
              <w:t>Length</w:t>
            </w:r>
          </w:p>
        </w:tc>
        <w:tc>
          <w:tcPr>
            <w:tcW w:w="1401" w:type="dxa"/>
            <w:tcBorders>
              <w:top w:val="single" w:sz="4" w:space="0" w:color="auto"/>
              <w:left w:val="nil"/>
              <w:bottom w:val="single" w:sz="4" w:space="0" w:color="auto"/>
              <w:right w:val="single" w:sz="4" w:space="0" w:color="auto"/>
            </w:tcBorders>
            <w:shd w:val="clear" w:color="000000" w:fill="F2F2F2"/>
            <w:noWrap/>
            <w:hideMark/>
          </w:tcPr>
          <w:p w:rsidR="0039294B" w:rsidRPr="005E1CBB" w:rsidRDefault="0039294B" w:rsidP="0039294B">
            <w:pPr>
              <w:spacing w:before="0" w:after="0"/>
              <w:ind w:left="0"/>
              <w:jc w:val="center"/>
              <w:rPr>
                <w:rFonts w:ascii="Calibri" w:hAnsi="Calibri"/>
                <w:b/>
                <w:bCs/>
                <w:color w:val="000000"/>
                <w:sz w:val="22"/>
                <w:szCs w:val="22"/>
              </w:rPr>
            </w:pPr>
            <w:r w:rsidRPr="005E1CBB">
              <w:rPr>
                <w:rFonts w:ascii="Calibri" w:hAnsi="Calibri"/>
                <w:b/>
                <w:bCs/>
                <w:color w:val="000000"/>
                <w:sz w:val="22"/>
                <w:szCs w:val="22"/>
              </w:rPr>
              <w:t>Keterangan</w:t>
            </w:r>
          </w:p>
        </w:tc>
        <w:tc>
          <w:tcPr>
            <w:tcW w:w="1211" w:type="dxa"/>
            <w:tcBorders>
              <w:top w:val="single" w:sz="4" w:space="0" w:color="auto"/>
              <w:left w:val="nil"/>
              <w:bottom w:val="single" w:sz="4" w:space="0" w:color="auto"/>
              <w:right w:val="single" w:sz="4" w:space="0" w:color="auto"/>
            </w:tcBorders>
            <w:shd w:val="clear" w:color="000000" w:fill="F2F2F2"/>
            <w:noWrap/>
            <w:hideMark/>
          </w:tcPr>
          <w:p w:rsidR="0039294B" w:rsidRPr="005E1CBB" w:rsidRDefault="0039294B" w:rsidP="0039294B">
            <w:pPr>
              <w:spacing w:before="0" w:after="0"/>
              <w:ind w:left="0"/>
              <w:jc w:val="center"/>
              <w:rPr>
                <w:rFonts w:ascii="Calibri" w:hAnsi="Calibri"/>
                <w:b/>
                <w:bCs/>
                <w:color w:val="000000"/>
                <w:sz w:val="22"/>
                <w:szCs w:val="22"/>
              </w:rPr>
            </w:pPr>
            <w:r w:rsidRPr="005E1CBB">
              <w:rPr>
                <w:rFonts w:ascii="Calibri" w:hAnsi="Calibri"/>
                <w:b/>
                <w:bCs/>
                <w:color w:val="000000"/>
                <w:sz w:val="22"/>
                <w:szCs w:val="22"/>
              </w:rPr>
              <w:t>Refference</w:t>
            </w:r>
          </w:p>
        </w:tc>
        <w:tc>
          <w:tcPr>
            <w:tcW w:w="1039" w:type="dxa"/>
            <w:tcBorders>
              <w:top w:val="single" w:sz="4" w:space="0" w:color="auto"/>
              <w:left w:val="nil"/>
              <w:bottom w:val="single" w:sz="4" w:space="0" w:color="auto"/>
              <w:right w:val="single" w:sz="4" w:space="0" w:color="auto"/>
            </w:tcBorders>
            <w:shd w:val="clear" w:color="000000" w:fill="F2F2F2"/>
            <w:noWrap/>
            <w:hideMark/>
          </w:tcPr>
          <w:p w:rsidR="0039294B" w:rsidRPr="005E1CBB" w:rsidRDefault="0039294B" w:rsidP="0039294B">
            <w:pPr>
              <w:spacing w:before="0" w:after="0"/>
              <w:ind w:left="0"/>
              <w:jc w:val="center"/>
              <w:rPr>
                <w:rFonts w:ascii="Calibri" w:hAnsi="Calibri"/>
                <w:b/>
                <w:bCs/>
                <w:color w:val="000000"/>
                <w:sz w:val="22"/>
                <w:szCs w:val="22"/>
              </w:rPr>
            </w:pPr>
            <w:r w:rsidRPr="005E1CBB">
              <w:rPr>
                <w:rFonts w:ascii="Calibri" w:hAnsi="Calibri"/>
                <w:b/>
                <w:bCs/>
                <w:color w:val="000000"/>
                <w:sz w:val="22"/>
                <w:szCs w:val="22"/>
              </w:rPr>
              <w:t>Check Field / Check Value</w:t>
            </w:r>
          </w:p>
        </w:tc>
        <w:tc>
          <w:tcPr>
            <w:tcW w:w="1400" w:type="dxa"/>
            <w:tcBorders>
              <w:top w:val="single" w:sz="4" w:space="0" w:color="auto"/>
              <w:left w:val="nil"/>
              <w:bottom w:val="single" w:sz="4" w:space="0" w:color="auto"/>
              <w:right w:val="single" w:sz="4" w:space="0" w:color="auto"/>
            </w:tcBorders>
            <w:shd w:val="clear" w:color="000000" w:fill="F2F2F2"/>
            <w:noWrap/>
            <w:hideMark/>
          </w:tcPr>
          <w:p w:rsidR="0039294B" w:rsidRPr="005E1CBB" w:rsidRDefault="0039294B" w:rsidP="0039294B">
            <w:pPr>
              <w:spacing w:before="0" w:after="0"/>
              <w:ind w:left="0"/>
              <w:jc w:val="center"/>
              <w:rPr>
                <w:rFonts w:ascii="Calibri" w:hAnsi="Calibri"/>
                <w:b/>
                <w:bCs/>
                <w:color w:val="000000"/>
                <w:sz w:val="22"/>
                <w:szCs w:val="22"/>
              </w:rPr>
            </w:pPr>
            <w:r w:rsidRPr="005E1CBB">
              <w:rPr>
                <w:rFonts w:ascii="Calibri" w:hAnsi="Calibri"/>
                <w:b/>
                <w:bCs/>
                <w:color w:val="000000"/>
                <w:sz w:val="22"/>
                <w:szCs w:val="22"/>
              </w:rPr>
              <w:t>Default Value</w:t>
            </w:r>
          </w:p>
        </w:tc>
      </w:tr>
      <w:tr w:rsidR="0039294B" w:rsidRPr="005E1CBB"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center"/>
              <w:rPr>
                <w:rFonts w:ascii="Calibri" w:hAnsi="Calibri"/>
                <w:color w:val="000000"/>
                <w:sz w:val="22"/>
                <w:szCs w:val="22"/>
              </w:rPr>
            </w:pPr>
            <w:r w:rsidRPr="005E1CBB">
              <w:rPr>
                <w:rFonts w:ascii="Calibri" w:hAnsi="Calibri"/>
                <w:color w:val="000000"/>
                <w:sz w:val="22"/>
                <w:szCs w:val="22"/>
              </w:rPr>
              <w:t>1</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VendorCargoDetailID</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right"/>
              <w:rPr>
                <w:rFonts w:ascii="Calibri" w:hAnsi="Calibri"/>
                <w:color w:val="000000"/>
                <w:sz w:val="22"/>
                <w:szCs w:val="22"/>
              </w:rPr>
            </w:pPr>
            <w:r w:rsidRPr="005E1CBB">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PK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r>
      <w:tr w:rsidR="0039294B" w:rsidRPr="005E1CBB"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center"/>
              <w:rPr>
                <w:rFonts w:ascii="Calibri" w:hAnsi="Calibri"/>
                <w:color w:val="000000"/>
                <w:sz w:val="22"/>
                <w:szCs w:val="22"/>
              </w:rPr>
            </w:pPr>
            <w:r w:rsidRPr="005E1CBB">
              <w:rPr>
                <w:rFonts w:ascii="Calibri" w:hAnsi="Calibri"/>
                <w:color w:val="000000"/>
                <w:sz w:val="22"/>
                <w:szCs w:val="22"/>
              </w:rPr>
              <w:t>2</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VendorCargoID</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right"/>
              <w:rPr>
                <w:rFonts w:ascii="Calibri" w:hAnsi="Calibri"/>
                <w:color w:val="000000"/>
                <w:sz w:val="22"/>
                <w:szCs w:val="22"/>
              </w:rPr>
            </w:pPr>
            <w:r w:rsidRPr="005E1CBB">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FK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r>
      <w:tr w:rsidR="0039294B" w:rsidRPr="005E1CBB" w:rsidTr="0039294B">
        <w:trPr>
          <w:trHeight w:val="300"/>
        </w:trPr>
        <w:tc>
          <w:tcPr>
            <w:tcW w:w="480" w:type="dxa"/>
            <w:tcBorders>
              <w:top w:val="nil"/>
              <w:left w:val="single" w:sz="4" w:space="0" w:color="auto"/>
              <w:bottom w:val="single" w:sz="4" w:space="0" w:color="auto"/>
              <w:right w:val="single" w:sz="4" w:space="0" w:color="auto"/>
            </w:tcBorders>
            <w:shd w:val="clear" w:color="auto" w:fill="FFFF00"/>
            <w:noWrap/>
            <w:hideMark/>
          </w:tcPr>
          <w:p w:rsidR="0039294B" w:rsidRPr="005E1CBB" w:rsidRDefault="0039294B" w:rsidP="0039294B">
            <w:pPr>
              <w:spacing w:before="0" w:after="0"/>
              <w:ind w:left="0"/>
              <w:jc w:val="center"/>
              <w:rPr>
                <w:rFonts w:ascii="Calibri" w:hAnsi="Calibri"/>
                <w:color w:val="000000"/>
                <w:sz w:val="22"/>
                <w:szCs w:val="22"/>
              </w:rPr>
            </w:pPr>
            <w:r w:rsidRPr="005E1CBB">
              <w:rPr>
                <w:rFonts w:ascii="Calibri" w:hAnsi="Calibri"/>
                <w:color w:val="000000"/>
                <w:sz w:val="22"/>
                <w:szCs w:val="22"/>
              </w:rPr>
              <w:t>3</w:t>
            </w:r>
          </w:p>
        </w:tc>
        <w:tc>
          <w:tcPr>
            <w:tcW w:w="2305" w:type="dxa"/>
            <w:tcBorders>
              <w:top w:val="nil"/>
              <w:left w:val="nil"/>
              <w:bottom w:val="single" w:sz="4" w:space="0" w:color="auto"/>
              <w:right w:val="single" w:sz="4" w:space="0" w:color="auto"/>
            </w:tcBorders>
            <w:shd w:val="clear" w:color="auto" w:fill="FFFF00"/>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DODetailID</w:t>
            </w:r>
          </w:p>
        </w:tc>
        <w:tc>
          <w:tcPr>
            <w:tcW w:w="1452" w:type="dxa"/>
            <w:tcBorders>
              <w:top w:val="nil"/>
              <w:left w:val="nil"/>
              <w:bottom w:val="single" w:sz="4" w:space="0" w:color="auto"/>
              <w:right w:val="single" w:sz="4" w:space="0" w:color="auto"/>
            </w:tcBorders>
            <w:shd w:val="clear" w:color="auto" w:fill="FFFF00"/>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FFFF00"/>
            <w:noWrap/>
            <w:vAlign w:val="bottom"/>
            <w:hideMark/>
          </w:tcPr>
          <w:p w:rsidR="0039294B" w:rsidRPr="005E1CBB" w:rsidRDefault="0039294B" w:rsidP="0039294B">
            <w:pPr>
              <w:spacing w:before="0" w:after="0"/>
              <w:ind w:left="0"/>
              <w:jc w:val="right"/>
              <w:rPr>
                <w:rFonts w:ascii="Calibri" w:hAnsi="Calibri"/>
                <w:color w:val="000000"/>
                <w:sz w:val="22"/>
                <w:szCs w:val="22"/>
              </w:rPr>
            </w:pPr>
            <w:r w:rsidRPr="005E1CBB">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FFFF00"/>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FFFF00"/>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FK</w:t>
            </w:r>
          </w:p>
        </w:tc>
        <w:tc>
          <w:tcPr>
            <w:tcW w:w="1039" w:type="dxa"/>
            <w:tcBorders>
              <w:top w:val="nil"/>
              <w:left w:val="nil"/>
              <w:bottom w:val="single" w:sz="4" w:space="0" w:color="auto"/>
              <w:right w:val="single" w:sz="4" w:space="0" w:color="auto"/>
            </w:tcBorders>
            <w:shd w:val="clear" w:color="auto" w:fill="FFFF00"/>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FFFF00"/>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r>
      <w:tr w:rsidR="0039294B" w:rsidRPr="005E1CBB" w:rsidTr="0039294B">
        <w:trPr>
          <w:trHeight w:val="300"/>
        </w:trPr>
        <w:tc>
          <w:tcPr>
            <w:tcW w:w="480" w:type="dxa"/>
            <w:tcBorders>
              <w:top w:val="nil"/>
              <w:left w:val="single" w:sz="4" w:space="0" w:color="auto"/>
              <w:bottom w:val="single" w:sz="4" w:space="0" w:color="auto"/>
              <w:right w:val="single" w:sz="4" w:space="0" w:color="auto"/>
            </w:tcBorders>
            <w:shd w:val="clear" w:color="auto" w:fill="FFFF00"/>
            <w:noWrap/>
            <w:hideMark/>
          </w:tcPr>
          <w:p w:rsidR="0039294B" w:rsidRPr="005E1CBB" w:rsidRDefault="0039294B" w:rsidP="0039294B">
            <w:pPr>
              <w:spacing w:before="0" w:after="0"/>
              <w:ind w:left="0"/>
              <w:jc w:val="center"/>
              <w:rPr>
                <w:rFonts w:ascii="Calibri" w:hAnsi="Calibri"/>
                <w:color w:val="000000"/>
                <w:sz w:val="22"/>
                <w:szCs w:val="22"/>
              </w:rPr>
            </w:pPr>
            <w:r w:rsidRPr="005E1CBB">
              <w:rPr>
                <w:rFonts w:ascii="Calibri" w:hAnsi="Calibri"/>
                <w:color w:val="000000"/>
                <w:sz w:val="22"/>
                <w:szCs w:val="22"/>
              </w:rPr>
              <w:t>4</w:t>
            </w:r>
          </w:p>
        </w:tc>
        <w:tc>
          <w:tcPr>
            <w:tcW w:w="2305" w:type="dxa"/>
            <w:tcBorders>
              <w:top w:val="nil"/>
              <w:left w:val="nil"/>
              <w:bottom w:val="single" w:sz="4" w:space="0" w:color="auto"/>
              <w:right w:val="single" w:sz="4" w:space="0" w:color="auto"/>
            </w:tcBorders>
            <w:shd w:val="clear" w:color="auto" w:fill="FFFF00"/>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DeliverySeqNo</w:t>
            </w:r>
          </w:p>
        </w:tc>
        <w:tc>
          <w:tcPr>
            <w:tcW w:w="1452" w:type="dxa"/>
            <w:tcBorders>
              <w:top w:val="nil"/>
              <w:left w:val="nil"/>
              <w:bottom w:val="single" w:sz="4" w:space="0" w:color="auto"/>
              <w:right w:val="single" w:sz="4" w:space="0" w:color="auto"/>
            </w:tcBorders>
            <w:shd w:val="clear" w:color="auto" w:fill="FFFF00"/>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FFFF00"/>
            <w:noWrap/>
            <w:vAlign w:val="bottom"/>
            <w:hideMark/>
          </w:tcPr>
          <w:p w:rsidR="0039294B" w:rsidRPr="005E1CBB" w:rsidRDefault="0039294B" w:rsidP="0039294B">
            <w:pPr>
              <w:spacing w:before="0" w:after="0"/>
              <w:ind w:left="0"/>
              <w:jc w:val="right"/>
              <w:rPr>
                <w:rFonts w:ascii="Calibri" w:hAnsi="Calibri"/>
                <w:color w:val="000000"/>
                <w:sz w:val="22"/>
                <w:szCs w:val="22"/>
              </w:rPr>
            </w:pPr>
            <w:r w:rsidRPr="005E1CBB">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FFFF00"/>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FFFF00"/>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FFFF00"/>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FFFF00"/>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1</w:t>
            </w:r>
          </w:p>
        </w:tc>
      </w:tr>
      <w:tr w:rsidR="0039294B" w:rsidRPr="005E1CBB"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center"/>
              <w:rPr>
                <w:rFonts w:ascii="Calibri" w:hAnsi="Calibri"/>
                <w:color w:val="000000"/>
                <w:sz w:val="22"/>
                <w:szCs w:val="22"/>
              </w:rPr>
            </w:pPr>
            <w:r w:rsidRPr="005E1CBB">
              <w:rPr>
                <w:rFonts w:ascii="Calibri" w:hAnsi="Calibri"/>
                <w:color w:val="000000"/>
                <w:sz w:val="22"/>
                <w:szCs w:val="22"/>
              </w:rPr>
              <w:t>5</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POCargoCode</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varchar(8)</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right"/>
              <w:rPr>
                <w:rFonts w:ascii="Calibri" w:hAnsi="Calibri"/>
                <w:color w:val="000000"/>
                <w:sz w:val="22"/>
                <w:szCs w:val="22"/>
              </w:rPr>
            </w:pPr>
            <w:r w:rsidRPr="005E1CBB">
              <w:rPr>
                <w:rFonts w:ascii="Calibri" w:hAnsi="Calibri"/>
                <w:color w:val="000000"/>
                <w:sz w:val="22"/>
                <w:szCs w:val="22"/>
              </w:rPr>
              <w:t>8</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r>
      <w:tr w:rsidR="0039294B" w:rsidRPr="005E1CBB"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center"/>
              <w:rPr>
                <w:rFonts w:ascii="Calibri" w:hAnsi="Calibri"/>
                <w:color w:val="000000"/>
                <w:sz w:val="22"/>
                <w:szCs w:val="22"/>
              </w:rPr>
            </w:pPr>
            <w:r w:rsidRPr="005E1CBB">
              <w:rPr>
                <w:rFonts w:ascii="Calibri" w:hAnsi="Calibri"/>
                <w:color w:val="000000"/>
                <w:sz w:val="22"/>
                <w:szCs w:val="22"/>
              </w:rPr>
              <w:t>6</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DONO</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varchar(50)</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right"/>
              <w:rPr>
                <w:rFonts w:ascii="Calibri" w:hAnsi="Calibri"/>
                <w:color w:val="000000"/>
                <w:sz w:val="22"/>
                <w:szCs w:val="22"/>
              </w:rPr>
            </w:pPr>
            <w:r w:rsidRPr="005E1CBB">
              <w:rPr>
                <w:rFonts w:ascii="Calibri" w:hAnsi="Calibri"/>
                <w:color w:val="000000"/>
                <w:sz w:val="22"/>
                <w:szCs w:val="22"/>
              </w:rPr>
              <w:t>50</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r>
      <w:tr w:rsidR="0039294B" w:rsidRPr="005E1CBB"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center"/>
              <w:rPr>
                <w:rFonts w:ascii="Calibri" w:hAnsi="Calibri"/>
                <w:color w:val="000000"/>
                <w:sz w:val="22"/>
                <w:szCs w:val="22"/>
              </w:rPr>
            </w:pPr>
            <w:r w:rsidRPr="005E1CBB">
              <w:rPr>
                <w:rFonts w:ascii="Calibri" w:hAnsi="Calibri"/>
                <w:color w:val="000000"/>
                <w:sz w:val="22"/>
                <w:szCs w:val="22"/>
              </w:rPr>
              <w:t>7</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DODeliveryDate</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datetime</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right"/>
              <w:rPr>
                <w:rFonts w:ascii="Calibri" w:hAnsi="Calibri"/>
                <w:color w:val="000000"/>
                <w:sz w:val="22"/>
                <w:szCs w:val="22"/>
              </w:rPr>
            </w:pPr>
            <w:r w:rsidRPr="005E1CBB">
              <w:rPr>
                <w:rFonts w:ascii="Calibri" w:hAnsi="Calibri"/>
                <w:color w:val="000000"/>
                <w:sz w:val="22"/>
                <w:szCs w:val="22"/>
              </w:rPr>
              <w:t>8</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r>
      <w:tr w:rsidR="0039294B" w:rsidRPr="005E1CBB"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center"/>
              <w:rPr>
                <w:rFonts w:ascii="Calibri" w:hAnsi="Calibri"/>
                <w:color w:val="000000"/>
                <w:sz w:val="22"/>
                <w:szCs w:val="22"/>
              </w:rPr>
            </w:pPr>
            <w:r w:rsidRPr="005E1CBB">
              <w:rPr>
                <w:rFonts w:ascii="Calibri" w:hAnsi="Calibri"/>
                <w:color w:val="000000"/>
                <w:sz w:val="22"/>
                <w:szCs w:val="22"/>
              </w:rPr>
              <w:t>8</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PONO</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varchar(50)</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right"/>
              <w:rPr>
                <w:rFonts w:ascii="Calibri" w:hAnsi="Calibri"/>
                <w:color w:val="000000"/>
                <w:sz w:val="22"/>
                <w:szCs w:val="22"/>
              </w:rPr>
            </w:pPr>
            <w:r w:rsidRPr="005E1CBB">
              <w:rPr>
                <w:rFonts w:ascii="Calibri" w:hAnsi="Calibri"/>
                <w:color w:val="000000"/>
                <w:sz w:val="22"/>
                <w:szCs w:val="22"/>
              </w:rPr>
              <w:t>50</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r>
      <w:tr w:rsidR="0039294B" w:rsidRPr="005E1CBB"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center"/>
              <w:rPr>
                <w:rFonts w:ascii="Calibri" w:hAnsi="Calibri"/>
                <w:color w:val="000000"/>
                <w:sz w:val="22"/>
                <w:szCs w:val="22"/>
              </w:rPr>
            </w:pPr>
            <w:r w:rsidRPr="005E1CBB">
              <w:rPr>
                <w:rFonts w:ascii="Calibri" w:hAnsi="Calibri"/>
                <w:color w:val="000000"/>
                <w:sz w:val="22"/>
                <w:szCs w:val="22"/>
              </w:rPr>
              <w:t>9</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PODeliveryDate</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datetime</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right"/>
              <w:rPr>
                <w:rFonts w:ascii="Calibri" w:hAnsi="Calibri"/>
                <w:color w:val="000000"/>
                <w:sz w:val="22"/>
                <w:szCs w:val="22"/>
              </w:rPr>
            </w:pPr>
            <w:r w:rsidRPr="005E1CBB">
              <w:rPr>
                <w:rFonts w:ascii="Calibri" w:hAnsi="Calibri"/>
                <w:color w:val="000000"/>
                <w:sz w:val="22"/>
                <w:szCs w:val="22"/>
              </w:rPr>
              <w:t>8</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r>
      <w:tr w:rsidR="0039294B" w:rsidRPr="005E1CBB"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center"/>
              <w:rPr>
                <w:rFonts w:ascii="Calibri" w:hAnsi="Calibri"/>
                <w:color w:val="000000"/>
                <w:sz w:val="22"/>
                <w:szCs w:val="22"/>
              </w:rPr>
            </w:pPr>
            <w:r w:rsidRPr="005E1CBB">
              <w:rPr>
                <w:rFonts w:ascii="Calibri" w:hAnsi="Calibri"/>
                <w:color w:val="000000"/>
                <w:sz w:val="22"/>
                <w:szCs w:val="22"/>
              </w:rPr>
              <w:t>10</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POProductID</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right"/>
              <w:rPr>
                <w:rFonts w:ascii="Calibri" w:hAnsi="Calibri"/>
                <w:color w:val="000000"/>
                <w:sz w:val="22"/>
                <w:szCs w:val="22"/>
              </w:rPr>
            </w:pPr>
            <w:r w:rsidRPr="005E1CBB">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r>
      <w:tr w:rsidR="0039294B" w:rsidRPr="005E1CBB"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center"/>
              <w:rPr>
                <w:rFonts w:ascii="Calibri" w:hAnsi="Calibri"/>
                <w:color w:val="000000"/>
                <w:sz w:val="22"/>
                <w:szCs w:val="22"/>
              </w:rPr>
            </w:pPr>
            <w:r w:rsidRPr="005E1CBB">
              <w:rPr>
                <w:rFonts w:ascii="Calibri" w:hAnsi="Calibri"/>
                <w:color w:val="000000"/>
                <w:sz w:val="22"/>
                <w:szCs w:val="22"/>
              </w:rPr>
              <w:t>11</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POProductCostCenter</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varchar(10)</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right"/>
              <w:rPr>
                <w:rFonts w:ascii="Calibri" w:hAnsi="Calibri"/>
                <w:color w:val="000000"/>
                <w:sz w:val="22"/>
                <w:szCs w:val="22"/>
              </w:rPr>
            </w:pPr>
            <w:r w:rsidRPr="005E1CBB">
              <w:rPr>
                <w:rFonts w:ascii="Calibri" w:hAnsi="Calibri"/>
                <w:color w:val="000000"/>
                <w:sz w:val="22"/>
                <w:szCs w:val="22"/>
              </w:rPr>
              <w:t>10</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r>
      <w:tr w:rsidR="0039294B" w:rsidRPr="005E1CBB"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center"/>
              <w:rPr>
                <w:rFonts w:ascii="Calibri" w:hAnsi="Calibri"/>
                <w:color w:val="000000"/>
                <w:sz w:val="22"/>
                <w:szCs w:val="22"/>
              </w:rPr>
            </w:pPr>
            <w:r w:rsidRPr="005E1CBB">
              <w:rPr>
                <w:rFonts w:ascii="Calibri" w:hAnsi="Calibri"/>
                <w:color w:val="000000"/>
                <w:sz w:val="22"/>
                <w:szCs w:val="22"/>
              </w:rPr>
              <w:t>12</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DOProductUOM</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varchar(20)</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right"/>
              <w:rPr>
                <w:rFonts w:ascii="Calibri" w:hAnsi="Calibri"/>
                <w:color w:val="000000"/>
                <w:sz w:val="22"/>
                <w:szCs w:val="22"/>
              </w:rPr>
            </w:pPr>
            <w:r w:rsidRPr="005E1CBB">
              <w:rPr>
                <w:rFonts w:ascii="Calibri" w:hAnsi="Calibri"/>
                <w:color w:val="000000"/>
                <w:sz w:val="22"/>
                <w:szCs w:val="22"/>
              </w:rPr>
              <w:t>20</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r>
      <w:tr w:rsidR="0039294B" w:rsidRPr="005E1CBB"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center"/>
              <w:rPr>
                <w:rFonts w:ascii="Calibri" w:hAnsi="Calibri"/>
                <w:color w:val="000000"/>
                <w:sz w:val="22"/>
                <w:szCs w:val="22"/>
              </w:rPr>
            </w:pPr>
            <w:r w:rsidRPr="005E1CBB">
              <w:rPr>
                <w:rFonts w:ascii="Calibri" w:hAnsi="Calibri"/>
                <w:color w:val="000000"/>
                <w:sz w:val="22"/>
                <w:szCs w:val="22"/>
              </w:rPr>
              <w:t>13</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DOProductQty</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right"/>
              <w:rPr>
                <w:rFonts w:ascii="Calibri" w:hAnsi="Calibri"/>
                <w:color w:val="000000"/>
                <w:sz w:val="22"/>
                <w:szCs w:val="22"/>
              </w:rPr>
            </w:pPr>
            <w:r w:rsidRPr="005E1CBB">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r>
      <w:tr w:rsidR="0039294B" w:rsidRPr="005E1CBB"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center"/>
              <w:rPr>
                <w:rFonts w:ascii="Calibri" w:hAnsi="Calibri"/>
                <w:color w:val="000000"/>
                <w:sz w:val="22"/>
                <w:szCs w:val="22"/>
              </w:rPr>
            </w:pPr>
            <w:r w:rsidRPr="005E1CBB">
              <w:rPr>
                <w:rFonts w:ascii="Calibri" w:hAnsi="Calibri"/>
                <w:color w:val="000000"/>
                <w:sz w:val="22"/>
                <w:szCs w:val="22"/>
              </w:rPr>
              <w:t>14</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DOReceiveDate</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datetime</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right"/>
              <w:rPr>
                <w:rFonts w:ascii="Calibri" w:hAnsi="Calibri"/>
                <w:color w:val="000000"/>
                <w:sz w:val="22"/>
                <w:szCs w:val="22"/>
              </w:rPr>
            </w:pPr>
            <w:r w:rsidRPr="005E1CBB">
              <w:rPr>
                <w:rFonts w:ascii="Calibri" w:hAnsi="Calibri"/>
                <w:color w:val="000000"/>
                <w:sz w:val="22"/>
                <w:szCs w:val="22"/>
              </w:rPr>
              <w:t>8</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r>
      <w:tr w:rsidR="0039294B" w:rsidRPr="005E1CBB" w:rsidTr="0039294B">
        <w:trPr>
          <w:trHeight w:val="300"/>
        </w:trPr>
        <w:tc>
          <w:tcPr>
            <w:tcW w:w="480" w:type="dxa"/>
            <w:tcBorders>
              <w:top w:val="nil"/>
              <w:left w:val="single" w:sz="4" w:space="0" w:color="auto"/>
              <w:bottom w:val="single" w:sz="4" w:space="0" w:color="auto"/>
              <w:right w:val="single" w:sz="4" w:space="0" w:color="auto"/>
            </w:tcBorders>
            <w:shd w:val="clear" w:color="auto" w:fill="FFFF00"/>
            <w:noWrap/>
            <w:hideMark/>
          </w:tcPr>
          <w:p w:rsidR="0039294B" w:rsidRPr="005E1CBB" w:rsidRDefault="0039294B" w:rsidP="0039294B">
            <w:pPr>
              <w:spacing w:before="0" w:after="0"/>
              <w:ind w:left="0"/>
              <w:jc w:val="center"/>
              <w:rPr>
                <w:rFonts w:ascii="Calibri" w:hAnsi="Calibri"/>
                <w:color w:val="000000"/>
                <w:sz w:val="22"/>
                <w:szCs w:val="22"/>
              </w:rPr>
            </w:pPr>
            <w:r w:rsidRPr="005E1CBB">
              <w:rPr>
                <w:rFonts w:ascii="Calibri" w:hAnsi="Calibri"/>
                <w:color w:val="000000"/>
                <w:sz w:val="22"/>
                <w:szCs w:val="22"/>
              </w:rPr>
              <w:t>15</w:t>
            </w:r>
          </w:p>
        </w:tc>
        <w:tc>
          <w:tcPr>
            <w:tcW w:w="2305" w:type="dxa"/>
            <w:tcBorders>
              <w:top w:val="nil"/>
              <w:left w:val="nil"/>
              <w:bottom w:val="single" w:sz="4" w:space="0" w:color="auto"/>
              <w:right w:val="single" w:sz="4" w:space="0" w:color="auto"/>
            </w:tcBorders>
            <w:shd w:val="clear" w:color="auto" w:fill="FFFF00"/>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ReceiverName</w:t>
            </w:r>
          </w:p>
        </w:tc>
        <w:tc>
          <w:tcPr>
            <w:tcW w:w="1452" w:type="dxa"/>
            <w:tcBorders>
              <w:top w:val="nil"/>
              <w:left w:val="nil"/>
              <w:bottom w:val="single" w:sz="4" w:space="0" w:color="auto"/>
              <w:right w:val="single" w:sz="4" w:space="0" w:color="auto"/>
            </w:tcBorders>
            <w:shd w:val="clear" w:color="auto" w:fill="FFFF00"/>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varchar(255)</w:t>
            </w:r>
          </w:p>
        </w:tc>
        <w:tc>
          <w:tcPr>
            <w:tcW w:w="837" w:type="dxa"/>
            <w:tcBorders>
              <w:top w:val="nil"/>
              <w:left w:val="nil"/>
              <w:bottom w:val="single" w:sz="4" w:space="0" w:color="auto"/>
              <w:right w:val="single" w:sz="4" w:space="0" w:color="auto"/>
            </w:tcBorders>
            <w:shd w:val="clear" w:color="auto" w:fill="FFFF00"/>
            <w:noWrap/>
            <w:vAlign w:val="bottom"/>
            <w:hideMark/>
          </w:tcPr>
          <w:p w:rsidR="0039294B" w:rsidRPr="005E1CBB" w:rsidRDefault="0039294B" w:rsidP="0039294B">
            <w:pPr>
              <w:spacing w:before="0" w:after="0"/>
              <w:ind w:left="0"/>
              <w:jc w:val="right"/>
              <w:rPr>
                <w:rFonts w:ascii="Calibri" w:hAnsi="Calibri"/>
                <w:color w:val="000000"/>
                <w:sz w:val="22"/>
                <w:szCs w:val="22"/>
              </w:rPr>
            </w:pPr>
            <w:r w:rsidRPr="005E1CBB">
              <w:rPr>
                <w:rFonts w:ascii="Calibri" w:hAnsi="Calibri"/>
                <w:color w:val="000000"/>
                <w:sz w:val="22"/>
                <w:szCs w:val="22"/>
              </w:rPr>
              <w:t>255</w:t>
            </w:r>
          </w:p>
        </w:tc>
        <w:tc>
          <w:tcPr>
            <w:tcW w:w="1401" w:type="dxa"/>
            <w:tcBorders>
              <w:top w:val="nil"/>
              <w:left w:val="nil"/>
              <w:bottom w:val="single" w:sz="4" w:space="0" w:color="auto"/>
              <w:right w:val="single" w:sz="4" w:space="0" w:color="auto"/>
            </w:tcBorders>
            <w:shd w:val="clear" w:color="auto" w:fill="FFFF00"/>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FFFF00"/>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FFFF00"/>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FFFF00"/>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r>
      <w:tr w:rsidR="0039294B" w:rsidRPr="005E1CBB"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center"/>
              <w:rPr>
                <w:rFonts w:ascii="Calibri" w:hAnsi="Calibri"/>
                <w:color w:val="000000"/>
                <w:sz w:val="22"/>
                <w:szCs w:val="22"/>
              </w:rPr>
            </w:pPr>
            <w:r w:rsidRPr="005E1CBB">
              <w:rPr>
                <w:rFonts w:ascii="Calibri" w:hAnsi="Calibri"/>
                <w:color w:val="000000"/>
                <w:sz w:val="22"/>
                <w:szCs w:val="22"/>
              </w:rPr>
              <w:t>16</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Remarks</w:t>
            </w:r>
          </w:p>
        </w:tc>
        <w:tc>
          <w:tcPr>
            <w:tcW w:w="1452"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varchar(MAX)</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right"/>
              <w:rPr>
                <w:rFonts w:ascii="Calibri" w:hAnsi="Calibri"/>
                <w:color w:val="000000"/>
                <w:sz w:val="22"/>
                <w:szCs w:val="22"/>
              </w:rPr>
            </w:pPr>
            <w:r w:rsidRPr="005E1CBB">
              <w:rPr>
                <w:rFonts w:ascii="Calibri" w:hAnsi="Calibri"/>
                <w:color w:val="000000"/>
                <w:sz w:val="22"/>
                <w:szCs w:val="22"/>
              </w:rPr>
              <w:t>-1</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r>
    </w:tbl>
    <w:p w:rsidR="0039294B" w:rsidRDefault="0039294B" w:rsidP="0039294B"/>
    <w:p w:rsidR="0039294B" w:rsidRDefault="0039294B" w:rsidP="0039294B"/>
    <w:p w:rsidR="0039294B" w:rsidRPr="00F75A8F" w:rsidRDefault="0039294B" w:rsidP="0039294B">
      <w:pPr>
        <w:pStyle w:val="BodyText"/>
        <w:rPr>
          <w:rStyle w:val="IntenseEmphasis"/>
          <w:b w:val="0"/>
          <w:i w:val="0"/>
          <w:color w:val="auto"/>
        </w:rPr>
      </w:pPr>
      <w:r w:rsidRPr="00F75A8F">
        <w:rPr>
          <w:rStyle w:val="IntenseEmphasis"/>
          <w:b w:val="0"/>
          <w:i w:val="0"/>
          <w:color w:val="auto"/>
        </w:rPr>
        <w:lastRenderedPageBreak/>
        <w:t xml:space="preserve">Nama Tabel </w:t>
      </w:r>
      <w:r w:rsidRPr="00F75A8F">
        <w:rPr>
          <w:rStyle w:val="IntenseEmphasis"/>
          <w:b w:val="0"/>
          <w:i w:val="0"/>
          <w:color w:val="auto"/>
        </w:rPr>
        <w:tab/>
        <w:t>:</w:t>
      </w:r>
      <w:r w:rsidRPr="00FC22A0">
        <w:t xml:space="preserve"> </w:t>
      </w:r>
      <w:r w:rsidRPr="00FC22A0">
        <w:rPr>
          <w:rStyle w:val="IntenseEmphasis"/>
          <w:b w:val="0"/>
          <w:i w:val="0"/>
          <w:color w:val="auto"/>
        </w:rPr>
        <w:t>EPROC_DOVendorCargoBranch</w:t>
      </w:r>
    </w:p>
    <w:p w:rsidR="0039294B" w:rsidRPr="00F75A8F" w:rsidRDefault="0039294B" w:rsidP="0039294B">
      <w:pPr>
        <w:pStyle w:val="BodyText"/>
        <w:rPr>
          <w:rStyle w:val="IntenseEmphasis"/>
          <w:b w:val="0"/>
          <w:i w:val="0"/>
          <w:color w:val="auto"/>
        </w:rPr>
      </w:pPr>
      <w:r w:rsidRPr="00F75A8F">
        <w:rPr>
          <w:rStyle w:val="IntenseEmphasis"/>
          <w:b w:val="0"/>
          <w:i w:val="0"/>
          <w:color w:val="auto"/>
        </w:rPr>
        <w:t>Deskripsi</w:t>
      </w:r>
      <w:r w:rsidRPr="00F75A8F">
        <w:rPr>
          <w:rStyle w:val="IntenseEmphasis"/>
          <w:b w:val="0"/>
          <w:i w:val="0"/>
          <w:color w:val="auto"/>
        </w:rPr>
        <w:tab/>
      </w:r>
      <w:r>
        <w:rPr>
          <w:rStyle w:val="IntenseEmphasis"/>
          <w:b w:val="0"/>
          <w:i w:val="0"/>
          <w:color w:val="auto"/>
        </w:rPr>
        <w:tab/>
      </w:r>
      <w:r w:rsidRPr="00F75A8F">
        <w:rPr>
          <w:rStyle w:val="IntenseEmphasis"/>
          <w:b w:val="0"/>
          <w:i w:val="0"/>
          <w:color w:val="auto"/>
        </w:rPr>
        <w:t>:</w:t>
      </w:r>
    </w:p>
    <w:tbl>
      <w:tblPr>
        <w:tblW w:w="10125" w:type="dxa"/>
        <w:tblLook w:val="04A0" w:firstRow="1" w:lastRow="0" w:firstColumn="1" w:lastColumn="0" w:noHBand="0" w:noVBand="1"/>
      </w:tblPr>
      <w:tblGrid>
        <w:gridCol w:w="480"/>
        <w:gridCol w:w="2305"/>
        <w:gridCol w:w="1452"/>
        <w:gridCol w:w="837"/>
        <w:gridCol w:w="1401"/>
        <w:gridCol w:w="1211"/>
        <w:gridCol w:w="1039"/>
        <w:gridCol w:w="1400"/>
      </w:tblGrid>
      <w:tr w:rsidR="0039294B" w:rsidRPr="005E1CBB" w:rsidTr="0039294B">
        <w:trPr>
          <w:trHeight w:val="300"/>
        </w:trPr>
        <w:tc>
          <w:tcPr>
            <w:tcW w:w="480" w:type="dxa"/>
            <w:tcBorders>
              <w:top w:val="single" w:sz="4" w:space="0" w:color="auto"/>
              <w:left w:val="single" w:sz="4" w:space="0" w:color="auto"/>
              <w:bottom w:val="single" w:sz="4" w:space="0" w:color="auto"/>
              <w:right w:val="single" w:sz="4" w:space="0" w:color="auto"/>
            </w:tcBorders>
            <w:shd w:val="clear" w:color="000000" w:fill="F2F2F2"/>
            <w:noWrap/>
            <w:hideMark/>
          </w:tcPr>
          <w:p w:rsidR="0039294B" w:rsidRPr="005E1CBB" w:rsidRDefault="0039294B" w:rsidP="0039294B">
            <w:pPr>
              <w:spacing w:before="0" w:after="0"/>
              <w:ind w:left="0"/>
              <w:jc w:val="center"/>
              <w:rPr>
                <w:rFonts w:ascii="Calibri" w:hAnsi="Calibri"/>
                <w:b/>
                <w:bCs/>
                <w:color w:val="000000"/>
                <w:sz w:val="22"/>
                <w:szCs w:val="22"/>
              </w:rPr>
            </w:pPr>
            <w:r w:rsidRPr="005E1CBB">
              <w:rPr>
                <w:rFonts w:ascii="Calibri" w:hAnsi="Calibri"/>
                <w:b/>
                <w:bCs/>
                <w:color w:val="000000"/>
                <w:sz w:val="22"/>
                <w:szCs w:val="22"/>
              </w:rPr>
              <w:t>No</w:t>
            </w:r>
          </w:p>
        </w:tc>
        <w:tc>
          <w:tcPr>
            <w:tcW w:w="2305" w:type="dxa"/>
            <w:tcBorders>
              <w:top w:val="single" w:sz="4" w:space="0" w:color="auto"/>
              <w:left w:val="nil"/>
              <w:bottom w:val="single" w:sz="4" w:space="0" w:color="auto"/>
              <w:right w:val="single" w:sz="4" w:space="0" w:color="auto"/>
            </w:tcBorders>
            <w:shd w:val="clear" w:color="000000" w:fill="F2F2F2"/>
            <w:noWrap/>
            <w:hideMark/>
          </w:tcPr>
          <w:p w:rsidR="0039294B" w:rsidRPr="005E1CBB" w:rsidRDefault="0039294B" w:rsidP="0039294B">
            <w:pPr>
              <w:spacing w:before="0" w:after="0"/>
              <w:ind w:left="0"/>
              <w:jc w:val="center"/>
              <w:rPr>
                <w:rFonts w:ascii="Calibri" w:hAnsi="Calibri"/>
                <w:b/>
                <w:bCs/>
                <w:color w:val="000000"/>
                <w:sz w:val="22"/>
                <w:szCs w:val="22"/>
              </w:rPr>
            </w:pPr>
            <w:r w:rsidRPr="005E1CBB">
              <w:rPr>
                <w:rFonts w:ascii="Calibri" w:hAnsi="Calibri"/>
                <w:b/>
                <w:bCs/>
                <w:color w:val="000000"/>
                <w:sz w:val="22"/>
                <w:szCs w:val="22"/>
              </w:rPr>
              <w:t>Nama Field</w:t>
            </w:r>
          </w:p>
        </w:tc>
        <w:tc>
          <w:tcPr>
            <w:tcW w:w="1452" w:type="dxa"/>
            <w:tcBorders>
              <w:top w:val="single" w:sz="4" w:space="0" w:color="auto"/>
              <w:left w:val="nil"/>
              <w:bottom w:val="single" w:sz="4" w:space="0" w:color="auto"/>
              <w:right w:val="single" w:sz="4" w:space="0" w:color="auto"/>
            </w:tcBorders>
            <w:shd w:val="clear" w:color="000000" w:fill="F2F2F2"/>
            <w:noWrap/>
            <w:hideMark/>
          </w:tcPr>
          <w:p w:rsidR="0039294B" w:rsidRPr="005E1CBB" w:rsidRDefault="0039294B" w:rsidP="0039294B">
            <w:pPr>
              <w:spacing w:before="0" w:after="0"/>
              <w:ind w:left="0"/>
              <w:jc w:val="center"/>
              <w:rPr>
                <w:rFonts w:ascii="Calibri" w:hAnsi="Calibri"/>
                <w:b/>
                <w:bCs/>
                <w:color w:val="000000"/>
                <w:sz w:val="22"/>
                <w:szCs w:val="22"/>
              </w:rPr>
            </w:pPr>
            <w:r w:rsidRPr="005E1CBB">
              <w:rPr>
                <w:rFonts w:ascii="Calibri" w:hAnsi="Calibri"/>
                <w:b/>
                <w:bCs/>
                <w:color w:val="000000"/>
                <w:sz w:val="22"/>
                <w:szCs w:val="22"/>
              </w:rPr>
              <w:t>Type</w:t>
            </w:r>
          </w:p>
        </w:tc>
        <w:tc>
          <w:tcPr>
            <w:tcW w:w="837" w:type="dxa"/>
            <w:tcBorders>
              <w:top w:val="single" w:sz="4" w:space="0" w:color="auto"/>
              <w:left w:val="nil"/>
              <w:bottom w:val="single" w:sz="4" w:space="0" w:color="auto"/>
              <w:right w:val="single" w:sz="4" w:space="0" w:color="auto"/>
            </w:tcBorders>
            <w:shd w:val="clear" w:color="000000" w:fill="F2F2F2"/>
            <w:noWrap/>
            <w:hideMark/>
          </w:tcPr>
          <w:p w:rsidR="0039294B" w:rsidRPr="005E1CBB" w:rsidRDefault="0039294B" w:rsidP="0039294B">
            <w:pPr>
              <w:spacing w:before="0" w:after="0"/>
              <w:ind w:left="0"/>
              <w:jc w:val="center"/>
              <w:rPr>
                <w:rFonts w:ascii="Calibri" w:hAnsi="Calibri"/>
                <w:b/>
                <w:bCs/>
                <w:color w:val="000000"/>
                <w:sz w:val="22"/>
                <w:szCs w:val="22"/>
              </w:rPr>
            </w:pPr>
            <w:r w:rsidRPr="005E1CBB">
              <w:rPr>
                <w:rFonts w:ascii="Calibri" w:hAnsi="Calibri"/>
                <w:b/>
                <w:bCs/>
                <w:color w:val="000000"/>
                <w:sz w:val="22"/>
                <w:szCs w:val="22"/>
              </w:rPr>
              <w:t>Length</w:t>
            </w:r>
          </w:p>
        </w:tc>
        <w:tc>
          <w:tcPr>
            <w:tcW w:w="1401" w:type="dxa"/>
            <w:tcBorders>
              <w:top w:val="single" w:sz="4" w:space="0" w:color="auto"/>
              <w:left w:val="nil"/>
              <w:bottom w:val="single" w:sz="4" w:space="0" w:color="auto"/>
              <w:right w:val="single" w:sz="4" w:space="0" w:color="auto"/>
            </w:tcBorders>
            <w:shd w:val="clear" w:color="000000" w:fill="F2F2F2"/>
            <w:noWrap/>
            <w:hideMark/>
          </w:tcPr>
          <w:p w:rsidR="0039294B" w:rsidRPr="005E1CBB" w:rsidRDefault="0039294B" w:rsidP="0039294B">
            <w:pPr>
              <w:spacing w:before="0" w:after="0"/>
              <w:ind w:left="0"/>
              <w:jc w:val="center"/>
              <w:rPr>
                <w:rFonts w:ascii="Calibri" w:hAnsi="Calibri"/>
                <w:b/>
                <w:bCs/>
                <w:color w:val="000000"/>
                <w:sz w:val="22"/>
                <w:szCs w:val="22"/>
              </w:rPr>
            </w:pPr>
            <w:r w:rsidRPr="005E1CBB">
              <w:rPr>
                <w:rFonts w:ascii="Calibri" w:hAnsi="Calibri"/>
                <w:b/>
                <w:bCs/>
                <w:color w:val="000000"/>
                <w:sz w:val="22"/>
                <w:szCs w:val="22"/>
              </w:rPr>
              <w:t>Keterangan</w:t>
            </w:r>
          </w:p>
        </w:tc>
        <w:tc>
          <w:tcPr>
            <w:tcW w:w="1211" w:type="dxa"/>
            <w:tcBorders>
              <w:top w:val="single" w:sz="4" w:space="0" w:color="auto"/>
              <w:left w:val="nil"/>
              <w:bottom w:val="single" w:sz="4" w:space="0" w:color="auto"/>
              <w:right w:val="single" w:sz="4" w:space="0" w:color="auto"/>
            </w:tcBorders>
            <w:shd w:val="clear" w:color="000000" w:fill="F2F2F2"/>
            <w:noWrap/>
            <w:hideMark/>
          </w:tcPr>
          <w:p w:rsidR="0039294B" w:rsidRPr="005E1CBB" w:rsidRDefault="0039294B" w:rsidP="0039294B">
            <w:pPr>
              <w:spacing w:before="0" w:after="0"/>
              <w:ind w:left="0"/>
              <w:jc w:val="center"/>
              <w:rPr>
                <w:rFonts w:ascii="Calibri" w:hAnsi="Calibri"/>
                <w:b/>
                <w:bCs/>
                <w:color w:val="000000"/>
                <w:sz w:val="22"/>
                <w:szCs w:val="22"/>
              </w:rPr>
            </w:pPr>
            <w:r w:rsidRPr="005E1CBB">
              <w:rPr>
                <w:rFonts w:ascii="Calibri" w:hAnsi="Calibri"/>
                <w:b/>
                <w:bCs/>
                <w:color w:val="000000"/>
                <w:sz w:val="22"/>
                <w:szCs w:val="22"/>
              </w:rPr>
              <w:t>Refference</w:t>
            </w:r>
          </w:p>
        </w:tc>
        <w:tc>
          <w:tcPr>
            <w:tcW w:w="1039" w:type="dxa"/>
            <w:tcBorders>
              <w:top w:val="single" w:sz="4" w:space="0" w:color="auto"/>
              <w:left w:val="nil"/>
              <w:bottom w:val="single" w:sz="4" w:space="0" w:color="auto"/>
              <w:right w:val="single" w:sz="4" w:space="0" w:color="auto"/>
            </w:tcBorders>
            <w:shd w:val="clear" w:color="000000" w:fill="F2F2F2"/>
            <w:noWrap/>
            <w:hideMark/>
          </w:tcPr>
          <w:p w:rsidR="0039294B" w:rsidRPr="005E1CBB" w:rsidRDefault="0039294B" w:rsidP="0039294B">
            <w:pPr>
              <w:spacing w:before="0" w:after="0"/>
              <w:ind w:left="0"/>
              <w:jc w:val="center"/>
              <w:rPr>
                <w:rFonts w:ascii="Calibri" w:hAnsi="Calibri"/>
                <w:b/>
                <w:bCs/>
                <w:color w:val="000000"/>
                <w:sz w:val="22"/>
                <w:szCs w:val="22"/>
              </w:rPr>
            </w:pPr>
            <w:r w:rsidRPr="005E1CBB">
              <w:rPr>
                <w:rFonts w:ascii="Calibri" w:hAnsi="Calibri"/>
                <w:b/>
                <w:bCs/>
                <w:color w:val="000000"/>
                <w:sz w:val="22"/>
                <w:szCs w:val="22"/>
              </w:rPr>
              <w:t>Check Field / Check Value</w:t>
            </w:r>
          </w:p>
        </w:tc>
        <w:tc>
          <w:tcPr>
            <w:tcW w:w="1400" w:type="dxa"/>
            <w:tcBorders>
              <w:top w:val="single" w:sz="4" w:space="0" w:color="auto"/>
              <w:left w:val="nil"/>
              <w:bottom w:val="single" w:sz="4" w:space="0" w:color="auto"/>
              <w:right w:val="single" w:sz="4" w:space="0" w:color="auto"/>
            </w:tcBorders>
            <w:shd w:val="clear" w:color="000000" w:fill="F2F2F2"/>
            <w:noWrap/>
            <w:hideMark/>
          </w:tcPr>
          <w:p w:rsidR="0039294B" w:rsidRPr="005E1CBB" w:rsidRDefault="0039294B" w:rsidP="0039294B">
            <w:pPr>
              <w:spacing w:before="0" w:after="0"/>
              <w:ind w:left="0"/>
              <w:jc w:val="center"/>
              <w:rPr>
                <w:rFonts w:ascii="Calibri" w:hAnsi="Calibri"/>
                <w:b/>
                <w:bCs/>
                <w:color w:val="000000"/>
                <w:sz w:val="22"/>
                <w:szCs w:val="22"/>
              </w:rPr>
            </w:pPr>
            <w:r w:rsidRPr="005E1CBB">
              <w:rPr>
                <w:rFonts w:ascii="Calibri" w:hAnsi="Calibri"/>
                <w:b/>
                <w:bCs/>
                <w:color w:val="000000"/>
                <w:sz w:val="22"/>
                <w:szCs w:val="22"/>
              </w:rPr>
              <w:t>Default Value</w:t>
            </w:r>
          </w:p>
        </w:tc>
      </w:tr>
      <w:tr w:rsidR="0039294B" w:rsidRPr="005E1CBB"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center"/>
              <w:rPr>
                <w:rFonts w:ascii="Calibri" w:hAnsi="Calibri"/>
                <w:color w:val="000000"/>
                <w:sz w:val="22"/>
                <w:szCs w:val="22"/>
              </w:rPr>
            </w:pPr>
            <w:r w:rsidRPr="005E1CBB">
              <w:rPr>
                <w:rFonts w:ascii="Calibri" w:hAnsi="Calibri"/>
                <w:color w:val="000000"/>
                <w:sz w:val="22"/>
                <w:szCs w:val="22"/>
              </w:rPr>
              <w:t>1</w:t>
            </w:r>
          </w:p>
        </w:tc>
        <w:tc>
          <w:tcPr>
            <w:tcW w:w="2305"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VendorCargoBranchID</w:t>
            </w:r>
          </w:p>
        </w:tc>
        <w:tc>
          <w:tcPr>
            <w:tcW w:w="1452"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right"/>
              <w:rPr>
                <w:rFonts w:ascii="Calibri" w:hAnsi="Calibri"/>
                <w:color w:val="000000"/>
                <w:sz w:val="22"/>
                <w:szCs w:val="22"/>
              </w:rPr>
            </w:pPr>
            <w:r w:rsidRPr="005E1CBB">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PK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r>
      <w:tr w:rsidR="0039294B" w:rsidRPr="005E1CBB"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center"/>
              <w:rPr>
                <w:rFonts w:ascii="Calibri" w:hAnsi="Calibri"/>
                <w:color w:val="000000"/>
                <w:sz w:val="22"/>
                <w:szCs w:val="22"/>
              </w:rPr>
            </w:pPr>
            <w:r w:rsidRPr="005E1CBB">
              <w:rPr>
                <w:rFonts w:ascii="Calibri" w:hAnsi="Calibri"/>
                <w:color w:val="000000"/>
                <w:sz w:val="22"/>
                <w:szCs w:val="22"/>
              </w:rPr>
              <w:t>2</w:t>
            </w:r>
          </w:p>
        </w:tc>
        <w:tc>
          <w:tcPr>
            <w:tcW w:w="2305"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CargoID</w:t>
            </w:r>
          </w:p>
        </w:tc>
        <w:tc>
          <w:tcPr>
            <w:tcW w:w="1452"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right"/>
              <w:rPr>
                <w:rFonts w:ascii="Calibri" w:hAnsi="Calibri"/>
                <w:color w:val="000000"/>
                <w:sz w:val="22"/>
                <w:szCs w:val="22"/>
              </w:rPr>
            </w:pPr>
            <w:r w:rsidRPr="005E1CBB">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r>
      <w:tr w:rsidR="0039294B" w:rsidRPr="005E1CBB"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center"/>
              <w:rPr>
                <w:rFonts w:ascii="Calibri" w:hAnsi="Calibri"/>
                <w:color w:val="000000"/>
                <w:sz w:val="22"/>
                <w:szCs w:val="22"/>
              </w:rPr>
            </w:pPr>
            <w:r w:rsidRPr="005E1CBB">
              <w:rPr>
                <w:rFonts w:ascii="Calibri" w:hAnsi="Calibri"/>
                <w:color w:val="000000"/>
                <w:sz w:val="22"/>
                <w:szCs w:val="22"/>
              </w:rPr>
              <w:t>3</w:t>
            </w:r>
          </w:p>
        </w:tc>
        <w:tc>
          <w:tcPr>
            <w:tcW w:w="2305"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Remarks</w:t>
            </w:r>
          </w:p>
        </w:tc>
        <w:tc>
          <w:tcPr>
            <w:tcW w:w="1452"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varchar(MAX)</w:t>
            </w:r>
          </w:p>
        </w:tc>
        <w:tc>
          <w:tcPr>
            <w:tcW w:w="837"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right"/>
              <w:rPr>
                <w:rFonts w:ascii="Calibri" w:hAnsi="Calibri"/>
                <w:color w:val="000000"/>
                <w:sz w:val="22"/>
                <w:szCs w:val="22"/>
              </w:rPr>
            </w:pPr>
            <w:r w:rsidRPr="005E1CBB">
              <w:rPr>
                <w:rFonts w:ascii="Calibri" w:hAnsi="Calibri"/>
                <w:color w:val="000000"/>
                <w:sz w:val="22"/>
                <w:szCs w:val="22"/>
              </w:rPr>
              <w:t>-1</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r>
      <w:tr w:rsidR="0039294B" w:rsidRPr="005E1CBB"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center"/>
              <w:rPr>
                <w:rFonts w:ascii="Calibri" w:hAnsi="Calibri"/>
                <w:color w:val="000000"/>
                <w:sz w:val="22"/>
                <w:szCs w:val="22"/>
              </w:rPr>
            </w:pPr>
            <w:r w:rsidRPr="005E1CBB">
              <w:rPr>
                <w:rFonts w:ascii="Calibri" w:hAnsi="Calibri"/>
                <w:color w:val="000000"/>
                <w:sz w:val="22"/>
                <w:szCs w:val="22"/>
              </w:rPr>
              <w:t>4</w:t>
            </w:r>
          </w:p>
        </w:tc>
        <w:tc>
          <w:tcPr>
            <w:tcW w:w="2305"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CreatedBy</w:t>
            </w:r>
          </w:p>
        </w:tc>
        <w:tc>
          <w:tcPr>
            <w:tcW w:w="1452"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varchar(50)</w:t>
            </w:r>
          </w:p>
        </w:tc>
        <w:tc>
          <w:tcPr>
            <w:tcW w:w="837"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right"/>
              <w:rPr>
                <w:rFonts w:ascii="Calibri" w:hAnsi="Calibri"/>
                <w:color w:val="000000"/>
                <w:sz w:val="22"/>
                <w:szCs w:val="22"/>
              </w:rPr>
            </w:pPr>
            <w:r w:rsidRPr="005E1CBB">
              <w:rPr>
                <w:rFonts w:ascii="Calibri" w:hAnsi="Calibri"/>
                <w:color w:val="000000"/>
                <w:sz w:val="22"/>
                <w:szCs w:val="22"/>
              </w:rPr>
              <w:t>50</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r>
      <w:tr w:rsidR="0039294B" w:rsidRPr="005E1CBB"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center"/>
              <w:rPr>
                <w:rFonts w:ascii="Calibri" w:hAnsi="Calibri"/>
                <w:color w:val="000000"/>
                <w:sz w:val="22"/>
                <w:szCs w:val="22"/>
              </w:rPr>
            </w:pPr>
            <w:r w:rsidRPr="005E1CBB">
              <w:rPr>
                <w:rFonts w:ascii="Calibri" w:hAnsi="Calibri"/>
                <w:color w:val="000000"/>
                <w:sz w:val="22"/>
                <w:szCs w:val="22"/>
              </w:rPr>
              <w:t>5</w:t>
            </w:r>
          </w:p>
        </w:tc>
        <w:tc>
          <w:tcPr>
            <w:tcW w:w="2305"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CreatedDate</w:t>
            </w:r>
          </w:p>
        </w:tc>
        <w:tc>
          <w:tcPr>
            <w:tcW w:w="1452"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datetime</w:t>
            </w:r>
          </w:p>
        </w:tc>
        <w:tc>
          <w:tcPr>
            <w:tcW w:w="837"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right"/>
              <w:rPr>
                <w:rFonts w:ascii="Calibri" w:hAnsi="Calibri"/>
                <w:color w:val="000000"/>
                <w:sz w:val="22"/>
                <w:szCs w:val="22"/>
              </w:rPr>
            </w:pPr>
            <w:r w:rsidRPr="005E1CBB">
              <w:rPr>
                <w:rFonts w:ascii="Calibri" w:hAnsi="Calibri"/>
                <w:color w:val="000000"/>
                <w:sz w:val="22"/>
                <w:szCs w:val="22"/>
              </w:rPr>
              <w:t>8</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r>
      <w:tr w:rsidR="0039294B" w:rsidRPr="005E1CBB"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center"/>
              <w:rPr>
                <w:rFonts w:ascii="Calibri" w:hAnsi="Calibri"/>
                <w:color w:val="000000"/>
                <w:sz w:val="22"/>
                <w:szCs w:val="22"/>
              </w:rPr>
            </w:pPr>
            <w:r w:rsidRPr="005E1CBB">
              <w:rPr>
                <w:rFonts w:ascii="Calibri" w:hAnsi="Calibri"/>
                <w:color w:val="000000"/>
                <w:sz w:val="22"/>
                <w:szCs w:val="22"/>
              </w:rPr>
              <w:t>6</w:t>
            </w:r>
          </w:p>
        </w:tc>
        <w:tc>
          <w:tcPr>
            <w:tcW w:w="2305"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ModifiedBy</w:t>
            </w:r>
          </w:p>
        </w:tc>
        <w:tc>
          <w:tcPr>
            <w:tcW w:w="1452"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varchar(50)</w:t>
            </w:r>
          </w:p>
        </w:tc>
        <w:tc>
          <w:tcPr>
            <w:tcW w:w="837"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right"/>
              <w:rPr>
                <w:rFonts w:ascii="Calibri" w:hAnsi="Calibri"/>
                <w:color w:val="000000"/>
                <w:sz w:val="22"/>
                <w:szCs w:val="22"/>
              </w:rPr>
            </w:pPr>
            <w:r w:rsidRPr="005E1CBB">
              <w:rPr>
                <w:rFonts w:ascii="Calibri" w:hAnsi="Calibri"/>
                <w:color w:val="000000"/>
                <w:sz w:val="22"/>
                <w:szCs w:val="22"/>
              </w:rPr>
              <w:t>50</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r>
      <w:tr w:rsidR="0039294B" w:rsidRPr="005E1CBB"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center"/>
              <w:rPr>
                <w:rFonts w:ascii="Calibri" w:hAnsi="Calibri"/>
                <w:color w:val="000000"/>
                <w:sz w:val="22"/>
                <w:szCs w:val="22"/>
              </w:rPr>
            </w:pPr>
            <w:r w:rsidRPr="005E1CBB">
              <w:rPr>
                <w:rFonts w:ascii="Calibri" w:hAnsi="Calibri"/>
                <w:color w:val="000000"/>
                <w:sz w:val="22"/>
                <w:szCs w:val="22"/>
              </w:rPr>
              <w:t>7</w:t>
            </w:r>
          </w:p>
        </w:tc>
        <w:tc>
          <w:tcPr>
            <w:tcW w:w="2305"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ModifiedDate</w:t>
            </w:r>
          </w:p>
        </w:tc>
        <w:tc>
          <w:tcPr>
            <w:tcW w:w="1452"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datetime</w:t>
            </w:r>
          </w:p>
        </w:tc>
        <w:tc>
          <w:tcPr>
            <w:tcW w:w="837"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right"/>
              <w:rPr>
                <w:rFonts w:ascii="Calibri" w:hAnsi="Calibri"/>
                <w:color w:val="000000"/>
                <w:sz w:val="22"/>
                <w:szCs w:val="22"/>
              </w:rPr>
            </w:pPr>
            <w:r w:rsidRPr="005E1CBB">
              <w:rPr>
                <w:rFonts w:ascii="Calibri" w:hAnsi="Calibri"/>
                <w:color w:val="000000"/>
                <w:sz w:val="22"/>
                <w:szCs w:val="22"/>
              </w:rPr>
              <w:t>8</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r>
    </w:tbl>
    <w:p w:rsidR="00771F25" w:rsidRDefault="00771F25" w:rsidP="00A3730C">
      <w:pPr>
        <w:pStyle w:val="BodyText"/>
        <w:ind w:left="0"/>
      </w:pPr>
    </w:p>
    <w:p w:rsidR="0039294B" w:rsidRPr="00F75A8F" w:rsidRDefault="0039294B" w:rsidP="0039294B">
      <w:pPr>
        <w:pStyle w:val="BodyText"/>
        <w:rPr>
          <w:rStyle w:val="IntenseEmphasis"/>
          <w:b w:val="0"/>
          <w:i w:val="0"/>
          <w:color w:val="auto"/>
        </w:rPr>
      </w:pPr>
      <w:r w:rsidRPr="00F75A8F">
        <w:rPr>
          <w:rStyle w:val="IntenseEmphasis"/>
          <w:b w:val="0"/>
          <w:i w:val="0"/>
          <w:color w:val="auto"/>
        </w:rPr>
        <w:t xml:space="preserve">Nama Tabel </w:t>
      </w:r>
      <w:r w:rsidRPr="00F75A8F">
        <w:rPr>
          <w:rStyle w:val="IntenseEmphasis"/>
          <w:b w:val="0"/>
          <w:i w:val="0"/>
          <w:color w:val="auto"/>
        </w:rPr>
        <w:tab/>
        <w:t>:</w:t>
      </w:r>
      <w:r w:rsidRPr="00FC22A0">
        <w:t xml:space="preserve"> </w:t>
      </w:r>
      <w:r w:rsidRPr="00FC22A0">
        <w:rPr>
          <w:rStyle w:val="IntenseEmphasis"/>
          <w:b w:val="0"/>
          <w:i w:val="0"/>
          <w:color w:val="auto"/>
        </w:rPr>
        <w:t>EPROC_DOVendorCargoBranchDetail</w:t>
      </w:r>
    </w:p>
    <w:p w:rsidR="0039294B" w:rsidRPr="00F75A8F" w:rsidRDefault="0039294B" w:rsidP="0039294B">
      <w:pPr>
        <w:pStyle w:val="BodyText"/>
        <w:rPr>
          <w:rStyle w:val="IntenseEmphasis"/>
          <w:b w:val="0"/>
          <w:i w:val="0"/>
          <w:color w:val="auto"/>
        </w:rPr>
      </w:pPr>
      <w:r w:rsidRPr="00F75A8F">
        <w:rPr>
          <w:rStyle w:val="IntenseEmphasis"/>
          <w:b w:val="0"/>
          <w:i w:val="0"/>
          <w:color w:val="auto"/>
        </w:rPr>
        <w:t>Deskripsi</w:t>
      </w:r>
      <w:r w:rsidRPr="00F75A8F">
        <w:rPr>
          <w:rStyle w:val="IntenseEmphasis"/>
          <w:b w:val="0"/>
          <w:i w:val="0"/>
          <w:color w:val="auto"/>
        </w:rPr>
        <w:tab/>
      </w:r>
      <w:r>
        <w:rPr>
          <w:rStyle w:val="IntenseEmphasis"/>
          <w:b w:val="0"/>
          <w:i w:val="0"/>
          <w:color w:val="auto"/>
        </w:rPr>
        <w:tab/>
      </w:r>
      <w:r w:rsidRPr="00F75A8F">
        <w:rPr>
          <w:rStyle w:val="IntenseEmphasis"/>
          <w:b w:val="0"/>
          <w:i w:val="0"/>
          <w:color w:val="auto"/>
        </w:rPr>
        <w:t>:</w:t>
      </w:r>
    </w:p>
    <w:tbl>
      <w:tblPr>
        <w:tblW w:w="10125" w:type="dxa"/>
        <w:tblLook w:val="04A0" w:firstRow="1" w:lastRow="0" w:firstColumn="1" w:lastColumn="0" w:noHBand="0" w:noVBand="1"/>
      </w:tblPr>
      <w:tblGrid>
        <w:gridCol w:w="480"/>
        <w:gridCol w:w="2305"/>
        <w:gridCol w:w="1452"/>
        <w:gridCol w:w="837"/>
        <w:gridCol w:w="1401"/>
        <w:gridCol w:w="1211"/>
        <w:gridCol w:w="1039"/>
        <w:gridCol w:w="1400"/>
      </w:tblGrid>
      <w:tr w:rsidR="0039294B" w:rsidRPr="005E1CBB" w:rsidTr="0039294B">
        <w:trPr>
          <w:trHeight w:val="300"/>
        </w:trPr>
        <w:tc>
          <w:tcPr>
            <w:tcW w:w="480" w:type="dxa"/>
            <w:tcBorders>
              <w:top w:val="single" w:sz="4" w:space="0" w:color="auto"/>
              <w:left w:val="single" w:sz="4" w:space="0" w:color="auto"/>
              <w:bottom w:val="single" w:sz="4" w:space="0" w:color="auto"/>
              <w:right w:val="single" w:sz="4" w:space="0" w:color="auto"/>
            </w:tcBorders>
            <w:shd w:val="clear" w:color="000000" w:fill="F2F2F2"/>
            <w:noWrap/>
            <w:hideMark/>
          </w:tcPr>
          <w:p w:rsidR="0039294B" w:rsidRPr="005E1CBB" w:rsidRDefault="0039294B" w:rsidP="0039294B">
            <w:pPr>
              <w:spacing w:before="0" w:after="0"/>
              <w:ind w:left="0"/>
              <w:jc w:val="center"/>
              <w:rPr>
                <w:rFonts w:ascii="Calibri" w:hAnsi="Calibri"/>
                <w:b/>
                <w:bCs/>
                <w:color w:val="000000"/>
                <w:sz w:val="22"/>
                <w:szCs w:val="22"/>
              </w:rPr>
            </w:pPr>
            <w:r w:rsidRPr="005E1CBB">
              <w:rPr>
                <w:rFonts w:ascii="Calibri" w:hAnsi="Calibri"/>
                <w:b/>
                <w:bCs/>
                <w:color w:val="000000"/>
                <w:sz w:val="22"/>
                <w:szCs w:val="22"/>
              </w:rPr>
              <w:t>No</w:t>
            </w:r>
          </w:p>
        </w:tc>
        <w:tc>
          <w:tcPr>
            <w:tcW w:w="2305" w:type="dxa"/>
            <w:tcBorders>
              <w:top w:val="single" w:sz="4" w:space="0" w:color="auto"/>
              <w:left w:val="nil"/>
              <w:bottom w:val="single" w:sz="4" w:space="0" w:color="auto"/>
              <w:right w:val="single" w:sz="4" w:space="0" w:color="auto"/>
            </w:tcBorders>
            <w:shd w:val="clear" w:color="000000" w:fill="F2F2F2"/>
            <w:noWrap/>
            <w:hideMark/>
          </w:tcPr>
          <w:p w:rsidR="0039294B" w:rsidRPr="005E1CBB" w:rsidRDefault="0039294B" w:rsidP="0039294B">
            <w:pPr>
              <w:spacing w:before="0" w:after="0"/>
              <w:ind w:left="0"/>
              <w:jc w:val="center"/>
              <w:rPr>
                <w:rFonts w:ascii="Calibri" w:hAnsi="Calibri"/>
                <w:b/>
                <w:bCs/>
                <w:color w:val="000000"/>
                <w:sz w:val="22"/>
                <w:szCs w:val="22"/>
              </w:rPr>
            </w:pPr>
            <w:r w:rsidRPr="005E1CBB">
              <w:rPr>
                <w:rFonts w:ascii="Calibri" w:hAnsi="Calibri"/>
                <w:b/>
                <w:bCs/>
                <w:color w:val="000000"/>
                <w:sz w:val="22"/>
                <w:szCs w:val="22"/>
              </w:rPr>
              <w:t>Nama Field</w:t>
            </w:r>
          </w:p>
        </w:tc>
        <w:tc>
          <w:tcPr>
            <w:tcW w:w="1452" w:type="dxa"/>
            <w:tcBorders>
              <w:top w:val="single" w:sz="4" w:space="0" w:color="auto"/>
              <w:left w:val="nil"/>
              <w:bottom w:val="single" w:sz="4" w:space="0" w:color="auto"/>
              <w:right w:val="single" w:sz="4" w:space="0" w:color="auto"/>
            </w:tcBorders>
            <w:shd w:val="clear" w:color="000000" w:fill="F2F2F2"/>
            <w:noWrap/>
            <w:hideMark/>
          </w:tcPr>
          <w:p w:rsidR="0039294B" w:rsidRPr="005E1CBB" w:rsidRDefault="0039294B" w:rsidP="0039294B">
            <w:pPr>
              <w:spacing w:before="0" w:after="0"/>
              <w:ind w:left="0"/>
              <w:jc w:val="center"/>
              <w:rPr>
                <w:rFonts w:ascii="Calibri" w:hAnsi="Calibri"/>
                <w:b/>
                <w:bCs/>
                <w:color w:val="000000"/>
                <w:sz w:val="22"/>
                <w:szCs w:val="22"/>
              </w:rPr>
            </w:pPr>
            <w:r w:rsidRPr="005E1CBB">
              <w:rPr>
                <w:rFonts w:ascii="Calibri" w:hAnsi="Calibri"/>
                <w:b/>
                <w:bCs/>
                <w:color w:val="000000"/>
                <w:sz w:val="22"/>
                <w:szCs w:val="22"/>
              </w:rPr>
              <w:t>Type</w:t>
            </w:r>
          </w:p>
        </w:tc>
        <w:tc>
          <w:tcPr>
            <w:tcW w:w="837" w:type="dxa"/>
            <w:tcBorders>
              <w:top w:val="single" w:sz="4" w:space="0" w:color="auto"/>
              <w:left w:val="nil"/>
              <w:bottom w:val="single" w:sz="4" w:space="0" w:color="auto"/>
              <w:right w:val="single" w:sz="4" w:space="0" w:color="auto"/>
            </w:tcBorders>
            <w:shd w:val="clear" w:color="000000" w:fill="F2F2F2"/>
            <w:noWrap/>
            <w:hideMark/>
          </w:tcPr>
          <w:p w:rsidR="0039294B" w:rsidRPr="005E1CBB" w:rsidRDefault="0039294B" w:rsidP="0039294B">
            <w:pPr>
              <w:spacing w:before="0" w:after="0"/>
              <w:ind w:left="0"/>
              <w:jc w:val="center"/>
              <w:rPr>
                <w:rFonts w:ascii="Calibri" w:hAnsi="Calibri"/>
                <w:b/>
                <w:bCs/>
                <w:color w:val="000000"/>
                <w:sz w:val="22"/>
                <w:szCs w:val="22"/>
              </w:rPr>
            </w:pPr>
            <w:r w:rsidRPr="005E1CBB">
              <w:rPr>
                <w:rFonts w:ascii="Calibri" w:hAnsi="Calibri"/>
                <w:b/>
                <w:bCs/>
                <w:color w:val="000000"/>
                <w:sz w:val="22"/>
                <w:szCs w:val="22"/>
              </w:rPr>
              <w:t>Length</w:t>
            </w:r>
          </w:p>
        </w:tc>
        <w:tc>
          <w:tcPr>
            <w:tcW w:w="1401" w:type="dxa"/>
            <w:tcBorders>
              <w:top w:val="single" w:sz="4" w:space="0" w:color="auto"/>
              <w:left w:val="nil"/>
              <w:bottom w:val="single" w:sz="4" w:space="0" w:color="auto"/>
              <w:right w:val="single" w:sz="4" w:space="0" w:color="auto"/>
            </w:tcBorders>
            <w:shd w:val="clear" w:color="000000" w:fill="F2F2F2"/>
            <w:noWrap/>
            <w:hideMark/>
          </w:tcPr>
          <w:p w:rsidR="0039294B" w:rsidRPr="005E1CBB" w:rsidRDefault="0039294B" w:rsidP="0039294B">
            <w:pPr>
              <w:spacing w:before="0" w:after="0"/>
              <w:ind w:left="0"/>
              <w:jc w:val="center"/>
              <w:rPr>
                <w:rFonts w:ascii="Calibri" w:hAnsi="Calibri"/>
                <w:b/>
                <w:bCs/>
                <w:color w:val="000000"/>
                <w:sz w:val="22"/>
                <w:szCs w:val="22"/>
              </w:rPr>
            </w:pPr>
            <w:r w:rsidRPr="005E1CBB">
              <w:rPr>
                <w:rFonts w:ascii="Calibri" w:hAnsi="Calibri"/>
                <w:b/>
                <w:bCs/>
                <w:color w:val="000000"/>
                <w:sz w:val="22"/>
                <w:szCs w:val="22"/>
              </w:rPr>
              <w:t>Keterangan</w:t>
            </w:r>
          </w:p>
        </w:tc>
        <w:tc>
          <w:tcPr>
            <w:tcW w:w="1211" w:type="dxa"/>
            <w:tcBorders>
              <w:top w:val="single" w:sz="4" w:space="0" w:color="auto"/>
              <w:left w:val="nil"/>
              <w:bottom w:val="single" w:sz="4" w:space="0" w:color="auto"/>
              <w:right w:val="single" w:sz="4" w:space="0" w:color="auto"/>
            </w:tcBorders>
            <w:shd w:val="clear" w:color="000000" w:fill="F2F2F2"/>
            <w:noWrap/>
            <w:hideMark/>
          </w:tcPr>
          <w:p w:rsidR="0039294B" w:rsidRPr="005E1CBB" w:rsidRDefault="0039294B" w:rsidP="0039294B">
            <w:pPr>
              <w:spacing w:before="0" w:after="0"/>
              <w:ind w:left="0"/>
              <w:jc w:val="center"/>
              <w:rPr>
                <w:rFonts w:ascii="Calibri" w:hAnsi="Calibri"/>
                <w:b/>
                <w:bCs/>
                <w:color w:val="000000"/>
                <w:sz w:val="22"/>
                <w:szCs w:val="22"/>
              </w:rPr>
            </w:pPr>
            <w:r w:rsidRPr="005E1CBB">
              <w:rPr>
                <w:rFonts w:ascii="Calibri" w:hAnsi="Calibri"/>
                <w:b/>
                <w:bCs/>
                <w:color w:val="000000"/>
                <w:sz w:val="22"/>
                <w:szCs w:val="22"/>
              </w:rPr>
              <w:t>Refference</w:t>
            </w:r>
          </w:p>
        </w:tc>
        <w:tc>
          <w:tcPr>
            <w:tcW w:w="1039" w:type="dxa"/>
            <w:tcBorders>
              <w:top w:val="single" w:sz="4" w:space="0" w:color="auto"/>
              <w:left w:val="nil"/>
              <w:bottom w:val="single" w:sz="4" w:space="0" w:color="auto"/>
              <w:right w:val="single" w:sz="4" w:space="0" w:color="auto"/>
            </w:tcBorders>
            <w:shd w:val="clear" w:color="000000" w:fill="F2F2F2"/>
            <w:noWrap/>
            <w:hideMark/>
          </w:tcPr>
          <w:p w:rsidR="0039294B" w:rsidRPr="005E1CBB" w:rsidRDefault="0039294B" w:rsidP="0039294B">
            <w:pPr>
              <w:spacing w:before="0" w:after="0"/>
              <w:ind w:left="0"/>
              <w:jc w:val="center"/>
              <w:rPr>
                <w:rFonts w:ascii="Calibri" w:hAnsi="Calibri"/>
                <w:b/>
                <w:bCs/>
                <w:color w:val="000000"/>
                <w:sz w:val="22"/>
                <w:szCs w:val="22"/>
              </w:rPr>
            </w:pPr>
            <w:r w:rsidRPr="005E1CBB">
              <w:rPr>
                <w:rFonts w:ascii="Calibri" w:hAnsi="Calibri"/>
                <w:b/>
                <w:bCs/>
                <w:color w:val="000000"/>
                <w:sz w:val="22"/>
                <w:szCs w:val="22"/>
              </w:rPr>
              <w:t>Check Field / Check Value</w:t>
            </w:r>
          </w:p>
        </w:tc>
        <w:tc>
          <w:tcPr>
            <w:tcW w:w="1400" w:type="dxa"/>
            <w:tcBorders>
              <w:top w:val="single" w:sz="4" w:space="0" w:color="auto"/>
              <w:left w:val="nil"/>
              <w:bottom w:val="single" w:sz="4" w:space="0" w:color="auto"/>
              <w:right w:val="single" w:sz="4" w:space="0" w:color="auto"/>
            </w:tcBorders>
            <w:shd w:val="clear" w:color="000000" w:fill="F2F2F2"/>
            <w:noWrap/>
            <w:hideMark/>
          </w:tcPr>
          <w:p w:rsidR="0039294B" w:rsidRPr="005E1CBB" w:rsidRDefault="0039294B" w:rsidP="0039294B">
            <w:pPr>
              <w:spacing w:before="0" w:after="0"/>
              <w:ind w:left="0"/>
              <w:jc w:val="center"/>
              <w:rPr>
                <w:rFonts w:ascii="Calibri" w:hAnsi="Calibri"/>
                <w:b/>
                <w:bCs/>
                <w:color w:val="000000"/>
                <w:sz w:val="22"/>
                <w:szCs w:val="22"/>
              </w:rPr>
            </w:pPr>
            <w:r w:rsidRPr="005E1CBB">
              <w:rPr>
                <w:rFonts w:ascii="Calibri" w:hAnsi="Calibri"/>
                <w:b/>
                <w:bCs/>
                <w:color w:val="000000"/>
                <w:sz w:val="22"/>
                <w:szCs w:val="22"/>
              </w:rPr>
              <w:t>Default Value</w:t>
            </w:r>
          </w:p>
        </w:tc>
      </w:tr>
      <w:tr w:rsidR="0039294B" w:rsidRPr="005E1CBB"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center"/>
              <w:rPr>
                <w:rFonts w:ascii="Calibri" w:hAnsi="Calibri"/>
                <w:color w:val="000000"/>
                <w:sz w:val="22"/>
                <w:szCs w:val="22"/>
              </w:rPr>
            </w:pPr>
            <w:r w:rsidRPr="005E1CBB">
              <w:rPr>
                <w:rFonts w:ascii="Calibri" w:hAnsi="Calibri"/>
                <w:color w:val="000000"/>
                <w:sz w:val="22"/>
                <w:szCs w:val="22"/>
              </w:rPr>
              <w:t>1</w:t>
            </w:r>
          </w:p>
        </w:tc>
        <w:tc>
          <w:tcPr>
            <w:tcW w:w="2305" w:type="dxa"/>
            <w:tcBorders>
              <w:top w:val="nil"/>
              <w:left w:val="nil"/>
              <w:bottom w:val="single" w:sz="4" w:space="0" w:color="auto"/>
              <w:right w:val="single" w:sz="4" w:space="0" w:color="auto"/>
            </w:tcBorders>
            <w:shd w:val="clear" w:color="auto" w:fill="auto"/>
            <w:noWrap/>
            <w:hideMark/>
          </w:tcPr>
          <w:p w:rsidR="0039294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VendorCargoBranch</w:t>
            </w:r>
          </w:p>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DetailID</w:t>
            </w:r>
          </w:p>
        </w:tc>
        <w:tc>
          <w:tcPr>
            <w:tcW w:w="1452"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right"/>
              <w:rPr>
                <w:rFonts w:ascii="Calibri" w:hAnsi="Calibri"/>
                <w:color w:val="000000"/>
                <w:sz w:val="22"/>
                <w:szCs w:val="22"/>
              </w:rPr>
            </w:pPr>
            <w:r w:rsidRPr="005E1CBB">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PK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r>
      <w:tr w:rsidR="0039294B" w:rsidRPr="005E1CBB" w:rsidTr="0039294B">
        <w:trPr>
          <w:trHeight w:val="300"/>
        </w:trPr>
        <w:tc>
          <w:tcPr>
            <w:tcW w:w="480" w:type="dxa"/>
            <w:tcBorders>
              <w:top w:val="nil"/>
              <w:left w:val="single" w:sz="4" w:space="0" w:color="auto"/>
              <w:bottom w:val="single" w:sz="4" w:space="0" w:color="auto"/>
              <w:right w:val="single" w:sz="4" w:space="0" w:color="auto"/>
            </w:tcBorders>
            <w:shd w:val="clear" w:color="auto" w:fill="FFFF00"/>
            <w:noWrap/>
            <w:hideMark/>
          </w:tcPr>
          <w:p w:rsidR="0039294B" w:rsidRPr="005E1CBB" w:rsidRDefault="0039294B" w:rsidP="0039294B">
            <w:pPr>
              <w:spacing w:before="0" w:after="0"/>
              <w:ind w:left="0"/>
              <w:jc w:val="center"/>
              <w:rPr>
                <w:rFonts w:ascii="Calibri" w:hAnsi="Calibri"/>
                <w:color w:val="000000"/>
                <w:sz w:val="22"/>
                <w:szCs w:val="22"/>
              </w:rPr>
            </w:pPr>
            <w:r w:rsidRPr="005E1CBB">
              <w:rPr>
                <w:rFonts w:ascii="Calibri" w:hAnsi="Calibri"/>
                <w:color w:val="000000"/>
                <w:sz w:val="22"/>
                <w:szCs w:val="22"/>
              </w:rPr>
              <w:t>2</w:t>
            </w:r>
          </w:p>
        </w:tc>
        <w:tc>
          <w:tcPr>
            <w:tcW w:w="2305" w:type="dxa"/>
            <w:tcBorders>
              <w:top w:val="nil"/>
              <w:left w:val="nil"/>
              <w:bottom w:val="single" w:sz="4" w:space="0" w:color="auto"/>
              <w:right w:val="single" w:sz="4" w:space="0" w:color="auto"/>
            </w:tcBorders>
            <w:shd w:val="clear" w:color="auto" w:fill="FFFF00"/>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VendorCargoID</w:t>
            </w:r>
          </w:p>
        </w:tc>
        <w:tc>
          <w:tcPr>
            <w:tcW w:w="1452" w:type="dxa"/>
            <w:tcBorders>
              <w:top w:val="nil"/>
              <w:left w:val="nil"/>
              <w:bottom w:val="single" w:sz="4" w:space="0" w:color="auto"/>
              <w:right w:val="single" w:sz="4" w:space="0" w:color="auto"/>
            </w:tcBorders>
            <w:shd w:val="clear" w:color="auto" w:fill="FFFF00"/>
            <w:noWrap/>
            <w:hideMark/>
          </w:tcPr>
          <w:p w:rsidR="0039294B" w:rsidRPr="005E1CBB" w:rsidRDefault="0039294B" w:rsidP="0039294B">
            <w:pPr>
              <w:spacing w:before="0" w:after="0"/>
              <w:ind w:left="0"/>
              <w:jc w:val="left"/>
              <w:rPr>
                <w:rFonts w:ascii="Calibri" w:hAnsi="Calibri"/>
                <w:color w:val="000000"/>
                <w:sz w:val="22"/>
                <w:szCs w:val="22"/>
              </w:rPr>
            </w:pPr>
            <w:r>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FFFF00"/>
            <w:noWrap/>
            <w:hideMark/>
          </w:tcPr>
          <w:p w:rsidR="0039294B" w:rsidRPr="005E1CBB" w:rsidRDefault="0039294B" w:rsidP="0039294B">
            <w:pPr>
              <w:spacing w:before="0" w:after="0"/>
              <w:ind w:left="0"/>
              <w:jc w:val="right"/>
              <w:rPr>
                <w:rFonts w:ascii="Calibri" w:hAnsi="Calibri"/>
                <w:color w:val="000000"/>
                <w:sz w:val="22"/>
                <w:szCs w:val="22"/>
              </w:rPr>
            </w:pPr>
            <w:r>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FFFF00"/>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FFFF00"/>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FFFF00"/>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FFFF00"/>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r>
      <w:tr w:rsidR="0039294B" w:rsidRPr="005E1CBB" w:rsidTr="0039294B">
        <w:trPr>
          <w:trHeight w:val="300"/>
        </w:trPr>
        <w:tc>
          <w:tcPr>
            <w:tcW w:w="480" w:type="dxa"/>
            <w:tcBorders>
              <w:top w:val="nil"/>
              <w:left w:val="single" w:sz="4" w:space="0" w:color="auto"/>
              <w:bottom w:val="single" w:sz="4" w:space="0" w:color="auto"/>
              <w:right w:val="single" w:sz="4" w:space="0" w:color="auto"/>
            </w:tcBorders>
            <w:shd w:val="clear" w:color="auto" w:fill="FFFF00"/>
            <w:noWrap/>
            <w:hideMark/>
          </w:tcPr>
          <w:p w:rsidR="0039294B" w:rsidRPr="005E1CBB" w:rsidRDefault="0039294B" w:rsidP="0039294B">
            <w:pPr>
              <w:spacing w:before="0" w:after="0"/>
              <w:ind w:left="0"/>
              <w:jc w:val="center"/>
              <w:rPr>
                <w:rFonts w:ascii="Calibri" w:hAnsi="Calibri"/>
                <w:color w:val="000000"/>
                <w:sz w:val="22"/>
                <w:szCs w:val="22"/>
              </w:rPr>
            </w:pPr>
            <w:r w:rsidRPr="005E1CBB">
              <w:rPr>
                <w:rFonts w:ascii="Calibri" w:hAnsi="Calibri"/>
                <w:color w:val="000000"/>
                <w:sz w:val="22"/>
                <w:szCs w:val="22"/>
              </w:rPr>
              <w:t>3</w:t>
            </w:r>
          </w:p>
        </w:tc>
        <w:tc>
          <w:tcPr>
            <w:tcW w:w="2305" w:type="dxa"/>
            <w:tcBorders>
              <w:top w:val="nil"/>
              <w:left w:val="nil"/>
              <w:bottom w:val="single" w:sz="4" w:space="0" w:color="auto"/>
              <w:right w:val="single" w:sz="4" w:space="0" w:color="auto"/>
            </w:tcBorders>
            <w:shd w:val="clear" w:color="auto" w:fill="FFFF00"/>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VendorCargoDetailID</w:t>
            </w:r>
          </w:p>
        </w:tc>
        <w:tc>
          <w:tcPr>
            <w:tcW w:w="1452" w:type="dxa"/>
            <w:tcBorders>
              <w:top w:val="nil"/>
              <w:left w:val="nil"/>
              <w:bottom w:val="single" w:sz="4" w:space="0" w:color="auto"/>
              <w:right w:val="single" w:sz="4" w:space="0" w:color="auto"/>
            </w:tcBorders>
            <w:shd w:val="clear" w:color="auto" w:fill="FFFF00"/>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FFFF00"/>
            <w:noWrap/>
            <w:hideMark/>
          </w:tcPr>
          <w:p w:rsidR="0039294B" w:rsidRPr="005E1CBB" w:rsidRDefault="0039294B" w:rsidP="0039294B">
            <w:pPr>
              <w:spacing w:before="0" w:after="0"/>
              <w:ind w:left="0"/>
              <w:jc w:val="right"/>
              <w:rPr>
                <w:rFonts w:ascii="Calibri" w:hAnsi="Calibri"/>
                <w:color w:val="000000"/>
                <w:sz w:val="22"/>
                <w:szCs w:val="22"/>
              </w:rPr>
            </w:pPr>
            <w:r w:rsidRPr="005E1CBB">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FFFF00"/>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FFFF00"/>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FFFF00"/>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FFFF00"/>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r>
      <w:tr w:rsidR="0039294B" w:rsidRPr="005E1CBB"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center"/>
              <w:rPr>
                <w:rFonts w:ascii="Calibri" w:hAnsi="Calibri"/>
                <w:color w:val="000000"/>
                <w:sz w:val="22"/>
                <w:szCs w:val="22"/>
              </w:rPr>
            </w:pPr>
            <w:r w:rsidRPr="005E1CBB">
              <w:rPr>
                <w:rFonts w:ascii="Calibri" w:hAnsi="Calibri"/>
                <w:color w:val="000000"/>
                <w:sz w:val="22"/>
                <w:szCs w:val="22"/>
              </w:rPr>
              <w:t>4</w:t>
            </w:r>
          </w:p>
        </w:tc>
        <w:tc>
          <w:tcPr>
            <w:tcW w:w="2305"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VendorCargoBranchID</w:t>
            </w:r>
          </w:p>
        </w:tc>
        <w:tc>
          <w:tcPr>
            <w:tcW w:w="1452"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right"/>
              <w:rPr>
                <w:rFonts w:ascii="Calibri" w:hAnsi="Calibri"/>
                <w:color w:val="000000"/>
                <w:sz w:val="22"/>
                <w:szCs w:val="22"/>
              </w:rPr>
            </w:pPr>
            <w:r w:rsidRPr="005E1CBB">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FK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r>
      <w:tr w:rsidR="0039294B" w:rsidRPr="005E1CBB" w:rsidTr="0039294B">
        <w:trPr>
          <w:trHeight w:val="300"/>
        </w:trPr>
        <w:tc>
          <w:tcPr>
            <w:tcW w:w="480" w:type="dxa"/>
            <w:tcBorders>
              <w:top w:val="nil"/>
              <w:left w:val="single" w:sz="4" w:space="0" w:color="auto"/>
              <w:bottom w:val="single" w:sz="4" w:space="0" w:color="auto"/>
              <w:right w:val="single" w:sz="4" w:space="0" w:color="auto"/>
            </w:tcBorders>
            <w:shd w:val="clear" w:color="auto" w:fill="FFFF00"/>
            <w:noWrap/>
            <w:hideMark/>
          </w:tcPr>
          <w:p w:rsidR="0039294B" w:rsidRPr="005E1CBB" w:rsidRDefault="0039294B" w:rsidP="0039294B">
            <w:pPr>
              <w:spacing w:before="0" w:after="0"/>
              <w:ind w:left="0"/>
              <w:jc w:val="center"/>
              <w:rPr>
                <w:rFonts w:ascii="Calibri" w:hAnsi="Calibri"/>
                <w:color w:val="000000"/>
                <w:sz w:val="22"/>
                <w:szCs w:val="22"/>
              </w:rPr>
            </w:pPr>
            <w:r w:rsidRPr="005E1CBB">
              <w:rPr>
                <w:rFonts w:ascii="Calibri" w:hAnsi="Calibri"/>
                <w:color w:val="000000"/>
                <w:sz w:val="22"/>
                <w:szCs w:val="22"/>
              </w:rPr>
              <w:t>5</w:t>
            </w:r>
          </w:p>
        </w:tc>
        <w:tc>
          <w:tcPr>
            <w:tcW w:w="2305" w:type="dxa"/>
            <w:tcBorders>
              <w:top w:val="nil"/>
              <w:left w:val="nil"/>
              <w:bottom w:val="single" w:sz="4" w:space="0" w:color="auto"/>
              <w:right w:val="single" w:sz="4" w:space="0" w:color="auto"/>
            </w:tcBorders>
            <w:shd w:val="clear" w:color="auto" w:fill="FFFF00"/>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AirwayBill</w:t>
            </w:r>
          </w:p>
        </w:tc>
        <w:tc>
          <w:tcPr>
            <w:tcW w:w="1452" w:type="dxa"/>
            <w:tcBorders>
              <w:top w:val="nil"/>
              <w:left w:val="nil"/>
              <w:bottom w:val="single" w:sz="4" w:space="0" w:color="auto"/>
              <w:right w:val="single" w:sz="4" w:space="0" w:color="auto"/>
            </w:tcBorders>
            <w:shd w:val="clear" w:color="auto" w:fill="FFFF00"/>
            <w:noWrap/>
            <w:hideMark/>
          </w:tcPr>
          <w:p w:rsidR="0039294B" w:rsidRPr="005E1CBB" w:rsidRDefault="0039294B" w:rsidP="0039294B">
            <w:pPr>
              <w:spacing w:before="0" w:after="0"/>
              <w:ind w:left="0"/>
              <w:jc w:val="left"/>
              <w:rPr>
                <w:rFonts w:ascii="Calibri" w:hAnsi="Calibri"/>
                <w:color w:val="000000"/>
                <w:sz w:val="22"/>
                <w:szCs w:val="22"/>
              </w:rPr>
            </w:pPr>
            <w:r>
              <w:rPr>
                <w:rFonts w:ascii="Calibri" w:hAnsi="Calibri"/>
                <w:color w:val="000000"/>
                <w:sz w:val="22"/>
                <w:szCs w:val="22"/>
              </w:rPr>
              <w:t>varchar</w:t>
            </w:r>
          </w:p>
        </w:tc>
        <w:tc>
          <w:tcPr>
            <w:tcW w:w="837" w:type="dxa"/>
            <w:tcBorders>
              <w:top w:val="nil"/>
              <w:left w:val="nil"/>
              <w:bottom w:val="single" w:sz="4" w:space="0" w:color="auto"/>
              <w:right w:val="single" w:sz="4" w:space="0" w:color="auto"/>
            </w:tcBorders>
            <w:shd w:val="clear" w:color="auto" w:fill="FFFF00"/>
            <w:noWrap/>
            <w:hideMark/>
          </w:tcPr>
          <w:p w:rsidR="0039294B" w:rsidRPr="005E1CBB" w:rsidRDefault="0039294B" w:rsidP="0039294B">
            <w:pPr>
              <w:spacing w:before="0" w:after="0"/>
              <w:ind w:left="0"/>
              <w:jc w:val="right"/>
              <w:rPr>
                <w:rFonts w:ascii="Calibri" w:hAnsi="Calibri"/>
                <w:color w:val="000000"/>
                <w:sz w:val="22"/>
                <w:szCs w:val="22"/>
              </w:rPr>
            </w:pPr>
            <w:r>
              <w:rPr>
                <w:rFonts w:ascii="Calibri" w:hAnsi="Calibri"/>
                <w:color w:val="000000"/>
                <w:sz w:val="22"/>
                <w:szCs w:val="22"/>
              </w:rPr>
              <w:t>255</w:t>
            </w:r>
          </w:p>
        </w:tc>
        <w:tc>
          <w:tcPr>
            <w:tcW w:w="1401" w:type="dxa"/>
            <w:tcBorders>
              <w:top w:val="nil"/>
              <w:left w:val="nil"/>
              <w:bottom w:val="single" w:sz="4" w:space="0" w:color="auto"/>
              <w:right w:val="single" w:sz="4" w:space="0" w:color="auto"/>
            </w:tcBorders>
            <w:shd w:val="clear" w:color="auto" w:fill="FFFF00"/>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FFFF00"/>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FFFF00"/>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FFFF00"/>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r>
      <w:tr w:rsidR="0039294B" w:rsidRPr="005E1CBB" w:rsidTr="0039294B">
        <w:trPr>
          <w:trHeight w:val="300"/>
        </w:trPr>
        <w:tc>
          <w:tcPr>
            <w:tcW w:w="480" w:type="dxa"/>
            <w:tcBorders>
              <w:top w:val="nil"/>
              <w:left w:val="single" w:sz="4" w:space="0" w:color="auto"/>
              <w:bottom w:val="single" w:sz="4" w:space="0" w:color="auto"/>
              <w:right w:val="single" w:sz="4" w:space="0" w:color="auto"/>
            </w:tcBorders>
            <w:shd w:val="clear" w:color="auto" w:fill="FFFF00"/>
            <w:noWrap/>
            <w:hideMark/>
          </w:tcPr>
          <w:p w:rsidR="0039294B" w:rsidRPr="005E1CBB" w:rsidRDefault="0039294B" w:rsidP="0039294B">
            <w:pPr>
              <w:spacing w:before="0" w:after="0"/>
              <w:ind w:left="0"/>
              <w:jc w:val="center"/>
              <w:rPr>
                <w:rFonts w:ascii="Calibri" w:hAnsi="Calibri"/>
                <w:color w:val="000000"/>
                <w:sz w:val="22"/>
                <w:szCs w:val="22"/>
              </w:rPr>
            </w:pPr>
            <w:r w:rsidRPr="005E1CBB">
              <w:rPr>
                <w:rFonts w:ascii="Calibri" w:hAnsi="Calibri"/>
                <w:color w:val="000000"/>
                <w:sz w:val="22"/>
                <w:szCs w:val="22"/>
              </w:rPr>
              <w:t>6</w:t>
            </w:r>
          </w:p>
        </w:tc>
        <w:tc>
          <w:tcPr>
            <w:tcW w:w="2305" w:type="dxa"/>
            <w:tcBorders>
              <w:top w:val="nil"/>
              <w:left w:val="nil"/>
              <w:bottom w:val="single" w:sz="4" w:space="0" w:color="auto"/>
              <w:right w:val="single" w:sz="4" w:space="0" w:color="auto"/>
            </w:tcBorders>
            <w:shd w:val="clear" w:color="auto" w:fill="FFFF00"/>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DODetailID</w:t>
            </w:r>
          </w:p>
        </w:tc>
        <w:tc>
          <w:tcPr>
            <w:tcW w:w="1452" w:type="dxa"/>
            <w:tcBorders>
              <w:top w:val="nil"/>
              <w:left w:val="nil"/>
              <w:bottom w:val="single" w:sz="4" w:space="0" w:color="auto"/>
              <w:right w:val="single" w:sz="4" w:space="0" w:color="auto"/>
            </w:tcBorders>
            <w:shd w:val="clear" w:color="auto" w:fill="FFFF00"/>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FFFF00"/>
            <w:noWrap/>
            <w:hideMark/>
          </w:tcPr>
          <w:p w:rsidR="0039294B" w:rsidRPr="005E1CBB" w:rsidRDefault="0039294B" w:rsidP="0039294B">
            <w:pPr>
              <w:spacing w:before="0" w:after="0"/>
              <w:ind w:left="0"/>
              <w:jc w:val="right"/>
              <w:rPr>
                <w:rFonts w:ascii="Calibri" w:hAnsi="Calibri"/>
                <w:color w:val="000000"/>
                <w:sz w:val="22"/>
                <w:szCs w:val="22"/>
              </w:rPr>
            </w:pPr>
            <w:r w:rsidRPr="005E1CBB">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FFFF00"/>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FFFF00"/>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FK</w:t>
            </w:r>
          </w:p>
        </w:tc>
        <w:tc>
          <w:tcPr>
            <w:tcW w:w="1039" w:type="dxa"/>
            <w:tcBorders>
              <w:top w:val="nil"/>
              <w:left w:val="nil"/>
              <w:bottom w:val="single" w:sz="4" w:space="0" w:color="auto"/>
              <w:right w:val="single" w:sz="4" w:space="0" w:color="auto"/>
            </w:tcBorders>
            <w:shd w:val="clear" w:color="auto" w:fill="FFFF00"/>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FFFF00"/>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r>
      <w:tr w:rsidR="0039294B" w:rsidRPr="005E1CBB"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center"/>
              <w:rPr>
                <w:rFonts w:ascii="Calibri" w:hAnsi="Calibri"/>
                <w:color w:val="000000"/>
                <w:sz w:val="22"/>
                <w:szCs w:val="22"/>
              </w:rPr>
            </w:pPr>
            <w:r w:rsidRPr="005E1CBB">
              <w:rPr>
                <w:rFonts w:ascii="Calibri" w:hAnsi="Calibri"/>
                <w:color w:val="000000"/>
                <w:sz w:val="22"/>
                <w:szCs w:val="22"/>
              </w:rPr>
              <w:t>7</w:t>
            </w:r>
          </w:p>
        </w:tc>
        <w:tc>
          <w:tcPr>
            <w:tcW w:w="2305"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POBranchCode</w:t>
            </w:r>
          </w:p>
        </w:tc>
        <w:tc>
          <w:tcPr>
            <w:tcW w:w="1452"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varchar(6)</w:t>
            </w:r>
          </w:p>
        </w:tc>
        <w:tc>
          <w:tcPr>
            <w:tcW w:w="837"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right"/>
              <w:rPr>
                <w:rFonts w:ascii="Calibri" w:hAnsi="Calibri"/>
                <w:color w:val="000000"/>
                <w:sz w:val="22"/>
                <w:szCs w:val="22"/>
              </w:rPr>
            </w:pPr>
            <w:r w:rsidRPr="005E1CBB">
              <w:rPr>
                <w:rFonts w:ascii="Calibri" w:hAnsi="Calibri"/>
                <w:color w:val="000000"/>
                <w:sz w:val="22"/>
                <w:szCs w:val="22"/>
              </w:rPr>
              <w:t>6</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r>
      <w:tr w:rsidR="0039294B" w:rsidRPr="005E1CBB"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center"/>
              <w:rPr>
                <w:rFonts w:ascii="Calibri" w:hAnsi="Calibri"/>
                <w:color w:val="000000"/>
                <w:sz w:val="22"/>
                <w:szCs w:val="22"/>
              </w:rPr>
            </w:pPr>
            <w:r w:rsidRPr="005E1CBB">
              <w:rPr>
                <w:rFonts w:ascii="Calibri" w:hAnsi="Calibri"/>
                <w:color w:val="000000"/>
                <w:sz w:val="22"/>
                <w:szCs w:val="22"/>
              </w:rPr>
              <w:t>8</w:t>
            </w:r>
          </w:p>
        </w:tc>
        <w:tc>
          <w:tcPr>
            <w:tcW w:w="2305"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DONO</w:t>
            </w:r>
          </w:p>
        </w:tc>
        <w:tc>
          <w:tcPr>
            <w:tcW w:w="1452"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varchar(50)</w:t>
            </w:r>
          </w:p>
        </w:tc>
        <w:tc>
          <w:tcPr>
            <w:tcW w:w="837"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right"/>
              <w:rPr>
                <w:rFonts w:ascii="Calibri" w:hAnsi="Calibri"/>
                <w:color w:val="000000"/>
                <w:sz w:val="22"/>
                <w:szCs w:val="22"/>
              </w:rPr>
            </w:pPr>
            <w:r w:rsidRPr="005E1CBB">
              <w:rPr>
                <w:rFonts w:ascii="Calibri" w:hAnsi="Calibri"/>
                <w:color w:val="000000"/>
                <w:sz w:val="22"/>
                <w:szCs w:val="22"/>
              </w:rPr>
              <w:t>50</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r>
      <w:tr w:rsidR="0039294B" w:rsidRPr="005E1CBB"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center"/>
              <w:rPr>
                <w:rFonts w:ascii="Calibri" w:hAnsi="Calibri"/>
                <w:color w:val="000000"/>
                <w:sz w:val="22"/>
                <w:szCs w:val="22"/>
              </w:rPr>
            </w:pPr>
            <w:r w:rsidRPr="005E1CBB">
              <w:rPr>
                <w:rFonts w:ascii="Calibri" w:hAnsi="Calibri"/>
                <w:color w:val="000000"/>
                <w:sz w:val="22"/>
                <w:szCs w:val="22"/>
              </w:rPr>
              <w:t>9</w:t>
            </w:r>
          </w:p>
        </w:tc>
        <w:tc>
          <w:tcPr>
            <w:tcW w:w="2305"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DODeliveryDate</w:t>
            </w:r>
          </w:p>
        </w:tc>
        <w:tc>
          <w:tcPr>
            <w:tcW w:w="1452"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datetime</w:t>
            </w:r>
          </w:p>
        </w:tc>
        <w:tc>
          <w:tcPr>
            <w:tcW w:w="837"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right"/>
              <w:rPr>
                <w:rFonts w:ascii="Calibri" w:hAnsi="Calibri"/>
                <w:color w:val="000000"/>
                <w:sz w:val="22"/>
                <w:szCs w:val="22"/>
              </w:rPr>
            </w:pPr>
            <w:r w:rsidRPr="005E1CBB">
              <w:rPr>
                <w:rFonts w:ascii="Calibri" w:hAnsi="Calibri"/>
                <w:color w:val="000000"/>
                <w:sz w:val="22"/>
                <w:szCs w:val="22"/>
              </w:rPr>
              <w:t>8</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r>
      <w:tr w:rsidR="0039294B" w:rsidRPr="005E1CBB"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center"/>
              <w:rPr>
                <w:rFonts w:ascii="Calibri" w:hAnsi="Calibri"/>
                <w:color w:val="000000"/>
                <w:sz w:val="22"/>
                <w:szCs w:val="22"/>
              </w:rPr>
            </w:pPr>
            <w:r w:rsidRPr="005E1CBB">
              <w:rPr>
                <w:rFonts w:ascii="Calibri" w:hAnsi="Calibri"/>
                <w:color w:val="000000"/>
                <w:sz w:val="22"/>
                <w:szCs w:val="22"/>
              </w:rPr>
              <w:t>10</w:t>
            </w:r>
          </w:p>
        </w:tc>
        <w:tc>
          <w:tcPr>
            <w:tcW w:w="2305"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PONO</w:t>
            </w:r>
          </w:p>
        </w:tc>
        <w:tc>
          <w:tcPr>
            <w:tcW w:w="1452"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varchar(50)</w:t>
            </w:r>
          </w:p>
        </w:tc>
        <w:tc>
          <w:tcPr>
            <w:tcW w:w="837"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right"/>
              <w:rPr>
                <w:rFonts w:ascii="Calibri" w:hAnsi="Calibri"/>
                <w:color w:val="000000"/>
                <w:sz w:val="22"/>
                <w:szCs w:val="22"/>
              </w:rPr>
            </w:pPr>
            <w:r w:rsidRPr="005E1CBB">
              <w:rPr>
                <w:rFonts w:ascii="Calibri" w:hAnsi="Calibri"/>
                <w:color w:val="000000"/>
                <w:sz w:val="22"/>
                <w:szCs w:val="22"/>
              </w:rPr>
              <w:t>50</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r>
      <w:tr w:rsidR="0039294B" w:rsidRPr="005E1CBB"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center"/>
              <w:rPr>
                <w:rFonts w:ascii="Calibri" w:hAnsi="Calibri"/>
                <w:color w:val="000000"/>
                <w:sz w:val="22"/>
                <w:szCs w:val="22"/>
              </w:rPr>
            </w:pPr>
            <w:r w:rsidRPr="005E1CBB">
              <w:rPr>
                <w:rFonts w:ascii="Calibri" w:hAnsi="Calibri"/>
                <w:color w:val="000000"/>
                <w:sz w:val="22"/>
                <w:szCs w:val="22"/>
              </w:rPr>
              <w:t>11</w:t>
            </w:r>
          </w:p>
        </w:tc>
        <w:tc>
          <w:tcPr>
            <w:tcW w:w="2305"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PODeliveryDate</w:t>
            </w:r>
          </w:p>
        </w:tc>
        <w:tc>
          <w:tcPr>
            <w:tcW w:w="1452"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datetime</w:t>
            </w:r>
          </w:p>
        </w:tc>
        <w:tc>
          <w:tcPr>
            <w:tcW w:w="837"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right"/>
              <w:rPr>
                <w:rFonts w:ascii="Calibri" w:hAnsi="Calibri"/>
                <w:color w:val="000000"/>
                <w:sz w:val="22"/>
                <w:szCs w:val="22"/>
              </w:rPr>
            </w:pPr>
            <w:r w:rsidRPr="005E1CBB">
              <w:rPr>
                <w:rFonts w:ascii="Calibri" w:hAnsi="Calibri"/>
                <w:color w:val="000000"/>
                <w:sz w:val="22"/>
                <w:szCs w:val="22"/>
              </w:rPr>
              <w:t>8</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r>
      <w:tr w:rsidR="0039294B" w:rsidRPr="005E1CBB"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center"/>
              <w:rPr>
                <w:rFonts w:ascii="Calibri" w:hAnsi="Calibri"/>
                <w:color w:val="000000"/>
                <w:sz w:val="22"/>
                <w:szCs w:val="22"/>
              </w:rPr>
            </w:pPr>
            <w:r w:rsidRPr="005E1CBB">
              <w:rPr>
                <w:rFonts w:ascii="Calibri" w:hAnsi="Calibri"/>
                <w:color w:val="000000"/>
                <w:sz w:val="22"/>
                <w:szCs w:val="22"/>
              </w:rPr>
              <w:t>12</w:t>
            </w:r>
          </w:p>
        </w:tc>
        <w:tc>
          <w:tcPr>
            <w:tcW w:w="2305"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POProductID</w:t>
            </w:r>
          </w:p>
        </w:tc>
        <w:tc>
          <w:tcPr>
            <w:tcW w:w="1452"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right"/>
              <w:rPr>
                <w:rFonts w:ascii="Calibri" w:hAnsi="Calibri"/>
                <w:color w:val="000000"/>
                <w:sz w:val="22"/>
                <w:szCs w:val="22"/>
              </w:rPr>
            </w:pPr>
            <w:r w:rsidRPr="005E1CBB">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r>
      <w:tr w:rsidR="0039294B" w:rsidRPr="005E1CBB"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center"/>
              <w:rPr>
                <w:rFonts w:ascii="Calibri" w:hAnsi="Calibri"/>
                <w:color w:val="000000"/>
                <w:sz w:val="22"/>
                <w:szCs w:val="22"/>
              </w:rPr>
            </w:pPr>
            <w:r w:rsidRPr="005E1CBB">
              <w:rPr>
                <w:rFonts w:ascii="Calibri" w:hAnsi="Calibri"/>
                <w:color w:val="000000"/>
                <w:sz w:val="22"/>
                <w:szCs w:val="22"/>
              </w:rPr>
              <w:t>13</w:t>
            </w:r>
          </w:p>
        </w:tc>
        <w:tc>
          <w:tcPr>
            <w:tcW w:w="2305"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POProductCostCenter</w:t>
            </w:r>
          </w:p>
        </w:tc>
        <w:tc>
          <w:tcPr>
            <w:tcW w:w="1452"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varchar(10)</w:t>
            </w:r>
          </w:p>
        </w:tc>
        <w:tc>
          <w:tcPr>
            <w:tcW w:w="837"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right"/>
              <w:rPr>
                <w:rFonts w:ascii="Calibri" w:hAnsi="Calibri"/>
                <w:color w:val="000000"/>
                <w:sz w:val="22"/>
                <w:szCs w:val="22"/>
              </w:rPr>
            </w:pPr>
            <w:r w:rsidRPr="005E1CBB">
              <w:rPr>
                <w:rFonts w:ascii="Calibri" w:hAnsi="Calibri"/>
                <w:color w:val="000000"/>
                <w:sz w:val="22"/>
                <w:szCs w:val="22"/>
              </w:rPr>
              <w:t>10</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r>
      <w:tr w:rsidR="0039294B" w:rsidRPr="005E1CBB"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center"/>
              <w:rPr>
                <w:rFonts w:ascii="Calibri" w:hAnsi="Calibri"/>
                <w:color w:val="000000"/>
                <w:sz w:val="22"/>
                <w:szCs w:val="22"/>
              </w:rPr>
            </w:pPr>
            <w:r w:rsidRPr="005E1CBB">
              <w:rPr>
                <w:rFonts w:ascii="Calibri" w:hAnsi="Calibri"/>
                <w:color w:val="000000"/>
                <w:sz w:val="22"/>
                <w:szCs w:val="22"/>
              </w:rPr>
              <w:t>14</w:t>
            </w:r>
          </w:p>
        </w:tc>
        <w:tc>
          <w:tcPr>
            <w:tcW w:w="2305"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DOProductUOM</w:t>
            </w:r>
          </w:p>
        </w:tc>
        <w:tc>
          <w:tcPr>
            <w:tcW w:w="1452"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varchar(20)</w:t>
            </w:r>
          </w:p>
        </w:tc>
        <w:tc>
          <w:tcPr>
            <w:tcW w:w="837"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right"/>
              <w:rPr>
                <w:rFonts w:ascii="Calibri" w:hAnsi="Calibri"/>
                <w:color w:val="000000"/>
                <w:sz w:val="22"/>
                <w:szCs w:val="22"/>
              </w:rPr>
            </w:pPr>
            <w:r w:rsidRPr="005E1CBB">
              <w:rPr>
                <w:rFonts w:ascii="Calibri" w:hAnsi="Calibri"/>
                <w:color w:val="000000"/>
                <w:sz w:val="22"/>
                <w:szCs w:val="22"/>
              </w:rPr>
              <w:t>20</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r>
      <w:tr w:rsidR="0039294B" w:rsidRPr="005E1CBB"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center"/>
              <w:rPr>
                <w:rFonts w:ascii="Calibri" w:hAnsi="Calibri"/>
                <w:color w:val="000000"/>
                <w:sz w:val="22"/>
                <w:szCs w:val="22"/>
              </w:rPr>
            </w:pPr>
            <w:r w:rsidRPr="005E1CBB">
              <w:rPr>
                <w:rFonts w:ascii="Calibri" w:hAnsi="Calibri"/>
                <w:color w:val="000000"/>
                <w:sz w:val="22"/>
                <w:szCs w:val="22"/>
              </w:rPr>
              <w:t>15</w:t>
            </w:r>
          </w:p>
        </w:tc>
        <w:tc>
          <w:tcPr>
            <w:tcW w:w="2305"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DOProductQty</w:t>
            </w:r>
          </w:p>
        </w:tc>
        <w:tc>
          <w:tcPr>
            <w:tcW w:w="1452"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right"/>
              <w:rPr>
                <w:rFonts w:ascii="Calibri" w:hAnsi="Calibri"/>
                <w:color w:val="000000"/>
                <w:sz w:val="22"/>
                <w:szCs w:val="22"/>
              </w:rPr>
            </w:pPr>
            <w:r w:rsidRPr="005E1CBB">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r>
      <w:tr w:rsidR="0039294B" w:rsidRPr="005E1CBB"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center"/>
              <w:rPr>
                <w:rFonts w:ascii="Calibri" w:hAnsi="Calibri"/>
                <w:color w:val="000000"/>
                <w:sz w:val="22"/>
                <w:szCs w:val="22"/>
              </w:rPr>
            </w:pPr>
            <w:r w:rsidRPr="005E1CBB">
              <w:rPr>
                <w:rFonts w:ascii="Calibri" w:hAnsi="Calibri"/>
                <w:color w:val="000000"/>
                <w:sz w:val="22"/>
                <w:szCs w:val="22"/>
              </w:rPr>
              <w:t>16</w:t>
            </w:r>
          </w:p>
        </w:tc>
        <w:tc>
          <w:tcPr>
            <w:tcW w:w="2305"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DOReceiveDate</w:t>
            </w:r>
          </w:p>
        </w:tc>
        <w:tc>
          <w:tcPr>
            <w:tcW w:w="1452"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datetime</w:t>
            </w:r>
          </w:p>
        </w:tc>
        <w:tc>
          <w:tcPr>
            <w:tcW w:w="837"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right"/>
              <w:rPr>
                <w:rFonts w:ascii="Calibri" w:hAnsi="Calibri"/>
                <w:color w:val="000000"/>
                <w:sz w:val="22"/>
                <w:szCs w:val="22"/>
              </w:rPr>
            </w:pPr>
            <w:r w:rsidRPr="005E1CBB">
              <w:rPr>
                <w:rFonts w:ascii="Calibri" w:hAnsi="Calibri"/>
                <w:color w:val="000000"/>
                <w:sz w:val="22"/>
                <w:szCs w:val="22"/>
              </w:rPr>
              <w:t>8</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r>
      <w:tr w:rsidR="0039294B" w:rsidRPr="005E1CBB" w:rsidTr="0039294B">
        <w:trPr>
          <w:trHeight w:val="300"/>
        </w:trPr>
        <w:tc>
          <w:tcPr>
            <w:tcW w:w="480" w:type="dxa"/>
            <w:tcBorders>
              <w:top w:val="nil"/>
              <w:left w:val="single" w:sz="4" w:space="0" w:color="auto"/>
              <w:bottom w:val="single" w:sz="4" w:space="0" w:color="auto"/>
              <w:right w:val="single" w:sz="4" w:space="0" w:color="auto"/>
            </w:tcBorders>
            <w:shd w:val="clear" w:color="auto" w:fill="FFFF00"/>
            <w:noWrap/>
            <w:hideMark/>
          </w:tcPr>
          <w:p w:rsidR="0039294B" w:rsidRPr="005E1CBB" w:rsidRDefault="0039294B" w:rsidP="0039294B">
            <w:pPr>
              <w:spacing w:before="0" w:after="0"/>
              <w:ind w:left="0"/>
              <w:jc w:val="center"/>
              <w:rPr>
                <w:rFonts w:ascii="Calibri" w:hAnsi="Calibri"/>
                <w:color w:val="000000"/>
                <w:sz w:val="22"/>
                <w:szCs w:val="22"/>
              </w:rPr>
            </w:pPr>
            <w:r w:rsidRPr="005E1CBB">
              <w:rPr>
                <w:rFonts w:ascii="Calibri" w:hAnsi="Calibri"/>
                <w:color w:val="000000"/>
                <w:sz w:val="22"/>
                <w:szCs w:val="22"/>
              </w:rPr>
              <w:t>17</w:t>
            </w:r>
          </w:p>
        </w:tc>
        <w:tc>
          <w:tcPr>
            <w:tcW w:w="2305" w:type="dxa"/>
            <w:tcBorders>
              <w:top w:val="nil"/>
              <w:left w:val="nil"/>
              <w:bottom w:val="single" w:sz="4" w:space="0" w:color="auto"/>
              <w:right w:val="single" w:sz="4" w:space="0" w:color="auto"/>
            </w:tcBorders>
            <w:shd w:val="clear" w:color="auto" w:fill="FFFF00"/>
            <w:noWrap/>
            <w:hideMark/>
          </w:tcPr>
          <w:p w:rsidR="0039294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DOReceiveDate</w:t>
            </w:r>
          </w:p>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OnDestination</w:t>
            </w:r>
          </w:p>
        </w:tc>
        <w:tc>
          <w:tcPr>
            <w:tcW w:w="1452" w:type="dxa"/>
            <w:tcBorders>
              <w:top w:val="nil"/>
              <w:left w:val="nil"/>
              <w:bottom w:val="single" w:sz="4" w:space="0" w:color="auto"/>
              <w:right w:val="single" w:sz="4" w:space="0" w:color="auto"/>
            </w:tcBorders>
            <w:shd w:val="clear" w:color="auto" w:fill="FFFF00"/>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datetime</w:t>
            </w:r>
          </w:p>
        </w:tc>
        <w:tc>
          <w:tcPr>
            <w:tcW w:w="837" w:type="dxa"/>
            <w:tcBorders>
              <w:top w:val="nil"/>
              <w:left w:val="nil"/>
              <w:bottom w:val="single" w:sz="4" w:space="0" w:color="auto"/>
              <w:right w:val="single" w:sz="4" w:space="0" w:color="auto"/>
            </w:tcBorders>
            <w:shd w:val="clear" w:color="auto" w:fill="FFFF00"/>
            <w:noWrap/>
            <w:hideMark/>
          </w:tcPr>
          <w:p w:rsidR="0039294B" w:rsidRPr="005E1CBB" w:rsidRDefault="0039294B" w:rsidP="0039294B">
            <w:pPr>
              <w:spacing w:before="0" w:after="0"/>
              <w:ind w:left="0"/>
              <w:jc w:val="right"/>
              <w:rPr>
                <w:rFonts w:ascii="Calibri" w:hAnsi="Calibri"/>
                <w:color w:val="000000"/>
                <w:sz w:val="22"/>
                <w:szCs w:val="22"/>
              </w:rPr>
            </w:pPr>
            <w:r w:rsidRPr="005E1CBB">
              <w:rPr>
                <w:rFonts w:ascii="Calibri" w:hAnsi="Calibri"/>
                <w:color w:val="000000"/>
                <w:sz w:val="22"/>
                <w:szCs w:val="22"/>
              </w:rPr>
              <w:t>8</w:t>
            </w:r>
          </w:p>
        </w:tc>
        <w:tc>
          <w:tcPr>
            <w:tcW w:w="1401" w:type="dxa"/>
            <w:tcBorders>
              <w:top w:val="nil"/>
              <w:left w:val="nil"/>
              <w:bottom w:val="single" w:sz="4" w:space="0" w:color="auto"/>
              <w:right w:val="single" w:sz="4" w:space="0" w:color="auto"/>
            </w:tcBorders>
            <w:shd w:val="clear" w:color="auto" w:fill="FFFF00"/>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FFFF00"/>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FFFF00"/>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FFFF00"/>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r>
      <w:tr w:rsidR="0039294B" w:rsidRPr="005E1CBB" w:rsidTr="0039294B">
        <w:trPr>
          <w:trHeight w:val="300"/>
        </w:trPr>
        <w:tc>
          <w:tcPr>
            <w:tcW w:w="480" w:type="dxa"/>
            <w:tcBorders>
              <w:top w:val="nil"/>
              <w:left w:val="single" w:sz="4" w:space="0" w:color="auto"/>
              <w:bottom w:val="single" w:sz="4" w:space="0" w:color="auto"/>
              <w:right w:val="single" w:sz="4" w:space="0" w:color="auto"/>
            </w:tcBorders>
            <w:shd w:val="clear" w:color="auto" w:fill="FFFF00"/>
            <w:noWrap/>
            <w:hideMark/>
          </w:tcPr>
          <w:p w:rsidR="0039294B" w:rsidRPr="005E1CBB" w:rsidRDefault="0039294B" w:rsidP="0039294B">
            <w:pPr>
              <w:spacing w:before="0" w:after="0"/>
              <w:ind w:left="0"/>
              <w:jc w:val="center"/>
              <w:rPr>
                <w:rFonts w:ascii="Calibri" w:hAnsi="Calibri"/>
                <w:color w:val="000000"/>
                <w:sz w:val="22"/>
                <w:szCs w:val="22"/>
              </w:rPr>
            </w:pPr>
            <w:r w:rsidRPr="005E1CBB">
              <w:rPr>
                <w:rFonts w:ascii="Calibri" w:hAnsi="Calibri"/>
                <w:color w:val="000000"/>
                <w:sz w:val="22"/>
                <w:szCs w:val="22"/>
              </w:rPr>
              <w:t>18</w:t>
            </w:r>
          </w:p>
        </w:tc>
        <w:tc>
          <w:tcPr>
            <w:tcW w:w="2305" w:type="dxa"/>
            <w:tcBorders>
              <w:top w:val="nil"/>
              <w:left w:val="nil"/>
              <w:bottom w:val="single" w:sz="4" w:space="0" w:color="auto"/>
              <w:right w:val="single" w:sz="4" w:space="0" w:color="auto"/>
            </w:tcBorders>
            <w:shd w:val="clear" w:color="auto" w:fill="FFFF00"/>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ReceiverName</w:t>
            </w:r>
          </w:p>
        </w:tc>
        <w:tc>
          <w:tcPr>
            <w:tcW w:w="1452" w:type="dxa"/>
            <w:tcBorders>
              <w:top w:val="nil"/>
              <w:left w:val="nil"/>
              <w:bottom w:val="single" w:sz="4" w:space="0" w:color="auto"/>
              <w:right w:val="single" w:sz="4" w:space="0" w:color="auto"/>
            </w:tcBorders>
            <w:shd w:val="clear" w:color="auto" w:fill="FFFF00"/>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varchar(255)</w:t>
            </w:r>
          </w:p>
        </w:tc>
        <w:tc>
          <w:tcPr>
            <w:tcW w:w="837" w:type="dxa"/>
            <w:tcBorders>
              <w:top w:val="nil"/>
              <w:left w:val="nil"/>
              <w:bottom w:val="single" w:sz="4" w:space="0" w:color="auto"/>
              <w:right w:val="single" w:sz="4" w:space="0" w:color="auto"/>
            </w:tcBorders>
            <w:shd w:val="clear" w:color="auto" w:fill="FFFF00"/>
            <w:noWrap/>
            <w:hideMark/>
          </w:tcPr>
          <w:p w:rsidR="0039294B" w:rsidRPr="005E1CBB" w:rsidRDefault="0039294B" w:rsidP="0039294B">
            <w:pPr>
              <w:spacing w:before="0" w:after="0"/>
              <w:ind w:left="0"/>
              <w:jc w:val="right"/>
              <w:rPr>
                <w:rFonts w:ascii="Calibri" w:hAnsi="Calibri"/>
                <w:color w:val="000000"/>
                <w:sz w:val="22"/>
                <w:szCs w:val="22"/>
              </w:rPr>
            </w:pPr>
            <w:r w:rsidRPr="005E1CBB">
              <w:rPr>
                <w:rFonts w:ascii="Calibri" w:hAnsi="Calibri"/>
                <w:color w:val="000000"/>
                <w:sz w:val="22"/>
                <w:szCs w:val="22"/>
              </w:rPr>
              <w:t>255</w:t>
            </w:r>
          </w:p>
        </w:tc>
        <w:tc>
          <w:tcPr>
            <w:tcW w:w="1401" w:type="dxa"/>
            <w:tcBorders>
              <w:top w:val="nil"/>
              <w:left w:val="nil"/>
              <w:bottom w:val="single" w:sz="4" w:space="0" w:color="auto"/>
              <w:right w:val="single" w:sz="4" w:space="0" w:color="auto"/>
            </w:tcBorders>
            <w:shd w:val="clear" w:color="auto" w:fill="FFFF00"/>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FFFF00"/>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FFFF00"/>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FFFF00"/>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r>
      <w:tr w:rsidR="0039294B" w:rsidRPr="005E1CBB" w:rsidTr="0039294B">
        <w:trPr>
          <w:trHeight w:val="300"/>
        </w:trPr>
        <w:tc>
          <w:tcPr>
            <w:tcW w:w="480" w:type="dxa"/>
            <w:tcBorders>
              <w:top w:val="nil"/>
              <w:left w:val="single" w:sz="4" w:space="0" w:color="auto"/>
              <w:bottom w:val="single" w:sz="4" w:space="0" w:color="auto"/>
              <w:right w:val="single" w:sz="4" w:space="0" w:color="auto"/>
            </w:tcBorders>
            <w:shd w:val="clear" w:color="auto" w:fill="FFFF00"/>
            <w:noWrap/>
            <w:hideMark/>
          </w:tcPr>
          <w:p w:rsidR="0039294B" w:rsidRPr="005E1CBB" w:rsidRDefault="0039294B" w:rsidP="0039294B">
            <w:pPr>
              <w:spacing w:before="0" w:after="0"/>
              <w:ind w:left="0"/>
              <w:jc w:val="center"/>
              <w:rPr>
                <w:rFonts w:ascii="Calibri" w:hAnsi="Calibri"/>
                <w:color w:val="000000"/>
                <w:sz w:val="22"/>
                <w:szCs w:val="22"/>
              </w:rPr>
            </w:pPr>
            <w:r w:rsidRPr="005E1CBB">
              <w:rPr>
                <w:rFonts w:ascii="Calibri" w:hAnsi="Calibri"/>
                <w:color w:val="000000"/>
                <w:sz w:val="22"/>
                <w:szCs w:val="22"/>
              </w:rPr>
              <w:t>19</w:t>
            </w:r>
          </w:p>
        </w:tc>
        <w:tc>
          <w:tcPr>
            <w:tcW w:w="2305" w:type="dxa"/>
            <w:tcBorders>
              <w:top w:val="nil"/>
              <w:left w:val="nil"/>
              <w:bottom w:val="single" w:sz="4" w:space="0" w:color="auto"/>
              <w:right w:val="single" w:sz="4" w:space="0" w:color="auto"/>
            </w:tcBorders>
            <w:shd w:val="clear" w:color="auto" w:fill="FFFF00"/>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DeliveryAddress</w:t>
            </w:r>
          </w:p>
        </w:tc>
        <w:tc>
          <w:tcPr>
            <w:tcW w:w="1452" w:type="dxa"/>
            <w:tcBorders>
              <w:top w:val="nil"/>
              <w:left w:val="nil"/>
              <w:bottom w:val="single" w:sz="4" w:space="0" w:color="auto"/>
              <w:right w:val="single" w:sz="4" w:space="0" w:color="auto"/>
            </w:tcBorders>
            <w:shd w:val="clear" w:color="auto" w:fill="FFFF00"/>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varchar(MAX)</w:t>
            </w:r>
          </w:p>
        </w:tc>
        <w:tc>
          <w:tcPr>
            <w:tcW w:w="837" w:type="dxa"/>
            <w:tcBorders>
              <w:top w:val="nil"/>
              <w:left w:val="nil"/>
              <w:bottom w:val="single" w:sz="4" w:space="0" w:color="auto"/>
              <w:right w:val="single" w:sz="4" w:space="0" w:color="auto"/>
            </w:tcBorders>
            <w:shd w:val="clear" w:color="auto" w:fill="FFFF00"/>
            <w:noWrap/>
            <w:hideMark/>
          </w:tcPr>
          <w:p w:rsidR="0039294B" w:rsidRPr="005E1CBB" w:rsidRDefault="0039294B" w:rsidP="0039294B">
            <w:pPr>
              <w:spacing w:before="0" w:after="0"/>
              <w:ind w:left="0"/>
              <w:jc w:val="right"/>
              <w:rPr>
                <w:rFonts w:ascii="Calibri" w:hAnsi="Calibri"/>
                <w:color w:val="000000"/>
                <w:sz w:val="22"/>
                <w:szCs w:val="22"/>
              </w:rPr>
            </w:pPr>
            <w:r w:rsidRPr="005E1CBB">
              <w:rPr>
                <w:rFonts w:ascii="Calibri" w:hAnsi="Calibri"/>
                <w:color w:val="000000"/>
                <w:sz w:val="22"/>
                <w:szCs w:val="22"/>
              </w:rPr>
              <w:t>-1</w:t>
            </w:r>
          </w:p>
        </w:tc>
        <w:tc>
          <w:tcPr>
            <w:tcW w:w="1401" w:type="dxa"/>
            <w:tcBorders>
              <w:top w:val="nil"/>
              <w:left w:val="nil"/>
              <w:bottom w:val="single" w:sz="4" w:space="0" w:color="auto"/>
              <w:right w:val="single" w:sz="4" w:space="0" w:color="auto"/>
            </w:tcBorders>
            <w:shd w:val="clear" w:color="auto" w:fill="FFFF00"/>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FFFF00"/>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FFFF00"/>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FFFF00"/>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r>
      <w:tr w:rsidR="0039294B" w:rsidRPr="005E1CBB" w:rsidTr="0039294B">
        <w:trPr>
          <w:trHeight w:val="300"/>
        </w:trPr>
        <w:tc>
          <w:tcPr>
            <w:tcW w:w="480" w:type="dxa"/>
            <w:tcBorders>
              <w:top w:val="nil"/>
              <w:left w:val="single" w:sz="4" w:space="0" w:color="auto"/>
              <w:bottom w:val="single" w:sz="4" w:space="0" w:color="auto"/>
              <w:right w:val="single" w:sz="4" w:space="0" w:color="auto"/>
            </w:tcBorders>
            <w:shd w:val="clear" w:color="auto" w:fill="FFFF00"/>
            <w:noWrap/>
            <w:hideMark/>
          </w:tcPr>
          <w:p w:rsidR="0039294B" w:rsidRPr="005E1CBB" w:rsidRDefault="0039294B" w:rsidP="0039294B">
            <w:pPr>
              <w:spacing w:before="0" w:after="0"/>
              <w:ind w:left="0"/>
              <w:jc w:val="center"/>
              <w:rPr>
                <w:rFonts w:ascii="Calibri" w:hAnsi="Calibri"/>
                <w:color w:val="000000"/>
                <w:sz w:val="22"/>
                <w:szCs w:val="22"/>
              </w:rPr>
            </w:pPr>
            <w:r w:rsidRPr="005E1CBB">
              <w:rPr>
                <w:rFonts w:ascii="Calibri" w:hAnsi="Calibri"/>
                <w:color w:val="000000"/>
                <w:sz w:val="22"/>
                <w:szCs w:val="22"/>
              </w:rPr>
              <w:t>20</w:t>
            </w:r>
          </w:p>
        </w:tc>
        <w:tc>
          <w:tcPr>
            <w:tcW w:w="2305" w:type="dxa"/>
            <w:tcBorders>
              <w:top w:val="nil"/>
              <w:left w:val="nil"/>
              <w:bottom w:val="single" w:sz="4" w:space="0" w:color="auto"/>
              <w:right w:val="single" w:sz="4" w:space="0" w:color="auto"/>
            </w:tcBorders>
            <w:shd w:val="clear" w:color="auto" w:fill="FFFF00"/>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BaseCalculation</w:t>
            </w:r>
          </w:p>
        </w:tc>
        <w:tc>
          <w:tcPr>
            <w:tcW w:w="1452" w:type="dxa"/>
            <w:tcBorders>
              <w:top w:val="nil"/>
              <w:left w:val="nil"/>
              <w:bottom w:val="single" w:sz="4" w:space="0" w:color="auto"/>
              <w:right w:val="single" w:sz="4" w:space="0" w:color="auto"/>
            </w:tcBorders>
            <w:shd w:val="clear" w:color="auto" w:fill="FFFF00"/>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FFFF00"/>
            <w:noWrap/>
            <w:hideMark/>
          </w:tcPr>
          <w:p w:rsidR="0039294B" w:rsidRPr="005E1CBB" w:rsidRDefault="0039294B" w:rsidP="0039294B">
            <w:pPr>
              <w:spacing w:before="0" w:after="0"/>
              <w:ind w:left="0"/>
              <w:jc w:val="right"/>
              <w:rPr>
                <w:rFonts w:ascii="Calibri" w:hAnsi="Calibri"/>
                <w:color w:val="000000"/>
                <w:sz w:val="22"/>
                <w:szCs w:val="22"/>
              </w:rPr>
            </w:pPr>
            <w:r w:rsidRPr="005E1CBB">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FFFF00"/>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1=Volume, 2=Berat</w:t>
            </w:r>
          </w:p>
        </w:tc>
        <w:tc>
          <w:tcPr>
            <w:tcW w:w="1211" w:type="dxa"/>
            <w:tcBorders>
              <w:top w:val="nil"/>
              <w:left w:val="nil"/>
              <w:bottom w:val="single" w:sz="4" w:space="0" w:color="auto"/>
              <w:right w:val="single" w:sz="4" w:space="0" w:color="auto"/>
            </w:tcBorders>
            <w:shd w:val="clear" w:color="auto" w:fill="FFFF00"/>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FFFF00"/>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FFFF00"/>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r>
      <w:tr w:rsidR="0039294B" w:rsidRPr="005E1CBB" w:rsidTr="0039294B">
        <w:trPr>
          <w:trHeight w:val="300"/>
        </w:trPr>
        <w:tc>
          <w:tcPr>
            <w:tcW w:w="480" w:type="dxa"/>
            <w:tcBorders>
              <w:top w:val="nil"/>
              <w:left w:val="single" w:sz="4" w:space="0" w:color="auto"/>
              <w:bottom w:val="single" w:sz="4" w:space="0" w:color="auto"/>
              <w:right w:val="single" w:sz="4" w:space="0" w:color="auto"/>
            </w:tcBorders>
            <w:shd w:val="clear" w:color="auto" w:fill="FFFF00"/>
            <w:noWrap/>
            <w:hideMark/>
          </w:tcPr>
          <w:p w:rsidR="0039294B" w:rsidRPr="005E1CBB" w:rsidRDefault="0039294B" w:rsidP="0039294B">
            <w:pPr>
              <w:spacing w:before="0" w:after="0"/>
              <w:ind w:left="0"/>
              <w:jc w:val="center"/>
              <w:rPr>
                <w:rFonts w:ascii="Calibri" w:hAnsi="Calibri"/>
                <w:color w:val="000000"/>
                <w:sz w:val="22"/>
                <w:szCs w:val="22"/>
              </w:rPr>
            </w:pPr>
            <w:r w:rsidRPr="005E1CBB">
              <w:rPr>
                <w:rFonts w:ascii="Calibri" w:hAnsi="Calibri"/>
                <w:color w:val="000000"/>
                <w:sz w:val="22"/>
                <w:szCs w:val="22"/>
              </w:rPr>
              <w:t>21</w:t>
            </w:r>
          </w:p>
        </w:tc>
        <w:tc>
          <w:tcPr>
            <w:tcW w:w="2305" w:type="dxa"/>
            <w:tcBorders>
              <w:top w:val="nil"/>
              <w:left w:val="nil"/>
              <w:bottom w:val="single" w:sz="4" w:space="0" w:color="auto"/>
              <w:right w:val="single" w:sz="4" w:space="0" w:color="auto"/>
            </w:tcBorders>
            <w:shd w:val="clear" w:color="auto" w:fill="FFFF00"/>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CostDelivery</w:t>
            </w:r>
          </w:p>
        </w:tc>
        <w:tc>
          <w:tcPr>
            <w:tcW w:w="1452" w:type="dxa"/>
            <w:tcBorders>
              <w:top w:val="nil"/>
              <w:left w:val="nil"/>
              <w:bottom w:val="single" w:sz="4" w:space="0" w:color="auto"/>
              <w:right w:val="single" w:sz="4" w:space="0" w:color="auto"/>
            </w:tcBorders>
            <w:shd w:val="clear" w:color="auto" w:fill="FFFF00"/>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decimal(18,2)</w:t>
            </w:r>
          </w:p>
        </w:tc>
        <w:tc>
          <w:tcPr>
            <w:tcW w:w="837" w:type="dxa"/>
            <w:tcBorders>
              <w:top w:val="nil"/>
              <w:left w:val="nil"/>
              <w:bottom w:val="single" w:sz="4" w:space="0" w:color="auto"/>
              <w:right w:val="single" w:sz="4" w:space="0" w:color="auto"/>
            </w:tcBorders>
            <w:shd w:val="clear" w:color="auto" w:fill="FFFF00"/>
            <w:noWrap/>
            <w:hideMark/>
          </w:tcPr>
          <w:p w:rsidR="0039294B" w:rsidRPr="005E1CBB" w:rsidRDefault="0039294B" w:rsidP="0039294B">
            <w:pPr>
              <w:spacing w:before="0" w:after="0"/>
              <w:ind w:left="0"/>
              <w:jc w:val="right"/>
              <w:rPr>
                <w:rFonts w:ascii="Calibri" w:hAnsi="Calibri"/>
                <w:color w:val="000000"/>
                <w:sz w:val="22"/>
                <w:szCs w:val="22"/>
              </w:rPr>
            </w:pPr>
            <w:r w:rsidRPr="005E1CBB">
              <w:rPr>
                <w:rFonts w:ascii="Calibri" w:hAnsi="Calibri"/>
                <w:color w:val="000000"/>
                <w:sz w:val="22"/>
                <w:szCs w:val="22"/>
              </w:rPr>
              <w:t>9</w:t>
            </w:r>
          </w:p>
        </w:tc>
        <w:tc>
          <w:tcPr>
            <w:tcW w:w="1401" w:type="dxa"/>
            <w:tcBorders>
              <w:top w:val="nil"/>
              <w:left w:val="nil"/>
              <w:bottom w:val="single" w:sz="4" w:space="0" w:color="auto"/>
              <w:right w:val="single" w:sz="4" w:space="0" w:color="auto"/>
            </w:tcBorders>
            <w:shd w:val="clear" w:color="auto" w:fill="FFFF00"/>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FFFF00"/>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FFFF00"/>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FFFF00"/>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r>
      <w:tr w:rsidR="0039294B" w:rsidRPr="005E1CBB" w:rsidTr="0039294B">
        <w:trPr>
          <w:trHeight w:val="300"/>
        </w:trPr>
        <w:tc>
          <w:tcPr>
            <w:tcW w:w="480" w:type="dxa"/>
            <w:tcBorders>
              <w:top w:val="nil"/>
              <w:left w:val="single" w:sz="4" w:space="0" w:color="auto"/>
              <w:bottom w:val="single" w:sz="4" w:space="0" w:color="auto"/>
              <w:right w:val="single" w:sz="4" w:space="0" w:color="auto"/>
            </w:tcBorders>
            <w:shd w:val="clear" w:color="auto" w:fill="FFFF00"/>
            <w:noWrap/>
            <w:hideMark/>
          </w:tcPr>
          <w:p w:rsidR="0039294B" w:rsidRPr="005E1CBB" w:rsidRDefault="0039294B" w:rsidP="0039294B">
            <w:pPr>
              <w:spacing w:before="0" w:after="0"/>
              <w:ind w:left="0"/>
              <w:jc w:val="center"/>
              <w:rPr>
                <w:rFonts w:ascii="Calibri" w:hAnsi="Calibri"/>
                <w:color w:val="000000"/>
                <w:sz w:val="22"/>
                <w:szCs w:val="22"/>
              </w:rPr>
            </w:pPr>
            <w:r w:rsidRPr="005E1CBB">
              <w:rPr>
                <w:rFonts w:ascii="Calibri" w:hAnsi="Calibri"/>
                <w:color w:val="000000"/>
                <w:sz w:val="22"/>
                <w:szCs w:val="22"/>
              </w:rPr>
              <w:t>22</w:t>
            </w:r>
          </w:p>
        </w:tc>
        <w:tc>
          <w:tcPr>
            <w:tcW w:w="2305" w:type="dxa"/>
            <w:tcBorders>
              <w:top w:val="nil"/>
              <w:left w:val="nil"/>
              <w:bottom w:val="single" w:sz="4" w:space="0" w:color="auto"/>
              <w:right w:val="single" w:sz="4" w:space="0" w:color="auto"/>
            </w:tcBorders>
            <w:shd w:val="clear" w:color="auto" w:fill="FFFF00"/>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CostInsurance</w:t>
            </w:r>
          </w:p>
        </w:tc>
        <w:tc>
          <w:tcPr>
            <w:tcW w:w="1452" w:type="dxa"/>
            <w:tcBorders>
              <w:top w:val="nil"/>
              <w:left w:val="nil"/>
              <w:bottom w:val="single" w:sz="4" w:space="0" w:color="auto"/>
              <w:right w:val="single" w:sz="4" w:space="0" w:color="auto"/>
            </w:tcBorders>
            <w:shd w:val="clear" w:color="auto" w:fill="FFFF00"/>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decimal(18,2)</w:t>
            </w:r>
          </w:p>
        </w:tc>
        <w:tc>
          <w:tcPr>
            <w:tcW w:w="837" w:type="dxa"/>
            <w:tcBorders>
              <w:top w:val="nil"/>
              <w:left w:val="nil"/>
              <w:bottom w:val="single" w:sz="4" w:space="0" w:color="auto"/>
              <w:right w:val="single" w:sz="4" w:space="0" w:color="auto"/>
            </w:tcBorders>
            <w:shd w:val="clear" w:color="auto" w:fill="FFFF00"/>
            <w:noWrap/>
            <w:hideMark/>
          </w:tcPr>
          <w:p w:rsidR="0039294B" w:rsidRPr="005E1CBB" w:rsidRDefault="0039294B" w:rsidP="0039294B">
            <w:pPr>
              <w:spacing w:before="0" w:after="0"/>
              <w:ind w:left="0"/>
              <w:jc w:val="right"/>
              <w:rPr>
                <w:rFonts w:ascii="Calibri" w:hAnsi="Calibri"/>
                <w:color w:val="000000"/>
                <w:sz w:val="22"/>
                <w:szCs w:val="22"/>
              </w:rPr>
            </w:pPr>
            <w:r w:rsidRPr="005E1CBB">
              <w:rPr>
                <w:rFonts w:ascii="Calibri" w:hAnsi="Calibri"/>
                <w:color w:val="000000"/>
                <w:sz w:val="22"/>
                <w:szCs w:val="22"/>
              </w:rPr>
              <w:t>9</w:t>
            </w:r>
          </w:p>
        </w:tc>
        <w:tc>
          <w:tcPr>
            <w:tcW w:w="1401" w:type="dxa"/>
            <w:tcBorders>
              <w:top w:val="nil"/>
              <w:left w:val="nil"/>
              <w:bottom w:val="single" w:sz="4" w:space="0" w:color="auto"/>
              <w:right w:val="single" w:sz="4" w:space="0" w:color="auto"/>
            </w:tcBorders>
            <w:shd w:val="clear" w:color="auto" w:fill="FFFF00"/>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FFFF00"/>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FFFF00"/>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FFFF00"/>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r>
      <w:tr w:rsidR="0039294B" w:rsidRPr="005E1CBB"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center"/>
              <w:rPr>
                <w:rFonts w:ascii="Calibri" w:hAnsi="Calibri"/>
                <w:color w:val="000000"/>
                <w:sz w:val="22"/>
                <w:szCs w:val="22"/>
              </w:rPr>
            </w:pPr>
            <w:r w:rsidRPr="005E1CBB">
              <w:rPr>
                <w:rFonts w:ascii="Calibri" w:hAnsi="Calibri"/>
                <w:color w:val="000000"/>
                <w:sz w:val="22"/>
                <w:szCs w:val="22"/>
              </w:rPr>
              <w:lastRenderedPageBreak/>
              <w:t>23</w:t>
            </w:r>
          </w:p>
        </w:tc>
        <w:tc>
          <w:tcPr>
            <w:tcW w:w="2305"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Remarks</w:t>
            </w:r>
          </w:p>
        </w:tc>
        <w:tc>
          <w:tcPr>
            <w:tcW w:w="1452"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varchar(MAX)</w:t>
            </w:r>
          </w:p>
        </w:tc>
        <w:tc>
          <w:tcPr>
            <w:tcW w:w="837"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right"/>
              <w:rPr>
                <w:rFonts w:ascii="Calibri" w:hAnsi="Calibri"/>
                <w:color w:val="000000"/>
                <w:sz w:val="22"/>
                <w:szCs w:val="22"/>
              </w:rPr>
            </w:pPr>
            <w:r w:rsidRPr="005E1CBB">
              <w:rPr>
                <w:rFonts w:ascii="Calibri" w:hAnsi="Calibri"/>
                <w:color w:val="000000"/>
                <w:sz w:val="22"/>
                <w:szCs w:val="22"/>
              </w:rPr>
              <w:t>-1</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5E1CBB" w:rsidRDefault="0039294B" w:rsidP="0039294B">
            <w:pPr>
              <w:spacing w:before="0" w:after="0"/>
              <w:ind w:left="0"/>
              <w:jc w:val="left"/>
              <w:rPr>
                <w:rFonts w:ascii="Calibri" w:hAnsi="Calibri"/>
                <w:color w:val="000000"/>
                <w:sz w:val="22"/>
                <w:szCs w:val="22"/>
              </w:rPr>
            </w:pPr>
            <w:r w:rsidRPr="005E1CBB">
              <w:rPr>
                <w:rFonts w:ascii="Calibri" w:hAnsi="Calibri"/>
                <w:color w:val="000000"/>
                <w:sz w:val="22"/>
                <w:szCs w:val="22"/>
              </w:rPr>
              <w:t> </w:t>
            </w:r>
          </w:p>
        </w:tc>
      </w:tr>
    </w:tbl>
    <w:p w:rsidR="0039294B" w:rsidRDefault="0039294B" w:rsidP="0039294B"/>
    <w:p w:rsidR="0039294B" w:rsidRPr="00BC6902" w:rsidRDefault="0039294B" w:rsidP="0039294B"/>
    <w:p w:rsidR="00393F7A" w:rsidRDefault="0039294B" w:rsidP="00393F7A">
      <w:pPr>
        <w:pStyle w:val="BodyText"/>
        <w:keepNext/>
        <w:jc w:val="center"/>
      </w:pPr>
      <w:r>
        <w:rPr>
          <w:noProof/>
        </w:rPr>
        <w:drawing>
          <wp:inline distT="0" distB="0" distL="0" distR="0" wp14:anchorId="7F32A33C" wp14:editId="54AD3DC4">
            <wp:extent cx="3391469" cy="2050824"/>
            <wp:effectExtent l="19050" t="19050" r="19050" b="260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13200" cy="2063965"/>
                    </a:xfrm>
                    <a:prstGeom prst="rect">
                      <a:avLst/>
                    </a:prstGeom>
                    <a:ln>
                      <a:solidFill>
                        <a:schemeClr val="accent1"/>
                      </a:solidFill>
                    </a:ln>
                  </pic:spPr>
                </pic:pic>
              </a:graphicData>
            </a:graphic>
          </wp:inline>
        </w:drawing>
      </w:r>
    </w:p>
    <w:p w:rsidR="0039294B" w:rsidRDefault="00393F7A" w:rsidP="00393F7A">
      <w:pPr>
        <w:pStyle w:val="Caption"/>
        <w:jc w:val="center"/>
      </w:pPr>
      <w:r>
        <w:t xml:space="preserve">Gambar </w:t>
      </w:r>
      <w:fldSimple w:instr=" STYLEREF 1 \s ">
        <w:r>
          <w:rPr>
            <w:noProof/>
          </w:rPr>
          <w:t>3</w:t>
        </w:r>
      </w:fldSimple>
      <w:r>
        <w:noBreakHyphen/>
      </w:r>
      <w:r w:rsidR="00A3730C">
        <w:t>124</w:t>
      </w:r>
      <w:r>
        <w:t xml:space="preserve"> ERD Kargo</w:t>
      </w:r>
    </w:p>
    <w:p w:rsidR="0039294B" w:rsidRDefault="0039294B" w:rsidP="0039294B">
      <w:pPr>
        <w:pStyle w:val="BodyText"/>
        <w:rPr>
          <w:rStyle w:val="IntenseEmphasis"/>
          <w:b w:val="0"/>
          <w:i w:val="0"/>
          <w:color w:val="auto"/>
        </w:rPr>
      </w:pPr>
      <w:r w:rsidRPr="00F75A8F">
        <w:rPr>
          <w:rStyle w:val="IntenseEmphasis"/>
          <w:b w:val="0"/>
          <w:i w:val="0"/>
          <w:color w:val="auto"/>
        </w:rPr>
        <w:t xml:space="preserve">Nama Tabel </w:t>
      </w:r>
      <w:r w:rsidRPr="00F75A8F">
        <w:rPr>
          <w:rStyle w:val="IntenseEmphasis"/>
          <w:b w:val="0"/>
          <w:i w:val="0"/>
          <w:color w:val="auto"/>
        </w:rPr>
        <w:tab/>
        <w:t>:</w:t>
      </w:r>
      <w:r w:rsidRPr="005F3A27">
        <w:t xml:space="preserve"> </w:t>
      </w:r>
      <w:r w:rsidRPr="00184EEE">
        <w:rPr>
          <w:rStyle w:val="IntenseEmphasis"/>
          <w:b w:val="0"/>
          <w:i w:val="0"/>
          <w:color w:val="auto"/>
        </w:rPr>
        <w:t>EPROC_Cargo</w:t>
      </w:r>
    </w:p>
    <w:p w:rsidR="0039294B" w:rsidRDefault="0039294B" w:rsidP="0039294B">
      <w:pPr>
        <w:pStyle w:val="BodyText"/>
        <w:rPr>
          <w:rStyle w:val="IntenseEmphasis"/>
          <w:b w:val="0"/>
          <w:i w:val="0"/>
          <w:color w:val="auto"/>
        </w:rPr>
      </w:pPr>
      <w:r w:rsidRPr="00F75A8F">
        <w:rPr>
          <w:rStyle w:val="IntenseEmphasis"/>
          <w:b w:val="0"/>
          <w:i w:val="0"/>
          <w:color w:val="auto"/>
        </w:rPr>
        <w:t>Deskripsi</w:t>
      </w:r>
      <w:r w:rsidRPr="00F75A8F">
        <w:rPr>
          <w:rStyle w:val="IntenseEmphasis"/>
          <w:b w:val="0"/>
          <w:i w:val="0"/>
          <w:color w:val="auto"/>
        </w:rPr>
        <w:tab/>
      </w:r>
      <w:r>
        <w:rPr>
          <w:rStyle w:val="IntenseEmphasis"/>
          <w:b w:val="0"/>
          <w:i w:val="0"/>
          <w:color w:val="auto"/>
        </w:rPr>
        <w:tab/>
      </w:r>
      <w:r w:rsidRPr="00F75A8F">
        <w:rPr>
          <w:rStyle w:val="IntenseEmphasis"/>
          <w:b w:val="0"/>
          <w:i w:val="0"/>
          <w:color w:val="auto"/>
        </w:rPr>
        <w:t>:</w:t>
      </w:r>
    </w:p>
    <w:tbl>
      <w:tblPr>
        <w:tblW w:w="10125" w:type="dxa"/>
        <w:tblLook w:val="04A0" w:firstRow="1" w:lastRow="0" w:firstColumn="1" w:lastColumn="0" w:noHBand="0" w:noVBand="1"/>
      </w:tblPr>
      <w:tblGrid>
        <w:gridCol w:w="480"/>
        <w:gridCol w:w="2305"/>
        <w:gridCol w:w="1440"/>
        <w:gridCol w:w="837"/>
        <w:gridCol w:w="1413"/>
        <w:gridCol w:w="1211"/>
        <w:gridCol w:w="1039"/>
        <w:gridCol w:w="1400"/>
      </w:tblGrid>
      <w:tr w:rsidR="0039294B" w:rsidRPr="00184EEE" w:rsidTr="0039294B">
        <w:trPr>
          <w:trHeight w:val="300"/>
        </w:trPr>
        <w:tc>
          <w:tcPr>
            <w:tcW w:w="480" w:type="dxa"/>
            <w:tcBorders>
              <w:top w:val="single" w:sz="4" w:space="0" w:color="auto"/>
              <w:left w:val="single" w:sz="4" w:space="0" w:color="auto"/>
              <w:bottom w:val="single" w:sz="4" w:space="0" w:color="auto"/>
              <w:right w:val="single" w:sz="4" w:space="0" w:color="auto"/>
            </w:tcBorders>
            <w:shd w:val="clear" w:color="000000" w:fill="D0CECE"/>
            <w:noWrap/>
            <w:vAlign w:val="bottom"/>
            <w:hideMark/>
          </w:tcPr>
          <w:p w:rsidR="0039294B" w:rsidRPr="00184EEE" w:rsidRDefault="0039294B" w:rsidP="0039294B">
            <w:pPr>
              <w:spacing w:before="0" w:after="0"/>
              <w:ind w:left="0"/>
              <w:jc w:val="left"/>
              <w:rPr>
                <w:rFonts w:ascii="Calibri" w:hAnsi="Calibri"/>
                <w:b/>
                <w:bCs/>
                <w:color w:val="000000"/>
                <w:sz w:val="22"/>
                <w:szCs w:val="22"/>
              </w:rPr>
            </w:pPr>
            <w:r w:rsidRPr="00184EEE">
              <w:rPr>
                <w:rFonts w:ascii="Calibri" w:hAnsi="Calibri"/>
                <w:b/>
                <w:bCs/>
                <w:color w:val="000000"/>
                <w:sz w:val="22"/>
                <w:szCs w:val="22"/>
              </w:rPr>
              <w:t>No</w:t>
            </w:r>
          </w:p>
        </w:tc>
        <w:tc>
          <w:tcPr>
            <w:tcW w:w="2305" w:type="dxa"/>
            <w:tcBorders>
              <w:top w:val="single" w:sz="4" w:space="0" w:color="auto"/>
              <w:left w:val="nil"/>
              <w:bottom w:val="single" w:sz="4" w:space="0" w:color="auto"/>
              <w:right w:val="single" w:sz="4" w:space="0" w:color="auto"/>
            </w:tcBorders>
            <w:shd w:val="clear" w:color="000000" w:fill="D0CECE"/>
            <w:noWrap/>
            <w:vAlign w:val="bottom"/>
            <w:hideMark/>
          </w:tcPr>
          <w:p w:rsidR="0039294B" w:rsidRPr="00184EEE" w:rsidRDefault="0039294B" w:rsidP="0039294B">
            <w:pPr>
              <w:spacing w:before="0" w:after="0"/>
              <w:ind w:left="0"/>
              <w:jc w:val="left"/>
              <w:rPr>
                <w:rFonts w:ascii="Calibri" w:hAnsi="Calibri"/>
                <w:b/>
                <w:bCs/>
                <w:color w:val="000000"/>
                <w:sz w:val="22"/>
                <w:szCs w:val="22"/>
              </w:rPr>
            </w:pPr>
            <w:r w:rsidRPr="00184EEE">
              <w:rPr>
                <w:rFonts w:ascii="Calibri" w:hAnsi="Calibri"/>
                <w:b/>
                <w:bCs/>
                <w:color w:val="000000"/>
                <w:sz w:val="22"/>
                <w:szCs w:val="22"/>
              </w:rPr>
              <w:t>Nama Field</w:t>
            </w:r>
          </w:p>
        </w:tc>
        <w:tc>
          <w:tcPr>
            <w:tcW w:w="1440" w:type="dxa"/>
            <w:tcBorders>
              <w:top w:val="single" w:sz="4" w:space="0" w:color="auto"/>
              <w:left w:val="nil"/>
              <w:bottom w:val="single" w:sz="4" w:space="0" w:color="auto"/>
              <w:right w:val="single" w:sz="4" w:space="0" w:color="auto"/>
            </w:tcBorders>
            <w:shd w:val="clear" w:color="000000" w:fill="D0CECE"/>
            <w:noWrap/>
            <w:vAlign w:val="bottom"/>
            <w:hideMark/>
          </w:tcPr>
          <w:p w:rsidR="0039294B" w:rsidRPr="00184EEE" w:rsidRDefault="0039294B" w:rsidP="0039294B">
            <w:pPr>
              <w:spacing w:before="0" w:after="0"/>
              <w:ind w:left="0"/>
              <w:jc w:val="left"/>
              <w:rPr>
                <w:rFonts w:ascii="Calibri" w:hAnsi="Calibri"/>
                <w:b/>
                <w:bCs/>
                <w:color w:val="000000"/>
                <w:sz w:val="22"/>
                <w:szCs w:val="22"/>
              </w:rPr>
            </w:pPr>
            <w:r w:rsidRPr="00184EEE">
              <w:rPr>
                <w:rFonts w:ascii="Calibri" w:hAnsi="Calibri"/>
                <w:b/>
                <w:bCs/>
                <w:color w:val="000000"/>
                <w:sz w:val="22"/>
                <w:szCs w:val="22"/>
              </w:rPr>
              <w:t>Type</w:t>
            </w:r>
          </w:p>
        </w:tc>
        <w:tc>
          <w:tcPr>
            <w:tcW w:w="837" w:type="dxa"/>
            <w:tcBorders>
              <w:top w:val="single" w:sz="4" w:space="0" w:color="auto"/>
              <w:left w:val="nil"/>
              <w:bottom w:val="single" w:sz="4" w:space="0" w:color="auto"/>
              <w:right w:val="single" w:sz="4" w:space="0" w:color="auto"/>
            </w:tcBorders>
            <w:shd w:val="clear" w:color="000000" w:fill="D0CECE"/>
            <w:noWrap/>
            <w:vAlign w:val="bottom"/>
            <w:hideMark/>
          </w:tcPr>
          <w:p w:rsidR="0039294B" w:rsidRPr="00184EEE" w:rsidRDefault="0039294B" w:rsidP="0039294B">
            <w:pPr>
              <w:spacing w:before="0" w:after="0"/>
              <w:ind w:left="0"/>
              <w:jc w:val="left"/>
              <w:rPr>
                <w:rFonts w:ascii="Calibri" w:hAnsi="Calibri"/>
                <w:b/>
                <w:bCs/>
                <w:color w:val="000000"/>
                <w:sz w:val="22"/>
                <w:szCs w:val="22"/>
              </w:rPr>
            </w:pPr>
            <w:r w:rsidRPr="00184EEE">
              <w:rPr>
                <w:rFonts w:ascii="Calibri" w:hAnsi="Calibri"/>
                <w:b/>
                <w:bCs/>
                <w:color w:val="000000"/>
                <w:sz w:val="22"/>
                <w:szCs w:val="22"/>
              </w:rPr>
              <w:t>Length</w:t>
            </w:r>
          </w:p>
        </w:tc>
        <w:tc>
          <w:tcPr>
            <w:tcW w:w="1413" w:type="dxa"/>
            <w:tcBorders>
              <w:top w:val="single" w:sz="4" w:space="0" w:color="auto"/>
              <w:left w:val="nil"/>
              <w:bottom w:val="single" w:sz="4" w:space="0" w:color="auto"/>
              <w:right w:val="single" w:sz="4" w:space="0" w:color="auto"/>
            </w:tcBorders>
            <w:shd w:val="clear" w:color="000000" w:fill="D0CECE"/>
            <w:noWrap/>
            <w:vAlign w:val="bottom"/>
            <w:hideMark/>
          </w:tcPr>
          <w:p w:rsidR="0039294B" w:rsidRPr="00184EEE" w:rsidRDefault="0039294B" w:rsidP="0039294B">
            <w:pPr>
              <w:spacing w:before="0" w:after="0"/>
              <w:ind w:left="0"/>
              <w:jc w:val="left"/>
              <w:rPr>
                <w:rFonts w:ascii="Calibri" w:hAnsi="Calibri"/>
                <w:b/>
                <w:bCs/>
                <w:color w:val="000000"/>
                <w:sz w:val="22"/>
                <w:szCs w:val="22"/>
              </w:rPr>
            </w:pPr>
            <w:r w:rsidRPr="00184EEE">
              <w:rPr>
                <w:rFonts w:ascii="Calibri" w:hAnsi="Calibri"/>
                <w:b/>
                <w:bCs/>
                <w:color w:val="000000"/>
                <w:sz w:val="22"/>
                <w:szCs w:val="22"/>
              </w:rPr>
              <w:t>Keterangan</w:t>
            </w:r>
          </w:p>
        </w:tc>
        <w:tc>
          <w:tcPr>
            <w:tcW w:w="1211" w:type="dxa"/>
            <w:tcBorders>
              <w:top w:val="single" w:sz="4" w:space="0" w:color="auto"/>
              <w:left w:val="nil"/>
              <w:bottom w:val="single" w:sz="4" w:space="0" w:color="auto"/>
              <w:right w:val="single" w:sz="4" w:space="0" w:color="auto"/>
            </w:tcBorders>
            <w:shd w:val="clear" w:color="000000" w:fill="D0CECE"/>
            <w:noWrap/>
            <w:vAlign w:val="bottom"/>
            <w:hideMark/>
          </w:tcPr>
          <w:p w:rsidR="0039294B" w:rsidRPr="00184EEE" w:rsidRDefault="0039294B" w:rsidP="0039294B">
            <w:pPr>
              <w:spacing w:before="0" w:after="0"/>
              <w:ind w:left="0"/>
              <w:jc w:val="left"/>
              <w:rPr>
                <w:rFonts w:ascii="Calibri" w:hAnsi="Calibri"/>
                <w:b/>
                <w:bCs/>
                <w:color w:val="000000"/>
                <w:sz w:val="22"/>
                <w:szCs w:val="22"/>
              </w:rPr>
            </w:pPr>
            <w:r w:rsidRPr="00184EEE">
              <w:rPr>
                <w:rFonts w:ascii="Calibri" w:hAnsi="Calibri"/>
                <w:b/>
                <w:bCs/>
                <w:color w:val="000000"/>
                <w:sz w:val="22"/>
                <w:szCs w:val="22"/>
              </w:rPr>
              <w:t>Refference</w:t>
            </w:r>
          </w:p>
        </w:tc>
        <w:tc>
          <w:tcPr>
            <w:tcW w:w="1039" w:type="dxa"/>
            <w:tcBorders>
              <w:top w:val="single" w:sz="4" w:space="0" w:color="auto"/>
              <w:left w:val="nil"/>
              <w:bottom w:val="single" w:sz="4" w:space="0" w:color="auto"/>
              <w:right w:val="single" w:sz="4" w:space="0" w:color="auto"/>
            </w:tcBorders>
            <w:shd w:val="clear" w:color="000000" w:fill="D0CECE"/>
            <w:noWrap/>
            <w:vAlign w:val="bottom"/>
            <w:hideMark/>
          </w:tcPr>
          <w:p w:rsidR="0039294B" w:rsidRPr="00184EEE" w:rsidRDefault="0039294B" w:rsidP="0039294B">
            <w:pPr>
              <w:spacing w:before="0" w:after="0"/>
              <w:ind w:left="0"/>
              <w:jc w:val="left"/>
              <w:rPr>
                <w:rFonts w:ascii="Calibri" w:hAnsi="Calibri"/>
                <w:b/>
                <w:bCs/>
                <w:color w:val="000000"/>
                <w:sz w:val="22"/>
                <w:szCs w:val="22"/>
              </w:rPr>
            </w:pPr>
            <w:r w:rsidRPr="00184EEE">
              <w:rPr>
                <w:rFonts w:ascii="Calibri" w:hAnsi="Calibri"/>
                <w:b/>
                <w:bCs/>
                <w:color w:val="000000"/>
                <w:sz w:val="22"/>
                <w:szCs w:val="22"/>
              </w:rPr>
              <w:t>Check Field / Check Value</w:t>
            </w:r>
          </w:p>
        </w:tc>
        <w:tc>
          <w:tcPr>
            <w:tcW w:w="1400" w:type="dxa"/>
            <w:tcBorders>
              <w:top w:val="single" w:sz="4" w:space="0" w:color="auto"/>
              <w:left w:val="nil"/>
              <w:bottom w:val="single" w:sz="4" w:space="0" w:color="auto"/>
              <w:right w:val="single" w:sz="4" w:space="0" w:color="auto"/>
            </w:tcBorders>
            <w:shd w:val="clear" w:color="000000" w:fill="D0CECE"/>
            <w:noWrap/>
            <w:vAlign w:val="bottom"/>
            <w:hideMark/>
          </w:tcPr>
          <w:p w:rsidR="0039294B" w:rsidRPr="00184EEE" w:rsidRDefault="0039294B" w:rsidP="0039294B">
            <w:pPr>
              <w:spacing w:before="0" w:after="0"/>
              <w:ind w:left="0"/>
              <w:jc w:val="left"/>
              <w:rPr>
                <w:rFonts w:ascii="Calibri" w:hAnsi="Calibri"/>
                <w:b/>
                <w:bCs/>
                <w:color w:val="000000"/>
                <w:sz w:val="22"/>
                <w:szCs w:val="22"/>
              </w:rPr>
            </w:pPr>
            <w:r w:rsidRPr="00184EEE">
              <w:rPr>
                <w:rFonts w:ascii="Calibri" w:hAnsi="Calibri"/>
                <w:b/>
                <w:bCs/>
                <w:color w:val="000000"/>
                <w:sz w:val="22"/>
                <w:szCs w:val="22"/>
              </w:rPr>
              <w:t>Default Value</w:t>
            </w:r>
          </w:p>
        </w:tc>
      </w:tr>
      <w:tr w:rsidR="0039294B" w:rsidRPr="00184EEE"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right"/>
              <w:rPr>
                <w:rFonts w:ascii="Calibri" w:hAnsi="Calibri"/>
                <w:color w:val="000000"/>
                <w:sz w:val="22"/>
                <w:szCs w:val="22"/>
              </w:rPr>
            </w:pPr>
            <w:r w:rsidRPr="00184EEE">
              <w:rPr>
                <w:rFonts w:ascii="Calibri" w:hAnsi="Calibri"/>
                <w:color w:val="000000"/>
                <w:sz w:val="22"/>
                <w:szCs w:val="22"/>
              </w:rPr>
              <w:t>1</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CargoID</w:t>
            </w:r>
          </w:p>
        </w:tc>
        <w:tc>
          <w:tcPr>
            <w:tcW w:w="1440"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right"/>
              <w:rPr>
                <w:rFonts w:ascii="Calibri" w:hAnsi="Calibri"/>
                <w:color w:val="000000"/>
                <w:sz w:val="22"/>
                <w:szCs w:val="22"/>
              </w:rPr>
            </w:pPr>
            <w:r w:rsidRPr="00184EEE">
              <w:rPr>
                <w:rFonts w:ascii="Calibri" w:hAnsi="Calibri"/>
                <w:color w:val="000000"/>
                <w:sz w:val="22"/>
                <w:szCs w:val="22"/>
              </w:rPr>
              <w:t>4</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PK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r>
      <w:tr w:rsidR="0039294B" w:rsidRPr="00184EEE"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right"/>
              <w:rPr>
                <w:rFonts w:ascii="Calibri" w:hAnsi="Calibri"/>
                <w:color w:val="000000"/>
                <w:sz w:val="22"/>
                <w:szCs w:val="22"/>
              </w:rPr>
            </w:pPr>
            <w:r w:rsidRPr="00184EEE">
              <w:rPr>
                <w:rFonts w:ascii="Calibri" w:hAnsi="Calibri"/>
                <w:color w:val="000000"/>
                <w:sz w:val="22"/>
                <w:szCs w:val="22"/>
              </w:rPr>
              <w:t>2</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CargoCode</w:t>
            </w:r>
          </w:p>
        </w:tc>
        <w:tc>
          <w:tcPr>
            <w:tcW w:w="1440"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varchar(8)</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right"/>
              <w:rPr>
                <w:rFonts w:ascii="Calibri" w:hAnsi="Calibri"/>
                <w:color w:val="000000"/>
                <w:sz w:val="22"/>
                <w:szCs w:val="22"/>
              </w:rPr>
            </w:pPr>
            <w:r w:rsidRPr="00184EEE">
              <w:rPr>
                <w:rFonts w:ascii="Calibri" w:hAnsi="Calibri"/>
                <w:color w:val="000000"/>
                <w:sz w:val="22"/>
                <w:szCs w:val="22"/>
              </w:rPr>
              <w:t>8</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UQ</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r>
      <w:tr w:rsidR="0039294B" w:rsidRPr="00184EEE"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right"/>
              <w:rPr>
                <w:rFonts w:ascii="Calibri" w:hAnsi="Calibri"/>
                <w:color w:val="000000"/>
                <w:sz w:val="22"/>
                <w:szCs w:val="22"/>
              </w:rPr>
            </w:pPr>
            <w:r w:rsidRPr="00184EEE">
              <w:rPr>
                <w:rFonts w:ascii="Calibri" w:hAnsi="Calibri"/>
                <w:color w:val="000000"/>
                <w:sz w:val="22"/>
                <w:szCs w:val="22"/>
              </w:rPr>
              <w:t>3</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CargoName</w:t>
            </w:r>
          </w:p>
        </w:tc>
        <w:tc>
          <w:tcPr>
            <w:tcW w:w="1440"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varchar(128)</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right"/>
              <w:rPr>
                <w:rFonts w:ascii="Calibri" w:hAnsi="Calibri"/>
                <w:color w:val="000000"/>
                <w:sz w:val="22"/>
                <w:szCs w:val="22"/>
              </w:rPr>
            </w:pPr>
            <w:r w:rsidRPr="00184EEE">
              <w:rPr>
                <w:rFonts w:ascii="Calibri" w:hAnsi="Calibri"/>
                <w:color w:val="000000"/>
                <w:sz w:val="22"/>
                <w:szCs w:val="22"/>
              </w:rPr>
              <w:t>128</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r>
      <w:tr w:rsidR="0039294B" w:rsidRPr="00184EEE"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right"/>
              <w:rPr>
                <w:rFonts w:ascii="Calibri" w:hAnsi="Calibri"/>
                <w:color w:val="000000"/>
                <w:sz w:val="22"/>
                <w:szCs w:val="22"/>
              </w:rPr>
            </w:pPr>
            <w:r w:rsidRPr="00184EEE">
              <w:rPr>
                <w:rFonts w:ascii="Calibri" w:hAnsi="Calibri"/>
                <w:color w:val="000000"/>
                <w:sz w:val="22"/>
                <w:szCs w:val="22"/>
              </w:rPr>
              <w:t>4</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CargoAddress</w:t>
            </w:r>
          </w:p>
        </w:tc>
        <w:tc>
          <w:tcPr>
            <w:tcW w:w="1440"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varchar(128)</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right"/>
              <w:rPr>
                <w:rFonts w:ascii="Calibri" w:hAnsi="Calibri"/>
                <w:color w:val="000000"/>
                <w:sz w:val="22"/>
                <w:szCs w:val="22"/>
              </w:rPr>
            </w:pPr>
            <w:r w:rsidRPr="00184EEE">
              <w:rPr>
                <w:rFonts w:ascii="Calibri" w:hAnsi="Calibri"/>
                <w:color w:val="000000"/>
                <w:sz w:val="22"/>
                <w:szCs w:val="22"/>
              </w:rPr>
              <w:t>128</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r>
      <w:tr w:rsidR="0039294B" w:rsidRPr="00184EEE"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right"/>
              <w:rPr>
                <w:rFonts w:ascii="Calibri" w:hAnsi="Calibri"/>
                <w:color w:val="000000"/>
                <w:sz w:val="22"/>
                <w:szCs w:val="22"/>
              </w:rPr>
            </w:pPr>
            <w:r w:rsidRPr="00184EEE">
              <w:rPr>
                <w:rFonts w:ascii="Calibri" w:hAnsi="Calibri"/>
                <w:color w:val="000000"/>
                <w:sz w:val="22"/>
                <w:szCs w:val="22"/>
              </w:rPr>
              <w:t>5</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CargoCoverageArea</w:t>
            </w:r>
          </w:p>
        </w:tc>
        <w:tc>
          <w:tcPr>
            <w:tcW w:w="1440"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varchar(128)</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right"/>
              <w:rPr>
                <w:rFonts w:ascii="Calibri" w:hAnsi="Calibri"/>
                <w:color w:val="000000"/>
                <w:sz w:val="22"/>
                <w:szCs w:val="22"/>
              </w:rPr>
            </w:pPr>
            <w:r w:rsidRPr="00184EEE">
              <w:rPr>
                <w:rFonts w:ascii="Calibri" w:hAnsi="Calibri"/>
                <w:color w:val="000000"/>
                <w:sz w:val="22"/>
                <w:szCs w:val="22"/>
              </w:rPr>
              <w:t>128</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r>
      <w:tr w:rsidR="0039294B" w:rsidRPr="00184EEE"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right"/>
              <w:rPr>
                <w:rFonts w:ascii="Calibri" w:hAnsi="Calibri"/>
                <w:color w:val="000000"/>
                <w:sz w:val="22"/>
                <w:szCs w:val="22"/>
              </w:rPr>
            </w:pPr>
            <w:r w:rsidRPr="00184EEE">
              <w:rPr>
                <w:rFonts w:ascii="Calibri" w:hAnsi="Calibri"/>
                <w:color w:val="000000"/>
                <w:sz w:val="22"/>
                <w:szCs w:val="22"/>
              </w:rPr>
              <w:t>6</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CargoJabodetabekFlag</w:t>
            </w:r>
          </w:p>
        </w:tc>
        <w:tc>
          <w:tcPr>
            <w:tcW w:w="1440"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right"/>
              <w:rPr>
                <w:rFonts w:ascii="Calibri" w:hAnsi="Calibri"/>
                <w:color w:val="000000"/>
                <w:sz w:val="22"/>
                <w:szCs w:val="22"/>
              </w:rPr>
            </w:pPr>
            <w:r w:rsidRPr="00184EEE">
              <w:rPr>
                <w:rFonts w:ascii="Calibri" w:hAnsi="Calibri"/>
                <w:color w:val="000000"/>
                <w:sz w:val="22"/>
                <w:szCs w:val="22"/>
              </w:rPr>
              <w:t>1</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r>
      <w:tr w:rsidR="0039294B" w:rsidRPr="00184EEE" w:rsidTr="0039294B">
        <w:trPr>
          <w:trHeight w:val="300"/>
        </w:trPr>
        <w:tc>
          <w:tcPr>
            <w:tcW w:w="480" w:type="dxa"/>
            <w:tcBorders>
              <w:top w:val="nil"/>
              <w:left w:val="single" w:sz="4" w:space="0" w:color="auto"/>
              <w:bottom w:val="single" w:sz="4" w:space="0" w:color="auto"/>
              <w:right w:val="single" w:sz="4" w:space="0" w:color="auto"/>
            </w:tcBorders>
            <w:shd w:val="clear" w:color="auto" w:fill="FFFF00"/>
            <w:noWrap/>
            <w:vAlign w:val="bottom"/>
            <w:hideMark/>
          </w:tcPr>
          <w:p w:rsidR="0039294B" w:rsidRPr="00184EEE" w:rsidRDefault="0039294B" w:rsidP="0039294B">
            <w:pPr>
              <w:spacing w:before="0" w:after="0"/>
              <w:ind w:left="0"/>
              <w:jc w:val="right"/>
              <w:rPr>
                <w:rFonts w:ascii="Calibri" w:hAnsi="Calibri"/>
                <w:color w:val="000000"/>
                <w:sz w:val="22"/>
                <w:szCs w:val="22"/>
              </w:rPr>
            </w:pPr>
            <w:r w:rsidRPr="00184EEE">
              <w:rPr>
                <w:rFonts w:ascii="Calibri" w:hAnsi="Calibri"/>
                <w:color w:val="000000"/>
                <w:sz w:val="22"/>
                <w:szCs w:val="22"/>
              </w:rPr>
              <w:t>7</w:t>
            </w:r>
          </w:p>
        </w:tc>
        <w:tc>
          <w:tcPr>
            <w:tcW w:w="2305" w:type="dxa"/>
            <w:tcBorders>
              <w:top w:val="nil"/>
              <w:left w:val="nil"/>
              <w:bottom w:val="single" w:sz="4" w:space="0" w:color="auto"/>
              <w:right w:val="single" w:sz="4" w:space="0" w:color="auto"/>
            </w:tcBorders>
            <w:shd w:val="clear" w:color="auto" w:fill="FFFF00"/>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VendorID</w:t>
            </w:r>
          </w:p>
        </w:tc>
        <w:tc>
          <w:tcPr>
            <w:tcW w:w="1440" w:type="dxa"/>
            <w:tcBorders>
              <w:top w:val="nil"/>
              <w:left w:val="nil"/>
              <w:bottom w:val="single" w:sz="4" w:space="0" w:color="auto"/>
              <w:right w:val="single" w:sz="4" w:space="0" w:color="auto"/>
            </w:tcBorders>
            <w:shd w:val="clear" w:color="auto" w:fill="FFFF00"/>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FFFF00"/>
            <w:noWrap/>
            <w:vAlign w:val="bottom"/>
            <w:hideMark/>
          </w:tcPr>
          <w:p w:rsidR="0039294B" w:rsidRPr="00184EEE" w:rsidRDefault="0039294B" w:rsidP="0039294B">
            <w:pPr>
              <w:spacing w:before="0" w:after="0"/>
              <w:ind w:left="0"/>
              <w:jc w:val="right"/>
              <w:rPr>
                <w:rFonts w:ascii="Calibri" w:hAnsi="Calibri"/>
                <w:color w:val="000000"/>
                <w:sz w:val="22"/>
                <w:szCs w:val="22"/>
              </w:rPr>
            </w:pPr>
            <w:r w:rsidRPr="00184EEE">
              <w:rPr>
                <w:rFonts w:ascii="Calibri" w:hAnsi="Calibri"/>
                <w:color w:val="000000"/>
                <w:sz w:val="22"/>
                <w:szCs w:val="22"/>
              </w:rPr>
              <w:t>4</w:t>
            </w:r>
          </w:p>
        </w:tc>
        <w:tc>
          <w:tcPr>
            <w:tcW w:w="1413" w:type="dxa"/>
            <w:tcBorders>
              <w:top w:val="nil"/>
              <w:left w:val="nil"/>
              <w:bottom w:val="single" w:sz="4" w:space="0" w:color="auto"/>
              <w:right w:val="single" w:sz="4" w:space="0" w:color="auto"/>
            </w:tcBorders>
            <w:shd w:val="clear" w:color="auto" w:fill="FFFF00"/>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FFFF00"/>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FFFF00"/>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FFFF00"/>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r>
      <w:tr w:rsidR="0039294B" w:rsidRPr="00184EEE" w:rsidTr="0039294B">
        <w:trPr>
          <w:trHeight w:val="300"/>
        </w:trPr>
        <w:tc>
          <w:tcPr>
            <w:tcW w:w="480" w:type="dxa"/>
            <w:tcBorders>
              <w:top w:val="nil"/>
              <w:left w:val="single" w:sz="4" w:space="0" w:color="auto"/>
              <w:bottom w:val="single" w:sz="4" w:space="0" w:color="auto"/>
              <w:right w:val="single" w:sz="4" w:space="0" w:color="auto"/>
            </w:tcBorders>
            <w:shd w:val="clear" w:color="auto" w:fill="FFFF00"/>
            <w:noWrap/>
            <w:vAlign w:val="bottom"/>
            <w:hideMark/>
          </w:tcPr>
          <w:p w:rsidR="0039294B" w:rsidRPr="00184EEE" w:rsidRDefault="0039294B" w:rsidP="0039294B">
            <w:pPr>
              <w:spacing w:before="0" w:after="0"/>
              <w:ind w:left="0"/>
              <w:jc w:val="right"/>
              <w:rPr>
                <w:rFonts w:ascii="Calibri" w:hAnsi="Calibri"/>
                <w:color w:val="000000"/>
                <w:sz w:val="22"/>
                <w:szCs w:val="22"/>
              </w:rPr>
            </w:pPr>
            <w:r w:rsidRPr="00184EEE">
              <w:rPr>
                <w:rFonts w:ascii="Calibri" w:hAnsi="Calibri"/>
                <w:color w:val="000000"/>
                <w:sz w:val="22"/>
                <w:szCs w:val="22"/>
              </w:rPr>
              <w:t>8</w:t>
            </w:r>
          </w:p>
        </w:tc>
        <w:tc>
          <w:tcPr>
            <w:tcW w:w="2305" w:type="dxa"/>
            <w:tcBorders>
              <w:top w:val="nil"/>
              <w:left w:val="nil"/>
              <w:bottom w:val="single" w:sz="4" w:space="0" w:color="auto"/>
              <w:right w:val="single" w:sz="4" w:space="0" w:color="auto"/>
            </w:tcBorders>
            <w:shd w:val="clear" w:color="auto" w:fill="FFFF00"/>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PercentAssurance</w:t>
            </w:r>
          </w:p>
        </w:tc>
        <w:tc>
          <w:tcPr>
            <w:tcW w:w="1440" w:type="dxa"/>
            <w:tcBorders>
              <w:top w:val="nil"/>
              <w:left w:val="nil"/>
              <w:bottom w:val="single" w:sz="4" w:space="0" w:color="auto"/>
              <w:right w:val="single" w:sz="4" w:space="0" w:color="auto"/>
            </w:tcBorders>
            <w:shd w:val="clear" w:color="auto" w:fill="FFFF00"/>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float</w:t>
            </w:r>
          </w:p>
        </w:tc>
        <w:tc>
          <w:tcPr>
            <w:tcW w:w="837" w:type="dxa"/>
            <w:tcBorders>
              <w:top w:val="nil"/>
              <w:left w:val="nil"/>
              <w:bottom w:val="single" w:sz="4" w:space="0" w:color="auto"/>
              <w:right w:val="single" w:sz="4" w:space="0" w:color="auto"/>
            </w:tcBorders>
            <w:shd w:val="clear" w:color="auto" w:fill="FFFF00"/>
            <w:noWrap/>
            <w:vAlign w:val="bottom"/>
            <w:hideMark/>
          </w:tcPr>
          <w:p w:rsidR="0039294B" w:rsidRPr="00184EEE" w:rsidRDefault="0039294B" w:rsidP="0039294B">
            <w:pPr>
              <w:spacing w:before="0" w:after="0"/>
              <w:ind w:left="0"/>
              <w:jc w:val="right"/>
              <w:rPr>
                <w:rFonts w:ascii="Calibri" w:hAnsi="Calibri"/>
                <w:color w:val="000000"/>
                <w:sz w:val="22"/>
                <w:szCs w:val="22"/>
              </w:rPr>
            </w:pPr>
            <w:r w:rsidRPr="00184EEE">
              <w:rPr>
                <w:rFonts w:ascii="Calibri" w:hAnsi="Calibri"/>
                <w:color w:val="000000"/>
                <w:sz w:val="22"/>
                <w:szCs w:val="22"/>
              </w:rPr>
              <w:t>8</w:t>
            </w:r>
          </w:p>
        </w:tc>
        <w:tc>
          <w:tcPr>
            <w:tcW w:w="1413" w:type="dxa"/>
            <w:tcBorders>
              <w:top w:val="nil"/>
              <w:left w:val="nil"/>
              <w:bottom w:val="single" w:sz="4" w:space="0" w:color="auto"/>
              <w:right w:val="single" w:sz="4" w:space="0" w:color="auto"/>
            </w:tcBorders>
            <w:shd w:val="clear" w:color="auto" w:fill="FFFF00"/>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FFFF00"/>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FFFF00"/>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FFFF00"/>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r>
      <w:tr w:rsidR="0039294B" w:rsidRPr="00184EEE"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right"/>
              <w:rPr>
                <w:rFonts w:ascii="Calibri" w:hAnsi="Calibri"/>
                <w:color w:val="000000"/>
                <w:sz w:val="22"/>
                <w:szCs w:val="22"/>
              </w:rPr>
            </w:pPr>
            <w:r w:rsidRPr="00184EEE">
              <w:rPr>
                <w:rFonts w:ascii="Calibri" w:hAnsi="Calibri"/>
                <w:color w:val="000000"/>
                <w:sz w:val="22"/>
                <w:szCs w:val="22"/>
              </w:rPr>
              <w:t>9</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CargoStatus</w:t>
            </w:r>
          </w:p>
        </w:tc>
        <w:tc>
          <w:tcPr>
            <w:tcW w:w="1440"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right"/>
              <w:rPr>
                <w:rFonts w:ascii="Calibri" w:hAnsi="Calibri"/>
                <w:color w:val="000000"/>
                <w:sz w:val="22"/>
                <w:szCs w:val="22"/>
              </w:rPr>
            </w:pPr>
            <w:r w:rsidRPr="00184EEE">
              <w:rPr>
                <w:rFonts w:ascii="Calibri" w:hAnsi="Calibri"/>
                <w:color w:val="000000"/>
                <w:sz w:val="22"/>
                <w:szCs w:val="22"/>
              </w:rPr>
              <w:t>1</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r>
      <w:tr w:rsidR="0039294B" w:rsidRPr="00184EEE"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right"/>
              <w:rPr>
                <w:rFonts w:ascii="Calibri" w:hAnsi="Calibri"/>
                <w:color w:val="000000"/>
                <w:sz w:val="22"/>
                <w:szCs w:val="22"/>
              </w:rPr>
            </w:pPr>
            <w:r w:rsidRPr="00184EEE">
              <w:rPr>
                <w:rFonts w:ascii="Calibri" w:hAnsi="Calibri"/>
                <w:color w:val="000000"/>
                <w:sz w:val="22"/>
                <w:szCs w:val="22"/>
              </w:rPr>
              <w:t>10</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CreatedBy</w:t>
            </w:r>
          </w:p>
        </w:tc>
        <w:tc>
          <w:tcPr>
            <w:tcW w:w="1440"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varchar(50)</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right"/>
              <w:rPr>
                <w:rFonts w:ascii="Calibri" w:hAnsi="Calibri"/>
                <w:color w:val="000000"/>
                <w:sz w:val="22"/>
                <w:szCs w:val="22"/>
              </w:rPr>
            </w:pPr>
            <w:r w:rsidRPr="00184EEE">
              <w:rPr>
                <w:rFonts w:ascii="Calibri" w:hAnsi="Calibri"/>
                <w:color w:val="000000"/>
                <w:sz w:val="22"/>
                <w:szCs w:val="22"/>
              </w:rPr>
              <w:t>50</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r>
      <w:tr w:rsidR="0039294B" w:rsidRPr="00184EEE"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right"/>
              <w:rPr>
                <w:rFonts w:ascii="Calibri" w:hAnsi="Calibri"/>
                <w:color w:val="000000"/>
                <w:sz w:val="22"/>
                <w:szCs w:val="22"/>
              </w:rPr>
            </w:pPr>
            <w:r w:rsidRPr="00184EEE">
              <w:rPr>
                <w:rFonts w:ascii="Calibri" w:hAnsi="Calibri"/>
                <w:color w:val="000000"/>
                <w:sz w:val="22"/>
                <w:szCs w:val="22"/>
              </w:rPr>
              <w:t>11</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CreatedDate</w:t>
            </w:r>
          </w:p>
        </w:tc>
        <w:tc>
          <w:tcPr>
            <w:tcW w:w="1440"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datetime</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right"/>
              <w:rPr>
                <w:rFonts w:ascii="Calibri" w:hAnsi="Calibri"/>
                <w:color w:val="000000"/>
                <w:sz w:val="22"/>
                <w:szCs w:val="22"/>
              </w:rPr>
            </w:pPr>
            <w:r w:rsidRPr="00184EEE">
              <w:rPr>
                <w:rFonts w:ascii="Calibri" w:hAnsi="Calibri"/>
                <w:color w:val="000000"/>
                <w:sz w:val="22"/>
                <w:szCs w:val="22"/>
              </w:rPr>
              <w:t>8</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getdate()</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r>
      <w:tr w:rsidR="0039294B" w:rsidRPr="00184EEE"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right"/>
              <w:rPr>
                <w:rFonts w:ascii="Calibri" w:hAnsi="Calibri"/>
                <w:color w:val="000000"/>
                <w:sz w:val="22"/>
                <w:szCs w:val="22"/>
              </w:rPr>
            </w:pPr>
            <w:r w:rsidRPr="00184EEE">
              <w:rPr>
                <w:rFonts w:ascii="Calibri" w:hAnsi="Calibri"/>
                <w:color w:val="000000"/>
                <w:sz w:val="22"/>
                <w:szCs w:val="22"/>
              </w:rPr>
              <w:t>12</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ModifiedBy</w:t>
            </w:r>
          </w:p>
        </w:tc>
        <w:tc>
          <w:tcPr>
            <w:tcW w:w="1440"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varchar(50)</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right"/>
              <w:rPr>
                <w:rFonts w:ascii="Calibri" w:hAnsi="Calibri"/>
                <w:color w:val="000000"/>
                <w:sz w:val="22"/>
                <w:szCs w:val="22"/>
              </w:rPr>
            </w:pPr>
            <w:r w:rsidRPr="00184EEE">
              <w:rPr>
                <w:rFonts w:ascii="Calibri" w:hAnsi="Calibri"/>
                <w:color w:val="000000"/>
                <w:sz w:val="22"/>
                <w:szCs w:val="22"/>
              </w:rPr>
              <w:t>50</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r>
      <w:tr w:rsidR="0039294B" w:rsidRPr="00184EEE"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right"/>
              <w:rPr>
                <w:rFonts w:ascii="Calibri" w:hAnsi="Calibri"/>
                <w:color w:val="000000"/>
                <w:sz w:val="22"/>
                <w:szCs w:val="22"/>
              </w:rPr>
            </w:pPr>
            <w:r w:rsidRPr="00184EEE">
              <w:rPr>
                <w:rFonts w:ascii="Calibri" w:hAnsi="Calibri"/>
                <w:color w:val="000000"/>
                <w:sz w:val="22"/>
                <w:szCs w:val="22"/>
              </w:rPr>
              <w:t>13</w:t>
            </w:r>
          </w:p>
        </w:tc>
        <w:tc>
          <w:tcPr>
            <w:tcW w:w="2305"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ModifiedDate</w:t>
            </w:r>
          </w:p>
        </w:tc>
        <w:tc>
          <w:tcPr>
            <w:tcW w:w="1440"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datetime</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right"/>
              <w:rPr>
                <w:rFonts w:ascii="Calibri" w:hAnsi="Calibri"/>
                <w:color w:val="000000"/>
                <w:sz w:val="22"/>
                <w:szCs w:val="22"/>
              </w:rPr>
            </w:pPr>
            <w:r w:rsidRPr="00184EEE">
              <w:rPr>
                <w:rFonts w:ascii="Calibri" w:hAnsi="Calibri"/>
                <w:color w:val="000000"/>
                <w:sz w:val="22"/>
                <w:szCs w:val="22"/>
              </w:rPr>
              <w:t>8</w:t>
            </w:r>
          </w:p>
        </w:tc>
        <w:tc>
          <w:tcPr>
            <w:tcW w:w="1413"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r>
    </w:tbl>
    <w:p w:rsidR="0039294B" w:rsidRDefault="0039294B" w:rsidP="0039294B">
      <w:pPr>
        <w:pStyle w:val="BodyText"/>
        <w:ind w:left="0"/>
        <w:rPr>
          <w:lang w:val="sv-SE"/>
        </w:rPr>
      </w:pPr>
    </w:p>
    <w:p w:rsidR="0039294B" w:rsidRDefault="0039294B" w:rsidP="0039294B">
      <w:pPr>
        <w:pStyle w:val="BodyText"/>
        <w:ind w:left="0"/>
        <w:rPr>
          <w:lang w:val="sv-SE"/>
        </w:rPr>
      </w:pPr>
    </w:p>
    <w:p w:rsidR="0039294B" w:rsidRDefault="0039294B" w:rsidP="0039294B">
      <w:pPr>
        <w:pStyle w:val="BodyText"/>
        <w:rPr>
          <w:rStyle w:val="IntenseEmphasis"/>
          <w:b w:val="0"/>
          <w:i w:val="0"/>
          <w:color w:val="auto"/>
        </w:rPr>
      </w:pPr>
      <w:r w:rsidRPr="00F75A8F">
        <w:rPr>
          <w:rStyle w:val="IntenseEmphasis"/>
          <w:b w:val="0"/>
          <w:i w:val="0"/>
          <w:color w:val="auto"/>
        </w:rPr>
        <w:t xml:space="preserve">Nama Tabel </w:t>
      </w:r>
      <w:r w:rsidRPr="00F75A8F">
        <w:rPr>
          <w:rStyle w:val="IntenseEmphasis"/>
          <w:b w:val="0"/>
          <w:i w:val="0"/>
          <w:color w:val="auto"/>
        </w:rPr>
        <w:tab/>
        <w:t>:</w:t>
      </w:r>
      <w:r w:rsidRPr="005F3A27">
        <w:t xml:space="preserve"> </w:t>
      </w:r>
      <w:r w:rsidRPr="00184EEE">
        <w:rPr>
          <w:rStyle w:val="IntenseEmphasis"/>
          <w:b w:val="0"/>
          <w:i w:val="0"/>
          <w:color w:val="auto"/>
        </w:rPr>
        <w:t>EPROC_Cargo</w:t>
      </w:r>
      <w:r>
        <w:rPr>
          <w:rStyle w:val="IntenseEmphasis"/>
          <w:b w:val="0"/>
          <w:i w:val="0"/>
          <w:color w:val="auto"/>
        </w:rPr>
        <w:t>Branch</w:t>
      </w:r>
    </w:p>
    <w:p w:rsidR="0039294B" w:rsidRDefault="0039294B" w:rsidP="0039294B">
      <w:pPr>
        <w:pStyle w:val="BodyText"/>
        <w:rPr>
          <w:rStyle w:val="IntenseEmphasis"/>
          <w:b w:val="0"/>
          <w:i w:val="0"/>
          <w:color w:val="auto"/>
        </w:rPr>
      </w:pPr>
      <w:r w:rsidRPr="00F75A8F">
        <w:rPr>
          <w:rStyle w:val="IntenseEmphasis"/>
          <w:b w:val="0"/>
          <w:i w:val="0"/>
          <w:color w:val="auto"/>
        </w:rPr>
        <w:t>Deskripsi</w:t>
      </w:r>
      <w:r w:rsidRPr="00F75A8F">
        <w:rPr>
          <w:rStyle w:val="IntenseEmphasis"/>
          <w:b w:val="0"/>
          <w:i w:val="0"/>
          <w:color w:val="auto"/>
        </w:rPr>
        <w:tab/>
      </w:r>
      <w:r>
        <w:rPr>
          <w:rStyle w:val="IntenseEmphasis"/>
          <w:b w:val="0"/>
          <w:i w:val="0"/>
          <w:color w:val="auto"/>
        </w:rPr>
        <w:tab/>
      </w:r>
      <w:r w:rsidRPr="00F75A8F">
        <w:rPr>
          <w:rStyle w:val="IntenseEmphasis"/>
          <w:b w:val="0"/>
          <w:i w:val="0"/>
          <w:color w:val="auto"/>
        </w:rPr>
        <w:t>:</w:t>
      </w:r>
    </w:p>
    <w:tbl>
      <w:tblPr>
        <w:tblW w:w="10125" w:type="dxa"/>
        <w:tblLook w:val="04A0" w:firstRow="1" w:lastRow="0" w:firstColumn="1" w:lastColumn="0" w:noHBand="0" w:noVBand="1"/>
      </w:tblPr>
      <w:tblGrid>
        <w:gridCol w:w="480"/>
        <w:gridCol w:w="2305"/>
        <w:gridCol w:w="1452"/>
        <w:gridCol w:w="837"/>
        <w:gridCol w:w="1401"/>
        <w:gridCol w:w="1211"/>
        <w:gridCol w:w="1039"/>
        <w:gridCol w:w="1400"/>
      </w:tblGrid>
      <w:tr w:rsidR="0039294B" w:rsidRPr="00184EEE" w:rsidTr="0039294B">
        <w:trPr>
          <w:trHeight w:val="300"/>
        </w:trPr>
        <w:tc>
          <w:tcPr>
            <w:tcW w:w="480" w:type="dxa"/>
            <w:tcBorders>
              <w:top w:val="single" w:sz="4" w:space="0" w:color="auto"/>
              <w:left w:val="single" w:sz="4" w:space="0" w:color="auto"/>
              <w:bottom w:val="single" w:sz="4" w:space="0" w:color="auto"/>
              <w:right w:val="single" w:sz="4" w:space="0" w:color="auto"/>
            </w:tcBorders>
            <w:shd w:val="clear" w:color="000000" w:fill="D0CECE"/>
            <w:noWrap/>
            <w:hideMark/>
          </w:tcPr>
          <w:p w:rsidR="0039294B" w:rsidRPr="00184EEE" w:rsidRDefault="0039294B" w:rsidP="0039294B">
            <w:pPr>
              <w:spacing w:before="0" w:after="0"/>
              <w:ind w:left="0"/>
              <w:jc w:val="center"/>
              <w:rPr>
                <w:rFonts w:ascii="Calibri" w:hAnsi="Calibri"/>
                <w:b/>
                <w:bCs/>
                <w:color w:val="000000"/>
                <w:sz w:val="22"/>
                <w:szCs w:val="22"/>
              </w:rPr>
            </w:pPr>
            <w:r w:rsidRPr="00184EEE">
              <w:rPr>
                <w:rFonts w:ascii="Calibri" w:hAnsi="Calibri"/>
                <w:b/>
                <w:bCs/>
                <w:color w:val="000000"/>
                <w:sz w:val="22"/>
                <w:szCs w:val="22"/>
              </w:rPr>
              <w:t>No</w:t>
            </w:r>
          </w:p>
        </w:tc>
        <w:tc>
          <w:tcPr>
            <w:tcW w:w="2305" w:type="dxa"/>
            <w:tcBorders>
              <w:top w:val="single" w:sz="4" w:space="0" w:color="auto"/>
              <w:left w:val="nil"/>
              <w:bottom w:val="single" w:sz="4" w:space="0" w:color="auto"/>
              <w:right w:val="single" w:sz="4" w:space="0" w:color="auto"/>
            </w:tcBorders>
            <w:shd w:val="clear" w:color="000000" w:fill="D0CECE"/>
            <w:noWrap/>
            <w:hideMark/>
          </w:tcPr>
          <w:p w:rsidR="0039294B" w:rsidRPr="00184EEE" w:rsidRDefault="0039294B" w:rsidP="0039294B">
            <w:pPr>
              <w:spacing w:before="0" w:after="0"/>
              <w:ind w:left="0"/>
              <w:jc w:val="center"/>
              <w:rPr>
                <w:rFonts w:ascii="Calibri" w:hAnsi="Calibri"/>
                <w:b/>
                <w:bCs/>
                <w:color w:val="000000"/>
                <w:sz w:val="22"/>
                <w:szCs w:val="22"/>
              </w:rPr>
            </w:pPr>
            <w:r w:rsidRPr="00184EEE">
              <w:rPr>
                <w:rFonts w:ascii="Calibri" w:hAnsi="Calibri"/>
                <w:b/>
                <w:bCs/>
                <w:color w:val="000000"/>
                <w:sz w:val="22"/>
                <w:szCs w:val="22"/>
              </w:rPr>
              <w:t>Nama Field</w:t>
            </w:r>
          </w:p>
        </w:tc>
        <w:tc>
          <w:tcPr>
            <w:tcW w:w="1452" w:type="dxa"/>
            <w:tcBorders>
              <w:top w:val="single" w:sz="4" w:space="0" w:color="auto"/>
              <w:left w:val="nil"/>
              <w:bottom w:val="single" w:sz="4" w:space="0" w:color="auto"/>
              <w:right w:val="single" w:sz="4" w:space="0" w:color="auto"/>
            </w:tcBorders>
            <w:shd w:val="clear" w:color="000000" w:fill="D0CECE"/>
            <w:noWrap/>
            <w:hideMark/>
          </w:tcPr>
          <w:p w:rsidR="0039294B" w:rsidRPr="00184EEE" w:rsidRDefault="0039294B" w:rsidP="0039294B">
            <w:pPr>
              <w:spacing w:before="0" w:after="0"/>
              <w:ind w:left="0"/>
              <w:jc w:val="center"/>
              <w:rPr>
                <w:rFonts w:ascii="Calibri" w:hAnsi="Calibri"/>
                <w:b/>
                <w:bCs/>
                <w:color w:val="000000"/>
                <w:sz w:val="22"/>
                <w:szCs w:val="22"/>
              </w:rPr>
            </w:pPr>
            <w:r w:rsidRPr="00184EEE">
              <w:rPr>
                <w:rFonts w:ascii="Calibri" w:hAnsi="Calibri"/>
                <w:b/>
                <w:bCs/>
                <w:color w:val="000000"/>
                <w:sz w:val="22"/>
                <w:szCs w:val="22"/>
              </w:rPr>
              <w:t>Type</w:t>
            </w:r>
          </w:p>
        </w:tc>
        <w:tc>
          <w:tcPr>
            <w:tcW w:w="837" w:type="dxa"/>
            <w:tcBorders>
              <w:top w:val="single" w:sz="4" w:space="0" w:color="auto"/>
              <w:left w:val="nil"/>
              <w:bottom w:val="single" w:sz="4" w:space="0" w:color="auto"/>
              <w:right w:val="single" w:sz="4" w:space="0" w:color="auto"/>
            </w:tcBorders>
            <w:shd w:val="clear" w:color="000000" w:fill="D0CECE"/>
            <w:noWrap/>
            <w:hideMark/>
          </w:tcPr>
          <w:p w:rsidR="0039294B" w:rsidRPr="00184EEE" w:rsidRDefault="0039294B" w:rsidP="0039294B">
            <w:pPr>
              <w:spacing w:before="0" w:after="0"/>
              <w:ind w:left="0"/>
              <w:jc w:val="center"/>
              <w:rPr>
                <w:rFonts w:ascii="Calibri" w:hAnsi="Calibri"/>
                <w:b/>
                <w:bCs/>
                <w:color w:val="000000"/>
                <w:sz w:val="22"/>
                <w:szCs w:val="22"/>
              </w:rPr>
            </w:pPr>
            <w:r w:rsidRPr="00184EEE">
              <w:rPr>
                <w:rFonts w:ascii="Calibri" w:hAnsi="Calibri"/>
                <w:b/>
                <w:bCs/>
                <w:color w:val="000000"/>
                <w:sz w:val="22"/>
                <w:szCs w:val="22"/>
              </w:rPr>
              <w:t>Length</w:t>
            </w:r>
          </w:p>
        </w:tc>
        <w:tc>
          <w:tcPr>
            <w:tcW w:w="1401" w:type="dxa"/>
            <w:tcBorders>
              <w:top w:val="single" w:sz="4" w:space="0" w:color="auto"/>
              <w:left w:val="nil"/>
              <w:bottom w:val="single" w:sz="4" w:space="0" w:color="auto"/>
              <w:right w:val="single" w:sz="4" w:space="0" w:color="auto"/>
            </w:tcBorders>
            <w:shd w:val="clear" w:color="000000" w:fill="D0CECE"/>
            <w:noWrap/>
            <w:hideMark/>
          </w:tcPr>
          <w:p w:rsidR="0039294B" w:rsidRPr="00184EEE" w:rsidRDefault="0039294B" w:rsidP="0039294B">
            <w:pPr>
              <w:spacing w:before="0" w:after="0"/>
              <w:ind w:left="0"/>
              <w:jc w:val="center"/>
              <w:rPr>
                <w:rFonts w:ascii="Calibri" w:hAnsi="Calibri"/>
                <w:b/>
                <w:bCs/>
                <w:color w:val="000000"/>
                <w:sz w:val="22"/>
                <w:szCs w:val="22"/>
              </w:rPr>
            </w:pPr>
            <w:r w:rsidRPr="00184EEE">
              <w:rPr>
                <w:rFonts w:ascii="Calibri" w:hAnsi="Calibri"/>
                <w:b/>
                <w:bCs/>
                <w:color w:val="000000"/>
                <w:sz w:val="22"/>
                <w:szCs w:val="22"/>
              </w:rPr>
              <w:t>Keterangan</w:t>
            </w:r>
          </w:p>
        </w:tc>
        <w:tc>
          <w:tcPr>
            <w:tcW w:w="1211" w:type="dxa"/>
            <w:tcBorders>
              <w:top w:val="single" w:sz="4" w:space="0" w:color="auto"/>
              <w:left w:val="nil"/>
              <w:bottom w:val="single" w:sz="4" w:space="0" w:color="auto"/>
              <w:right w:val="single" w:sz="4" w:space="0" w:color="auto"/>
            </w:tcBorders>
            <w:shd w:val="clear" w:color="000000" w:fill="D0CECE"/>
            <w:noWrap/>
            <w:hideMark/>
          </w:tcPr>
          <w:p w:rsidR="0039294B" w:rsidRPr="00184EEE" w:rsidRDefault="0039294B" w:rsidP="0039294B">
            <w:pPr>
              <w:spacing w:before="0" w:after="0"/>
              <w:ind w:left="0"/>
              <w:jc w:val="center"/>
              <w:rPr>
                <w:rFonts w:ascii="Calibri" w:hAnsi="Calibri"/>
                <w:b/>
                <w:bCs/>
                <w:color w:val="000000"/>
                <w:sz w:val="22"/>
                <w:szCs w:val="22"/>
              </w:rPr>
            </w:pPr>
            <w:r w:rsidRPr="00184EEE">
              <w:rPr>
                <w:rFonts w:ascii="Calibri" w:hAnsi="Calibri"/>
                <w:b/>
                <w:bCs/>
                <w:color w:val="000000"/>
                <w:sz w:val="22"/>
                <w:szCs w:val="22"/>
              </w:rPr>
              <w:t>Refference</w:t>
            </w:r>
          </w:p>
        </w:tc>
        <w:tc>
          <w:tcPr>
            <w:tcW w:w="1039" w:type="dxa"/>
            <w:tcBorders>
              <w:top w:val="single" w:sz="4" w:space="0" w:color="auto"/>
              <w:left w:val="nil"/>
              <w:bottom w:val="single" w:sz="4" w:space="0" w:color="auto"/>
              <w:right w:val="single" w:sz="4" w:space="0" w:color="auto"/>
            </w:tcBorders>
            <w:shd w:val="clear" w:color="000000" w:fill="D0CECE"/>
            <w:noWrap/>
            <w:hideMark/>
          </w:tcPr>
          <w:p w:rsidR="0039294B" w:rsidRPr="00184EEE" w:rsidRDefault="0039294B" w:rsidP="0039294B">
            <w:pPr>
              <w:spacing w:before="0" w:after="0"/>
              <w:ind w:left="0"/>
              <w:jc w:val="center"/>
              <w:rPr>
                <w:rFonts w:ascii="Calibri" w:hAnsi="Calibri"/>
                <w:b/>
                <w:bCs/>
                <w:color w:val="000000"/>
                <w:sz w:val="22"/>
                <w:szCs w:val="22"/>
              </w:rPr>
            </w:pPr>
            <w:r w:rsidRPr="00184EEE">
              <w:rPr>
                <w:rFonts w:ascii="Calibri" w:hAnsi="Calibri"/>
                <w:b/>
                <w:bCs/>
                <w:color w:val="000000"/>
                <w:sz w:val="22"/>
                <w:szCs w:val="22"/>
              </w:rPr>
              <w:t>Check Field / Check Value</w:t>
            </w:r>
          </w:p>
        </w:tc>
        <w:tc>
          <w:tcPr>
            <w:tcW w:w="1400" w:type="dxa"/>
            <w:tcBorders>
              <w:top w:val="single" w:sz="4" w:space="0" w:color="auto"/>
              <w:left w:val="nil"/>
              <w:bottom w:val="single" w:sz="4" w:space="0" w:color="auto"/>
              <w:right w:val="single" w:sz="4" w:space="0" w:color="auto"/>
            </w:tcBorders>
            <w:shd w:val="clear" w:color="000000" w:fill="D0CECE"/>
            <w:noWrap/>
            <w:hideMark/>
          </w:tcPr>
          <w:p w:rsidR="0039294B" w:rsidRPr="00184EEE" w:rsidRDefault="0039294B" w:rsidP="0039294B">
            <w:pPr>
              <w:spacing w:before="0" w:after="0"/>
              <w:ind w:left="0"/>
              <w:jc w:val="center"/>
              <w:rPr>
                <w:rFonts w:ascii="Calibri" w:hAnsi="Calibri"/>
                <w:b/>
                <w:bCs/>
                <w:color w:val="000000"/>
                <w:sz w:val="22"/>
                <w:szCs w:val="22"/>
              </w:rPr>
            </w:pPr>
            <w:r w:rsidRPr="00184EEE">
              <w:rPr>
                <w:rFonts w:ascii="Calibri" w:hAnsi="Calibri"/>
                <w:b/>
                <w:bCs/>
                <w:color w:val="000000"/>
                <w:sz w:val="22"/>
                <w:szCs w:val="22"/>
              </w:rPr>
              <w:t>Default Value</w:t>
            </w:r>
          </w:p>
        </w:tc>
      </w:tr>
      <w:tr w:rsidR="0039294B" w:rsidRPr="00184EEE"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184EEE" w:rsidRDefault="0039294B" w:rsidP="0039294B">
            <w:pPr>
              <w:spacing w:before="0" w:after="0"/>
              <w:ind w:left="0"/>
              <w:jc w:val="center"/>
              <w:rPr>
                <w:rFonts w:ascii="Calibri" w:hAnsi="Calibri"/>
                <w:color w:val="000000"/>
                <w:sz w:val="22"/>
                <w:szCs w:val="22"/>
              </w:rPr>
            </w:pPr>
            <w:r w:rsidRPr="00184EEE">
              <w:rPr>
                <w:rFonts w:ascii="Calibri" w:hAnsi="Calibri"/>
                <w:color w:val="000000"/>
                <w:sz w:val="22"/>
                <w:szCs w:val="22"/>
              </w:rPr>
              <w:t>1</w:t>
            </w:r>
          </w:p>
        </w:tc>
        <w:tc>
          <w:tcPr>
            <w:tcW w:w="2305" w:type="dxa"/>
            <w:tcBorders>
              <w:top w:val="nil"/>
              <w:left w:val="nil"/>
              <w:bottom w:val="single" w:sz="4" w:space="0" w:color="auto"/>
              <w:right w:val="single" w:sz="4" w:space="0" w:color="auto"/>
            </w:tcBorders>
            <w:shd w:val="clear" w:color="auto" w:fill="auto"/>
            <w:noWrap/>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CargoBranchID</w:t>
            </w:r>
          </w:p>
        </w:tc>
        <w:tc>
          <w:tcPr>
            <w:tcW w:w="1452" w:type="dxa"/>
            <w:tcBorders>
              <w:top w:val="nil"/>
              <w:left w:val="nil"/>
              <w:bottom w:val="single" w:sz="4" w:space="0" w:color="auto"/>
              <w:right w:val="single" w:sz="4" w:space="0" w:color="auto"/>
            </w:tcBorders>
            <w:shd w:val="clear" w:color="auto" w:fill="auto"/>
            <w:noWrap/>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right"/>
              <w:rPr>
                <w:rFonts w:ascii="Calibri" w:hAnsi="Calibri"/>
                <w:color w:val="000000"/>
                <w:sz w:val="22"/>
                <w:szCs w:val="22"/>
              </w:rPr>
            </w:pPr>
            <w:r w:rsidRPr="00184EEE">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PK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r>
      <w:tr w:rsidR="0039294B" w:rsidRPr="00184EEE"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184EEE" w:rsidRDefault="0039294B" w:rsidP="0039294B">
            <w:pPr>
              <w:spacing w:before="0" w:after="0"/>
              <w:ind w:left="0"/>
              <w:jc w:val="center"/>
              <w:rPr>
                <w:rFonts w:ascii="Calibri" w:hAnsi="Calibri"/>
                <w:color w:val="000000"/>
                <w:sz w:val="22"/>
                <w:szCs w:val="22"/>
              </w:rPr>
            </w:pPr>
            <w:r w:rsidRPr="00184EEE">
              <w:rPr>
                <w:rFonts w:ascii="Calibri" w:hAnsi="Calibri"/>
                <w:color w:val="000000"/>
                <w:sz w:val="22"/>
                <w:szCs w:val="22"/>
              </w:rPr>
              <w:lastRenderedPageBreak/>
              <w:t>2</w:t>
            </w:r>
          </w:p>
        </w:tc>
        <w:tc>
          <w:tcPr>
            <w:tcW w:w="2305" w:type="dxa"/>
            <w:tcBorders>
              <w:top w:val="nil"/>
              <w:left w:val="nil"/>
              <w:bottom w:val="single" w:sz="4" w:space="0" w:color="auto"/>
              <w:right w:val="single" w:sz="4" w:space="0" w:color="auto"/>
            </w:tcBorders>
            <w:shd w:val="clear" w:color="auto" w:fill="auto"/>
            <w:noWrap/>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CargoID</w:t>
            </w:r>
          </w:p>
        </w:tc>
        <w:tc>
          <w:tcPr>
            <w:tcW w:w="1452" w:type="dxa"/>
            <w:tcBorders>
              <w:top w:val="nil"/>
              <w:left w:val="nil"/>
              <w:bottom w:val="single" w:sz="4" w:space="0" w:color="auto"/>
              <w:right w:val="single" w:sz="4" w:space="0" w:color="auto"/>
            </w:tcBorders>
            <w:shd w:val="clear" w:color="auto" w:fill="auto"/>
            <w:noWrap/>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right"/>
              <w:rPr>
                <w:rFonts w:ascii="Calibri" w:hAnsi="Calibri"/>
                <w:color w:val="000000"/>
                <w:sz w:val="22"/>
                <w:szCs w:val="22"/>
              </w:rPr>
            </w:pPr>
            <w:r w:rsidRPr="00184EEE">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r>
      <w:tr w:rsidR="0039294B" w:rsidRPr="00184EEE"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184EEE" w:rsidRDefault="0039294B" w:rsidP="0039294B">
            <w:pPr>
              <w:spacing w:before="0" w:after="0"/>
              <w:ind w:left="0"/>
              <w:jc w:val="center"/>
              <w:rPr>
                <w:rFonts w:ascii="Calibri" w:hAnsi="Calibri"/>
                <w:color w:val="000000"/>
                <w:sz w:val="22"/>
                <w:szCs w:val="22"/>
              </w:rPr>
            </w:pPr>
            <w:r w:rsidRPr="00184EEE">
              <w:rPr>
                <w:rFonts w:ascii="Calibri" w:hAnsi="Calibri"/>
                <w:color w:val="000000"/>
                <w:sz w:val="22"/>
                <w:szCs w:val="22"/>
              </w:rPr>
              <w:t>3</w:t>
            </w:r>
          </w:p>
        </w:tc>
        <w:tc>
          <w:tcPr>
            <w:tcW w:w="2305" w:type="dxa"/>
            <w:tcBorders>
              <w:top w:val="nil"/>
              <w:left w:val="nil"/>
              <w:bottom w:val="single" w:sz="4" w:space="0" w:color="auto"/>
              <w:right w:val="single" w:sz="4" w:space="0" w:color="auto"/>
            </w:tcBorders>
            <w:shd w:val="clear" w:color="auto" w:fill="auto"/>
            <w:noWrap/>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PackingCargoCode</w:t>
            </w:r>
          </w:p>
        </w:tc>
        <w:tc>
          <w:tcPr>
            <w:tcW w:w="1452" w:type="dxa"/>
            <w:tcBorders>
              <w:top w:val="nil"/>
              <w:left w:val="nil"/>
              <w:bottom w:val="single" w:sz="4" w:space="0" w:color="auto"/>
              <w:right w:val="single" w:sz="4" w:space="0" w:color="auto"/>
            </w:tcBorders>
            <w:shd w:val="clear" w:color="auto" w:fill="auto"/>
            <w:noWrap/>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varchar(8)</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right"/>
              <w:rPr>
                <w:rFonts w:ascii="Calibri" w:hAnsi="Calibri"/>
                <w:color w:val="000000"/>
                <w:sz w:val="22"/>
                <w:szCs w:val="22"/>
              </w:rPr>
            </w:pPr>
            <w:r w:rsidRPr="00184EEE">
              <w:rPr>
                <w:rFonts w:ascii="Calibri" w:hAnsi="Calibri"/>
                <w:color w:val="000000"/>
                <w:sz w:val="22"/>
                <w:szCs w:val="22"/>
              </w:rPr>
              <w:t>8</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r>
      <w:tr w:rsidR="0039294B" w:rsidRPr="00184EEE"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184EEE" w:rsidRDefault="0039294B" w:rsidP="0039294B">
            <w:pPr>
              <w:spacing w:before="0" w:after="0"/>
              <w:ind w:left="0"/>
              <w:jc w:val="center"/>
              <w:rPr>
                <w:rFonts w:ascii="Calibri" w:hAnsi="Calibri"/>
                <w:color w:val="000000"/>
                <w:sz w:val="22"/>
                <w:szCs w:val="22"/>
              </w:rPr>
            </w:pPr>
            <w:r w:rsidRPr="00184EEE">
              <w:rPr>
                <w:rFonts w:ascii="Calibri" w:hAnsi="Calibri"/>
                <w:color w:val="000000"/>
                <w:sz w:val="22"/>
                <w:szCs w:val="22"/>
              </w:rPr>
              <w:t>4</w:t>
            </w:r>
          </w:p>
        </w:tc>
        <w:tc>
          <w:tcPr>
            <w:tcW w:w="2305" w:type="dxa"/>
            <w:tcBorders>
              <w:top w:val="nil"/>
              <w:left w:val="nil"/>
              <w:bottom w:val="single" w:sz="4" w:space="0" w:color="auto"/>
              <w:right w:val="single" w:sz="4" w:space="0" w:color="auto"/>
            </w:tcBorders>
            <w:shd w:val="clear" w:color="auto" w:fill="auto"/>
            <w:noWrap/>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CargoBranchCode</w:t>
            </w:r>
          </w:p>
        </w:tc>
        <w:tc>
          <w:tcPr>
            <w:tcW w:w="1452" w:type="dxa"/>
            <w:tcBorders>
              <w:top w:val="nil"/>
              <w:left w:val="nil"/>
              <w:bottom w:val="single" w:sz="4" w:space="0" w:color="auto"/>
              <w:right w:val="single" w:sz="4" w:space="0" w:color="auto"/>
            </w:tcBorders>
            <w:shd w:val="clear" w:color="auto" w:fill="auto"/>
            <w:noWrap/>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varchar(6)</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right"/>
              <w:rPr>
                <w:rFonts w:ascii="Calibri" w:hAnsi="Calibri"/>
                <w:color w:val="000000"/>
                <w:sz w:val="22"/>
                <w:szCs w:val="22"/>
              </w:rPr>
            </w:pPr>
            <w:r w:rsidRPr="00184EEE">
              <w:rPr>
                <w:rFonts w:ascii="Calibri" w:hAnsi="Calibri"/>
                <w:color w:val="000000"/>
                <w:sz w:val="22"/>
                <w:szCs w:val="22"/>
              </w:rPr>
              <w:t>6</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r>
      <w:tr w:rsidR="0039294B" w:rsidRPr="00184EEE" w:rsidTr="0039294B">
        <w:trPr>
          <w:trHeight w:val="300"/>
        </w:trPr>
        <w:tc>
          <w:tcPr>
            <w:tcW w:w="480" w:type="dxa"/>
            <w:tcBorders>
              <w:top w:val="nil"/>
              <w:left w:val="single" w:sz="4" w:space="0" w:color="auto"/>
              <w:bottom w:val="single" w:sz="4" w:space="0" w:color="auto"/>
              <w:right w:val="single" w:sz="4" w:space="0" w:color="auto"/>
            </w:tcBorders>
            <w:shd w:val="clear" w:color="auto" w:fill="FFFF00"/>
            <w:noWrap/>
            <w:hideMark/>
          </w:tcPr>
          <w:p w:rsidR="0039294B" w:rsidRPr="00184EEE" w:rsidRDefault="0039294B" w:rsidP="0039294B">
            <w:pPr>
              <w:spacing w:before="0" w:after="0"/>
              <w:ind w:left="0"/>
              <w:jc w:val="center"/>
              <w:rPr>
                <w:rFonts w:ascii="Calibri" w:hAnsi="Calibri"/>
                <w:color w:val="000000"/>
                <w:sz w:val="22"/>
                <w:szCs w:val="22"/>
              </w:rPr>
            </w:pPr>
            <w:r w:rsidRPr="00184EEE">
              <w:rPr>
                <w:rFonts w:ascii="Calibri" w:hAnsi="Calibri"/>
                <w:color w:val="000000"/>
                <w:sz w:val="22"/>
                <w:szCs w:val="22"/>
              </w:rPr>
              <w:t>5</w:t>
            </w:r>
          </w:p>
        </w:tc>
        <w:tc>
          <w:tcPr>
            <w:tcW w:w="2305" w:type="dxa"/>
            <w:tcBorders>
              <w:top w:val="nil"/>
              <w:left w:val="nil"/>
              <w:bottom w:val="single" w:sz="4" w:space="0" w:color="auto"/>
              <w:right w:val="single" w:sz="4" w:space="0" w:color="auto"/>
            </w:tcBorders>
            <w:shd w:val="clear" w:color="auto" w:fill="FFFF00"/>
            <w:noWrap/>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CargoCostCenter</w:t>
            </w:r>
          </w:p>
        </w:tc>
        <w:tc>
          <w:tcPr>
            <w:tcW w:w="1452" w:type="dxa"/>
            <w:tcBorders>
              <w:top w:val="nil"/>
              <w:left w:val="nil"/>
              <w:bottom w:val="single" w:sz="4" w:space="0" w:color="auto"/>
              <w:right w:val="single" w:sz="4" w:space="0" w:color="auto"/>
            </w:tcBorders>
            <w:shd w:val="clear" w:color="auto" w:fill="FFFF00"/>
            <w:noWrap/>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varchar(10)</w:t>
            </w:r>
          </w:p>
        </w:tc>
        <w:tc>
          <w:tcPr>
            <w:tcW w:w="837" w:type="dxa"/>
            <w:tcBorders>
              <w:top w:val="nil"/>
              <w:left w:val="nil"/>
              <w:bottom w:val="single" w:sz="4" w:space="0" w:color="auto"/>
              <w:right w:val="single" w:sz="4" w:space="0" w:color="auto"/>
            </w:tcBorders>
            <w:shd w:val="clear" w:color="auto" w:fill="FFFF00"/>
            <w:noWrap/>
            <w:vAlign w:val="bottom"/>
            <w:hideMark/>
          </w:tcPr>
          <w:p w:rsidR="0039294B" w:rsidRPr="00184EEE" w:rsidRDefault="0039294B" w:rsidP="0039294B">
            <w:pPr>
              <w:spacing w:before="0" w:after="0"/>
              <w:ind w:left="0"/>
              <w:jc w:val="right"/>
              <w:rPr>
                <w:rFonts w:ascii="Calibri" w:hAnsi="Calibri"/>
                <w:color w:val="000000"/>
                <w:sz w:val="22"/>
                <w:szCs w:val="22"/>
              </w:rPr>
            </w:pPr>
            <w:r w:rsidRPr="00184EEE">
              <w:rPr>
                <w:rFonts w:ascii="Calibri" w:hAnsi="Calibri"/>
                <w:color w:val="000000"/>
                <w:sz w:val="22"/>
                <w:szCs w:val="22"/>
              </w:rPr>
              <w:t>10</w:t>
            </w:r>
          </w:p>
        </w:tc>
        <w:tc>
          <w:tcPr>
            <w:tcW w:w="1401" w:type="dxa"/>
            <w:tcBorders>
              <w:top w:val="nil"/>
              <w:left w:val="nil"/>
              <w:bottom w:val="single" w:sz="4" w:space="0" w:color="auto"/>
              <w:right w:val="single" w:sz="4" w:space="0" w:color="auto"/>
            </w:tcBorders>
            <w:shd w:val="clear" w:color="auto" w:fill="FFFF00"/>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FFFF00"/>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FFFF00"/>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FFFF00"/>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r>
      <w:tr w:rsidR="0039294B" w:rsidRPr="00184EEE" w:rsidTr="0039294B">
        <w:trPr>
          <w:trHeight w:val="300"/>
        </w:trPr>
        <w:tc>
          <w:tcPr>
            <w:tcW w:w="480" w:type="dxa"/>
            <w:tcBorders>
              <w:top w:val="nil"/>
              <w:left w:val="single" w:sz="4" w:space="0" w:color="auto"/>
              <w:bottom w:val="single" w:sz="4" w:space="0" w:color="auto"/>
              <w:right w:val="single" w:sz="4" w:space="0" w:color="auto"/>
            </w:tcBorders>
            <w:shd w:val="clear" w:color="auto" w:fill="FFFF00"/>
            <w:noWrap/>
            <w:hideMark/>
          </w:tcPr>
          <w:p w:rsidR="0039294B" w:rsidRPr="00184EEE" w:rsidRDefault="0039294B" w:rsidP="0039294B">
            <w:pPr>
              <w:spacing w:before="0" w:after="0"/>
              <w:ind w:left="0"/>
              <w:jc w:val="center"/>
              <w:rPr>
                <w:rFonts w:ascii="Calibri" w:hAnsi="Calibri"/>
                <w:color w:val="000000"/>
                <w:sz w:val="22"/>
                <w:szCs w:val="22"/>
              </w:rPr>
            </w:pPr>
            <w:r w:rsidRPr="00184EEE">
              <w:rPr>
                <w:rFonts w:ascii="Calibri" w:hAnsi="Calibri"/>
                <w:color w:val="000000"/>
                <w:sz w:val="22"/>
                <w:szCs w:val="22"/>
              </w:rPr>
              <w:t>6</w:t>
            </w:r>
          </w:p>
        </w:tc>
        <w:tc>
          <w:tcPr>
            <w:tcW w:w="2305" w:type="dxa"/>
            <w:tcBorders>
              <w:top w:val="nil"/>
              <w:left w:val="nil"/>
              <w:bottom w:val="single" w:sz="4" w:space="0" w:color="auto"/>
              <w:right w:val="single" w:sz="4" w:space="0" w:color="auto"/>
            </w:tcBorders>
            <w:shd w:val="clear" w:color="auto" w:fill="FFFF00"/>
            <w:noWrap/>
            <w:hideMark/>
          </w:tcPr>
          <w:p w:rsidR="0039294B"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CargoCostCenter</w:t>
            </w:r>
          </w:p>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Address</w:t>
            </w:r>
          </w:p>
        </w:tc>
        <w:tc>
          <w:tcPr>
            <w:tcW w:w="1452" w:type="dxa"/>
            <w:tcBorders>
              <w:top w:val="nil"/>
              <w:left w:val="nil"/>
              <w:bottom w:val="single" w:sz="4" w:space="0" w:color="auto"/>
              <w:right w:val="single" w:sz="4" w:space="0" w:color="auto"/>
            </w:tcBorders>
            <w:shd w:val="clear" w:color="auto" w:fill="FFFF00"/>
            <w:noWrap/>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varchar(MAX)</w:t>
            </w:r>
          </w:p>
        </w:tc>
        <w:tc>
          <w:tcPr>
            <w:tcW w:w="837" w:type="dxa"/>
            <w:tcBorders>
              <w:top w:val="nil"/>
              <w:left w:val="nil"/>
              <w:bottom w:val="single" w:sz="4" w:space="0" w:color="auto"/>
              <w:right w:val="single" w:sz="4" w:space="0" w:color="auto"/>
            </w:tcBorders>
            <w:shd w:val="clear" w:color="auto" w:fill="FFFF00"/>
            <w:noWrap/>
            <w:vAlign w:val="bottom"/>
            <w:hideMark/>
          </w:tcPr>
          <w:p w:rsidR="0039294B" w:rsidRPr="00184EEE" w:rsidRDefault="0039294B" w:rsidP="0039294B">
            <w:pPr>
              <w:spacing w:before="0" w:after="0"/>
              <w:ind w:left="0"/>
              <w:jc w:val="right"/>
              <w:rPr>
                <w:rFonts w:ascii="Calibri" w:hAnsi="Calibri"/>
                <w:color w:val="000000"/>
                <w:sz w:val="22"/>
                <w:szCs w:val="22"/>
              </w:rPr>
            </w:pPr>
            <w:r w:rsidRPr="00184EEE">
              <w:rPr>
                <w:rFonts w:ascii="Calibri" w:hAnsi="Calibri"/>
                <w:color w:val="000000"/>
                <w:sz w:val="22"/>
                <w:szCs w:val="22"/>
              </w:rPr>
              <w:t>-1</w:t>
            </w:r>
          </w:p>
        </w:tc>
        <w:tc>
          <w:tcPr>
            <w:tcW w:w="1401" w:type="dxa"/>
            <w:tcBorders>
              <w:top w:val="nil"/>
              <w:left w:val="nil"/>
              <w:bottom w:val="single" w:sz="4" w:space="0" w:color="auto"/>
              <w:right w:val="single" w:sz="4" w:space="0" w:color="auto"/>
            </w:tcBorders>
            <w:shd w:val="clear" w:color="auto" w:fill="FFFF00"/>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FFFF00"/>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FFFF00"/>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FFFF00"/>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r>
      <w:tr w:rsidR="0039294B" w:rsidRPr="00184EEE"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184EEE" w:rsidRDefault="0039294B" w:rsidP="0039294B">
            <w:pPr>
              <w:spacing w:before="0" w:after="0"/>
              <w:ind w:left="0"/>
              <w:jc w:val="center"/>
              <w:rPr>
                <w:rFonts w:ascii="Calibri" w:hAnsi="Calibri"/>
                <w:color w:val="000000"/>
                <w:sz w:val="22"/>
                <w:szCs w:val="22"/>
              </w:rPr>
            </w:pPr>
            <w:r w:rsidRPr="00184EEE">
              <w:rPr>
                <w:rFonts w:ascii="Calibri" w:hAnsi="Calibri"/>
                <w:color w:val="000000"/>
                <w:sz w:val="22"/>
                <w:szCs w:val="22"/>
              </w:rPr>
              <w:t>7</w:t>
            </w:r>
          </w:p>
        </w:tc>
        <w:tc>
          <w:tcPr>
            <w:tcW w:w="2305" w:type="dxa"/>
            <w:tcBorders>
              <w:top w:val="nil"/>
              <w:left w:val="nil"/>
              <w:bottom w:val="single" w:sz="4" w:space="0" w:color="auto"/>
              <w:right w:val="single" w:sz="4" w:space="0" w:color="auto"/>
            </w:tcBorders>
            <w:shd w:val="clear" w:color="auto" w:fill="auto"/>
            <w:noWrap/>
            <w:hideMark/>
          </w:tcPr>
          <w:p w:rsidR="0039294B"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CargoBranch</w:t>
            </w:r>
          </w:p>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DefaultFlag</w:t>
            </w:r>
          </w:p>
        </w:tc>
        <w:tc>
          <w:tcPr>
            <w:tcW w:w="1452" w:type="dxa"/>
            <w:tcBorders>
              <w:top w:val="nil"/>
              <w:left w:val="nil"/>
              <w:bottom w:val="single" w:sz="4" w:space="0" w:color="auto"/>
              <w:right w:val="single" w:sz="4" w:space="0" w:color="auto"/>
            </w:tcBorders>
            <w:shd w:val="clear" w:color="auto" w:fill="auto"/>
            <w:noWrap/>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right"/>
              <w:rPr>
                <w:rFonts w:ascii="Calibri" w:hAnsi="Calibri"/>
                <w:color w:val="000000"/>
                <w:sz w:val="22"/>
                <w:szCs w:val="22"/>
              </w:rPr>
            </w:pPr>
            <w:r w:rsidRPr="00184EEE">
              <w:rPr>
                <w:rFonts w:ascii="Calibri" w:hAnsi="Calibri"/>
                <w:color w:val="000000"/>
                <w:sz w:val="22"/>
                <w:szCs w:val="22"/>
              </w:rPr>
              <w:t>1</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r>
      <w:tr w:rsidR="0039294B" w:rsidRPr="00184EEE"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184EEE" w:rsidRDefault="0039294B" w:rsidP="0039294B">
            <w:pPr>
              <w:spacing w:before="0" w:after="0"/>
              <w:ind w:left="0"/>
              <w:jc w:val="center"/>
              <w:rPr>
                <w:rFonts w:ascii="Calibri" w:hAnsi="Calibri"/>
                <w:color w:val="000000"/>
                <w:sz w:val="22"/>
                <w:szCs w:val="22"/>
              </w:rPr>
            </w:pPr>
            <w:r w:rsidRPr="00184EEE">
              <w:rPr>
                <w:rFonts w:ascii="Calibri" w:hAnsi="Calibri"/>
                <w:color w:val="000000"/>
                <w:sz w:val="22"/>
                <w:szCs w:val="22"/>
              </w:rPr>
              <w:t>8</w:t>
            </w:r>
          </w:p>
        </w:tc>
        <w:tc>
          <w:tcPr>
            <w:tcW w:w="2305" w:type="dxa"/>
            <w:tcBorders>
              <w:top w:val="nil"/>
              <w:left w:val="nil"/>
              <w:bottom w:val="single" w:sz="4" w:space="0" w:color="auto"/>
              <w:right w:val="single" w:sz="4" w:space="0" w:color="auto"/>
            </w:tcBorders>
            <w:shd w:val="clear" w:color="auto" w:fill="auto"/>
            <w:noWrap/>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CargoBranchStatus</w:t>
            </w:r>
          </w:p>
        </w:tc>
        <w:tc>
          <w:tcPr>
            <w:tcW w:w="1452" w:type="dxa"/>
            <w:tcBorders>
              <w:top w:val="nil"/>
              <w:left w:val="nil"/>
              <w:bottom w:val="single" w:sz="4" w:space="0" w:color="auto"/>
              <w:right w:val="single" w:sz="4" w:space="0" w:color="auto"/>
            </w:tcBorders>
            <w:shd w:val="clear" w:color="auto" w:fill="auto"/>
            <w:noWrap/>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right"/>
              <w:rPr>
                <w:rFonts w:ascii="Calibri" w:hAnsi="Calibri"/>
                <w:color w:val="000000"/>
                <w:sz w:val="22"/>
                <w:szCs w:val="22"/>
              </w:rPr>
            </w:pPr>
            <w:r w:rsidRPr="00184EEE">
              <w:rPr>
                <w:rFonts w:ascii="Calibri" w:hAnsi="Calibri"/>
                <w:color w:val="000000"/>
                <w:sz w:val="22"/>
                <w:szCs w:val="22"/>
              </w:rPr>
              <w:t>1</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r>
      <w:tr w:rsidR="0039294B" w:rsidRPr="00184EEE"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184EEE" w:rsidRDefault="0039294B" w:rsidP="0039294B">
            <w:pPr>
              <w:spacing w:before="0" w:after="0"/>
              <w:ind w:left="0"/>
              <w:jc w:val="center"/>
              <w:rPr>
                <w:rFonts w:ascii="Calibri" w:hAnsi="Calibri"/>
                <w:color w:val="000000"/>
                <w:sz w:val="22"/>
                <w:szCs w:val="22"/>
              </w:rPr>
            </w:pPr>
            <w:r w:rsidRPr="00184EEE">
              <w:rPr>
                <w:rFonts w:ascii="Calibri" w:hAnsi="Calibri"/>
                <w:color w:val="000000"/>
                <w:sz w:val="22"/>
                <w:szCs w:val="22"/>
              </w:rPr>
              <w:t>9</w:t>
            </w:r>
          </w:p>
        </w:tc>
        <w:tc>
          <w:tcPr>
            <w:tcW w:w="2305" w:type="dxa"/>
            <w:tcBorders>
              <w:top w:val="nil"/>
              <w:left w:val="nil"/>
              <w:bottom w:val="single" w:sz="4" w:space="0" w:color="auto"/>
              <w:right w:val="single" w:sz="4" w:space="0" w:color="auto"/>
            </w:tcBorders>
            <w:shd w:val="clear" w:color="auto" w:fill="auto"/>
            <w:noWrap/>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CargoQtyPerKg</w:t>
            </w:r>
          </w:p>
        </w:tc>
        <w:tc>
          <w:tcPr>
            <w:tcW w:w="1452" w:type="dxa"/>
            <w:tcBorders>
              <w:top w:val="nil"/>
              <w:left w:val="nil"/>
              <w:bottom w:val="single" w:sz="4" w:space="0" w:color="auto"/>
              <w:right w:val="single" w:sz="4" w:space="0" w:color="auto"/>
            </w:tcBorders>
            <w:shd w:val="clear" w:color="auto" w:fill="auto"/>
            <w:noWrap/>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right"/>
              <w:rPr>
                <w:rFonts w:ascii="Calibri" w:hAnsi="Calibri"/>
                <w:color w:val="000000"/>
                <w:sz w:val="22"/>
                <w:szCs w:val="22"/>
              </w:rPr>
            </w:pPr>
            <w:r w:rsidRPr="00184EEE">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r>
      <w:tr w:rsidR="0039294B" w:rsidRPr="00184EEE"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184EEE" w:rsidRDefault="0039294B" w:rsidP="0039294B">
            <w:pPr>
              <w:spacing w:before="0" w:after="0"/>
              <w:ind w:left="0"/>
              <w:jc w:val="center"/>
              <w:rPr>
                <w:rFonts w:ascii="Calibri" w:hAnsi="Calibri"/>
                <w:color w:val="000000"/>
                <w:sz w:val="22"/>
                <w:szCs w:val="22"/>
              </w:rPr>
            </w:pPr>
            <w:r w:rsidRPr="00184EEE">
              <w:rPr>
                <w:rFonts w:ascii="Calibri" w:hAnsi="Calibri"/>
                <w:color w:val="000000"/>
                <w:sz w:val="22"/>
                <w:szCs w:val="22"/>
              </w:rPr>
              <w:t>10</w:t>
            </w:r>
          </w:p>
        </w:tc>
        <w:tc>
          <w:tcPr>
            <w:tcW w:w="2305" w:type="dxa"/>
            <w:tcBorders>
              <w:top w:val="nil"/>
              <w:left w:val="nil"/>
              <w:bottom w:val="single" w:sz="4" w:space="0" w:color="auto"/>
              <w:right w:val="single" w:sz="4" w:space="0" w:color="auto"/>
            </w:tcBorders>
            <w:shd w:val="clear" w:color="auto" w:fill="auto"/>
            <w:noWrap/>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CargoQtyPerM3</w:t>
            </w:r>
          </w:p>
        </w:tc>
        <w:tc>
          <w:tcPr>
            <w:tcW w:w="1452" w:type="dxa"/>
            <w:tcBorders>
              <w:top w:val="nil"/>
              <w:left w:val="nil"/>
              <w:bottom w:val="single" w:sz="4" w:space="0" w:color="auto"/>
              <w:right w:val="single" w:sz="4" w:space="0" w:color="auto"/>
            </w:tcBorders>
            <w:shd w:val="clear" w:color="auto" w:fill="auto"/>
            <w:noWrap/>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right"/>
              <w:rPr>
                <w:rFonts w:ascii="Calibri" w:hAnsi="Calibri"/>
                <w:color w:val="000000"/>
                <w:sz w:val="22"/>
                <w:szCs w:val="22"/>
              </w:rPr>
            </w:pPr>
            <w:r w:rsidRPr="00184EEE">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r>
      <w:tr w:rsidR="0039294B" w:rsidRPr="00184EEE"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184EEE" w:rsidRDefault="0039294B" w:rsidP="0039294B">
            <w:pPr>
              <w:spacing w:before="0" w:after="0"/>
              <w:ind w:left="0"/>
              <w:jc w:val="center"/>
              <w:rPr>
                <w:rFonts w:ascii="Calibri" w:hAnsi="Calibri"/>
                <w:color w:val="000000"/>
                <w:sz w:val="22"/>
                <w:szCs w:val="22"/>
              </w:rPr>
            </w:pPr>
            <w:r w:rsidRPr="00184EEE">
              <w:rPr>
                <w:rFonts w:ascii="Calibri" w:hAnsi="Calibri"/>
                <w:color w:val="000000"/>
                <w:sz w:val="22"/>
                <w:szCs w:val="22"/>
              </w:rPr>
              <w:t>11</w:t>
            </w:r>
          </w:p>
        </w:tc>
        <w:tc>
          <w:tcPr>
            <w:tcW w:w="2305" w:type="dxa"/>
            <w:tcBorders>
              <w:top w:val="nil"/>
              <w:left w:val="nil"/>
              <w:bottom w:val="single" w:sz="4" w:space="0" w:color="auto"/>
              <w:right w:val="single" w:sz="4" w:space="0" w:color="auto"/>
            </w:tcBorders>
            <w:shd w:val="clear" w:color="auto" w:fill="auto"/>
            <w:noWrap/>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CargoPricePerKg</w:t>
            </w:r>
          </w:p>
        </w:tc>
        <w:tc>
          <w:tcPr>
            <w:tcW w:w="1452" w:type="dxa"/>
            <w:tcBorders>
              <w:top w:val="nil"/>
              <w:left w:val="nil"/>
              <w:bottom w:val="single" w:sz="4" w:space="0" w:color="auto"/>
              <w:right w:val="single" w:sz="4" w:space="0" w:color="auto"/>
            </w:tcBorders>
            <w:shd w:val="clear" w:color="auto" w:fill="auto"/>
            <w:noWrap/>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decimal(18,2)</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right"/>
              <w:rPr>
                <w:rFonts w:ascii="Calibri" w:hAnsi="Calibri"/>
                <w:color w:val="000000"/>
                <w:sz w:val="22"/>
                <w:szCs w:val="22"/>
              </w:rPr>
            </w:pPr>
            <w:r w:rsidRPr="00184EEE">
              <w:rPr>
                <w:rFonts w:ascii="Calibri" w:hAnsi="Calibri"/>
                <w:color w:val="000000"/>
                <w:sz w:val="22"/>
                <w:szCs w:val="22"/>
              </w:rPr>
              <w:t>9</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r>
      <w:tr w:rsidR="0039294B" w:rsidRPr="00184EEE"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184EEE" w:rsidRDefault="0039294B" w:rsidP="0039294B">
            <w:pPr>
              <w:spacing w:before="0" w:after="0"/>
              <w:ind w:left="0"/>
              <w:jc w:val="center"/>
              <w:rPr>
                <w:rFonts w:ascii="Calibri" w:hAnsi="Calibri"/>
                <w:color w:val="000000"/>
                <w:sz w:val="22"/>
                <w:szCs w:val="22"/>
              </w:rPr>
            </w:pPr>
            <w:r w:rsidRPr="00184EEE">
              <w:rPr>
                <w:rFonts w:ascii="Calibri" w:hAnsi="Calibri"/>
                <w:color w:val="000000"/>
                <w:sz w:val="22"/>
                <w:szCs w:val="22"/>
              </w:rPr>
              <w:t>12</w:t>
            </w:r>
          </w:p>
        </w:tc>
        <w:tc>
          <w:tcPr>
            <w:tcW w:w="2305" w:type="dxa"/>
            <w:tcBorders>
              <w:top w:val="nil"/>
              <w:left w:val="nil"/>
              <w:bottom w:val="single" w:sz="4" w:space="0" w:color="auto"/>
              <w:right w:val="single" w:sz="4" w:space="0" w:color="auto"/>
            </w:tcBorders>
            <w:shd w:val="clear" w:color="auto" w:fill="auto"/>
            <w:noWrap/>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CargoPricePerM3</w:t>
            </w:r>
          </w:p>
        </w:tc>
        <w:tc>
          <w:tcPr>
            <w:tcW w:w="1452" w:type="dxa"/>
            <w:tcBorders>
              <w:top w:val="nil"/>
              <w:left w:val="nil"/>
              <w:bottom w:val="single" w:sz="4" w:space="0" w:color="auto"/>
              <w:right w:val="single" w:sz="4" w:space="0" w:color="auto"/>
            </w:tcBorders>
            <w:shd w:val="clear" w:color="auto" w:fill="auto"/>
            <w:noWrap/>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decimal(18,2)</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right"/>
              <w:rPr>
                <w:rFonts w:ascii="Calibri" w:hAnsi="Calibri"/>
                <w:color w:val="000000"/>
                <w:sz w:val="22"/>
                <w:szCs w:val="22"/>
              </w:rPr>
            </w:pPr>
            <w:r w:rsidRPr="00184EEE">
              <w:rPr>
                <w:rFonts w:ascii="Calibri" w:hAnsi="Calibri"/>
                <w:color w:val="000000"/>
                <w:sz w:val="22"/>
                <w:szCs w:val="22"/>
              </w:rPr>
              <w:t>9</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r>
      <w:tr w:rsidR="0039294B" w:rsidRPr="00184EEE"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184EEE" w:rsidRDefault="0039294B" w:rsidP="0039294B">
            <w:pPr>
              <w:spacing w:before="0" w:after="0"/>
              <w:ind w:left="0"/>
              <w:jc w:val="center"/>
              <w:rPr>
                <w:rFonts w:ascii="Calibri" w:hAnsi="Calibri"/>
                <w:color w:val="000000"/>
                <w:sz w:val="22"/>
                <w:szCs w:val="22"/>
              </w:rPr>
            </w:pPr>
            <w:r w:rsidRPr="00184EEE">
              <w:rPr>
                <w:rFonts w:ascii="Calibri" w:hAnsi="Calibri"/>
                <w:color w:val="000000"/>
                <w:sz w:val="22"/>
                <w:szCs w:val="22"/>
              </w:rPr>
              <w:t>13</w:t>
            </w:r>
          </w:p>
        </w:tc>
        <w:tc>
          <w:tcPr>
            <w:tcW w:w="2305" w:type="dxa"/>
            <w:tcBorders>
              <w:top w:val="nil"/>
              <w:left w:val="nil"/>
              <w:bottom w:val="single" w:sz="4" w:space="0" w:color="auto"/>
              <w:right w:val="single" w:sz="4" w:space="0" w:color="auto"/>
            </w:tcBorders>
            <w:shd w:val="clear" w:color="auto" w:fill="auto"/>
            <w:noWrap/>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CargoMinKG</w:t>
            </w:r>
          </w:p>
        </w:tc>
        <w:tc>
          <w:tcPr>
            <w:tcW w:w="1452" w:type="dxa"/>
            <w:tcBorders>
              <w:top w:val="nil"/>
              <w:left w:val="nil"/>
              <w:bottom w:val="single" w:sz="4" w:space="0" w:color="auto"/>
              <w:right w:val="single" w:sz="4" w:space="0" w:color="auto"/>
            </w:tcBorders>
            <w:shd w:val="clear" w:color="auto" w:fill="auto"/>
            <w:noWrap/>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right"/>
              <w:rPr>
                <w:rFonts w:ascii="Calibri" w:hAnsi="Calibri"/>
                <w:color w:val="000000"/>
                <w:sz w:val="22"/>
                <w:szCs w:val="22"/>
              </w:rPr>
            </w:pPr>
            <w:r w:rsidRPr="00184EEE">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r>
      <w:tr w:rsidR="0039294B" w:rsidRPr="00184EEE"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184EEE" w:rsidRDefault="0039294B" w:rsidP="0039294B">
            <w:pPr>
              <w:spacing w:before="0" w:after="0"/>
              <w:ind w:left="0"/>
              <w:jc w:val="center"/>
              <w:rPr>
                <w:rFonts w:ascii="Calibri" w:hAnsi="Calibri"/>
                <w:color w:val="000000"/>
                <w:sz w:val="22"/>
                <w:szCs w:val="22"/>
              </w:rPr>
            </w:pPr>
            <w:r w:rsidRPr="00184EEE">
              <w:rPr>
                <w:rFonts w:ascii="Calibri" w:hAnsi="Calibri"/>
                <w:color w:val="000000"/>
                <w:sz w:val="22"/>
                <w:szCs w:val="22"/>
              </w:rPr>
              <w:t>14</w:t>
            </w:r>
          </w:p>
        </w:tc>
        <w:tc>
          <w:tcPr>
            <w:tcW w:w="2305" w:type="dxa"/>
            <w:tcBorders>
              <w:top w:val="nil"/>
              <w:left w:val="nil"/>
              <w:bottom w:val="single" w:sz="4" w:space="0" w:color="auto"/>
              <w:right w:val="single" w:sz="4" w:space="0" w:color="auto"/>
            </w:tcBorders>
            <w:shd w:val="clear" w:color="auto" w:fill="auto"/>
            <w:noWrap/>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CargoMinM3</w:t>
            </w:r>
          </w:p>
        </w:tc>
        <w:tc>
          <w:tcPr>
            <w:tcW w:w="1452" w:type="dxa"/>
            <w:tcBorders>
              <w:top w:val="nil"/>
              <w:left w:val="nil"/>
              <w:bottom w:val="single" w:sz="4" w:space="0" w:color="auto"/>
              <w:right w:val="single" w:sz="4" w:space="0" w:color="auto"/>
            </w:tcBorders>
            <w:shd w:val="clear" w:color="auto" w:fill="auto"/>
            <w:noWrap/>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right"/>
              <w:rPr>
                <w:rFonts w:ascii="Calibri" w:hAnsi="Calibri"/>
                <w:color w:val="000000"/>
                <w:sz w:val="22"/>
                <w:szCs w:val="22"/>
              </w:rPr>
            </w:pPr>
            <w:r w:rsidRPr="00184EEE">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r>
      <w:tr w:rsidR="0039294B" w:rsidRPr="00184EEE"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184EEE" w:rsidRDefault="0039294B" w:rsidP="0039294B">
            <w:pPr>
              <w:spacing w:before="0" w:after="0"/>
              <w:ind w:left="0"/>
              <w:jc w:val="center"/>
              <w:rPr>
                <w:rFonts w:ascii="Calibri" w:hAnsi="Calibri"/>
                <w:color w:val="000000"/>
                <w:sz w:val="22"/>
                <w:szCs w:val="22"/>
              </w:rPr>
            </w:pPr>
            <w:r w:rsidRPr="00184EEE">
              <w:rPr>
                <w:rFonts w:ascii="Calibri" w:hAnsi="Calibri"/>
                <w:color w:val="000000"/>
                <w:sz w:val="22"/>
                <w:szCs w:val="22"/>
              </w:rPr>
              <w:t>15</w:t>
            </w:r>
          </w:p>
        </w:tc>
        <w:tc>
          <w:tcPr>
            <w:tcW w:w="2305" w:type="dxa"/>
            <w:tcBorders>
              <w:top w:val="nil"/>
              <w:left w:val="nil"/>
              <w:bottom w:val="single" w:sz="4" w:space="0" w:color="auto"/>
              <w:right w:val="single" w:sz="4" w:space="0" w:color="auto"/>
            </w:tcBorders>
            <w:shd w:val="clear" w:color="auto" w:fill="auto"/>
            <w:noWrap/>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CargoSLAKG</w:t>
            </w:r>
          </w:p>
        </w:tc>
        <w:tc>
          <w:tcPr>
            <w:tcW w:w="1452" w:type="dxa"/>
            <w:tcBorders>
              <w:top w:val="nil"/>
              <w:left w:val="nil"/>
              <w:bottom w:val="single" w:sz="4" w:space="0" w:color="auto"/>
              <w:right w:val="single" w:sz="4" w:space="0" w:color="auto"/>
            </w:tcBorders>
            <w:shd w:val="clear" w:color="auto" w:fill="auto"/>
            <w:noWrap/>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right"/>
              <w:rPr>
                <w:rFonts w:ascii="Calibri" w:hAnsi="Calibri"/>
                <w:color w:val="000000"/>
                <w:sz w:val="22"/>
                <w:szCs w:val="22"/>
              </w:rPr>
            </w:pPr>
            <w:r w:rsidRPr="00184EEE">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r>
      <w:tr w:rsidR="0039294B" w:rsidRPr="00184EEE"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184EEE" w:rsidRDefault="0039294B" w:rsidP="0039294B">
            <w:pPr>
              <w:spacing w:before="0" w:after="0"/>
              <w:ind w:left="0"/>
              <w:jc w:val="center"/>
              <w:rPr>
                <w:rFonts w:ascii="Calibri" w:hAnsi="Calibri"/>
                <w:color w:val="000000"/>
                <w:sz w:val="22"/>
                <w:szCs w:val="22"/>
              </w:rPr>
            </w:pPr>
            <w:r w:rsidRPr="00184EEE">
              <w:rPr>
                <w:rFonts w:ascii="Calibri" w:hAnsi="Calibri"/>
                <w:color w:val="000000"/>
                <w:sz w:val="22"/>
                <w:szCs w:val="22"/>
              </w:rPr>
              <w:t>16</w:t>
            </w:r>
          </w:p>
        </w:tc>
        <w:tc>
          <w:tcPr>
            <w:tcW w:w="2305" w:type="dxa"/>
            <w:tcBorders>
              <w:top w:val="nil"/>
              <w:left w:val="nil"/>
              <w:bottom w:val="single" w:sz="4" w:space="0" w:color="auto"/>
              <w:right w:val="single" w:sz="4" w:space="0" w:color="auto"/>
            </w:tcBorders>
            <w:shd w:val="clear" w:color="auto" w:fill="auto"/>
            <w:noWrap/>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CargoSLAM3</w:t>
            </w:r>
          </w:p>
        </w:tc>
        <w:tc>
          <w:tcPr>
            <w:tcW w:w="1452" w:type="dxa"/>
            <w:tcBorders>
              <w:top w:val="nil"/>
              <w:left w:val="nil"/>
              <w:bottom w:val="single" w:sz="4" w:space="0" w:color="auto"/>
              <w:right w:val="single" w:sz="4" w:space="0" w:color="auto"/>
            </w:tcBorders>
            <w:shd w:val="clear" w:color="auto" w:fill="auto"/>
            <w:noWrap/>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right"/>
              <w:rPr>
                <w:rFonts w:ascii="Calibri" w:hAnsi="Calibri"/>
                <w:color w:val="000000"/>
                <w:sz w:val="22"/>
                <w:szCs w:val="22"/>
              </w:rPr>
            </w:pPr>
            <w:r w:rsidRPr="00184EEE">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FK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184EEE" w:rsidRDefault="0039294B" w:rsidP="0039294B">
            <w:pPr>
              <w:spacing w:before="0" w:after="0"/>
              <w:ind w:left="0"/>
              <w:jc w:val="left"/>
              <w:rPr>
                <w:rFonts w:ascii="Calibri" w:hAnsi="Calibri"/>
                <w:color w:val="000000"/>
                <w:sz w:val="22"/>
                <w:szCs w:val="22"/>
              </w:rPr>
            </w:pPr>
            <w:r w:rsidRPr="00184EEE">
              <w:rPr>
                <w:rFonts w:ascii="Calibri" w:hAnsi="Calibri"/>
                <w:color w:val="000000"/>
                <w:sz w:val="22"/>
                <w:szCs w:val="22"/>
              </w:rPr>
              <w:t> </w:t>
            </w:r>
          </w:p>
        </w:tc>
      </w:tr>
    </w:tbl>
    <w:p w:rsidR="0039294B" w:rsidRDefault="0039294B" w:rsidP="0039294B">
      <w:pPr>
        <w:pStyle w:val="BodyText"/>
        <w:ind w:left="0"/>
        <w:rPr>
          <w:lang w:val="sv-SE"/>
        </w:rPr>
      </w:pPr>
    </w:p>
    <w:p w:rsidR="0039294B" w:rsidRDefault="0039294B" w:rsidP="0039294B">
      <w:pPr>
        <w:pStyle w:val="BodyText"/>
        <w:ind w:left="0"/>
        <w:rPr>
          <w:lang w:val="sv-SE"/>
        </w:rPr>
      </w:pPr>
    </w:p>
    <w:p w:rsidR="0039294B" w:rsidRPr="00F75A8F" w:rsidRDefault="0039294B" w:rsidP="0039294B">
      <w:pPr>
        <w:pStyle w:val="BodyText"/>
        <w:rPr>
          <w:rStyle w:val="IntenseEmphasis"/>
          <w:b w:val="0"/>
          <w:i w:val="0"/>
          <w:color w:val="auto"/>
        </w:rPr>
      </w:pPr>
      <w:r w:rsidRPr="00F75A8F">
        <w:rPr>
          <w:rStyle w:val="IntenseEmphasis"/>
          <w:b w:val="0"/>
          <w:i w:val="0"/>
          <w:color w:val="auto"/>
        </w:rPr>
        <w:t xml:space="preserve">Nama Tabel </w:t>
      </w:r>
      <w:r w:rsidRPr="00F75A8F">
        <w:rPr>
          <w:rStyle w:val="IntenseEmphasis"/>
          <w:b w:val="0"/>
          <w:i w:val="0"/>
          <w:color w:val="auto"/>
        </w:rPr>
        <w:tab/>
        <w:t>:</w:t>
      </w:r>
      <w:r w:rsidRPr="008E10DF">
        <w:t xml:space="preserve"> </w:t>
      </w:r>
      <w:r w:rsidRPr="008E10DF">
        <w:rPr>
          <w:rStyle w:val="IntenseEmphasis"/>
          <w:b w:val="0"/>
          <w:i w:val="0"/>
          <w:color w:val="auto"/>
        </w:rPr>
        <w:t>EPROC_CargoPacking</w:t>
      </w:r>
    </w:p>
    <w:p w:rsidR="0039294B" w:rsidRPr="00F75A8F" w:rsidRDefault="0039294B" w:rsidP="0039294B">
      <w:pPr>
        <w:pStyle w:val="BodyText"/>
        <w:rPr>
          <w:rStyle w:val="IntenseEmphasis"/>
          <w:b w:val="0"/>
          <w:i w:val="0"/>
          <w:color w:val="auto"/>
        </w:rPr>
      </w:pPr>
      <w:r w:rsidRPr="00F75A8F">
        <w:rPr>
          <w:rStyle w:val="IntenseEmphasis"/>
          <w:b w:val="0"/>
          <w:i w:val="0"/>
          <w:color w:val="auto"/>
        </w:rPr>
        <w:t>Deskripsi</w:t>
      </w:r>
      <w:r w:rsidRPr="00F75A8F">
        <w:rPr>
          <w:rStyle w:val="IntenseEmphasis"/>
          <w:b w:val="0"/>
          <w:i w:val="0"/>
          <w:color w:val="auto"/>
        </w:rPr>
        <w:tab/>
      </w:r>
      <w:r>
        <w:rPr>
          <w:rStyle w:val="IntenseEmphasis"/>
          <w:b w:val="0"/>
          <w:i w:val="0"/>
          <w:color w:val="auto"/>
        </w:rPr>
        <w:tab/>
      </w:r>
      <w:r w:rsidRPr="00F75A8F">
        <w:rPr>
          <w:rStyle w:val="IntenseEmphasis"/>
          <w:b w:val="0"/>
          <w:i w:val="0"/>
          <w:color w:val="auto"/>
        </w:rPr>
        <w:t>:</w:t>
      </w:r>
    </w:p>
    <w:tbl>
      <w:tblPr>
        <w:tblW w:w="10125" w:type="dxa"/>
        <w:tblLook w:val="04A0" w:firstRow="1" w:lastRow="0" w:firstColumn="1" w:lastColumn="0" w:noHBand="0" w:noVBand="1"/>
      </w:tblPr>
      <w:tblGrid>
        <w:gridCol w:w="480"/>
        <w:gridCol w:w="2305"/>
        <w:gridCol w:w="1439"/>
        <w:gridCol w:w="837"/>
        <w:gridCol w:w="1414"/>
        <w:gridCol w:w="1211"/>
        <w:gridCol w:w="1039"/>
        <w:gridCol w:w="1400"/>
      </w:tblGrid>
      <w:tr w:rsidR="0039294B" w:rsidRPr="008E10DF" w:rsidTr="0039294B">
        <w:trPr>
          <w:trHeight w:val="300"/>
        </w:trPr>
        <w:tc>
          <w:tcPr>
            <w:tcW w:w="480" w:type="dxa"/>
            <w:tcBorders>
              <w:top w:val="single" w:sz="4" w:space="0" w:color="auto"/>
              <w:left w:val="single" w:sz="4" w:space="0" w:color="auto"/>
              <w:bottom w:val="single" w:sz="4" w:space="0" w:color="auto"/>
              <w:right w:val="single" w:sz="4" w:space="0" w:color="auto"/>
            </w:tcBorders>
            <w:shd w:val="clear" w:color="000000" w:fill="D0CECE"/>
            <w:noWrap/>
            <w:hideMark/>
          </w:tcPr>
          <w:p w:rsidR="0039294B" w:rsidRPr="008E10DF" w:rsidRDefault="0039294B" w:rsidP="0039294B">
            <w:pPr>
              <w:spacing w:before="0" w:after="0"/>
              <w:ind w:left="0"/>
              <w:jc w:val="center"/>
              <w:rPr>
                <w:rFonts w:ascii="Calibri" w:hAnsi="Calibri"/>
                <w:b/>
                <w:bCs/>
                <w:color w:val="000000"/>
                <w:sz w:val="22"/>
                <w:szCs w:val="22"/>
              </w:rPr>
            </w:pPr>
            <w:r w:rsidRPr="008E10DF">
              <w:rPr>
                <w:rFonts w:ascii="Calibri" w:hAnsi="Calibri"/>
                <w:b/>
                <w:bCs/>
                <w:color w:val="000000"/>
                <w:sz w:val="22"/>
                <w:szCs w:val="22"/>
              </w:rPr>
              <w:t>No</w:t>
            </w:r>
          </w:p>
        </w:tc>
        <w:tc>
          <w:tcPr>
            <w:tcW w:w="2305" w:type="dxa"/>
            <w:tcBorders>
              <w:top w:val="single" w:sz="4" w:space="0" w:color="auto"/>
              <w:left w:val="nil"/>
              <w:bottom w:val="single" w:sz="4" w:space="0" w:color="auto"/>
              <w:right w:val="single" w:sz="4" w:space="0" w:color="auto"/>
            </w:tcBorders>
            <w:shd w:val="clear" w:color="000000" w:fill="D0CECE"/>
            <w:noWrap/>
            <w:hideMark/>
          </w:tcPr>
          <w:p w:rsidR="0039294B" w:rsidRPr="008E10DF" w:rsidRDefault="0039294B" w:rsidP="0039294B">
            <w:pPr>
              <w:spacing w:before="0" w:after="0"/>
              <w:ind w:left="0"/>
              <w:jc w:val="center"/>
              <w:rPr>
                <w:rFonts w:ascii="Calibri" w:hAnsi="Calibri"/>
                <w:b/>
                <w:bCs/>
                <w:color w:val="000000"/>
                <w:sz w:val="22"/>
                <w:szCs w:val="22"/>
              </w:rPr>
            </w:pPr>
            <w:r w:rsidRPr="008E10DF">
              <w:rPr>
                <w:rFonts w:ascii="Calibri" w:hAnsi="Calibri"/>
                <w:b/>
                <w:bCs/>
                <w:color w:val="000000"/>
                <w:sz w:val="22"/>
                <w:szCs w:val="22"/>
              </w:rPr>
              <w:t>Nama Field</w:t>
            </w:r>
          </w:p>
        </w:tc>
        <w:tc>
          <w:tcPr>
            <w:tcW w:w="1439" w:type="dxa"/>
            <w:tcBorders>
              <w:top w:val="single" w:sz="4" w:space="0" w:color="auto"/>
              <w:left w:val="nil"/>
              <w:bottom w:val="single" w:sz="4" w:space="0" w:color="auto"/>
              <w:right w:val="single" w:sz="4" w:space="0" w:color="auto"/>
            </w:tcBorders>
            <w:shd w:val="clear" w:color="000000" w:fill="D0CECE"/>
            <w:noWrap/>
            <w:hideMark/>
          </w:tcPr>
          <w:p w:rsidR="0039294B" w:rsidRPr="008E10DF" w:rsidRDefault="0039294B" w:rsidP="0039294B">
            <w:pPr>
              <w:spacing w:before="0" w:after="0"/>
              <w:ind w:left="0"/>
              <w:jc w:val="center"/>
              <w:rPr>
                <w:rFonts w:ascii="Calibri" w:hAnsi="Calibri"/>
                <w:b/>
                <w:bCs/>
                <w:color w:val="000000"/>
                <w:sz w:val="22"/>
                <w:szCs w:val="22"/>
              </w:rPr>
            </w:pPr>
            <w:r w:rsidRPr="008E10DF">
              <w:rPr>
                <w:rFonts w:ascii="Calibri" w:hAnsi="Calibri"/>
                <w:b/>
                <w:bCs/>
                <w:color w:val="000000"/>
                <w:sz w:val="22"/>
                <w:szCs w:val="22"/>
              </w:rPr>
              <w:t>Type</w:t>
            </w:r>
          </w:p>
        </w:tc>
        <w:tc>
          <w:tcPr>
            <w:tcW w:w="837" w:type="dxa"/>
            <w:tcBorders>
              <w:top w:val="single" w:sz="4" w:space="0" w:color="auto"/>
              <w:left w:val="nil"/>
              <w:bottom w:val="single" w:sz="4" w:space="0" w:color="auto"/>
              <w:right w:val="single" w:sz="4" w:space="0" w:color="auto"/>
            </w:tcBorders>
            <w:shd w:val="clear" w:color="000000" w:fill="D0CECE"/>
            <w:noWrap/>
            <w:hideMark/>
          </w:tcPr>
          <w:p w:rsidR="0039294B" w:rsidRPr="008E10DF" w:rsidRDefault="0039294B" w:rsidP="0039294B">
            <w:pPr>
              <w:spacing w:before="0" w:after="0"/>
              <w:ind w:left="0"/>
              <w:jc w:val="center"/>
              <w:rPr>
                <w:rFonts w:ascii="Calibri" w:hAnsi="Calibri"/>
                <w:b/>
                <w:bCs/>
                <w:color w:val="000000"/>
                <w:sz w:val="22"/>
                <w:szCs w:val="22"/>
              </w:rPr>
            </w:pPr>
            <w:r w:rsidRPr="008E10DF">
              <w:rPr>
                <w:rFonts w:ascii="Calibri" w:hAnsi="Calibri"/>
                <w:b/>
                <w:bCs/>
                <w:color w:val="000000"/>
                <w:sz w:val="22"/>
                <w:szCs w:val="22"/>
              </w:rPr>
              <w:t>Length</w:t>
            </w:r>
          </w:p>
        </w:tc>
        <w:tc>
          <w:tcPr>
            <w:tcW w:w="1414" w:type="dxa"/>
            <w:tcBorders>
              <w:top w:val="single" w:sz="4" w:space="0" w:color="auto"/>
              <w:left w:val="nil"/>
              <w:bottom w:val="single" w:sz="4" w:space="0" w:color="auto"/>
              <w:right w:val="single" w:sz="4" w:space="0" w:color="auto"/>
            </w:tcBorders>
            <w:shd w:val="clear" w:color="000000" w:fill="D0CECE"/>
            <w:noWrap/>
            <w:hideMark/>
          </w:tcPr>
          <w:p w:rsidR="0039294B" w:rsidRPr="008E10DF" w:rsidRDefault="0039294B" w:rsidP="0039294B">
            <w:pPr>
              <w:spacing w:before="0" w:after="0"/>
              <w:ind w:left="0"/>
              <w:jc w:val="center"/>
              <w:rPr>
                <w:rFonts w:ascii="Calibri" w:hAnsi="Calibri"/>
                <w:b/>
                <w:bCs/>
                <w:color w:val="000000"/>
                <w:sz w:val="22"/>
                <w:szCs w:val="22"/>
              </w:rPr>
            </w:pPr>
            <w:r w:rsidRPr="008E10DF">
              <w:rPr>
                <w:rFonts w:ascii="Calibri" w:hAnsi="Calibri"/>
                <w:b/>
                <w:bCs/>
                <w:color w:val="000000"/>
                <w:sz w:val="22"/>
                <w:szCs w:val="22"/>
              </w:rPr>
              <w:t>Keterangan</w:t>
            </w:r>
          </w:p>
        </w:tc>
        <w:tc>
          <w:tcPr>
            <w:tcW w:w="1211" w:type="dxa"/>
            <w:tcBorders>
              <w:top w:val="single" w:sz="4" w:space="0" w:color="auto"/>
              <w:left w:val="nil"/>
              <w:bottom w:val="single" w:sz="4" w:space="0" w:color="auto"/>
              <w:right w:val="single" w:sz="4" w:space="0" w:color="auto"/>
            </w:tcBorders>
            <w:shd w:val="clear" w:color="000000" w:fill="D0CECE"/>
            <w:noWrap/>
            <w:hideMark/>
          </w:tcPr>
          <w:p w:rsidR="0039294B" w:rsidRPr="008E10DF" w:rsidRDefault="0039294B" w:rsidP="0039294B">
            <w:pPr>
              <w:spacing w:before="0" w:after="0"/>
              <w:ind w:left="0"/>
              <w:jc w:val="center"/>
              <w:rPr>
                <w:rFonts w:ascii="Calibri" w:hAnsi="Calibri"/>
                <w:b/>
                <w:bCs/>
                <w:color w:val="000000"/>
                <w:sz w:val="22"/>
                <w:szCs w:val="22"/>
              </w:rPr>
            </w:pPr>
            <w:r w:rsidRPr="008E10DF">
              <w:rPr>
                <w:rFonts w:ascii="Calibri" w:hAnsi="Calibri"/>
                <w:b/>
                <w:bCs/>
                <w:color w:val="000000"/>
                <w:sz w:val="22"/>
                <w:szCs w:val="22"/>
              </w:rPr>
              <w:t>Refference</w:t>
            </w:r>
          </w:p>
        </w:tc>
        <w:tc>
          <w:tcPr>
            <w:tcW w:w="1039" w:type="dxa"/>
            <w:tcBorders>
              <w:top w:val="single" w:sz="4" w:space="0" w:color="auto"/>
              <w:left w:val="nil"/>
              <w:bottom w:val="single" w:sz="4" w:space="0" w:color="auto"/>
              <w:right w:val="single" w:sz="4" w:space="0" w:color="auto"/>
            </w:tcBorders>
            <w:shd w:val="clear" w:color="000000" w:fill="D0CECE"/>
            <w:noWrap/>
            <w:hideMark/>
          </w:tcPr>
          <w:p w:rsidR="0039294B" w:rsidRPr="008E10DF" w:rsidRDefault="0039294B" w:rsidP="0039294B">
            <w:pPr>
              <w:spacing w:before="0" w:after="0"/>
              <w:ind w:left="0"/>
              <w:jc w:val="center"/>
              <w:rPr>
                <w:rFonts w:ascii="Calibri" w:hAnsi="Calibri"/>
                <w:b/>
                <w:bCs/>
                <w:color w:val="000000"/>
                <w:sz w:val="22"/>
                <w:szCs w:val="22"/>
              </w:rPr>
            </w:pPr>
            <w:r w:rsidRPr="008E10DF">
              <w:rPr>
                <w:rFonts w:ascii="Calibri" w:hAnsi="Calibri"/>
                <w:b/>
                <w:bCs/>
                <w:color w:val="000000"/>
                <w:sz w:val="22"/>
                <w:szCs w:val="22"/>
              </w:rPr>
              <w:t>Check Field / Check Value</w:t>
            </w:r>
          </w:p>
        </w:tc>
        <w:tc>
          <w:tcPr>
            <w:tcW w:w="1400" w:type="dxa"/>
            <w:tcBorders>
              <w:top w:val="single" w:sz="4" w:space="0" w:color="auto"/>
              <w:left w:val="nil"/>
              <w:bottom w:val="single" w:sz="4" w:space="0" w:color="auto"/>
              <w:right w:val="single" w:sz="4" w:space="0" w:color="auto"/>
            </w:tcBorders>
            <w:shd w:val="clear" w:color="000000" w:fill="D0CECE"/>
            <w:noWrap/>
            <w:hideMark/>
          </w:tcPr>
          <w:p w:rsidR="0039294B" w:rsidRPr="008E10DF" w:rsidRDefault="0039294B" w:rsidP="0039294B">
            <w:pPr>
              <w:spacing w:before="0" w:after="0"/>
              <w:ind w:left="0"/>
              <w:jc w:val="center"/>
              <w:rPr>
                <w:rFonts w:ascii="Calibri" w:hAnsi="Calibri"/>
                <w:b/>
                <w:bCs/>
                <w:color w:val="000000"/>
                <w:sz w:val="22"/>
                <w:szCs w:val="22"/>
              </w:rPr>
            </w:pPr>
            <w:r w:rsidRPr="008E10DF">
              <w:rPr>
                <w:rFonts w:ascii="Calibri" w:hAnsi="Calibri"/>
                <w:b/>
                <w:bCs/>
                <w:color w:val="000000"/>
                <w:sz w:val="22"/>
                <w:szCs w:val="22"/>
              </w:rPr>
              <w:t>Default Value</w:t>
            </w:r>
          </w:p>
        </w:tc>
      </w:tr>
      <w:tr w:rsidR="0039294B" w:rsidRPr="008E10DF"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8E10DF" w:rsidRDefault="0039294B" w:rsidP="0039294B">
            <w:pPr>
              <w:spacing w:before="0" w:after="0"/>
              <w:ind w:left="0"/>
              <w:jc w:val="center"/>
              <w:rPr>
                <w:rFonts w:ascii="Calibri" w:hAnsi="Calibri"/>
                <w:color w:val="000000"/>
                <w:sz w:val="22"/>
                <w:szCs w:val="22"/>
              </w:rPr>
            </w:pPr>
            <w:r w:rsidRPr="008E10DF">
              <w:rPr>
                <w:rFonts w:ascii="Calibri" w:hAnsi="Calibri"/>
                <w:color w:val="000000"/>
                <w:sz w:val="22"/>
                <w:szCs w:val="22"/>
              </w:rPr>
              <w:t>1</w:t>
            </w:r>
          </w:p>
        </w:tc>
        <w:tc>
          <w:tcPr>
            <w:tcW w:w="2305" w:type="dxa"/>
            <w:tcBorders>
              <w:top w:val="nil"/>
              <w:left w:val="nil"/>
              <w:bottom w:val="single" w:sz="4" w:space="0" w:color="auto"/>
              <w:right w:val="single" w:sz="4" w:space="0" w:color="auto"/>
            </w:tcBorders>
            <w:shd w:val="clear" w:color="auto" w:fill="auto"/>
            <w:noWrap/>
            <w:hideMark/>
          </w:tcPr>
          <w:p w:rsidR="0039294B" w:rsidRPr="008E10DF" w:rsidRDefault="0039294B" w:rsidP="0039294B">
            <w:pPr>
              <w:spacing w:before="0" w:after="0"/>
              <w:ind w:left="0"/>
              <w:jc w:val="left"/>
              <w:rPr>
                <w:rFonts w:ascii="Calibri" w:hAnsi="Calibri"/>
                <w:color w:val="000000"/>
                <w:sz w:val="22"/>
                <w:szCs w:val="22"/>
              </w:rPr>
            </w:pPr>
            <w:r w:rsidRPr="008E10DF">
              <w:rPr>
                <w:rFonts w:ascii="Calibri" w:hAnsi="Calibri"/>
                <w:color w:val="000000"/>
                <w:sz w:val="22"/>
                <w:szCs w:val="22"/>
              </w:rPr>
              <w:t>PackingID</w:t>
            </w:r>
          </w:p>
        </w:tc>
        <w:tc>
          <w:tcPr>
            <w:tcW w:w="1439" w:type="dxa"/>
            <w:tcBorders>
              <w:top w:val="nil"/>
              <w:left w:val="nil"/>
              <w:bottom w:val="single" w:sz="4" w:space="0" w:color="auto"/>
              <w:right w:val="single" w:sz="4" w:space="0" w:color="auto"/>
            </w:tcBorders>
            <w:shd w:val="clear" w:color="auto" w:fill="auto"/>
            <w:noWrap/>
            <w:hideMark/>
          </w:tcPr>
          <w:p w:rsidR="0039294B" w:rsidRPr="008E10DF" w:rsidRDefault="0039294B" w:rsidP="0039294B">
            <w:pPr>
              <w:spacing w:before="0" w:after="0"/>
              <w:ind w:left="0"/>
              <w:jc w:val="left"/>
              <w:rPr>
                <w:rFonts w:ascii="Calibri" w:hAnsi="Calibri"/>
                <w:color w:val="000000"/>
                <w:sz w:val="22"/>
                <w:szCs w:val="22"/>
              </w:rPr>
            </w:pPr>
            <w:r w:rsidRPr="008E10DF">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8E10DF" w:rsidRDefault="0039294B" w:rsidP="0039294B">
            <w:pPr>
              <w:spacing w:before="0" w:after="0"/>
              <w:ind w:left="0"/>
              <w:jc w:val="right"/>
              <w:rPr>
                <w:rFonts w:ascii="Calibri" w:hAnsi="Calibri"/>
                <w:color w:val="000000"/>
                <w:sz w:val="22"/>
                <w:szCs w:val="22"/>
              </w:rPr>
            </w:pPr>
            <w:r w:rsidRPr="008E10DF">
              <w:rPr>
                <w:rFonts w:ascii="Calibri" w:hAnsi="Calibri"/>
                <w:color w:val="000000"/>
                <w:sz w:val="22"/>
                <w:szCs w:val="22"/>
              </w:rPr>
              <w:t>4</w:t>
            </w:r>
          </w:p>
        </w:tc>
        <w:tc>
          <w:tcPr>
            <w:tcW w:w="1414" w:type="dxa"/>
            <w:tcBorders>
              <w:top w:val="nil"/>
              <w:left w:val="nil"/>
              <w:bottom w:val="single" w:sz="4" w:space="0" w:color="auto"/>
              <w:right w:val="single" w:sz="4" w:space="0" w:color="auto"/>
            </w:tcBorders>
            <w:shd w:val="clear" w:color="auto" w:fill="auto"/>
            <w:noWrap/>
            <w:vAlign w:val="bottom"/>
            <w:hideMark/>
          </w:tcPr>
          <w:p w:rsidR="0039294B" w:rsidRPr="008E10DF" w:rsidRDefault="0039294B" w:rsidP="0039294B">
            <w:pPr>
              <w:spacing w:before="0" w:after="0"/>
              <w:ind w:left="0"/>
              <w:jc w:val="left"/>
              <w:rPr>
                <w:rFonts w:ascii="Calibri" w:hAnsi="Calibri"/>
                <w:color w:val="000000"/>
                <w:sz w:val="22"/>
                <w:szCs w:val="22"/>
              </w:rPr>
            </w:pPr>
            <w:r w:rsidRPr="008E10DF">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8E10DF" w:rsidRDefault="0039294B" w:rsidP="0039294B">
            <w:pPr>
              <w:spacing w:before="0" w:after="0"/>
              <w:ind w:left="0"/>
              <w:jc w:val="left"/>
              <w:rPr>
                <w:rFonts w:ascii="Calibri" w:hAnsi="Calibri"/>
                <w:color w:val="000000"/>
                <w:sz w:val="22"/>
                <w:szCs w:val="22"/>
              </w:rPr>
            </w:pPr>
            <w:r w:rsidRPr="008E10DF">
              <w:rPr>
                <w:rFonts w:ascii="Calibri" w:hAnsi="Calibri"/>
                <w:color w:val="000000"/>
                <w:sz w:val="22"/>
                <w:szCs w:val="22"/>
              </w:rPr>
              <w:t>PK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8E10DF" w:rsidRDefault="0039294B" w:rsidP="0039294B">
            <w:pPr>
              <w:spacing w:before="0" w:after="0"/>
              <w:ind w:left="0"/>
              <w:jc w:val="left"/>
              <w:rPr>
                <w:rFonts w:ascii="Calibri" w:hAnsi="Calibri"/>
                <w:color w:val="000000"/>
                <w:sz w:val="22"/>
                <w:szCs w:val="22"/>
              </w:rPr>
            </w:pPr>
            <w:r w:rsidRPr="008E10DF">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8E10DF" w:rsidRDefault="0039294B" w:rsidP="0039294B">
            <w:pPr>
              <w:spacing w:before="0" w:after="0"/>
              <w:ind w:left="0"/>
              <w:jc w:val="left"/>
              <w:rPr>
                <w:rFonts w:ascii="Calibri" w:hAnsi="Calibri"/>
                <w:color w:val="000000"/>
                <w:sz w:val="22"/>
                <w:szCs w:val="22"/>
              </w:rPr>
            </w:pPr>
            <w:r w:rsidRPr="008E10DF">
              <w:rPr>
                <w:rFonts w:ascii="Calibri" w:hAnsi="Calibri"/>
                <w:color w:val="000000"/>
                <w:sz w:val="22"/>
                <w:szCs w:val="22"/>
              </w:rPr>
              <w:t> </w:t>
            </w:r>
          </w:p>
        </w:tc>
      </w:tr>
      <w:tr w:rsidR="0039294B" w:rsidRPr="008E10DF"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8E10DF" w:rsidRDefault="0039294B" w:rsidP="0039294B">
            <w:pPr>
              <w:spacing w:before="0" w:after="0"/>
              <w:ind w:left="0"/>
              <w:jc w:val="center"/>
              <w:rPr>
                <w:rFonts w:ascii="Calibri" w:hAnsi="Calibri"/>
                <w:color w:val="000000"/>
                <w:sz w:val="22"/>
                <w:szCs w:val="22"/>
              </w:rPr>
            </w:pPr>
            <w:r w:rsidRPr="008E10DF">
              <w:rPr>
                <w:rFonts w:ascii="Calibri" w:hAnsi="Calibri"/>
                <w:color w:val="000000"/>
                <w:sz w:val="22"/>
                <w:szCs w:val="22"/>
              </w:rPr>
              <w:t>2</w:t>
            </w:r>
          </w:p>
        </w:tc>
        <w:tc>
          <w:tcPr>
            <w:tcW w:w="2305" w:type="dxa"/>
            <w:tcBorders>
              <w:top w:val="nil"/>
              <w:left w:val="nil"/>
              <w:bottom w:val="single" w:sz="4" w:space="0" w:color="auto"/>
              <w:right w:val="single" w:sz="4" w:space="0" w:color="auto"/>
            </w:tcBorders>
            <w:shd w:val="clear" w:color="auto" w:fill="auto"/>
            <w:noWrap/>
            <w:hideMark/>
          </w:tcPr>
          <w:p w:rsidR="0039294B" w:rsidRPr="008E10DF" w:rsidRDefault="0039294B" w:rsidP="0039294B">
            <w:pPr>
              <w:spacing w:before="0" w:after="0"/>
              <w:ind w:left="0"/>
              <w:jc w:val="left"/>
              <w:rPr>
                <w:rFonts w:ascii="Calibri" w:hAnsi="Calibri"/>
                <w:color w:val="000000"/>
                <w:sz w:val="22"/>
                <w:szCs w:val="22"/>
              </w:rPr>
            </w:pPr>
            <w:r w:rsidRPr="008E10DF">
              <w:rPr>
                <w:rFonts w:ascii="Calibri" w:hAnsi="Calibri"/>
                <w:color w:val="000000"/>
                <w:sz w:val="22"/>
                <w:szCs w:val="22"/>
              </w:rPr>
              <w:t>CargoCode</w:t>
            </w:r>
          </w:p>
        </w:tc>
        <w:tc>
          <w:tcPr>
            <w:tcW w:w="1439" w:type="dxa"/>
            <w:tcBorders>
              <w:top w:val="nil"/>
              <w:left w:val="nil"/>
              <w:bottom w:val="single" w:sz="4" w:space="0" w:color="auto"/>
              <w:right w:val="single" w:sz="4" w:space="0" w:color="auto"/>
            </w:tcBorders>
            <w:shd w:val="clear" w:color="auto" w:fill="auto"/>
            <w:noWrap/>
            <w:hideMark/>
          </w:tcPr>
          <w:p w:rsidR="0039294B" w:rsidRPr="008E10DF" w:rsidRDefault="0039294B" w:rsidP="0039294B">
            <w:pPr>
              <w:spacing w:before="0" w:after="0"/>
              <w:ind w:left="0"/>
              <w:jc w:val="left"/>
              <w:rPr>
                <w:rFonts w:ascii="Calibri" w:hAnsi="Calibri"/>
                <w:color w:val="000000"/>
                <w:sz w:val="22"/>
                <w:szCs w:val="22"/>
              </w:rPr>
            </w:pPr>
            <w:r w:rsidRPr="008E10DF">
              <w:rPr>
                <w:rFonts w:ascii="Calibri" w:hAnsi="Calibri"/>
                <w:color w:val="000000"/>
                <w:sz w:val="22"/>
                <w:szCs w:val="22"/>
              </w:rPr>
              <w:t>varchar(8)</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8E10DF" w:rsidRDefault="0039294B" w:rsidP="0039294B">
            <w:pPr>
              <w:spacing w:before="0" w:after="0"/>
              <w:ind w:left="0"/>
              <w:jc w:val="right"/>
              <w:rPr>
                <w:rFonts w:ascii="Calibri" w:hAnsi="Calibri"/>
                <w:color w:val="000000"/>
                <w:sz w:val="22"/>
                <w:szCs w:val="22"/>
              </w:rPr>
            </w:pPr>
            <w:r w:rsidRPr="008E10DF">
              <w:rPr>
                <w:rFonts w:ascii="Calibri" w:hAnsi="Calibri"/>
                <w:color w:val="000000"/>
                <w:sz w:val="22"/>
                <w:szCs w:val="22"/>
              </w:rPr>
              <w:t>8</w:t>
            </w:r>
          </w:p>
        </w:tc>
        <w:tc>
          <w:tcPr>
            <w:tcW w:w="1414" w:type="dxa"/>
            <w:tcBorders>
              <w:top w:val="nil"/>
              <w:left w:val="nil"/>
              <w:bottom w:val="single" w:sz="4" w:space="0" w:color="auto"/>
              <w:right w:val="single" w:sz="4" w:space="0" w:color="auto"/>
            </w:tcBorders>
            <w:shd w:val="clear" w:color="auto" w:fill="auto"/>
            <w:noWrap/>
            <w:vAlign w:val="bottom"/>
            <w:hideMark/>
          </w:tcPr>
          <w:p w:rsidR="0039294B" w:rsidRPr="008E10DF" w:rsidRDefault="0039294B" w:rsidP="0039294B">
            <w:pPr>
              <w:spacing w:before="0" w:after="0"/>
              <w:ind w:left="0"/>
              <w:jc w:val="left"/>
              <w:rPr>
                <w:rFonts w:ascii="Calibri" w:hAnsi="Calibri"/>
                <w:color w:val="000000"/>
                <w:sz w:val="22"/>
                <w:szCs w:val="22"/>
              </w:rPr>
            </w:pPr>
            <w:r w:rsidRPr="008E10DF">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8E10DF" w:rsidRDefault="0039294B" w:rsidP="0039294B">
            <w:pPr>
              <w:spacing w:before="0" w:after="0"/>
              <w:ind w:left="0"/>
              <w:jc w:val="left"/>
              <w:rPr>
                <w:rFonts w:ascii="Calibri" w:hAnsi="Calibri"/>
                <w:color w:val="000000"/>
                <w:sz w:val="22"/>
                <w:szCs w:val="22"/>
              </w:rPr>
            </w:pPr>
            <w:r w:rsidRPr="008E10DF">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8E10DF" w:rsidRDefault="0039294B" w:rsidP="0039294B">
            <w:pPr>
              <w:spacing w:before="0" w:after="0"/>
              <w:ind w:left="0"/>
              <w:jc w:val="left"/>
              <w:rPr>
                <w:rFonts w:ascii="Calibri" w:hAnsi="Calibri"/>
                <w:color w:val="000000"/>
                <w:sz w:val="22"/>
                <w:szCs w:val="22"/>
              </w:rPr>
            </w:pPr>
            <w:r w:rsidRPr="008E10DF">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8E10DF" w:rsidRDefault="0039294B" w:rsidP="0039294B">
            <w:pPr>
              <w:spacing w:before="0" w:after="0"/>
              <w:ind w:left="0"/>
              <w:jc w:val="left"/>
              <w:rPr>
                <w:rFonts w:ascii="Calibri" w:hAnsi="Calibri"/>
                <w:color w:val="000000"/>
                <w:sz w:val="22"/>
                <w:szCs w:val="22"/>
              </w:rPr>
            </w:pPr>
            <w:r w:rsidRPr="008E10DF">
              <w:rPr>
                <w:rFonts w:ascii="Calibri" w:hAnsi="Calibri"/>
                <w:color w:val="000000"/>
                <w:sz w:val="22"/>
                <w:szCs w:val="22"/>
              </w:rPr>
              <w:t> </w:t>
            </w:r>
          </w:p>
        </w:tc>
      </w:tr>
      <w:tr w:rsidR="0039294B" w:rsidRPr="008E10DF"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8E10DF" w:rsidRDefault="0039294B" w:rsidP="0039294B">
            <w:pPr>
              <w:spacing w:before="0" w:after="0"/>
              <w:ind w:left="0"/>
              <w:jc w:val="center"/>
              <w:rPr>
                <w:rFonts w:ascii="Calibri" w:hAnsi="Calibri"/>
                <w:color w:val="000000"/>
                <w:sz w:val="22"/>
                <w:szCs w:val="22"/>
              </w:rPr>
            </w:pPr>
            <w:r w:rsidRPr="008E10DF">
              <w:rPr>
                <w:rFonts w:ascii="Calibri" w:hAnsi="Calibri"/>
                <w:color w:val="000000"/>
                <w:sz w:val="22"/>
                <w:szCs w:val="22"/>
              </w:rPr>
              <w:t>3</w:t>
            </w:r>
          </w:p>
        </w:tc>
        <w:tc>
          <w:tcPr>
            <w:tcW w:w="2305" w:type="dxa"/>
            <w:tcBorders>
              <w:top w:val="nil"/>
              <w:left w:val="nil"/>
              <w:bottom w:val="single" w:sz="4" w:space="0" w:color="auto"/>
              <w:right w:val="single" w:sz="4" w:space="0" w:color="auto"/>
            </w:tcBorders>
            <w:shd w:val="clear" w:color="auto" w:fill="auto"/>
            <w:noWrap/>
            <w:hideMark/>
          </w:tcPr>
          <w:p w:rsidR="0039294B" w:rsidRPr="008E10DF" w:rsidRDefault="0039294B" w:rsidP="0039294B">
            <w:pPr>
              <w:spacing w:before="0" w:after="0"/>
              <w:ind w:left="0"/>
              <w:jc w:val="left"/>
              <w:rPr>
                <w:rFonts w:ascii="Calibri" w:hAnsi="Calibri"/>
                <w:color w:val="000000"/>
                <w:sz w:val="22"/>
                <w:szCs w:val="22"/>
              </w:rPr>
            </w:pPr>
            <w:r w:rsidRPr="008E10DF">
              <w:rPr>
                <w:rFonts w:ascii="Calibri" w:hAnsi="Calibri"/>
                <w:color w:val="000000"/>
                <w:sz w:val="22"/>
                <w:szCs w:val="22"/>
              </w:rPr>
              <w:t>CargoID</w:t>
            </w:r>
          </w:p>
        </w:tc>
        <w:tc>
          <w:tcPr>
            <w:tcW w:w="1439" w:type="dxa"/>
            <w:tcBorders>
              <w:top w:val="nil"/>
              <w:left w:val="nil"/>
              <w:bottom w:val="single" w:sz="4" w:space="0" w:color="auto"/>
              <w:right w:val="single" w:sz="4" w:space="0" w:color="auto"/>
            </w:tcBorders>
            <w:shd w:val="clear" w:color="auto" w:fill="auto"/>
            <w:noWrap/>
            <w:hideMark/>
          </w:tcPr>
          <w:p w:rsidR="0039294B" w:rsidRPr="008E10DF" w:rsidRDefault="0039294B" w:rsidP="0039294B">
            <w:pPr>
              <w:spacing w:before="0" w:after="0"/>
              <w:ind w:left="0"/>
              <w:jc w:val="left"/>
              <w:rPr>
                <w:rFonts w:ascii="Calibri" w:hAnsi="Calibri"/>
                <w:color w:val="000000"/>
                <w:sz w:val="22"/>
                <w:szCs w:val="22"/>
              </w:rPr>
            </w:pPr>
            <w:r w:rsidRPr="008E10DF">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8E10DF" w:rsidRDefault="0039294B" w:rsidP="0039294B">
            <w:pPr>
              <w:spacing w:before="0" w:after="0"/>
              <w:ind w:left="0"/>
              <w:jc w:val="right"/>
              <w:rPr>
                <w:rFonts w:ascii="Calibri" w:hAnsi="Calibri"/>
                <w:color w:val="000000"/>
                <w:sz w:val="22"/>
                <w:szCs w:val="22"/>
              </w:rPr>
            </w:pPr>
            <w:r w:rsidRPr="008E10DF">
              <w:rPr>
                <w:rFonts w:ascii="Calibri" w:hAnsi="Calibri"/>
                <w:color w:val="000000"/>
                <w:sz w:val="22"/>
                <w:szCs w:val="22"/>
              </w:rPr>
              <w:t>4</w:t>
            </w:r>
          </w:p>
        </w:tc>
        <w:tc>
          <w:tcPr>
            <w:tcW w:w="1414" w:type="dxa"/>
            <w:tcBorders>
              <w:top w:val="nil"/>
              <w:left w:val="nil"/>
              <w:bottom w:val="single" w:sz="4" w:space="0" w:color="auto"/>
              <w:right w:val="single" w:sz="4" w:space="0" w:color="auto"/>
            </w:tcBorders>
            <w:shd w:val="clear" w:color="auto" w:fill="auto"/>
            <w:noWrap/>
            <w:vAlign w:val="bottom"/>
            <w:hideMark/>
          </w:tcPr>
          <w:p w:rsidR="0039294B" w:rsidRPr="008E10DF" w:rsidRDefault="0039294B" w:rsidP="0039294B">
            <w:pPr>
              <w:spacing w:before="0" w:after="0"/>
              <w:ind w:left="0"/>
              <w:jc w:val="left"/>
              <w:rPr>
                <w:rFonts w:ascii="Calibri" w:hAnsi="Calibri"/>
                <w:color w:val="000000"/>
                <w:sz w:val="22"/>
                <w:szCs w:val="22"/>
              </w:rPr>
            </w:pPr>
            <w:r w:rsidRPr="008E10DF">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8E10DF" w:rsidRDefault="0039294B" w:rsidP="0039294B">
            <w:pPr>
              <w:spacing w:before="0" w:after="0"/>
              <w:ind w:left="0"/>
              <w:jc w:val="left"/>
              <w:rPr>
                <w:rFonts w:ascii="Calibri" w:hAnsi="Calibri"/>
                <w:color w:val="000000"/>
                <w:sz w:val="22"/>
                <w:szCs w:val="22"/>
              </w:rPr>
            </w:pPr>
            <w:r w:rsidRPr="008E10DF">
              <w:rPr>
                <w:rFonts w:ascii="Calibri" w:hAnsi="Calibri"/>
                <w:color w:val="000000"/>
                <w:sz w:val="22"/>
                <w:szCs w:val="22"/>
              </w:rPr>
              <w:t>FK</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8E10DF" w:rsidRDefault="0039294B" w:rsidP="0039294B">
            <w:pPr>
              <w:spacing w:before="0" w:after="0"/>
              <w:ind w:left="0"/>
              <w:jc w:val="left"/>
              <w:rPr>
                <w:rFonts w:ascii="Calibri" w:hAnsi="Calibri"/>
                <w:color w:val="000000"/>
                <w:sz w:val="22"/>
                <w:szCs w:val="22"/>
              </w:rPr>
            </w:pPr>
            <w:r w:rsidRPr="008E10DF">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8E10DF" w:rsidRDefault="0039294B" w:rsidP="0039294B">
            <w:pPr>
              <w:spacing w:before="0" w:after="0"/>
              <w:ind w:left="0"/>
              <w:jc w:val="left"/>
              <w:rPr>
                <w:rFonts w:ascii="Calibri" w:hAnsi="Calibri"/>
                <w:color w:val="000000"/>
                <w:sz w:val="22"/>
                <w:szCs w:val="22"/>
              </w:rPr>
            </w:pPr>
            <w:r w:rsidRPr="008E10DF">
              <w:rPr>
                <w:rFonts w:ascii="Calibri" w:hAnsi="Calibri"/>
                <w:color w:val="000000"/>
                <w:sz w:val="22"/>
                <w:szCs w:val="22"/>
              </w:rPr>
              <w:t> </w:t>
            </w:r>
          </w:p>
        </w:tc>
      </w:tr>
      <w:tr w:rsidR="0039294B" w:rsidRPr="008E10DF"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8E10DF" w:rsidRDefault="0039294B" w:rsidP="0039294B">
            <w:pPr>
              <w:spacing w:before="0" w:after="0"/>
              <w:ind w:left="0"/>
              <w:jc w:val="center"/>
              <w:rPr>
                <w:rFonts w:ascii="Calibri" w:hAnsi="Calibri"/>
                <w:color w:val="000000"/>
                <w:sz w:val="22"/>
                <w:szCs w:val="22"/>
              </w:rPr>
            </w:pPr>
            <w:r w:rsidRPr="008E10DF">
              <w:rPr>
                <w:rFonts w:ascii="Calibri" w:hAnsi="Calibri"/>
                <w:color w:val="000000"/>
                <w:sz w:val="22"/>
                <w:szCs w:val="22"/>
              </w:rPr>
              <w:t>4</w:t>
            </w:r>
          </w:p>
        </w:tc>
        <w:tc>
          <w:tcPr>
            <w:tcW w:w="2305" w:type="dxa"/>
            <w:tcBorders>
              <w:top w:val="nil"/>
              <w:left w:val="nil"/>
              <w:bottom w:val="single" w:sz="4" w:space="0" w:color="auto"/>
              <w:right w:val="single" w:sz="4" w:space="0" w:color="auto"/>
            </w:tcBorders>
            <w:shd w:val="clear" w:color="auto" w:fill="auto"/>
            <w:noWrap/>
            <w:hideMark/>
          </w:tcPr>
          <w:p w:rsidR="0039294B" w:rsidRPr="008E10DF" w:rsidRDefault="0039294B" w:rsidP="0039294B">
            <w:pPr>
              <w:spacing w:before="0" w:after="0"/>
              <w:ind w:left="0"/>
              <w:jc w:val="left"/>
              <w:rPr>
                <w:rFonts w:ascii="Calibri" w:hAnsi="Calibri"/>
                <w:color w:val="000000"/>
                <w:sz w:val="22"/>
                <w:szCs w:val="22"/>
              </w:rPr>
            </w:pPr>
            <w:r w:rsidRPr="008E10DF">
              <w:rPr>
                <w:rFonts w:ascii="Calibri" w:hAnsi="Calibri"/>
                <w:color w:val="000000"/>
                <w:sz w:val="22"/>
                <w:szCs w:val="22"/>
              </w:rPr>
              <w:t>PackingMedia</w:t>
            </w:r>
          </w:p>
        </w:tc>
        <w:tc>
          <w:tcPr>
            <w:tcW w:w="1439" w:type="dxa"/>
            <w:tcBorders>
              <w:top w:val="nil"/>
              <w:left w:val="nil"/>
              <w:bottom w:val="single" w:sz="4" w:space="0" w:color="auto"/>
              <w:right w:val="single" w:sz="4" w:space="0" w:color="auto"/>
            </w:tcBorders>
            <w:shd w:val="clear" w:color="auto" w:fill="auto"/>
            <w:noWrap/>
            <w:hideMark/>
          </w:tcPr>
          <w:p w:rsidR="0039294B" w:rsidRPr="008E10DF" w:rsidRDefault="0039294B" w:rsidP="0039294B">
            <w:pPr>
              <w:spacing w:before="0" w:after="0"/>
              <w:ind w:left="0"/>
              <w:jc w:val="left"/>
              <w:rPr>
                <w:rFonts w:ascii="Calibri" w:hAnsi="Calibri"/>
                <w:color w:val="000000"/>
                <w:sz w:val="22"/>
                <w:szCs w:val="22"/>
              </w:rPr>
            </w:pPr>
            <w:r w:rsidRPr="008E10DF">
              <w:rPr>
                <w:rFonts w:ascii="Calibri" w:hAnsi="Calibri"/>
                <w:color w:val="000000"/>
                <w:sz w:val="22"/>
                <w:szCs w:val="22"/>
              </w:rPr>
              <w:t>varchar(50)</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8E10DF" w:rsidRDefault="0039294B" w:rsidP="0039294B">
            <w:pPr>
              <w:spacing w:before="0" w:after="0"/>
              <w:ind w:left="0"/>
              <w:jc w:val="right"/>
              <w:rPr>
                <w:rFonts w:ascii="Calibri" w:hAnsi="Calibri"/>
                <w:color w:val="000000"/>
                <w:sz w:val="22"/>
                <w:szCs w:val="22"/>
              </w:rPr>
            </w:pPr>
            <w:r w:rsidRPr="008E10DF">
              <w:rPr>
                <w:rFonts w:ascii="Calibri" w:hAnsi="Calibri"/>
                <w:color w:val="000000"/>
                <w:sz w:val="22"/>
                <w:szCs w:val="22"/>
              </w:rPr>
              <w:t>50</w:t>
            </w:r>
          </w:p>
        </w:tc>
        <w:tc>
          <w:tcPr>
            <w:tcW w:w="1414" w:type="dxa"/>
            <w:tcBorders>
              <w:top w:val="nil"/>
              <w:left w:val="nil"/>
              <w:bottom w:val="single" w:sz="4" w:space="0" w:color="auto"/>
              <w:right w:val="single" w:sz="4" w:space="0" w:color="auto"/>
            </w:tcBorders>
            <w:shd w:val="clear" w:color="auto" w:fill="auto"/>
            <w:noWrap/>
            <w:vAlign w:val="bottom"/>
            <w:hideMark/>
          </w:tcPr>
          <w:p w:rsidR="0039294B" w:rsidRPr="008E10DF" w:rsidRDefault="0039294B" w:rsidP="0039294B">
            <w:pPr>
              <w:spacing w:before="0" w:after="0"/>
              <w:ind w:left="0"/>
              <w:jc w:val="left"/>
              <w:rPr>
                <w:rFonts w:ascii="Calibri" w:hAnsi="Calibri"/>
                <w:color w:val="000000"/>
                <w:sz w:val="22"/>
                <w:szCs w:val="22"/>
              </w:rPr>
            </w:pPr>
            <w:r w:rsidRPr="008E10DF">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8E10DF" w:rsidRDefault="0039294B" w:rsidP="0039294B">
            <w:pPr>
              <w:spacing w:before="0" w:after="0"/>
              <w:ind w:left="0"/>
              <w:jc w:val="left"/>
              <w:rPr>
                <w:rFonts w:ascii="Calibri" w:hAnsi="Calibri"/>
                <w:color w:val="000000"/>
                <w:sz w:val="22"/>
                <w:szCs w:val="22"/>
              </w:rPr>
            </w:pPr>
            <w:r w:rsidRPr="008E10DF">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8E10DF" w:rsidRDefault="0039294B" w:rsidP="0039294B">
            <w:pPr>
              <w:spacing w:before="0" w:after="0"/>
              <w:ind w:left="0"/>
              <w:jc w:val="left"/>
              <w:rPr>
                <w:rFonts w:ascii="Calibri" w:hAnsi="Calibri"/>
                <w:color w:val="000000"/>
                <w:sz w:val="22"/>
                <w:szCs w:val="22"/>
              </w:rPr>
            </w:pPr>
            <w:r w:rsidRPr="008E10DF">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8E10DF" w:rsidRDefault="0039294B" w:rsidP="0039294B">
            <w:pPr>
              <w:spacing w:before="0" w:after="0"/>
              <w:ind w:left="0"/>
              <w:jc w:val="left"/>
              <w:rPr>
                <w:rFonts w:ascii="Calibri" w:hAnsi="Calibri"/>
                <w:color w:val="000000"/>
                <w:sz w:val="22"/>
                <w:szCs w:val="22"/>
              </w:rPr>
            </w:pPr>
            <w:r w:rsidRPr="008E10DF">
              <w:rPr>
                <w:rFonts w:ascii="Calibri" w:hAnsi="Calibri"/>
                <w:color w:val="000000"/>
                <w:sz w:val="22"/>
                <w:szCs w:val="22"/>
              </w:rPr>
              <w:t> </w:t>
            </w:r>
          </w:p>
        </w:tc>
      </w:tr>
      <w:tr w:rsidR="0039294B" w:rsidRPr="008E10DF"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8E10DF" w:rsidRDefault="0039294B" w:rsidP="0039294B">
            <w:pPr>
              <w:spacing w:before="0" w:after="0"/>
              <w:ind w:left="0"/>
              <w:jc w:val="center"/>
              <w:rPr>
                <w:rFonts w:ascii="Calibri" w:hAnsi="Calibri"/>
                <w:color w:val="000000"/>
                <w:sz w:val="22"/>
                <w:szCs w:val="22"/>
              </w:rPr>
            </w:pPr>
            <w:r w:rsidRPr="008E10DF">
              <w:rPr>
                <w:rFonts w:ascii="Calibri" w:hAnsi="Calibri"/>
                <w:color w:val="000000"/>
                <w:sz w:val="22"/>
                <w:szCs w:val="22"/>
              </w:rPr>
              <w:t>5</w:t>
            </w:r>
          </w:p>
        </w:tc>
        <w:tc>
          <w:tcPr>
            <w:tcW w:w="2305" w:type="dxa"/>
            <w:tcBorders>
              <w:top w:val="nil"/>
              <w:left w:val="nil"/>
              <w:bottom w:val="single" w:sz="4" w:space="0" w:color="auto"/>
              <w:right w:val="single" w:sz="4" w:space="0" w:color="auto"/>
            </w:tcBorders>
            <w:shd w:val="clear" w:color="auto" w:fill="auto"/>
            <w:noWrap/>
            <w:hideMark/>
          </w:tcPr>
          <w:p w:rsidR="0039294B" w:rsidRPr="008E10DF" w:rsidRDefault="0039294B" w:rsidP="0039294B">
            <w:pPr>
              <w:spacing w:before="0" w:after="0"/>
              <w:ind w:left="0"/>
              <w:jc w:val="left"/>
              <w:rPr>
                <w:rFonts w:ascii="Calibri" w:hAnsi="Calibri"/>
                <w:color w:val="000000"/>
                <w:sz w:val="22"/>
                <w:szCs w:val="22"/>
              </w:rPr>
            </w:pPr>
            <w:r w:rsidRPr="008E10DF">
              <w:rPr>
                <w:rFonts w:ascii="Calibri" w:hAnsi="Calibri"/>
                <w:color w:val="000000"/>
                <w:sz w:val="22"/>
                <w:szCs w:val="22"/>
              </w:rPr>
              <w:t>PackingPricePerM3</w:t>
            </w:r>
          </w:p>
        </w:tc>
        <w:tc>
          <w:tcPr>
            <w:tcW w:w="1439" w:type="dxa"/>
            <w:tcBorders>
              <w:top w:val="nil"/>
              <w:left w:val="nil"/>
              <w:bottom w:val="single" w:sz="4" w:space="0" w:color="auto"/>
              <w:right w:val="single" w:sz="4" w:space="0" w:color="auto"/>
            </w:tcBorders>
            <w:shd w:val="clear" w:color="auto" w:fill="auto"/>
            <w:noWrap/>
            <w:hideMark/>
          </w:tcPr>
          <w:p w:rsidR="0039294B" w:rsidRPr="008E10DF" w:rsidRDefault="0039294B" w:rsidP="0039294B">
            <w:pPr>
              <w:spacing w:before="0" w:after="0"/>
              <w:ind w:left="0"/>
              <w:jc w:val="left"/>
              <w:rPr>
                <w:rFonts w:ascii="Calibri" w:hAnsi="Calibri"/>
                <w:color w:val="000000"/>
                <w:sz w:val="22"/>
                <w:szCs w:val="22"/>
              </w:rPr>
            </w:pPr>
            <w:r w:rsidRPr="008E10DF">
              <w:rPr>
                <w:rFonts w:ascii="Calibri" w:hAnsi="Calibri"/>
                <w:color w:val="000000"/>
                <w:sz w:val="22"/>
                <w:szCs w:val="22"/>
              </w:rPr>
              <w:t>decimal(18,2)</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8E10DF" w:rsidRDefault="0039294B" w:rsidP="0039294B">
            <w:pPr>
              <w:spacing w:before="0" w:after="0"/>
              <w:ind w:left="0"/>
              <w:jc w:val="right"/>
              <w:rPr>
                <w:rFonts w:ascii="Calibri" w:hAnsi="Calibri"/>
                <w:color w:val="000000"/>
                <w:sz w:val="22"/>
                <w:szCs w:val="22"/>
              </w:rPr>
            </w:pPr>
            <w:r w:rsidRPr="008E10DF">
              <w:rPr>
                <w:rFonts w:ascii="Calibri" w:hAnsi="Calibri"/>
                <w:color w:val="000000"/>
                <w:sz w:val="22"/>
                <w:szCs w:val="22"/>
              </w:rPr>
              <w:t>9</w:t>
            </w:r>
          </w:p>
        </w:tc>
        <w:tc>
          <w:tcPr>
            <w:tcW w:w="1414" w:type="dxa"/>
            <w:tcBorders>
              <w:top w:val="nil"/>
              <w:left w:val="nil"/>
              <w:bottom w:val="single" w:sz="4" w:space="0" w:color="auto"/>
              <w:right w:val="single" w:sz="4" w:space="0" w:color="auto"/>
            </w:tcBorders>
            <w:shd w:val="clear" w:color="auto" w:fill="auto"/>
            <w:noWrap/>
            <w:vAlign w:val="bottom"/>
            <w:hideMark/>
          </w:tcPr>
          <w:p w:rsidR="0039294B" w:rsidRPr="008E10DF" w:rsidRDefault="0039294B" w:rsidP="0039294B">
            <w:pPr>
              <w:spacing w:before="0" w:after="0"/>
              <w:ind w:left="0"/>
              <w:jc w:val="left"/>
              <w:rPr>
                <w:rFonts w:ascii="Calibri" w:hAnsi="Calibri"/>
                <w:color w:val="000000"/>
                <w:sz w:val="22"/>
                <w:szCs w:val="22"/>
              </w:rPr>
            </w:pPr>
            <w:r w:rsidRPr="008E10DF">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8E10DF" w:rsidRDefault="0039294B" w:rsidP="0039294B">
            <w:pPr>
              <w:spacing w:before="0" w:after="0"/>
              <w:ind w:left="0"/>
              <w:jc w:val="left"/>
              <w:rPr>
                <w:rFonts w:ascii="Calibri" w:hAnsi="Calibri"/>
                <w:color w:val="000000"/>
                <w:sz w:val="22"/>
                <w:szCs w:val="22"/>
              </w:rPr>
            </w:pPr>
            <w:r w:rsidRPr="008E10DF">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8E10DF" w:rsidRDefault="0039294B" w:rsidP="0039294B">
            <w:pPr>
              <w:spacing w:before="0" w:after="0"/>
              <w:ind w:left="0"/>
              <w:jc w:val="left"/>
              <w:rPr>
                <w:rFonts w:ascii="Calibri" w:hAnsi="Calibri"/>
                <w:color w:val="000000"/>
                <w:sz w:val="22"/>
                <w:szCs w:val="22"/>
              </w:rPr>
            </w:pPr>
            <w:r w:rsidRPr="008E10DF">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8E10DF" w:rsidRDefault="0039294B" w:rsidP="0039294B">
            <w:pPr>
              <w:spacing w:before="0" w:after="0"/>
              <w:ind w:left="0"/>
              <w:jc w:val="left"/>
              <w:rPr>
                <w:rFonts w:ascii="Calibri" w:hAnsi="Calibri"/>
                <w:color w:val="000000"/>
                <w:sz w:val="22"/>
                <w:szCs w:val="22"/>
              </w:rPr>
            </w:pPr>
            <w:r w:rsidRPr="008E10DF">
              <w:rPr>
                <w:rFonts w:ascii="Calibri" w:hAnsi="Calibri"/>
                <w:color w:val="000000"/>
                <w:sz w:val="22"/>
                <w:szCs w:val="22"/>
              </w:rPr>
              <w:t> </w:t>
            </w:r>
          </w:p>
        </w:tc>
      </w:tr>
      <w:tr w:rsidR="0039294B" w:rsidRPr="008E10DF" w:rsidTr="0039294B">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39294B" w:rsidRPr="008E10DF" w:rsidRDefault="0039294B" w:rsidP="0039294B">
            <w:pPr>
              <w:spacing w:before="0" w:after="0"/>
              <w:ind w:left="0"/>
              <w:jc w:val="center"/>
              <w:rPr>
                <w:rFonts w:ascii="Calibri" w:hAnsi="Calibri"/>
                <w:color w:val="000000"/>
                <w:sz w:val="22"/>
                <w:szCs w:val="22"/>
              </w:rPr>
            </w:pPr>
            <w:r w:rsidRPr="008E10DF">
              <w:rPr>
                <w:rFonts w:ascii="Calibri" w:hAnsi="Calibri"/>
                <w:color w:val="000000"/>
                <w:sz w:val="22"/>
                <w:szCs w:val="22"/>
              </w:rPr>
              <w:t>6</w:t>
            </w:r>
          </w:p>
        </w:tc>
        <w:tc>
          <w:tcPr>
            <w:tcW w:w="2305" w:type="dxa"/>
            <w:tcBorders>
              <w:top w:val="nil"/>
              <w:left w:val="nil"/>
              <w:bottom w:val="single" w:sz="4" w:space="0" w:color="auto"/>
              <w:right w:val="single" w:sz="4" w:space="0" w:color="auto"/>
            </w:tcBorders>
            <w:shd w:val="clear" w:color="auto" w:fill="auto"/>
            <w:noWrap/>
            <w:hideMark/>
          </w:tcPr>
          <w:p w:rsidR="0039294B" w:rsidRPr="008E10DF" w:rsidRDefault="0039294B" w:rsidP="0039294B">
            <w:pPr>
              <w:spacing w:before="0" w:after="0"/>
              <w:ind w:left="0"/>
              <w:jc w:val="left"/>
              <w:rPr>
                <w:rFonts w:ascii="Calibri" w:hAnsi="Calibri"/>
                <w:color w:val="000000"/>
                <w:sz w:val="22"/>
                <w:szCs w:val="22"/>
              </w:rPr>
            </w:pPr>
            <w:r w:rsidRPr="008E10DF">
              <w:rPr>
                <w:rFonts w:ascii="Calibri" w:hAnsi="Calibri"/>
                <w:color w:val="000000"/>
                <w:sz w:val="22"/>
                <w:szCs w:val="22"/>
              </w:rPr>
              <w:t>PackingStatus</w:t>
            </w:r>
          </w:p>
        </w:tc>
        <w:tc>
          <w:tcPr>
            <w:tcW w:w="1439" w:type="dxa"/>
            <w:tcBorders>
              <w:top w:val="nil"/>
              <w:left w:val="nil"/>
              <w:bottom w:val="single" w:sz="4" w:space="0" w:color="auto"/>
              <w:right w:val="single" w:sz="4" w:space="0" w:color="auto"/>
            </w:tcBorders>
            <w:shd w:val="clear" w:color="auto" w:fill="auto"/>
            <w:noWrap/>
            <w:hideMark/>
          </w:tcPr>
          <w:p w:rsidR="0039294B" w:rsidRPr="008E10DF" w:rsidRDefault="0039294B" w:rsidP="0039294B">
            <w:pPr>
              <w:spacing w:before="0" w:after="0"/>
              <w:ind w:left="0"/>
              <w:jc w:val="left"/>
              <w:rPr>
                <w:rFonts w:ascii="Calibri" w:hAnsi="Calibri"/>
                <w:color w:val="000000"/>
                <w:sz w:val="22"/>
                <w:szCs w:val="22"/>
              </w:rPr>
            </w:pPr>
            <w:r w:rsidRPr="008E10DF">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auto"/>
            <w:noWrap/>
            <w:vAlign w:val="bottom"/>
            <w:hideMark/>
          </w:tcPr>
          <w:p w:rsidR="0039294B" w:rsidRPr="008E10DF" w:rsidRDefault="0039294B" w:rsidP="0039294B">
            <w:pPr>
              <w:spacing w:before="0" w:after="0"/>
              <w:ind w:left="0"/>
              <w:jc w:val="right"/>
              <w:rPr>
                <w:rFonts w:ascii="Calibri" w:hAnsi="Calibri"/>
                <w:color w:val="000000"/>
                <w:sz w:val="22"/>
                <w:szCs w:val="22"/>
              </w:rPr>
            </w:pPr>
            <w:r w:rsidRPr="008E10DF">
              <w:rPr>
                <w:rFonts w:ascii="Calibri" w:hAnsi="Calibri"/>
                <w:color w:val="000000"/>
                <w:sz w:val="22"/>
                <w:szCs w:val="22"/>
              </w:rPr>
              <w:t>1</w:t>
            </w:r>
          </w:p>
        </w:tc>
        <w:tc>
          <w:tcPr>
            <w:tcW w:w="1414" w:type="dxa"/>
            <w:tcBorders>
              <w:top w:val="nil"/>
              <w:left w:val="nil"/>
              <w:bottom w:val="single" w:sz="4" w:space="0" w:color="auto"/>
              <w:right w:val="single" w:sz="4" w:space="0" w:color="auto"/>
            </w:tcBorders>
            <w:shd w:val="clear" w:color="auto" w:fill="auto"/>
            <w:noWrap/>
            <w:vAlign w:val="bottom"/>
            <w:hideMark/>
          </w:tcPr>
          <w:p w:rsidR="0039294B" w:rsidRPr="008E10DF" w:rsidRDefault="0039294B" w:rsidP="0039294B">
            <w:pPr>
              <w:spacing w:before="0" w:after="0"/>
              <w:ind w:left="0"/>
              <w:jc w:val="left"/>
              <w:rPr>
                <w:rFonts w:ascii="Calibri" w:hAnsi="Calibri"/>
                <w:color w:val="000000"/>
                <w:sz w:val="22"/>
                <w:szCs w:val="22"/>
              </w:rPr>
            </w:pPr>
            <w:r w:rsidRPr="008E10DF">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39294B" w:rsidRPr="008E10DF" w:rsidRDefault="0039294B" w:rsidP="0039294B">
            <w:pPr>
              <w:spacing w:before="0" w:after="0"/>
              <w:ind w:left="0"/>
              <w:jc w:val="left"/>
              <w:rPr>
                <w:rFonts w:ascii="Calibri" w:hAnsi="Calibri"/>
                <w:color w:val="000000"/>
                <w:sz w:val="22"/>
                <w:szCs w:val="22"/>
              </w:rPr>
            </w:pPr>
            <w:r w:rsidRPr="008E10DF">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39294B" w:rsidRPr="008E10DF" w:rsidRDefault="0039294B" w:rsidP="0039294B">
            <w:pPr>
              <w:spacing w:before="0" w:after="0"/>
              <w:ind w:left="0"/>
              <w:jc w:val="left"/>
              <w:rPr>
                <w:rFonts w:ascii="Calibri" w:hAnsi="Calibri"/>
                <w:color w:val="000000"/>
                <w:sz w:val="22"/>
                <w:szCs w:val="22"/>
              </w:rPr>
            </w:pPr>
            <w:r w:rsidRPr="008E10DF">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39294B" w:rsidRPr="008E10DF" w:rsidRDefault="0039294B" w:rsidP="0039294B">
            <w:pPr>
              <w:spacing w:before="0" w:after="0"/>
              <w:ind w:left="0"/>
              <w:jc w:val="left"/>
              <w:rPr>
                <w:rFonts w:ascii="Calibri" w:hAnsi="Calibri"/>
                <w:color w:val="000000"/>
                <w:sz w:val="22"/>
                <w:szCs w:val="22"/>
              </w:rPr>
            </w:pPr>
            <w:r w:rsidRPr="008E10DF">
              <w:rPr>
                <w:rFonts w:ascii="Calibri" w:hAnsi="Calibri"/>
                <w:color w:val="000000"/>
                <w:sz w:val="22"/>
                <w:szCs w:val="22"/>
              </w:rPr>
              <w:t> </w:t>
            </w:r>
          </w:p>
        </w:tc>
      </w:tr>
    </w:tbl>
    <w:p w:rsidR="0039294B" w:rsidRDefault="0039294B" w:rsidP="0039294B">
      <w:pPr>
        <w:pStyle w:val="BodyText"/>
        <w:rPr>
          <w:rStyle w:val="IntenseEmphasis"/>
          <w:b w:val="0"/>
          <w:i w:val="0"/>
          <w:color w:val="auto"/>
        </w:rPr>
      </w:pPr>
    </w:p>
    <w:p w:rsidR="00393F7A" w:rsidRDefault="00393F7A" w:rsidP="00B94523">
      <w:pPr>
        <w:pStyle w:val="BodyText"/>
        <w:ind w:left="0"/>
        <w:rPr>
          <w:rStyle w:val="IntenseEmphasis"/>
          <w:b w:val="0"/>
          <w:i w:val="0"/>
          <w:color w:val="auto"/>
        </w:rPr>
      </w:pPr>
    </w:p>
    <w:p w:rsidR="0039294B" w:rsidRPr="00F75A8F" w:rsidRDefault="0039294B" w:rsidP="0039294B">
      <w:pPr>
        <w:pStyle w:val="BodyText"/>
        <w:rPr>
          <w:rStyle w:val="IntenseEmphasis"/>
          <w:b w:val="0"/>
          <w:i w:val="0"/>
          <w:color w:val="auto"/>
        </w:rPr>
      </w:pPr>
      <w:r w:rsidRPr="00F75A8F">
        <w:rPr>
          <w:rStyle w:val="IntenseEmphasis"/>
          <w:b w:val="0"/>
          <w:i w:val="0"/>
          <w:color w:val="auto"/>
        </w:rPr>
        <w:t xml:space="preserve">Nama Tabel </w:t>
      </w:r>
      <w:r w:rsidRPr="00F75A8F">
        <w:rPr>
          <w:rStyle w:val="IntenseEmphasis"/>
          <w:b w:val="0"/>
          <w:i w:val="0"/>
          <w:color w:val="auto"/>
        </w:rPr>
        <w:tab/>
        <w:t>:</w:t>
      </w:r>
      <w:r w:rsidRPr="008E10DF">
        <w:t xml:space="preserve"> </w:t>
      </w:r>
      <w:r w:rsidRPr="00FB7825">
        <w:rPr>
          <w:rStyle w:val="IntenseEmphasis"/>
          <w:b w:val="0"/>
          <w:i w:val="0"/>
          <w:color w:val="auto"/>
          <w:highlight w:val="yellow"/>
        </w:rPr>
        <w:t>EPROC_MatrixApproval</w:t>
      </w:r>
    </w:p>
    <w:p w:rsidR="0039294B" w:rsidRPr="00FB7825" w:rsidRDefault="0039294B" w:rsidP="0039294B">
      <w:pPr>
        <w:pStyle w:val="BodyText"/>
        <w:rPr>
          <w:bCs/>
          <w:iCs/>
        </w:rPr>
      </w:pPr>
      <w:r w:rsidRPr="00F75A8F">
        <w:rPr>
          <w:rStyle w:val="IntenseEmphasis"/>
          <w:b w:val="0"/>
          <w:i w:val="0"/>
          <w:color w:val="auto"/>
        </w:rPr>
        <w:t>Deskripsi</w:t>
      </w:r>
      <w:r w:rsidRPr="00F75A8F">
        <w:rPr>
          <w:rStyle w:val="IntenseEmphasis"/>
          <w:b w:val="0"/>
          <w:i w:val="0"/>
          <w:color w:val="auto"/>
        </w:rPr>
        <w:tab/>
      </w:r>
      <w:r>
        <w:rPr>
          <w:rStyle w:val="IntenseEmphasis"/>
          <w:b w:val="0"/>
          <w:i w:val="0"/>
          <w:color w:val="auto"/>
        </w:rPr>
        <w:tab/>
      </w:r>
      <w:r w:rsidRPr="00F75A8F">
        <w:rPr>
          <w:rStyle w:val="IntenseEmphasis"/>
          <w:b w:val="0"/>
          <w:i w:val="0"/>
          <w:color w:val="auto"/>
        </w:rPr>
        <w:t>:</w:t>
      </w:r>
    </w:p>
    <w:tbl>
      <w:tblPr>
        <w:tblW w:w="10125" w:type="dxa"/>
        <w:tblLook w:val="04A0" w:firstRow="1" w:lastRow="0" w:firstColumn="1" w:lastColumn="0" w:noHBand="0" w:noVBand="1"/>
      </w:tblPr>
      <w:tblGrid>
        <w:gridCol w:w="480"/>
        <w:gridCol w:w="2305"/>
        <w:gridCol w:w="1452"/>
        <w:gridCol w:w="837"/>
        <w:gridCol w:w="1401"/>
        <w:gridCol w:w="1211"/>
        <w:gridCol w:w="1039"/>
        <w:gridCol w:w="1400"/>
      </w:tblGrid>
      <w:tr w:rsidR="00773DD2" w:rsidRPr="00773DD2" w:rsidTr="00773DD2">
        <w:trPr>
          <w:trHeight w:val="300"/>
        </w:trPr>
        <w:tc>
          <w:tcPr>
            <w:tcW w:w="480" w:type="dxa"/>
            <w:tcBorders>
              <w:top w:val="single" w:sz="4" w:space="0" w:color="auto"/>
              <w:left w:val="single" w:sz="4" w:space="0" w:color="auto"/>
              <w:bottom w:val="single" w:sz="4" w:space="0" w:color="auto"/>
              <w:right w:val="single" w:sz="4" w:space="0" w:color="auto"/>
            </w:tcBorders>
            <w:shd w:val="clear" w:color="000000" w:fill="D9D9D9"/>
            <w:noWrap/>
            <w:hideMark/>
          </w:tcPr>
          <w:p w:rsidR="00773DD2" w:rsidRPr="00773DD2" w:rsidRDefault="00773DD2" w:rsidP="00773DD2">
            <w:pPr>
              <w:spacing w:before="0" w:after="0"/>
              <w:ind w:left="0"/>
              <w:jc w:val="center"/>
              <w:rPr>
                <w:rFonts w:ascii="Calibri" w:hAnsi="Calibri"/>
                <w:b/>
                <w:bCs/>
                <w:color w:val="000000"/>
                <w:sz w:val="22"/>
                <w:szCs w:val="22"/>
              </w:rPr>
            </w:pPr>
            <w:r w:rsidRPr="00773DD2">
              <w:rPr>
                <w:rFonts w:ascii="Calibri" w:hAnsi="Calibri"/>
                <w:b/>
                <w:bCs/>
                <w:color w:val="000000"/>
                <w:sz w:val="22"/>
                <w:szCs w:val="22"/>
              </w:rPr>
              <w:t>No</w:t>
            </w:r>
          </w:p>
        </w:tc>
        <w:tc>
          <w:tcPr>
            <w:tcW w:w="2305" w:type="dxa"/>
            <w:tcBorders>
              <w:top w:val="single" w:sz="4" w:space="0" w:color="auto"/>
              <w:left w:val="nil"/>
              <w:bottom w:val="single" w:sz="4" w:space="0" w:color="auto"/>
              <w:right w:val="single" w:sz="4" w:space="0" w:color="auto"/>
            </w:tcBorders>
            <w:shd w:val="clear" w:color="000000" w:fill="D9D9D9"/>
            <w:noWrap/>
            <w:hideMark/>
          </w:tcPr>
          <w:p w:rsidR="00773DD2" w:rsidRPr="00773DD2" w:rsidRDefault="00773DD2" w:rsidP="00773DD2">
            <w:pPr>
              <w:spacing w:before="0" w:after="0"/>
              <w:ind w:left="0"/>
              <w:jc w:val="center"/>
              <w:rPr>
                <w:rFonts w:ascii="Calibri" w:hAnsi="Calibri"/>
                <w:b/>
                <w:bCs/>
                <w:color w:val="000000"/>
                <w:sz w:val="22"/>
                <w:szCs w:val="22"/>
              </w:rPr>
            </w:pPr>
            <w:r w:rsidRPr="00773DD2">
              <w:rPr>
                <w:rFonts w:ascii="Calibri" w:hAnsi="Calibri"/>
                <w:b/>
                <w:bCs/>
                <w:color w:val="000000"/>
                <w:sz w:val="22"/>
                <w:szCs w:val="22"/>
              </w:rPr>
              <w:t>Nama Field</w:t>
            </w:r>
          </w:p>
        </w:tc>
        <w:tc>
          <w:tcPr>
            <w:tcW w:w="1452" w:type="dxa"/>
            <w:tcBorders>
              <w:top w:val="single" w:sz="4" w:space="0" w:color="auto"/>
              <w:left w:val="nil"/>
              <w:bottom w:val="single" w:sz="4" w:space="0" w:color="auto"/>
              <w:right w:val="single" w:sz="4" w:space="0" w:color="auto"/>
            </w:tcBorders>
            <w:shd w:val="clear" w:color="000000" w:fill="D9D9D9"/>
            <w:noWrap/>
            <w:hideMark/>
          </w:tcPr>
          <w:p w:rsidR="00773DD2" w:rsidRPr="00773DD2" w:rsidRDefault="00773DD2" w:rsidP="00773DD2">
            <w:pPr>
              <w:spacing w:before="0" w:after="0"/>
              <w:ind w:left="0"/>
              <w:jc w:val="center"/>
              <w:rPr>
                <w:rFonts w:ascii="Calibri" w:hAnsi="Calibri"/>
                <w:b/>
                <w:bCs/>
                <w:color w:val="000000"/>
                <w:sz w:val="22"/>
                <w:szCs w:val="22"/>
              </w:rPr>
            </w:pPr>
            <w:r w:rsidRPr="00773DD2">
              <w:rPr>
                <w:rFonts w:ascii="Calibri" w:hAnsi="Calibri"/>
                <w:b/>
                <w:bCs/>
                <w:color w:val="000000"/>
                <w:sz w:val="22"/>
                <w:szCs w:val="22"/>
              </w:rPr>
              <w:t>Type</w:t>
            </w:r>
          </w:p>
        </w:tc>
        <w:tc>
          <w:tcPr>
            <w:tcW w:w="837" w:type="dxa"/>
            <w:tcBorders>
              <w:top w:val="single" w:sz="4" w:space="0" w:color="auto"/>
              <w:left w:val="nil"/>
              <w:bottom w:val="single" w:sz="4" w:space="0" w:color="auto"/>
              <w:right w:val="single" w:sz="4" w:space="0" w:color="auto"/>
            </w:tcBorders>
            <w:shd w:val="clear" w:color="000000" w:fill="D9D9D9"/>
            <w:noWrap/>
            <w:hideMark/>
          </w:tcPr>
          <w:p w:rsidR="00773DD2" w:rsidRPr="00773DD2" w:rsidRDefault="00773DD2" w:rsidP="00773DD2">
            <w:pPr>
              <w:spacing w:before="0" w:after="0"/>
              <w:ind w:left="0"/>
              <w:jc w:val="center"/>
              <w:rPr>
                <w:rFonts w:ascii="Calibri" w:hAnsi="Calibri"/>
                <w:b/>
                <w:bCs/>
                <w:color w:val="000000"/>
                <w:sz w:val="22"/>
                <w:szCs w:val="22"/>
              </w:rPr>
            </w:pPr>
            <w:r w:rsidRPr="00773DD2">
              <w:rPr>
                <w:rFonts w:ascii="Calibri" w:hAnsi="Calibri"/>
                <w:b/>
                <w:bCs/>
                <w:color w:val="000000"/>
                <w:sz w:val="22"/>
                <w:szCs w:val="22"/>
              </w:rPr>
              <w:t>Length</w:t>
            </w:r>
          </w:p>
        </w:tc>
        <w:tc>
          <w:tcPr>
            <w:tcW w:w="1401" w:type="dxa"/>
            <w:tcBorders>
              <w:top w:val="single" w:sz="4" w:space="0" w:color="auto"/>
              <w:left w:val="nil"/>
              <w:bottom w:val="single" w:sz="4" w:space="0" w:color="auto"/>
              <w:right w:val="single" w:sz="4" w:space="0" w:color="auto"/>
            </w:tcBorders>
            <w:shd w:val="clear" w:color="000000" w:fill="D9D9D9"/>
            <w:noWrap/>
            <w:hideMark/>
          </w:tcPr>
          <w:p w:rsidR="00773DD2" w:rsidRPr="00773DD2" w:rsidRDefault="00773DD2" w:rsidP="00773DD2">
            <w:pPr>
              <w:spacing w:before="0" w:after="0"/>
              <w:ind w:left="0"/>
              <w:jc w:val="center"/>
              <w:rPr>
                <w:rFonts w:ascii="Calibri" w:hAnsi="Calibri"/>
                <w:b/>
                <w:bCs/>
                <w:color w:val="000000"/>
                <w:sz w:val="22"/>
                <w:szCs w:val="22"/>
              </w:rPr>
            </w:pPr>
            <w:r w:rsidRPr="00773DD2">
              <w:rPr>
                <w:rFonts w:ascii="Calibri" w:hAnsi="Calibri"/>
                <w:b/>
                <w:bCs/>
                <w:color w:val="000000"/>
                <w:sz w:val="22"/>
                <w:szCs w:val="22"/>
              </w:rPr>
              <w:t>Keterangan</w:t>
            </w:r>
          </w:p>
        </w:tc>
        <w:tc>
          <w:tcPr>
            <w:tcW w:w="1211" w:type="dxa"/>
            <w:tcBorders>
              <w:top w:val="single" w:sz="4" w:space="0" w:color="auto"/>
              <w:left w:val="nil"/>
              <w:bottom w:val="single" w:sz="4" w:space="0" w:color="auto"/>
              <w:right w:val="single" w:sz="4" w:space="0" w:color="auto"/>
            </w:tcBorders>
            <w:shd w:val="clear" w:color="000000" w:fill="D9D9D9"/>
            <w:noWrap/>
            <w:hideMark/>
          </w:tcPr>
          <w:p w:rsidR="00773DD2" w:rsidRPr="00773DD2" w:rsidRDefault="00773DD2" w:rsidP="00773DD2">
            <w:pPr>
              <w:spacing w:before="0" w:after="0"/>
              <w:ind w:left="0"/>
              <w:jc w:val="center"/>
              <w:rPr>
                <w:rFonts w:ascii="Calibri" w:hAnsi="Calibri"/>
                <w:b/>
                <w:bCs/>
                <w:color w:val="000000"/>
                <w:sz w:val="22"/>
                <w:szCs w:val="22"/>
              </w:rPr>
            </w:pPr>
            <w:r w:rsidRPr="00773DD2">
              <w:rPr>
                <w:rFonts w:ascii="Calibri" w:hAnsi="Calibri"/>
                <w:b/>
                <w:bCs/>
                <w:color w:val="000000"/>
                <w:sz w:val="22"/>
                <w:szCs w:val="22"/>
              </w:rPr>
              <w:t>Refference</w:t>
            </w:r>
          </w:p>
        </w:tc>
        <w:tc>
          <w:tcPr>
            <w:tcW w:w="1039" w:type="dxa"/>
            <w:tcBorders>
              <w:top w:val="single" w:sz="4" w:space="0" w:color="auto"/>
              <w:left w:val="nil"/>
              <w:bottom w:val="single" w:sz="4" w:space="0" w:color="auto"/>
              <w:right w:val="single" w:sz="4" w:space="0" w:color="auto"/>
            </w:tcBorders>
            <w:shd w:val="clear" w:color="000000" w:fill="D9D9D9"/>
            <w:noWrap/>
            <w:hideMark/>
          </w:tcPr>
          <w:p w:rsidR="00773DD2" w:rsidRPr="00773DD2" w:rsidRDefault="00773DD2" w:rsidP="00773DD2">
            <w:pPr>
              <w:spacing w:before="0" w:after="0"/>
              <w:ind w:left="0"/>
              <w:jc w:val="center"/>
              <w:rPr>
                <w:rFonts w:ascii="Calibri" w:hAnsi="Calibri"/>
                <w:b/>
                <w:bCs/>
                <w:color w:val="000000"/>
                <w:sz w:val="22"/>
                <w:szCs w:val="22"/>
              </w:rPr>
            </w:pPr>
            <w:r w:rsidRPr="00773DD2">
              <w:rPr>
                <w:rFonts w:ascii="Calibri" w:hAnsi="Calibri"/>
                <w:b/>
                <w:bCs/>
                <w:color w:val="000000"/>
                <w:sz w:val="22"/>
                <w:szCs w:val="22"/>
              </w:rPr>
              <w:t>Check Field / Check Value</w:t>
            </w:r>
          </w:p>
        </w:tc>
        <w:tc>
          <w:tcPr>
            <w:tcW w:w="1400" w:type="dxa"/>
            <w:tcBorders>
              <w:top w:val="single" w:sz="4" w:space="0" w:color="auto"/>
              <w:left w:val="nil"/>
              <w:bottom w:val="single" w:sz="4" w:space="0" w:color="auto"/>
              <w:right w:val="single" w:sz="4" w:space="0" w:color="auto"/>
            </w:tcBorders>
            <w:shd w:val="clear" w:color="000000" w:fill="D9D9D9"/>
            <w:noWrap/>
            <w:hideMark/>
          </w:tcPr>
          <w:p w:rsidR="00773DD2" w:rsidRPr="00773DD2" w:rsidRDefault="00773DD2" w:rsidP="00773DD2">
            <w:pPr>
              <w:spacing w:before="0" w:after="0"/>
              <w:ind w:left="0"/>
              <w:jc w:val="center"/>
              <w:rPr>
                <w:rFonts w:ascii="Calibri" w:hAnsi="Calibri"/>
                <w:b/>
                <w:bCs/>
                <w:color w:val="000000"/>
                <w:sz w:val="22"/>
                <w:szCs w:val="22"/>
              </w:rPr>
            </w:pPr>
            <w:r w:rsidRPr="00773DD2">
              <w:rPr>
                <w:rFonts w:ascii="Calibri" w:hAnsi="Calibri"/>
                <w:b/>
                <w:bCs/>
                <w:color w:val="000000"/>
                <w:sz w:val="22"/>
                <w:szCs w:val="22"/>
              </w:rPr>
              <w:t>Default Value</w:t>
            </w:r>
          </w:p>
        </w:tc>
      </w:tr>
      <w:tr w:rsidR="00773DD2" w:rsidRPr="00773DD2" w:rsidTr="00773DD2">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773DD2" w:rsidRPr="00773DD2" w:rsidRDefault="00773DD2" w:rsidP="00773DD2">
            <w:pPr>
              <w:spacing w:before="0" w:after="0"/>
              <w:ind w:left="0"/>
              <w:jc w:val="center"/>
              <w:rPr>
                <w:rFonts w:ascii="Calibri" w:hAnsi="Calibri"/>
                <w:color w:val="000000"/>
                <w:sz w:val="22"/>
                <w:szCs w:val="22"/>
              </w:rPr>
            </w:pPr>
            <w:r w:rsidRPr="00773DD2">
              <w:rPr>
                <w:rFonts w:ascii="Calibri" w:hAnsi="Calibri"/>
                <w:color w:val="000000"/>
                <w:sz w:val="22"/>
                <w:szCs w:val="22"/>
              </w:rPr>
              <w:t>1</w:t>
            </w:r>
          </w:p>
        </w:tc>
        <w:tc>
          <w:tcPr>
            <w:tcW w:w="2305"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MatrixApprovalID</w:t>
            </w:r>
          </w:p>
        </w:tc>
        <w:tc>
          <w:tcPr>
            <w:tcW w:w="1452"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center"/>
            <w:hideMark/>
          </w:tcPr>
          <w:p w:rsidR="00773DD2" w:rsidRPr="00773DD2" w:rsidRDefault="00773DD2" w:rsidP="00773DD2">
            <w:pPr>
              <w:spacing w:before="0" w:after="0"/>
              <w:ind w:left="0"/>
              <w:jc w:val="right"/>
              <w:rPr>
                <w:rFonts w:ascii="Calibri" w:hAnsi="Calibri"/>
                <w:color w:val="000000"/>
                <w:sz w:val="22"/>
                <w:szCs w:val="22"/>
              </w:rPr>
            </w:pPr>
            <w:r w:rsidRPr="00773DD2">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PK</w:t>
            </w:r>
          </w:p>
        </w:tc>
        <w:tc>
          <w:tcPr>
            <w:tcW w:w="1039"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r>
      <w:tr w:rsidR="00773DD2" w:rsidRPr="00773DD2" w:rsidTr="00773DD2">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773DD2" w:rsidRPr="00773DD2" w:rsidRDefault="00773DD2" w:rsidP="00773DD2">
            <w:pPr>
              <w:spacing w:before="0" w:after="0"/>
              <w:ind w:left="0"/>
              <w:jc w:val="center"/>
              <w:rPr>
                <w:rFonts w:ascii="Calibri" w:hAnsi="Calibri"/>
                <w:color w:val="000000"/>
                <w:sz w:val="22"/>
                <w:szCs w:val="22"/>
              </w:rPr>
            </w:pPr>
            <w:r w:rsidRPr="00773DD2">
              <w:rPr>
                <w:rFonts w:ascii="Calibri" w:hAnsi="Calibri"/>
                <w:color w:val="000000"/>
                <w:sz w:val="22"/>
                <w:szCs w:val="22"/>
              </w:rPr>
              <w:t>2</w:t>
            </w:r>
          </w:p>
        </w:tc>
        <w:tc>
          <w:tcPr>
            <w:tcW w:w="2305"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CostCenter</w:t>
            </w:r>
          </w:p>
        </w:tc>
        <w:tc>
          <w:tcPr>
            <w:tcW w:w="1452"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varchar(10)</w:t>
            </w:r>
          </w:p>
        </w:tc>
        <w:tc>
          <w:tcPr>
            <w:tcW w:w="837" w:type="dxa"/>
            <w:tcBorders>
              <w:top w:val="nil"/>
              <w:left w:val="nil"/>
              <w:bottom w:val="single" w:sz="4" w:space="0" w:color="auto"/>
              <w:right w:val="single" w:sz="4" w:space="0" w:color="auto"/>
            </w:tcBorders>
            <w:shd w:val="clear" w:color="auto" w:fill="auto"/>
            <w:noWrap/>
            <w:vAlign w:val="center"/>
            <w:hideMark/>
          </w:tcPr>
          <w:p w:rsidR="00773DD2" w:rsidRPr="00773DD2" w:rsidRDefault="00773DD2" w:rsidP="00773DD2">
            <w:pPr>
              <w:spacing w:before="0" w:after="0"/>
              <w:ind w:left="0"/>
              <w:jc w:val="right"/>
              <w:rPr>
                <w:rFonts w:ascii="Calibri" w:hAnsi="Calibri"/>
                <w:color w:val="000000"/>
                <w:sz w:val="22"/>
                <w:szCs w:val="22"/>
              </w:rPr>
            </w:pPr>
            <w:r w:rsidRPr="00773DD2">
              <w:rPr>
                <w:rFonts w:ascii="Calibri" w:hAnsi="Calibri"/>
                <w:color w:val="000000"/>
                <w:sz w:val="22"/>
                <w:szCs w:val="22"/>
              </w:rPr>
              <w:t>10</w:t>
            </w:r>
          </w:p>
        </w:tc>
        <w:tc>
          <w:tcPr>
            <w:tcW w:w="1401"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r>
      <w:tr w:rsidR="00773DD2" w:rsidRPr="00773DD2" w:rsidTr="00773DD2">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773DD2" w:rsidRPr="00773DD2" w:rsidRDefault="00773DD2" w:rsidP="00773DD2">
            <w:pPr>
              <w:spacing w:before="0" w:after="0"/>
              <w:ind w:left="0"/>
              <w:jc w:val="center"/>
              <w:rPr>
                <w:rFonts w:ascii="Calibri" w:hAnsi="Calibri"/>
                <w:color w:val="000000"/>
                <w:sz w:val="22"/>
                <w:szCs w:val="22"/>
              </w:rPr>
            </w:pPr>
            <w:r w:rsidRPr="00773DD2">
              <w:rPr>
                <w:rFonts w:ascii="Calibri" w:hAnsi="Calibri"/>
                <w:color w:val="000000"/>
                <w:sz w:val="22"/>
                <w:szCs w:val="22"/>
              </w:rPr>
              <w:t>3</w:t>
            </w:r>
          </w:p>
        </w:tc>
        <w:tc>
          <w:tcPr>
            <w:tcW w:w="2305"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ProcessCode</w:t>
            </w:r>
          </w:p>
        </w:tc>
        <w:tc>
          <w:tcPr>
            <w:tcW w:w="1452"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varchar(10)</w:t>
            </w:r>
          </w:p>
        </w:tc>
        <w:tc>
          <w:tcPr>
            <w:tcW w:w="837" w:type="dxa"/>
            <w:tcBorders>
              <w:top w:val="nil"/>
              <w:left w:val="nil"/>
              <w:bottom w:val="single" w:sz="4" w:space="0" w:color="auto"/>
              <w:right w:val="single" w:sz="4" w:space="0" w:color="auto"/>
            </w:tcBorders>
            <w:shd w:val="clear" w:color="auto" w:fill="auto"/>
            <w:noWrap/>
            <w:vAlign w:val="center"/>
            <w:hideMark/>
          </w:tcPr>
          <w:p w:rsidR="00773DD2" w:rsidRPr="00773DD2" w:rsidRDefault="00773DD2" w:rsidP="00773DD2">
            <w:pPr>
              <w:spacing w:before="0" w:after="0"/>
              <w:ind w:left="0"/>
              <w:jc w:val="right"/>
              <w:rPr>
                <w:rFonts w:ascii="Calibri" w:hAnsi="Calibri"/>
                <w:color w:val="000000"/>
                <w:sz w:val="22"/>
                <w:szCs w:val="22"/>
              </w:rPr>
            </w:pPr>
            <w:r w:rsidRPr="00773DD2">
              <w:rPr>
                <w:rFonts w:ascii="Calibri" w:hAnsi="Calibri"/>
                <w:color w:val="000000"/>
                <w:sz w:val="22"/>
                <w:szCs w:val="22"/>
              </w:rPr>
              <w:t>10</w:t>
            </w:r>
          </w:p>
        </w:tc>
        <w:tc>
          <w:tcPr>
            <w:tcW w:w="1401"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r>
      <w:tr w:rsidR="00773DD2" w:rsidRPr="00773DD2" w:rsidTr="00773DD2">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773DD2" w:rsidRPr="00773DD2" w:rsidRDefault="00773DD2" w:rsidP="00773DD2">
            <w:pPr>
              <w:spacing w:before="0" w:after="0"/>
              <w:ind w:left="0"/>
              <w:jc w:val="center"/>
              <w:rPr>
                <w:rFonts w:ascii="Calibri" w:hAnsi="Calibri"/>
                <w:color w:val="000000"/>
                <w:sz w:val="22"/>
                <w:szCs w:val="22"/>
              </w:rPr>
            </w:pPr>
            <w:r w:rsidRPr="00773DD2">
              <w:rPr>
                <w:rFonts w:ascii="Calibri" w:hAnsi="Calibri"/>
                <w:color w:val="000000"/>
                <w:sz w:val="22"/>
                <w:szCs w:val="22"/>
              </w:rPr>
              <w:t>4</w:t>
            </w:r>
          </w:p>
        </w:tc>
        <w:tc>
          <w:tcPr>
            <w:tcW w:w="2305" w:type="dxa"/>
            <w:tcBorders>
              <w:top w:val="nil"/>
              <w:left w:val="nil"/>
              <w:bottom w:val="single" w:sz="4" w:space="0" w:color="auto"/>
              <w:right w:val="single" w:sz="4" w:space="0" w:color="auto"/>
            </w:tcBorders>
            <w:shd w:val="clear" w:color="auto" w:fill="auto"/>
            <w:noWrap/>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ProcessType</w:t>
            </w:r>
          </w:p>
        </w:tc>
        <w:tc>
          <w:tcPr>
            <w:tcW w:w="1452" w:type="dxa"/>
            <w:tcBorders>
              <w:top w:val="nil"/>
              <w:left w:val="nil"/>
              <w:bottom w:val="single" w:sz="4" w:space="0" w:color="auto"/>
              <w:right w:val="single" w:sz="4" w:space="0" w:color="auto"/>
            </w:tcBorders>
            <w:shd w:val="clear" w:color="auto" w:fill="auto"/>
            <w:noWrap/>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vAlign w:val="center"/>
            <w:hideMark/>
          </w:tcPr>
          <w:p w:rsidR="00773DD2" w:rsidRPr="00773DD2" w:rsidRDefault="00773DD2" w:rsidP="00773DD2">
            <w:pPr>
              <w:spacing w:before="0" w:after="0"/>
              <w:ind w:left="0"/>
              <w:jc w:val="right"/>
              <w:rPr>
                <w:rFonts w:ascii="Calibri" w:hAnsi="Calibri"/>
                <w:color w:val="000000"/>
                <w:sz w:val="22"/>
                <w:szCs w:val="22"/>
              </w:rPr>
            </w:pPr>
            <w:r w:rsidRPr="00773DD2">
              <w:rPr>
                <w:rFonts w:ascii="Calibri" w:hAnsi="Calibri"/>
                <w:color w:val="000000"/>
                <w:sz w:val="22"/>
                <w:szCs w:val="22"/>
              </w:rPr>
              <w:t>4</w:t>
            </w:r>
          </w:p>
        </w:tc>
        <w:tc>
          <w:tcPr>
            <w:tcW w:w="1401" w:type="dxa"/>
            <w:tcBorders>
              <w:top w:val="nil"/>
              <w:left w:val="nil"/>
              <w:bottom w:val="single" w:sz="4" w:space="0" w:color="auto"/>
              <w:right w:val="single" w:sz="4" w:space="0" w:color="auto"/>
            </w:tcBorders>
            <w:shd w:val="clear" w:color="auto" w:fill="auto"/>
            <w:noWrap/>
            <w:vAlign w:val="bottom"/>
            <w:hideMark/>
          </w:tcPr>
          <w:p w:rsid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1=OPEX,</w:t>
            </w:r>
          </w:p>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2=CAPEX</w:t>
            </w:r>
          </w:p>
        </w:tc>
        <w:tc>
          <w:tcPr>
            <w:tcW w:w="1211"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r>
      <w:tr w:rsidR="00773DD2" w:rsidRPr="00773DD2" w:rsidTr="00773DD2">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773DD2" w:rsidRPr="00773DD2" w:rsidRDefault="00773DD2" w:rsidP="00773DD2">
            <w:pPr>
              <w:spacing w:before="0" w:after="0"/>
              <w:ind w:left="0"/>
              <w:jc w:val="center"/>
              <w:rPr>
                <w:rFonts w:ascii="Calibri" w:hAnsi="Calibri"/>
                <w:color w:val="000000"/>
                <w:sz w:val="22"/>
                <w:szCs w:val="22"/>
              </w:rPr>
            </w:pPr>
            <w:r w:rsidRPr="00773DD2">
              <w:rPr>
                <w:rFonts w:ascii="Calibri" w:hAnsi="Calibri"/>
                <w:color w:val="000000"/>
                <w:sz w:val="22"/>
                <w:szCs w:val="22"/>
              </w:rPr>
              <w:lastRenderedPageBreak/>
              <w:t>5</w:t>
            </w:r>
          </w:p>
        </w:tc>
        <w:tc>
          <w:tcPr>
            <w:tcW w:w="2305"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UserID</w:t>
            </w:r>
          </w:p>
        </w:tc>
        <w:tc>
          <w:tcPr>
            <w:tcW w:w="1452"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varchar(50)</w:t>
            </w:r>
          </w:p>
        </w:tc>
        <w:tc>
          <w:tcPr>
            <w:tcW w:w="837" w:type="dxa"/>
            <w:tcBorders>
              <w:top w:val="nil"/>
              <w:left w:val="nil"/>
              <w:bottom w:val="single" w:sz="4" w:space="0" w:color="auto"/>
              <w:right w:val="single" w:sz="4" w:space="0" w:color="auto"/>
            </w:tcBorders>
            <w:shd w:val="clear" w:color="auto" w:fill="auto"/>
            <w:noWrap/>
            <w:vAlign w:val="center"/>
            <w:hideMark/>
          </w:tcPr>
          <w:p w:rsidR="00773DD2" w:rsidRPr="00773DD2" w:rsidRDefault="00773DD2" w:rsidP="00773DD2">
            <w:pPr>
              <w:spacing w:before="0" w:after="0"/>
              <w:ind w:left="0"/>
              <w:jc w:val="right"/>
              <w:rPr>
                <w:rFonts w:ascii="Calibri" w:hAnsi="Calibri"/>
                <w:color w:val="000000"/>
                <w:sz w:val="22"/>
                <w:szCs w:val="22"/>
              </w:rPr>
            </w:pPr>
            <w:r w:rsidRPr="00773DD2">
              <w:rPr>
                <w:rFonts w:ascii="Calibri" w:hAnsi="Calibri"/>
                <w:color w:val="000000"/>
                <w:sz w:val="22"/>
                <w:szCs w:val="22"/>
              </w:rPr>
              <w:t>50</w:t>
            </w:r>
          </w:p>
        </w:tc>
        <w:tc>
          <w:tcPr>
            <w:tcW w:w="1401"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r>
      <w:tr w:rsidR="00773DD2" w:rsidRPr="00773DD2" w:rsidTr="00773DD2">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773DD2" w:rsidRPr="00773DD2" w:rsidRDefault="00773DD2" w:rsidP="00773DD2">
            <w:pPr>
              <w:spacing w:before="0" w:after="0"/>
              <w:ind w:left="0"/>
              <w:jc w:val="center"/>
              <w:rPr>
                <w:rFonts w:ascii="Calibri" w:hAnsi="Calibri"/>
                <w:color w:val="000000"/>
                <w:sz w:val="22"/>
                <w:szCs w:val="22"/>
              </w:rPr>
            </w:pPr>
            <w:r w:rsidRPr="00773DD2">
              <w:rPr>
                <w:rFonts w:ascii="Calibri" w:hAnsi="Calibri"/>
                <w:color w:val="000000"/>
                <w:sz w:val="22"/>
                <w:szCs w:val="22"/>
              </w:rPr>
              <w:t>6</w:t>
            </w:r>
          </w:p>
        </w:tc>
        <w:tc>
          <w:tcPr>
            <w:tcW w:w="2305"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UserIDAlternative</w:t>
            </w:r>
          </w:p>
        </w:tc>
        <w:tc>
          <w:tcPr>
            <w:tcW w:w="1452"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varchar(50)</w:t>
            </w:r>
          </w:p>
        </w:tc>
        <w:tc>
          <w:tcPr>
            <w:tcW w:w="837" w:type="dxa"/>
            <w:tcBorders>
              <w:top w:val="nil"/>
              <w:left w:val="nil"/>
              <w:bottom w:val="single" w:sz="4" w:space="0" w:color="auto"/>
              <w:right w:val="single" w:sz="4" w:space="0" w:color="auto"/>
            </w:tcBorders>
            <w:shd w:val="clear" w:color="auto" w:fill="auto"/>
            <w:noWrap/>
            <w:vAlign w:val="center"/>
            <w:hideMark/>
          </w:tcPr>
          <w:p w:rsidR="00773DD2" w:rsidRPr="00773DD2" w:rsidRDefault="00773DD2" w:rsidP="00773DD2">
            <w:pPr>
              <w:spacing w:before="0" w:after="0"/>
              <w:ind w:left="0"/>
              <w:jc w:val="right"/>
              <w:rPr>
                <w:rFonts w:ascii="Calibri" w:hAnsi="Calibri"/>
                <w:color w:val="000000"/>
                <w:sz w:val="22"/>
                <w:szCs w:val="22"/>
              </w:rPr>
            </w:pPr>
            <w:r w:rsidRPr="00773DD2">
              <w:rPr>
                <w:rFonts w:ascii="Calibri" w:hAnsi="Calibri"/>
                <w:color w:val="000000"/>
                <w:sz w:val="22"/>
                <w:szCs w:val="22"/>
              </w:rPr>
              <w:t>50</w:t>
            </w:r>
          </w:p>
        </w:tc>
        <w:tc>
          <w:tcPr>
            <w:tcW w:w="1401"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r>
      <w:tr w:rsidR="00773DD2" w:rsidRPr="00773DD2" w:rsidTr="00773DD2">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773DD2" w:rsidRPr="00773DD2" w:rsidRDefault="00773DD2" w:rsidP="00773DD2">
            <w:pPr>
              <w:spacing w:before="0" w:after="0"/>
              <w:ind w:left="0"/>
              <w:jc w:val="center"/>
              <w:rPr>
                <w:rFonts w:ascii="Calibri" w:hAnsi="Calibri"/>
                <w:color w:val="000000"/>
                <w:sz w:val="22"/>
                <w:szCs w:val="22"/>
              </w:rPr>
            </w:pPr>
            <w:r w:rsidRPr="00773DD2">
              <w:rPr>
                <w:rFonts w:ascii="Calibri" w:hAnsi="Calibri"/>
                <w:color w:val="000000"/>
                <w:sz w:val="22"/>
                <w:szCs w:val="22"/>
              </w:rPr>
              <w:t>7</w:t>
            </w:r>
          </w:p>
        </w:tc>
        <w:tc>
          <w:tcPr>
            <w:tcW w:w="2305"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EmailUser</w:t>
            </w:r>
          </w:p>
        </w:tc>
        <w:tc>
          <w:tcPr>
            <w:tcW w:w="1452"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varchar(255)</w:t>
            </w:r>
          </w:p>
        </w:tc>
        <w:tc>
          <w:tcPr>
            <w:tcW w:w="837" w:type="dxa"/>
            <w:tcBorders>
              <w:top w:val="nil"/>
              <w:left w:val="nil"/>
              <w:bottom w:val="single" w:sz="4" w:space="0" w:color="auto"/>
              <w:right w:val="single" w:sz="4" w:space="0" w:color="auto"/>
            </w:tcBorders>
            <w:shd w:val="clear" w:color="auto" w:fill="auto"/>
            <w:noWrap/>
            <w:vAlign w:val="center"/>
            <w:hideMark/>
          </w:tcPr>
          <w:p w:rsidR="00773DD2" w:rsidRPr="00773DD2" w:rsidRDefault="00773DD2" w:rsidP="00773DD2">
            <w:pPr>
              <w:spacing w:before="0" w:after="0"/>
              <w:ind w:left="0"/>
              <w:jc w:val="right"/>
              <w:rPr>
                <w:rFonts w:ascii="Calibri" w:hAnsi="Calibri"/>
                <w:color w:val="000000"/>
                <w:sz w:val="22"/>
                <w:szCs w:val="22"/>
              </w:rPr>
            </w:pPr>
            <w:r w:rsidRPr="00773DD2">
              <w:rPr>
                <w:rFonts w:ascii="Calibri" w:hAnsi="Calibri"/>
                <w:color w:val="000000"/>
                <w:sz w:val="22"/>
                <w:szCs w:val="22"/>
              </w:rPr>
              <w:t>255</w:t>
            </w:r>
          </w:p>
        </w:tc>
        <w:tc>
          <w:tcPr>
            <w:tcW w:w="1401"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r>
      <w:tr w:rsidR="00773DD2" w:rsidRPr="00773DD2" w:rsidTr="00773DD2">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773DD2" w:rsidRPr="00773DD2" w:rsidRDefault="00773DD2" w:rsidP="00773DD2">
            <w:pPr>
              <w:spacing w:before="0" w:after="0"/>
              <w:ind w:left="0"/>
              <w:jc w:val="center"/>
              <w:rPr>
                <w:rFonts w:ascii="Calibri" w:hAnsi="Calibri"/>
                <w:color w:val="000000"/>
                <w:sz w:val="22"/>
                <w:szCs w:val="22"/>
              </w:rPr>
            </w:pPr>
            <w:r w:rsidRPr="00773DD2">
              <w:rPr>
                <w:rFonts w:ascii="Calibri" w:hAnsi="Calibri"/>
                <w:color w:val="000000"/>
                <w:sz w:val="22"/>
                <w:szCs w:val="22"/>
              </w:rPr>
              <w:t>8</w:t>
            </w:r>
          </w:p>
        </w:tc>
        <w:tc>
          <w:tcPr>
            <w:tcW w:w="2305"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EmailUserAlternative</w:t>
            </w:r>
          </w:p>
        </w:tc>
        <w:tc>
          <w:tcPr>
            <w:tcW w:w="1452"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varchar(255)</w:t>
            </w:r>
          </w:p>
        </w:tc>
        <w:tc>
          <w:tcPr>
            <w:tcW w:w="837" w:type="dxa"/>
            <w:tcBorders>
              <w:top w:val="nil"/>
              <w:left w:val="nil"/>
              <w:bottom w:val="single" w:sz="4" w:space="0" w:color="auto"/>
              <w:right w:val="single" w:sz="4" w:space="0" w:color="auto"/>
            </w:tcBorders>
            <w:shd w:val="clear" w:color="auto" w:fill="auto"/>
            <w:noWrap/>
            <w:vAlign w:val="center"/>
            <w:hideMark/>
          </w:tcPr>
          <w:p w:rsidR="00773DD2" w:rsidRPr="00773DD2" w:rsidRDefault="00773DD2" w:rsidP="00773DD2">
            <w:pPr>
              <w:spacing w:before="0" w:after="0"/>
              <w:ind w:left="0"/>
              <w:jc w:val="right"/>
              <w:rPr>
                <w:rFonts w:ascii="Calibri" w:hAnsi="Calibri"/>
                <w:color w:val="000000"/>
                <w:sz w:val="22"/>
                <w:szCs w:val="22"/>
              </w:rPr>
            </w:pPr>
            <w:r w:rsidRPr="00773DD2">
              <w:rPr>
                <w:rFonts w:ascii="Calibri" w:hAnsi="Calibri"/>
                <w:color w:val="000000"/>
                <w:sz w:val="22"/>
                <w:szCs w:val="22"/>
              </w:rPr>
              <w:t>255</w:t>
            </w:r>
          </w:p>
        </w:tc>
        <w:tc>
          <w:tcPr>
            <w:tcW w:w="1401"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r>
      <w:tr w:rsidR="00773DD2" w:rsidRPr="00773DD2" w:rsidTr="00773DD2">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773DD2" w:rsidRPr="00773DD2" w:rsidRDefault="00773DD2" w:rsidP="00773DD2">
            <w:pPr>
              <w:spacing w:before="0" w:after="0"/>
              <w:ind w:left="0"/>
              <w:jc w:val="center"/>
              <w:rPr>
                <w:rFonts w:ascii="Calibri" w:hAnsi="Calibri"/>
                <w:color w:val="000000"/>
                <w:sz w:val="22"/>
                <w:szCs w:val="22"/>
              </w:rPr>
            </w:pPr>
            <w:r w:rsidRPr="00773DD2">
              <w:rPr>
                <w:rFonts w:ascii="Calibri" w:hAnsi="Calibri"/>
                <w:color w:val="000000"/>
                <w:sz w:val="22"/>
                <w:szCs w:val="22"/>
              </w:rPr>
              <w:t>9</w:t>
            </w:r>
          </w:p>
        </w:tc>
        <w:tc>
          <w:tcPr>
            <w:tcW w:w="2305"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MinQty</w:t>
            </w:r>
          </w:p>
        </w:tc>
        <w:tc>
          <w:tcPr>
            <w:tcW w:w="1452"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decimal(18,2)</w:t>
            </w:r>
          </w:p>
        </w:tc>
        <w:tc>
          <w:tcPr>
            <w:tcW w:w="837" w:type="dxa"/>
            <w:tcBorders>
              <w:top w:val="nil"/>
              <w:left w:val="nil"/>
              <w:bottom w:val="single" w:sz="4" w:space="0" w:color="auto"/>
              <w:right w:val="single" w:sz="4" w:space="0" w:color="auto"/>
            </w:tcBorders>
            <w:shd w:val="clear" w:color="auto" w:fill="auto"/>
            <w:noWrap/>
            <w:vAlign w:val="center"/>
            <w:hideMark/>
          </w:tcPr>
          <w:p w:rsidR="00773DD2" w:rsidRPr="00773DD2" w:rsidRDefault="00773DD2" w:rsidP="00773DD2">
            <w:pPr>
              <w:spacing w:before="0" w:after="0"/>
              <w:ind w:left="0"/>
              <w:jc w:val="right"/>
              <w:rPr>
                <w:rFonts w:ascii="Calibri" w:hAnsi="Calibri"/>
                <w:color w:val="000000"/>
                <w:sz w:val="22"/>
                <w:szCs w:val="22"/>
              </w:rPr>
            </w:pPr>
            <w:r w:rsidRPr="00773DD2">
              <w:rPr>
                <w:rFonts w:ascii="Calibri" w:hAnsi="Calibri"/>
                <w:color w:val="000000"/>
                <w:sz w:val="22"/>
                <w:szCs w:val="22"/>
              </w:rPr>
              <w:t>9</w:t>
            </w:r>
          </w:p>
        </w:tc>
        <w:tc>
          <w:tcPr>
            <w:tcW w:w="1401"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r>
      <w:tr w:rsidR="00773DD2" w:rsidRPr="00773DD2" w:rsidTr="00773DD2">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773DD2" w:rsidRPr="00773DD2" w:rsidRDefault="00773DD2" w:rsidP="00773DD2">
            <w:pPr>
              <w:spacing w:before="0" w:after="0"/>
              <w:ind w:left="0"/>
              <w:jc w:val="center"/>
              <w:rPr>
                <w:rFonts w:ascii="Calibri" w:hAnsi="Calibri"/>
                <w:color w:val="000000"/>
                <w:sz w:val="22"/>
                <w:szCs w:val="22"/>
              </w:rPr>
            </w:pPr>
            <w:r w:rsidRPr="00773DD2">
              <w:rPr>
                <w:rFonts w:ascii="Calibri" w:hAnsi="Calibri"/>
                <w:color w:val="000000"/>
                <w:sz w:val="22"/>
                <w:szCs w:val="22"/>
              </w:rPr>
              <w:t>10</w:t>
            </w:r>
          </w:p>
        </w:tc>
        <w:tc>
          <w:tcPr>
            <w:tcW w:w="2305"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MaxQty</w:t>
            </w:r>
          </w:p>
        </w:tc>
        <w:tc>
          <w:tcPr>
            <w:tcW w:w="1452"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decimal(18,2)</w:t>
            </w:r>
          </w:p>
        </w:tc>
        <w:tc>
          <w:tcPr>
            <w:tcW w:w="837" w:type="dxa"/>
            <w:tcBorders>
              <w:top w:val="nil"/>
              <w:left w:val="nil"/>
              <w:bottom w:val="single" w:sz="4" w:space="0" w:color="auto"/>
              <w:right w:val="single" w:sz="4" w:space="0" w:color="auto"/>
            </w:tcBorders>
            <w:shd w:val="clear" w:color="auto" w:fill="auto"/>
            <w:noWrap/>
            <w:vAlign w:val="center"/>
            <w:hideMark/>
          </w:tcPr>
          <w:p w:rsidR="00773DD2" w:rsidRPr="00773DD2" w:rsidRDefault="00773DD2" w:rsidP="00773DD2">
            <w:pPr>
              <w:spacing w:before="0" w:after="0"/>
              <w:ind w:left="0"/>
              <w:jc w:val="right"/>
              <w:rPr>
                <w:rFonts w:ascii="Calibri" w:hAnsi="Calibri"/>
                <w:color w:val="000000"/>
                <w:sz w:val="22"/>
                <w:szCs w:val="22"/>
              </w:rPr>
            </w:pPr>
            <w:r w:rsidRPr="00773DD2">
              <w:rPr>
                <w:rFonts w:ascii="Calibri" w:hAnsi="Calibri"/>
                <w:color w:val="000000"/>
                <w:sz w:val="22"/>
                <w:szCs w:val="22"/>
              </w:rPr>
              <w:t>9</w:t>
            </w:r>
          </w:p>
        </w:tc>
        <w:tc>
          <w:tcPr>
            <w:tcW w:w="1401"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r>
      <w:tr w:rsidR="00773DD2" w:rsidRPr="00773DD2" w:rsidTr="00773DD2">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773DD2" w:rsidRPr="00773DD2" w:rsidRDefault="00773DD2" w:rsidP="00773DD2">
            <w:pPr>
              <w:spacing w:before="0" w:after="0"/>
              <w:ind w:left="0"/>
              <w:jc w:val="center"/>
              <w:rPr>
                <w:rFonts w:ascii="Calibri" w:hAnsi="Calibri"/>
                <w:color w:val="000000"/>
                <w:sz w:val="22"/>
                <w:szCs w:val="22"/>
              </w:rPr>
            </w:pPr>
            <w:r w:rsidRPr="00773DD2">
              <w:rPr>
                <w:rFonts w:ascii="Calibri" w:hAnsi="Calibri"/>
                <w:color w:val="000000"/>
                <w:sz w:val="22"/>
                <w:szCs w:val="22"/>
              </w:rPr>
              <w:t>11</w:t>
            </w:r>
          </w:p>
        </w:tc>
        <w:tc>
          <w:tcPr>
            <w:tcW w:w="2305"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Remarks</w:t>
            </w:r>
          </w:p>
        </w:tc>
        <w:tc>
          <w:tcPr>
            <w:tcW w:w="1452"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varchar(MAX)</w:t>
            </w:r>
          </w:p>
        </w:tc>
        <w:tc>
          <w:tcPr>
            <w:tcW w:w="837" w:type="dxa"/>
            <w:tcBorders>
              <w:top w:val="nil"/>
              <w:left w:val="nil"/>
              <w:bottom w:val="single" w:sz="4" w:space="0" w:color="auto"/>
              <w:right w:val="single" w:sz="4" w:space="0" w:color="auto"/>
            </w:tcBorders>
            <w:shd w:val="clear" w:color="auto" w:fill="auto"/>
            <w:noWrap/>
            <w:vAlign w:val="center"/>
            <w:hideMark/>
          </w:tcPr>
          <w:p w:rsidR="00773DD2" w:rsidRPr="00773DD2" w:rsidRDefault="00773DD2" w:rsidP="00773DD2">
            <w:pPr>
              <w:spacing w:before="0" w:after="0"/>
              <w:ind w:left="0"/>
              <w:jc w:val="right"/>
              <w:rPr>
                <w:rFonts w:ascii="Calibri" w:hAnsi="Calibri"/>
                <w:color w:val="000000"/>
                <w:sz w:val="22"/>
                <w:szCs w:val="22"/>
              </w:rPr>
            </w:pPr>
            <w:r w:rsidRPr="00773DD2">
              <w:rPr>
                <w:rFonts w:ascii="Calibri" w:hAnsi="Calibri"/>
                <w:color w:val="000000"/>
                <w:sz w:val="22"/>
                <w:szCs w:val="22"/>
              </w:rPr>
              <w:t>-1</w:t>
            </w:r>
          </w:p>
        </w:tc>
        <w:tc>
          <w:tcPr>
            <w:tcW w:w="1401"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r>
      <w:tr w:rsidR="00773DD2" w:rsidRPr="00773DD2" w:rsidTr="00773DD2">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773DD2" w:rsidRPr="00773DD2" w:rsidRDefault="00773DD2" w:rsidP="00773DD2">
            <w:pPr>
              <w:spacing w:before="0" w:after="0"/>
              <w:ind w:left="0"/>
              <w:jc w:val="center"/>
              <w:rPr>
                <w:rFonts w:ascii="Calibri" w:hAnsi="Calibri"/>
                <w:color w:val="000000"/>
                <w:sz w:val="22"/>
                <w:szCs w:val="22"/>
              </w:rPr>
            </w:pPr>
            <w:r w:rsidRPr="00773DD2">
              <w:rPr>
                <w:rFonts w:ascii="Calibri" w:hAnsi="Calibri"/>
                <w:color w:val="000000"/>
                <w:sz w:val="22"/>
                <w:szCs w:val="22"/>
              </w:rPr>
              <w:t>12</w:t>
            </w:r>
          </w:p>
        </w:tc>
        <w:tc>
          <w:tcPr>
            <w:tcW w:w="2305"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Status</w:t>
            </w:r>
          </w:p>
        </w:tc>
        <w:tc>
          <w:tcPr>
            <w:tcW w:w="1452"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auto"/>
            <w:noWrap/>
            <w:vAlign w:val="center"/>
            <w:hideMark/>
          </w:tcPr>
          <w:p w:rsidR="00773DD2" w:rsidRPr="00773DD2" w:rsidRDefault="00773DD2" w:rsidP="00773DD2">
            <w:pPr>
              <w:spacing w:before="0" w:after="0"/>
              <w:ind w:left="0"/>
              <w:jc w:val="right"/>
              <w:rPr>
                <w:rFonts w:ascii="Calibri" w:hAnsi="Calibri"/>
                <w:color w:val="000000"/>
                <w:sz w:val="22"/>
                <w:szCs w:val="22"/>
              </w:rPr>
            </w:pPr>
            <w:r w:rsidRPr="00773DD2">
              <w:rPr>
                <w:rFonts w:ascii="Calibri" w:hAnsi="Calibri"/>
                <w:color w:val="000000"/>
                <w:sz w:val="22"/>
                <w:szCs w:val="22"/>
              </w:rPr>
              <w:t>1</w:t>
            </w:r>
          </w:p>
        </w:tc>
        <w:tc>
          <w:tcPr>
            <w:tcW w:w="1401"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r>
      <w:tr w:rsidR="00773DD2" w:rsidRPr="00773DD2" w:rsidTr="00773DD2">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773DD2" w:rsidRPr="00773DD2" w:rsidRDefault="00773DD2" w:rsidP="00773DD2">
            <w:pPr>
              <w:spacing w:before="0" w:after="0"/>
              <w:ind w:left="0"/>
              <w:jc w:val="center"/>
              <w:rPr>
                <w:rFonts w:ascii="Calibri" w:hAnsi="Calibri"/>
                <w:color w:val="000000"/>
                <w:sz w:val="22"/>
                <w:szCs w:val="22"/>
              </w:rPr>
            </w:pPr>
            <w:r w:rsidRPr="00773DD2">
              <w:rPr>
                <w:rFonts w:ascii="Calibri" w:hAnsi="Calibri"/>
                <w:color w:val="000000"/>
                <w:sz w:val="22"/>
                <w:szCs w:val="22"/>
              </w:rPr>
              <w:t>13</w:t>
            </w:r>
          </w:p>
        </w:tc>
        <w:tc>
          <w:tcPr>
            <w:tcW w:w="2305"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ITFlag</w:t>
            </w:r>
          </w:p>
        </w:tc>
        <w:tc>
          <w:tcPr>
            <w:tcW w:w="1452"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auto"/>
            <w:noWrap/>
            <w:vAlign w:val="center"/>
            <w:hideMark/>
          </w:tcPr>
          <w:p w:rsidR="00773DD2" w:rsidRPr="00773DD2" w:rsidRDefault="00773DD2" w:rsidP="00773DD2">
            <w:pPr>
              <w:spacing w:before="0" w:after="0"/>
              <w:ind w:left="0"/>
              <w:jc w:val="right"/>
              <w:rPr>
                <w:rFonts w:ascii="Calibri" w:hAnsi="Calibri"/>
                <w:color w:val="000000"/>
                <w:sz w:val="22"/>
                <w:szCs w:val="22"/>
              </w:rPr>
            </w:pPr>
            <w:r w:rsidRPr="00773DD2">
              <w:rPr>
                <w:rFonts w:ascii="Calibri" w:hAnsi="Calibri"/>
                <w:color w:val="000000"/>
                <w:sz w:val="22"/>
                <w:szCs w:val="22"/>
              </w:rPr>
              <w:t>1</w:t>
            </w:r>
          </w:p>
        </w:tc>
        <w:tc>
          <w:tcPr>
            <w:tcW w:w="1401"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r>
      <w:tr w:rsidR="00773DD2" w:rsidRPr="00773DD2" w:rsidTr="00773DD2">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773DD2" w:rsidRPr="00773DD2" w:rsidRDefault="00773DD2" w:rsidP="00773DD2">
            <w:pPr>
              <w:spacing w:before="0" w:after="0"/>
              <w:ind w:left="0"/>
              <w:jc w:val="center"/>
              <w:rPr>
                <w:rFonts w:ascii="Calibri" w:hAnsi="Calibri"/>
                <w:color w:val="000000"/>
                <w:sz w:val="22"/>
                <w:szCs w:val="22"/>
              </w:rPr>
            </w:pPr>
            <w:r w:rsidRPr="00773DD2">
              <w:rPr>
                <w:rFonts w:ascii="Calibri" w:hAnsi="Calibri"/>
                <w:color w:val="000000"/>
                <w:sz w:val="22"/>
                <w:szCs w:val="22"/>
              </w:rPr>
              <w:t>14</w:t>
            </w:r>
          </w:p>
        </w:tc>
        <w:tc>
          <w:tcPr>
            <w:tcW w:w="2305"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CreatedBy</w:t>
            </w:r>
          </w:p>
        </w:tc>
        <w:tc>
          <w:tcPr>
            <w:tcW w:w="1452"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varchar(50)</w:t>
            </w:r>
          </w:p>
        </w:tc>
        <w:tc>
          <w:tcPr>
            <w:tcW w:w="837" w:type="dxa"/>
            <w:tcBorders>
              <w:top w:val="nil"/>
              <w:left w:val="nil"/>
              <w:bottom w:val="single" w:sz="4" w:space="0" w:color="auto"/>
              <w:right w:val="single" w:sz="4" w:space="0" w:color="auto"/>
            </w:tcBorders>
            <w:shd w:val="clear" w:color="auto" w:fill="auto"/>
            <w:noWrap/>
            <w:vAlign w:val="center"/>
            <w:hideMark/>
          </w:tcPr>
          <w:p w:rsidR="00773DD2" w:rsidRPr="00773DD2" w:rsidRDefault="00773DD2" w:rsidP="00773DD2">
            <w:pPr>
              <w:spacing w:before="0" w:after="0"/>
              <w:ind w:left="0"/>
              <w:jc w:val="right"/>
              <w:rPr>
                <w:rFonts w:ascii="Calibri" w:hAnsi="Calibri"/>
                <w:color w:val="000000"/>
                <w:sz w:val="22"/>
                <w:szCs w:val="22"/>
              </w:rPr>
            </w:pPr>
            <w:r w:rsidRPr="00773DD2">
              <w:rPr>
                <w:rFonts w:ascii="Calibri" w:hAnsi="Calibri"/>
                <w:color w:val="000000"/>
                <w:sz w:val="22"/>
                <w:szCs w:val="22"/>
              </w:rPr>
              <w:t>50</w:t>
            </w:r>
          </w:p>
        </w:tc>
        <w:tc>
          <w:tcPr>
            <w:tcW w:w="1401"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r>
      <w:tr w:rsidR="00773DD2" w:rsidRPr="00773DD2" w:rsidTr="00773DD2">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773DD2" w:rsidRPr="00773DD2" w:rsidRDefault="00773DD2" w:rsidP="00773DD2">
            <w:pPr>
              <w:spacing w:before="0" w:after="0"/>
              <w:ind w:left="0"/>
              <w:jc w:val="center"/>
              <w:rPr>
                <w:rFonts w:ascii="Calibri" w:hAnsi="Calibri"/>
                <w:color w:val="000000"/>
                <w:sz w:val="22"/>
                <w:szCs w:val="22"/>
              </w:rPr>
            </w:pPr>
            <w:r w:rsidRPr="00773DD2">
              <w:rPr>
                <w:rFonts w:ascii="Calibri" w:hAnsi="Calibri"/>
                <w:color w:val="000000"/>
                <w:sz w:val="22"/>
                <w:szCs w:val="22"/>
              </w:rPr>
              <w:t>15</w:t>
            </w:r>
          </w:p>
        </w:tc>
        <w:tc>
          <w:tcPr>
            <w:tcW w:w="2305"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CreatedDate</w:t>
            </w:r>
          </w:p>
        </w:tc>
        <w:tc>
          <w:tcPr>
            <w:tcW w:w="1452"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datetime</w:t>
            </w:r>
          </w:p>
        </w:tc>
        <w:tc>
          <w:tcPr>
            <w:tcW w:w="837" w:type="dxa"/>
            <w:tcBorders>
              <w:top w:val="nil"/>
              <w:left w:val="nil"/>
              <w:bottom w:val="single" w:sz="4" w:space="0" w:color="auto"/>
              <w:right w:val="single" w:sz="4" w:space="0" w:color="auto"/>
            </w:tcBorders>
            <w:shd w:val="clear" w:color="auto" w:fill="auto"/>
            <w:noWrap/>
            <w:vAlign w:val="center"/>
            <w:hideMark/>
          </w:tcPr>
          <w:p w:rsidR="00773DD2" w:rsidRPr="00773DD2" w:rsidRDefault="00773DD2" w:rsidP="00773DD2">
            <w:pPr>
              <w:spacing w:before="0" w:after="0"/>
              <w:ind w:left="0"/>
              <w:jc w:val="right"/>
              <w:rPr>
                <w:rFonts w:ascii="Calibri" w:hAnsi="Calibri"/>
                <w:color w:val="000000"/>
                <w:sz w:val="22"/>
                <w:szCs w:val="22"/>
              </w:rPr>
            </w:pPr>
            <w:r w:rsidRPr="00773DD2">
              <w:rPr>
                <w:rFonts w:ascii="Calibri" w:hAnsi="Calibri"/>
                <w:color w:val="000000"/>
                <w:sz w:val="22"/>
                <w:szCs w:val="22"/>
              </w:rPr>
              <w:t>8</w:t>
            </w:r>
          </w:p>
        </w:tc>
        <w:tc>
          <w:tcPr>
            <w:tcW w:w="1401"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r>
      <w:tr w:rsidR="00773DD2" w:rsidRPr="00773DD2" w:rsidTr="00773DD2">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773DD2" w:rsidRPr="00773DD2" w:rsidRDefault="00773DD2" w:rsidP="00773DD2">
            <w:pPr>
              <w:spacing w:before="0" w:after="0"/>
              <w:ind w:left="0"/>
              <w:jc w:val="center"/>
              <w:rPr>
                <w:rFonts w:ascii="Calibri" w:hAnsi="Calibri"/>
                <w:color w:val="000000"/>
                <w:sz w:val="22"/>
                <w:szCs w:val="22"/>
              </w:rPr>
            </w:pPr>
            <w:r w:rsidRPr="00773DD2">
              <w:rPr>
                <w:rFonts w:ascii="Calibri" w:hAnsi="Calibri"/>
                <w:color w:val="000000"/>
                <w:sz w:val="22"/>
                <w:szCs w:val="22"/>
              </w:rPr>
              <w:t>16</w:t>
            </w:r>
          </w:p>
        </w:tc>
        <w:tc>
          <w:tcPr>
            <w:tcW w:w="2305"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ModifiedBy</w:t>
            </w:r>
          </w:p>
        </w:tc>
        <w:tc>
          <w:tcPr>
            <w:tcW w:w="1452"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varchar(50)</w:t>
            </w:r>
          </w:p>
        </w:tc>
        <w:tc>
          <w:tcPr>
            <w:tcW w:w="837" w:type="dxa"/>
            <w:tcBorders>
              <w:top w:val="nil"/>
              <w:left w:val="nil"/>
              <w:bottom w:val="single" w:sz="4" w:space="0" w:color="auto"/>
              <w:right w:val="single" w:sz="4" w:space="0" w:color="auto"/>
            </w:tcBorders>
            <w:shd w:val="clear" w:color="auto" w:fill="auto"/>
            <w:noWrap/>
            <w:vAlign w:val="center"/>
            <w:hideMark/>
          </w:tcPr>
          <w:p w:rsidR="00773DD2" w:rsidRPr="00773DD2" w:rsidRDefault="00773DD2" w:rsidP="00773DD2">
            <w:pPr>
              <w:spacing w:before="0" w:after="0"/>
              <w:ind w:left="0"/>
              <w:jc w:val="right"/>
              <w:rPr>
                <w:rFonts w:ascii="Calibri" w:hAnsi="Calibri"/>
                <w:color w:val="000000"/>
                <w:sz w:val="22"/>
                <w:szCs w:val="22"/>
              </w:rPr>
            </w:pPr>
            <w:r w:rsidRPr="00773DD2">
              <w:rPr>
                <w:rFonts w:ascii="Calibri" w:hAnsi="Calibri"/>
                <w:color w:val="000000"/>
                <w:sz w:val="22"/>
                <w:szCs w:val="22"/>
              </w:rPr>
              <w:t>50</w:t>
            </w:r>
          </w:p>
        </w:tc>
        <w:tc>
          <w:tcPr>
            <w:tcW w:w="1401"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r>
      <w:tr w:rsidR="00773DD2" w:rsidRPr="00773DD2" w:rsidTr="00773DD2">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773DD2" w:rsidRPr="00773DD2" w:rsidRDefault="00773DD2" w:rsidP="00773DD2">
            <w:pPr>
              <w:spacing w:before="0" w:after="0"/>
              <w:ind w:left="0"/>
              <w:jc w:val="center"/>
              <w:rPr>
                <w:rFonts w:ascii="Calibri" w:hAnsi="Calibri"/>
                <w:color w:val="000000"/>
                <w:sz w:val="22"/>
                <w:szCs w:val="22"/>
              </w:rPr>
            </w:pPr>
            <w:r w:rsidRPr="00773DD2">
              <w:rPr>
                <w:rFonts w:ascii="Calibri" w:hAnsi="Calibri"/>
                <w:color w:val="000000"/>
                <w:sz w:val="22"/>
                <w:szCs w:val="22"/>
              </w:rPr>
              <w:t>17</w:t>
            </w:r>
          </w:p>
        </w:tc>
        <w:tc>
          <w:tcPr>
            <w:tcW w:w="2305"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ModifiedDate</w:t>
            </w:r>
          </w:p>
        </w:tc>
        <w:tc>
          <w:tcPr>
            <w:tcW w:w="1452"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datetime</w:t>
            </w:r>
          </w:p>
        </w:tc>
        <w:tc>
          <w:tcPr>
            <w:tcW w:w="837" w:type="dxa"/>
            <w:tcBorders>
              <w:top w:val="nil"/>
              <w:left w:val="nil"/>
              <w:bottom w:val="single" w:sz="4" w:space="0" w:color="auto"/>
              <w:right w:val="single" w:sz="4" w:space="0" w:color="auto"/>
            </w:tcBorders>
            <w:shd w:val="clear" w:color="auto" w:fill="auto"/>
            <w:noWrap/>
            <w:vAlign w:val="center"/>
            <w:hideMark/>
          </w:tcPr>
          <w:p w:rsidR="00773DD2" w:rsidRPr="00773DD2" w:rsidRDefault="00773DD2" w:rsidP="00773DD2">
            <w:pPr>
              <w:spacing w:before="0" w:after="0"/>
              <w:ind w:left="0"/>
              <w:jc w:val="right"/>
              <w:rPr>
                <w:rFonts w:ascii="Calibri" w:hAnsi="Calibri"/>
                <w:color w:val="000000"/>
                <w:sz w:val="22"/>
                <w:szCs w:val="22"/>
              </w:rPr>
            </w:pPr>
            <w:r w:rsidRPr="00773DD2">
              <w:rPr>
                <w:rFonts w:ascii="Calibri" w:hAnsi="Calibri"/>
                <w:color w:val="000000"/>
                <w:sz w:val="22"/>
                <w:szCs w:val="22"/>
              </w:rPr>
              <w:t>8</w:t>
            </w:r>
          </w:p>
        </w:tc>
        <w:tc>
          <w:tcPr>
            <w:tcW w:w="1401"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773DD2" w:rsidRPr="00773DD2" w:rsidRDefault="00773DD2" w:rsidP="00773DD2">
            <w:pPr>
              <w:spacing w:before="0" w:after="0"/>
              <w:ind w:left="0"/>
              <w:jc w:val="left"/>
              <w:rPr>
                <w:rFonts w:ascii="Calibri" w:hAnsi="Calibri"/>
                <w:color w:val="000000"/>
                <w:sz w:val="22"/>
                <w:szCs w:val="22"/>
              </w:rPr>
            </w:pPr>
            <w:r w:rsidRPr="00773DD2">
              <w:rPr>
                <w:rFonts w:ascii="Calibri" w:hAnsi="Calibri"/>
                <w:color w:val="000000"/>
                <w:sz w:val="22"/>
                <w:szCs w:val="22"/>
              </w:rPr>
              <w:t> </w:t>
            </w:r>
          </w:p>
        </w:tc>
      </w:tr>
    </w:tbl>
    <w:p w:rsidR="0039294B" w:rsidRDefault="0039294B" w:rsidP="0039294B">
      <w:pPr>
        <w:ind w:left="0"/>
        <w:rPr>
          <w:rFonts w:ascii="Trebuchet MS" w:hAnsi="Trebuchet MS"/>
          <w:color w:val="365F91" w:themeColor="accent1" w:themeShade="BF"/>
          <w:lang w:val="sv-SE"/>
        </w:rPr>
      </w:pPr>
    </w:p>
    <w:p w:rsidR="00A3730C" w:rsidRDefault="00A3730C" w:rsidP="0039294B">
      <w:pPr>
        <w:ind w:left="0"/>
        <w:rPr>
          <w:rFonts w:ascii="Trebuchet MS" w:hAnsi="Trebuchet MS"/>
          <w:color w:val="365F91" w:themeColor="accent1" w:themeShade="BF"/>
          <w:lang w:val="sv-SE"/>
        </w:rPr>
      </w:pPr>
    </w:p>
    <w:p w:rsidR="00B94523" w:rsidRPr="00F75A8F" w:rsidRDefault="00B94523" w:rsidP="00B94523">
      <w:pPr>
        <w:pStyle w:val="BodyText"/>
        <w:rPr>
          <w:rStyle w:val="IntenseEmphasis"/>
          <w:b w:val="0"/>
          <w:i w:val="0"/>
          <w:color w:val="auto"/>
        </w:rPr>
      </w:pPr>
      <w:r w:rsidRPr="00F75A8F">
        <w:rPr>
          <w:rStyle w:val="IntenseEmphasis"/>
          <w:b w:val="0"/>
          <w:i w:val="0"/>
          <w:color w:val="auto"/>
        </w:rPr>
        <w:t xml:space="preserve">Nama Tabel </w:t>
      </w:r>
      <w:r w:rsidRPr="00F75A8F">
        <w:rPr>
          <w:rStyle w:val="IntenseEmphasis"/>
          <w:b w:val="0"/>
          <w:i w:val="0"/>
          <w:color w:val="auto"/>
        </w:rPr>
        <w:tab/>
        <w:t>:</w:t>
      </w:r>
      <w:r w:rsidRPr="008E10DF">
        <w:t xml:space="preserve"> </w:t>
      </w:r>
      <w:r w:rsidRPr="00B94523">
        <w:rPr>
          <w:rStyle w:val="IntenseEmphasis"/>
          <w:b w:val="0"/>
          <w:i w:val="0"/>
          <w:color w:val="auto"/>
          <w:highlight w:val="yellow"/>
        </w:rPr>
        <w:t>EPROC_MappingUserDept</w:t>
      </w:r>
    </w:p>
    <w:p w:rsidR="0039294B" w:rsidRPr="00B94523" w:rsidRDefault="00B94523" w:rsidP="00B94523">
      <w:pPr>
        <w:pStyle w:val="BodyText"/>
        <w:rPr>
          <w:bCs/>
          <w:iCs/>
        </w:rPr>
      </w:pPr>
      <w:r w:rsidRPr="00F75A8F">
        <w:rPr>
          <w:rStyle w:val="IntenseEmphasis"/>
          <w:b w:val="0"/>
          <w:i w:val="0"/>
          <w:color w:val="auto"/>
        </w:rPr>
        <w:t>Deskripsi</w:t>
      </w:r>
      <w:r w:rsidRPr="00F75A8F">
        <w:rPr>
          <w:rStyle w:val="IntenseEmphasis"/>
          <w:b w:val="0"/>
          <w:i w:val="0"/>
          <w:color w:val="auto"/>
        </w:rPr>
        <w:tab/>
      </w:r>
      <w:r>
        <w:rPr>
          <w:rStyle w:val="IntenseEmphasis"/>
          <w:b w:val="0"/>
          <w:i w:val="0"/>
          <w:color w:val="auto"/>
        </w:rPr>
        <w:tab/>
      </w:r>
      <w:r w:rsidRPr="00F75A8F">
        <w:rPr>
          <w:rStyle w:val="IntenseEmphasis"/>
          <w:b w:val="0"/>
          <w:i w:val="0"/>
          <w:color w:val="auto"/>
        </w:rPr>
        <w:t>:</w:t>
      </w:r>
    </w:p>
    <w:tbl>
      <w:tblPr>
        <w:tblW w:w="10125" w:type="dxa"/>
        <w:tblLook w:val="04A0" w:firstRow="1" w:lastRow="0" w:firstColumn="1" w:lastColumn="0" w:noHBand="0" w:noVBand="1"/>
      </w:tblPr>
      <w:tblGrid>
        <w:gridCol w:w="480"/>
        <w:gridCol w:w="2305"/>
        <w:gridCol w:w="1440"/>
        <w:gridCol w:w="837"/>
        <w:gridCol w:w="1413"/>
        <w:gridCol w:w="1211"/>
        <w:gridCol w:w="1039"/>
        <w:gridCol w:w="1400"/>
      </w:tblGrid>
      <w:tr w:rsidR="00A3730C" w:rsidRPr="00B94523" w:rsidTr="00A3730C">
        <w:trPr>
          <w:trHeight w:val="300"/>
        </w:trPr>
        <w:tc>
          <w:tcPr>
            <w:tcW w:w="480" w:type="dxa"/>
            <w:tcBorders>
              <w:top w:val="single" w:sz="4" w:space="0" w:color="auto"/>
              <w:left w:val="single" w:sz="4" w:space="0" w:color="auto"/>
              <w:bottom w:val="single" w:sz="4" w:space="0" w:color="auto"/>
              <w:right w:val="single" w:sz="4" w:space="0" w:color="auto"/>
            </w:tcBorders>
            <w:shd w:val="clear" w:color="000000" w:fill="F2F2F2"/>
            <w:noWrap/>
            <w:hideMark/>
          </w:tcPr>
          <w:p w:rsidR="00B94523" w:rsidRPr="00B94523" w:rsidRDefault="00B94523" w:rsidP="00A3730C">
            <w:pPr>
              <w:spacing w:before="0" w:after="0"/>
              <w:ind w:left="0"/>
              <w:jc w:val="center"/>
              <w:rPr>
                <w:rFonts w:ascii="Calibri" w:hAnsi="Calibri"/>
                <w:b/>
                <w:bCs/>
                <w:color w:val="000000"/>
                <w:sz w:val="22"/>
                <w:szCs w:val="22"/>
              </w:rPr>
            </w:pPr>
            <w:r w:rsidRPr="00B94523">
              <w:rPr>
                <w:rFonts w:ascii="Calibri" w:hAnsi="Calibri"/>
                <w:b/>
                <w:bCs/>
                <w:color w:val="000000"/>
                <w:sz w:val="22"/>
                <w:szCs w:val="22"/>
              </w:rPr>
              <w:t>No</w:t>
            </w:r>
          </w:p>
        </w:tc>
        <w:tc>
          <w:tcPr>
            <w:tcW w:w="2305" w:type="dxa"/>
            <w:tcBorders>
              <w:top w:val="single" w:sz="4" w:space="0" w:color="auto"/>
              <w:left w:val="nil"/>
              <w:bottom w:val="single" w:sz="4" w:space="0" w:color="auto"/>
              <w:right w:val="single" w:sz="4" w:space="0" w:color="auto"/>
            </w:tcBorders>
            <w:shd w:val="clear" w:color="000000" w:fill="F2F2F2"/>
            <w:noWrap/>
            <w:hideMark/>
          </w:tcPr>
          <w:p w:rsidR="00B94523" w:rsidRPr="00B94523" w:rsidRDefault="00B94523" w:rsidP="00A3730C">
            <w:pPr>
              <w:spacing w:before="0" w:after="0"/>
              <w:ind w:left="0"/>
              <w:jc w:val="center"/>
              <w:rPr>
                <w:rFonts w:ascii="Calibri" w:hAnsi="Calibri"/>
                <w:b/>
                <w:bCs/>
                <w:color w:val="000000"/>
                <w:sz w:val="22"/>
                <w:szCs w:val="22"/>
              </w:rPr>
            </w:pPr>
            <w:r w:rsidRPr="00B94523">
              <w:rPr>
                <w:rFonts w:ascii="Calibri" w:hAnsi="Calibri"/>
                <w:b/>
                <w:bCs/>
                <w:color w:val="000000"/>
                <w:sz w:val="22"/>
                <w:szCs w:val="22"/>
              </w:rPr>
              <w:t>Nama Field</w:t>
            </w:r>
          </w:p>
        </w:tc>
        <w:tc>
          <w:tcPr>
            <w:tcW w:w="1440" w:type="dxa"/>
            <w:tcBorders>
              <w:top w:val="single" w:sz="4" w:space="0" w:color="auto"/>
              <w:left w:val="nil"/>
              <w:bottom w:val="single" w:sz="4" w:space="0" w:color="auto"/>
              <w:right w:val="single" w:sz="4" w:space="0" w:color="auto"/>
            </w:tcBorders>
            <w:shd w:val="clear" w:color="000000" w:fill="F2F2F2"/>
            <w:noWrap/>
            <w:hideMark/>
          </w:tcPr>
          <w:p w:rsidR="00B94523" w:rsidRPr="00B94523" w:rsidRDefault="00B94523" w:rsidP="00A3730C">
            <w:pPr>
              <w:spacing w:before="0" w:after="0"/>
              <w:ind w:left="0"/>
              <w:jc w:val="center"/>
              <w:rPr>
                <w:rFonts w:ascii="Calibri" w:hAnsi="Calibri"/>
                <w:b/>
                <w:bCs/>
                <w:color w:val="000000"/>
                <w:sz w:val="22"/>
                <w:szCs w:val="22"/>
              </w:rPr>
            </w:pPr>
            <w:r w:rsidRPr="00B94523">
              <w:rPr>
                <w:rFonts w:ascii="Calibri" w:hAnsi="Calibri"/>
                <w:b/>
                <w:bCs/>
                <w:color w:val="000000"/>
                <w:sz w:val="22"/>
                <w:szCs w:val="22"/>
              </w:rPr>
              <w:t>Type</w:t>
            </w:r>
          </w:p>
        </w:tc>
        <w:tc>
          <w:tcPr>
            <w:tcW w:w="837" w:type="dxa"/>
            <w:tcBorders>
              <w:top w:val="single" w:sz="4" w:space="0" w:color="auto"/>
              <w:left w:val="nil"/>
              <w:bottom w:val="single" w:sz="4" w:space="0" w:color="auto"/>
              <w:right w:val="single" w:sz="4" w:space="0" w:color="auto"/>
            </w:tcBorders>
            <w:shd w:val="clear" w:color="000000" w:fill="F2F2F2"/>
            <w:noWrap/>
            <w:hideMark/>
          </w:tcPr>
          <w:p w:rsidR="00B94523" w:rsidRPr="00B94523" w:rsidRDefault="00B94523" w:rsidP="00A3730C">
            <w:pPr>
              <w:spacing w:before="0" w:after="0"/>
              <w:ind w:left="0"/>
              <w:jc w:val="center"/>
              <w:rPr>
                <w:rFonts w:ascii="Calibri" w:hAnsi="Calibri"/>
                <w:b/>
                <w:bCs/>
                <w:color w:val="000000"/>
                <w:sz w:val="22"/>
                <w:szCs w:val="22"/>
              </w:rPr>
            </w:pPr>
            <w:r w:rsidRPr="00B94523">
              <w:rPr>
                <w:rFonts w:ascii="Calibri" w:hAnsi="Calibri"/>
                <w:b/>
                <w:bCs/>
                <w:color w:val="000000"/>
                <w:sz w:val="22"/>
                <w:szCs w:val="22"/>
              </w:rPr>
              <w:t>Length</w:t>
            </w:r>
          </w:p>
        </w:tc>
        <w:tc>
          <w:tcPr>
            <w:tcW w:w="1413" w:type="dxa"/>
            <w:tcBorders>
              <w:top w:val="single" w:sz="4" w:space="0" w:color="auto"/>
              <w:left w:val="nil"/>
              <w:bottom w:val="single" w:sz="4" w:space="0" w:color="auto"/>
              <w:right w:val="single" w:sz="4" w:space="0" w:color="auto"/>
            </w:tcBorders>
            <w:shd w:val="clear" w:color="000000" w:fill="F2F2F2"/>
            <w:noWrap/>
            <w:hideMark/>
          </w:tcPr>
          <w:p w:rsidR="00B94523" w:rsidRPr="00B94523" w:rsidRDefault="00B94523" w:rsidP="00A3730C">
            <w:pPr>
              <w:spacing w:before="0" w:after="0"/>
              <w:ind w:left="0"/>
              <w:jc w:val="center"/>
              <w:rPr>
                <w:rFonts w:ascii="Calibri" w:hAnsi="Calibri"/>
                <w:b/>
                <w:bCs/>
                <w:color w:val="000000"/>
                <w:sz w:val="22"/>
                <w:szCs w:val="22"/>
              </w:rPr>
            </w:pPr>
            <w:r w:rsidRPr="00B94523">
              <w:rPr>
                <w:rFonts w:ascii="Calibri" w:hAnsi="Calibri"/>
                <w:b/>
                <w:bCs/>
                <w:color w:val="000000"/>
                <w:sz w:val="22"/>
                <w:szCs w:val="22"/>
              </w:rPr>
              <w:t>Keterangan</w:t>
            </w:r>
          </w:p>
        </w:tc>
        <w:tc>
          <w:tcPr>
            <w:tcW w:w="1211" w:type="dxa"/>
            <w:tcBorders>
              <w:top w:val="single" w:sz="4" w:space="0" w:color="auto"/>
              <w:left w:val="nil"/>
              <w:bottom w:val="single" w:sz="4" w:space="0" w:color="auto"/>
              <w:right w:val="single" w:sz="4" w:space="0" w:color="auto"/>
            </w:tcBorders>
            <w:shd w:val="clear" w:color="000000" w:fill="F2F2F2"/>
            <w:noWrap/>
            <w:hideMark/>
          </w:tcPr>
          <w:p w:rsidR="00B94523" w:rsidRPr="00B94523" w:rsidRDefault="00B94523" w:rsidP="00A3730C">
            <w:pPr>
              <w:spacing w:before="0" w:after="0"/>
              <w:ind w:left="0"/>
              <w:jc w:val="center"/>
              <w:rPr>
                <w:rFonts w:ascii="Calibri" w:hAnsi="Calibri"/>
                <w:b/>
                <w:bCs/>
                <w:color w:val="000000"/>
                <w:sz w:val="22"/>
                <w:szCs w:val="22"/>
              </w:rPr>
            </w:pPr>
            <w:r w:rsidRPr="00B94523">
              <w:rPr>
                <w:rFonts w:ascii="Calibri" w:hAnsi="Calibri"/>
                <w:b/>
                <w:bCs/>
                <w:color w:val="000000"/>
                <w:sz w:val="22"/>
                <w:szCs w:val="22"/>
              </w:rPr>
              <w:t>Refference</w:t>
            </w:r>
          </w:p>
        </w:tc>
        <w:tc>
          <w:tcPr>
            <w:tcW w:w="1039" w:type="dxa"/>
            <w:tcBorders>
              <w:top w:val="single" w:sz="4" w:space="0" w:color="auto"/>
              <w:left w:val="nil"/>
              <w:bottom w:val="single" w:sz="4" w:space="0" w:color="auto"/>
              <w:right w:val="single" w:sz="4" w:space="0" w:color="auto"/>
            </w:tcBorders>
            <w:shd w:val="clear" w:color="000000" w:fill="F2F2F2"/>
            <w:noWrap/>
            <w:hideMark/>
          </w:tcPr>
          <w:p w:rsidR="00B94523" w:rsidRPr="00B94523" w:rsidRDefault="00B94523" w:rsidP="00A3730C">
            <w:pPr>
              <w:spacing w:before="0" w:after="0"/>
              <w:ind w:left="0"/>
              <w:jc w:val="center"/>
              <w:rPr>
                <w:rFonts w:ascii="Calibri" w:hAnsi="Calibri"/>
                <w:b/>
                <w:bCs/>
                <w:color w:val="000000"/>
                <w:sz w:val="22"/>
                <w:szCs w:val="22"/>
              </w:rPr>
            </w:pPr>
            <w:r w:rsidRPr="00B94523">
              <w:rPr>
                <w:rFonts w:ascii="Calibri" w:hAnsi="Calibri"/>
                <w:b/>
                <w:bCs/>
                <w:color w:val="000000"/>
                <w:sz w:val="22"/>
                <w:szCs w:val="22"/>
              </w:rPr>
              <w:t>Check Field / Check Value</w:t>
            </w:r>
          </w:p>
        </w:tc>
        <w:tc>
          <w:tcPr>
            <w:tcW w:w="1400" w:type="dxa"/>
            <w:tcBorders>
              <w:top w:val="single" w:sz="4" w:space="0" w:color="auto"/>
              <w:left w:val="nil"/>
              <w:bottom w:val="single" w:sz="4" w:space="0" w:color="auto"/>
              <w:right w:val="single" w:sz="4" w:space="0" w:color="auto"/>
            </w:tcBorders>
            <w:shd w:val="clear" w:color="000000" w:fill="F2F2F2"/>
            <w:noWrap/>
            <w:hideMark/>
          </w:tcPr>
          <w:p w:rsidR="00B94523" w:rsidRPr="00B94523" w:rsidRDefault="00B94523" w:rsidP="00A3730C">
            <w:pPr>
              <w:spacing w:before="0" w:after="0"/>
              <w:ind w:left="0"/>
              <w:jc w:val="center"/>
              <w:rPr>
                <w:rFonts w:ascii="Calibri" w:hAnsi="Calibri"/>
                <w:b/>
                <w:bCs/>
                <w:color w:val="000000"/>
                <w:sz w:val="22"/>
                <w:szCs w:val="22"/>
              </w:rPr>
            </w:pPr>
            <w:r w:rsidRPr="00B94523">
              <w:rPr>
                <w:rFonts w:ascii="Calibri" w:hAnsi="Calibri"/>
                <w:b/>
                <w:bCs/>
                <w:color w:val="000000"/>
                <w:sz w:val="22"/>
                <w:szCs w:val="22"/>
              </w:rPr>
              <w:t>Default Value</w:t>
            </w:r>
          </w:p>
        </w:tc>
      </w:tr>
      <w:tr w:rsidR="00B94523" w:rsidRPr="00B94523" w:rsidTr="00A3730C">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B94523" w:rsidRPr="00B94523" w:rsidRDefault="00B94523" w:rsidP="00A3730C">
            <w:pPr>
              <w:spacing w:before="0" w:after="0"/>
              <w:ind w:left="0"/>
              <w:jc w:val="center"/>
              <w:rPr>
                <w:rFonts w:ascii="Calibri" w:hAnsi="Calibri"/>
                <w:color w:val="000000"/>
                <w:sz w:val="22"/>
                <w:szCs w:val="22"/>
              </w:rPr>
            </w:pPr>
            <w:r w:rsidRPr="00B94523">
              <w:rPr>
                <w:rFonts w:ascii="Calibri" w:hAnsi="Calibri"/>
                <w:color w:val="000000"/>
                <w:sz w:val="22"/>
                <w:szCs w:val="22"/>
              </w:rPr>
              <w:t>1</w:t>
            </w:r>
          </w:p>
        </w:tc>
        <w:tc>
          <w:tcPr>
            <w:tcW w:w="2305" w:type="dxa"/>
            <w:tcBorders>
              <w:top w:val="nil"/>
              <w:left w:val="nil"/>
              <w:bottom w:val="single" w:sz="4" w:space="0" w:color="auto"/>
              <w:right w:val="single" w:sz="4" w:space="0" w:color="auto"/>
            </w:tcBorders>
            <w:shd w:val="clear" w:color="auto" w:fill="auto"/>
            <w:noWrap/>
            <w:hideMark/>
          </w:tcPr>
          <w:p w:rsidR="00B94523" w:rsidRPr="00B94523" w:rsidRDefault="00B94523" w:rsidP="00A3730C">
            <w:pPr>
              <w:spacing w:before="0" w:after="0"/>
              <w:ind w:left="0"/>
              <w:jc w:val="left"/>
              <w:rPr>
                <w:rFonts w:ascii="Calibri" w:hAnsi="Calibri"/>
                <w:color w:val="000000"/>
                <w:sz w:val="22"/>
                <w:szCs w:val="22"/>
              </w:rPr>
            </w:pPr>
            <w:r w:rsidRPr="00B94523">
              <w:rPr>
                <w:rFonts w:ascii="Calibri" w:hAnsi="Calibri"/>
                <w:color w:val="000000"/>
                <w:sz w:val="22"/>
                <w:szCs w:val="22"/>
              </w:rPr>
              <w:t>MappingUserDeptID</w:t>
            </w:r>
          </w:p>
        </w:tc>
        <w:tc>
          <w:tcPr>
            <w:tcW w:w="1440" w:type="dxa"/>
            <w:tcBorders>
              <w:top w:val="nil"/>
              <w:left w:val="nil"/>
              <w:bottom w:val="single" w:sz="4" w:space="0" w:color="auto"/>
              <w:right w:val="single" w:sz="4" w:space="0" w:color="auto"/>
            </w:tcBorders>
            <w:shd w:val="clear" w:color="auto" w:fill="auto"/>
            <w:noWrap/>
            <w:hideMark/>
          </w:tcPr>
          <w:p w:rsidR="00B94523" w:rsidRPr="00B94523" w:rsidRDefault="00B94523" w:rsidP="00A3730C">
            <w:pPr>
              <w:spacing w:before="0" w:after="0"/>
              <w:ind w:left="0"/>
              <w:jc w:val="left"/>
              <w:rPr>
                <w:rFonts w:ascii="Calibri" w:hAnsi="Calibri"/>
                <w:color w:val="000000"/>
                <w:sz w:val="22"/>
                <w:szCs w:val="22"/>
              </w:rPr>
            </w:pPr>
            <w:r w:rsidRPr="00B94523">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hideMark/>
          </w:tcPr>
          <w:p w:rsidR="00B94523" w:rsidRPr="00B94523" w:rsidRDefault="00B94523" w:rsidP="00A3730C">
            <w:pPr>
              <w:spacing w:before="0" w:after="0"/>
              <w:ind w:left="0"/>
              <w:jc w:val="right"/>
              <w:rPr>
                <w:rFonts w:ascii="Calibri" w:hAnsi="Calibri"/>
                <w:color w:val="000000"/>
                <w:sz w:val="22"/>
                <w:szCs w:val="22"/>
              </w:rPr>
            </w:pPr>
            <w:r w:rsidRPr="00B94523">
              <w:rPr>
                <w:rFonts w:ascii="Calibri" w:hAnsi="Calibri"/>
                <w:color w:val="000000"/>
                <w:sz w:val="22"/>
                <w:szCs w:val="22"/>
              </w:rPr>
              <w:t>4</w:t>
            </w:r>
          </w:p>
        </w:tc>
        <w:tc>
          <w:tcPr>
            <w:tcW w:w="1413" w:type="dxa"/>
            <w:tcBorders>
              <w:top w:val="nil"/>
              <w:left w:val="nil"/>
              <w:bottom w:val="single" w:sz="4" w:space="0" w:color="auto"/>
              <w:right w:val="single" w:sz="4" w:space="0" w:color="auto"/>
            </w:tcBorders>
            <w:shd w:val="clear" w:color="auto" w:fill="auto"/>
            <w:noWrap/>
            <w:vAlign w:val="bottom"/>
            <w:hideMark/>
          </w:tcPr>
          <w:p w:rsidR="00B94523" w:rsidRPr="00B94523" w:rsidRDefault="00B94523" w:rsidP="00B94523">
            <w:pPr>
              <w:spacing w:before="0" w:after="0"/>
              <w:ind w:left="0"/>
              <w:jc w:val="left"/>
              <w:rPr>
                <w:rFonts w:ascii="Calibri" w:hAnsi="Calibri"/>
                <w:color w:val="000000"/>
                <w:sz w:val="22"/>
                <w:szCs w:val="22"/>
              </w:rPr>
            </w:pPr>
            <w:r w:rsidRPr="00B94523">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B94523" w:rsidRPr="00B94523" w:rsidRDefault="00B94523" w:rsidP="00B94523">
            <w:pPr>
              <w:spacing w:before="0" w:after="0"/>
              <w:ind w:left="0"/>
              <w:jc w:val="left"/>
              <w:rPr>
                <w:rFonts w:ascii="Calibri" w:hAnsi="Calibri"/>
                <w:color w:val="000000"/>
                <w:sz w:val="22"/>
                <w:szCs w:val="22"/>
              </w:rPr>
            </w:pPr>
            <w:r w:rsidRPr="00B94523">
              <w:rPr>
                <w:rFonts w:ascii="Calibri" w:hAnsi="Calibri"/>
                <w:color w:val="000000"/>
                <w:sz w:val="22"/>
                <w:szCs w:val="22"/>
              </w:rPr>
              <w:t>PK</w:t>
            </w:r>
          </w:p>
        </w:tc>
        <w:tc>
          <w:tcPr>
            <w:tcW w:w="1039" w:type="dxa"/>
            <w:tcBorders>
              <w:top w:val="nil"/>
              <w:left w:val="nil"/>
              <w:bottom w:val="single" w:sz="4" w:space="0" w:color="auto"/>
              <w:right w:val="single" w:sz="4" w:space="0" w:color="auto"/>
            </w:tcBorders>
            <w:shd w:val="clear" w:color="auto" w:fill="auto"/>
            <w:noWrap/>
            <w:vAlign w:val="bottom"/>
            <w:hideMark/>
          </w:tcPr>
          <w:p w:rsidR="00B94523" w:rsidRPr="00B94523" w:rsidRDefault="00B94523" w:rsidP="00B94523">
            <w:pPr>
              <w:spacing w:before="0" w:after="0"/>
              <w:ind w:left="0"/>
              <w:jc w:val="left"/>
              <w:rPr>
                <w:rFonts w:ascii="Calibri" w:hAnsi="Calibri"/>
                <w:color w:val="000000"/>
                <w:sz w:val="22"/>
                <w:szCs w:val="22"/>
              </w:rPr>
            </w:pPr>
            <w:r w:rsidRPr="00B94523">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B94523" w:rsidRPr="00B94523" w:rsidRDefault="00B94523" w:rsidP="00B94523">
            <w:pPr>
              <w:spacing w:before="0" w:after="0"/>
              <w:ind w:left="0"/>
              <w:jc w:val="left"/>
              <w:rPr>
                <w:rFonts w:ascii="Calibri" w:hAnsi="Calibri"/>
                <w:color w:val="000000"/>
                <w:sz w:val="22"/>
                <w:szCs w:val="22"/>
              </w:rPr>
            </w:pPr>
            <w:r w:rsidRPr="00B94523">
              <w:rPr>
                <w:rFonts w:ascii="Calibri" w:hAnsi="Calibri"/>
                <w:color w:val="000000"/>
                <w:sz w:val="22"/>
                <w:szCs w:val="22"/>
              </w:rPr>
              <w:t> </w:t>
            </w:r>
          </w:p>
        </w:tc>
      </w:tr>
      <w:tr w:rsidR="00B94523" w:rsidRPr="00B94523" w:rsidTr="00A3730C">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B94523" w:rsidRPr="00B94523" w:rsidRDefault="00B94523" w:rsidP="00A3730C">
            <w:pPr>
              <w:spacing w:before="0" w:after="0"/>
              <w:ind w:left="0"/>
              <w:jc w:val="center"/>
              <w:rPr>
                <w:rFonts w:ascii="Calibri" w:hAnsi="Calibri"/>
                <w:color w:val="000000"/>
                <w:sz w:val="22"/>
                <w:szCs w:val="22"/>
              </w:rPr>
            </w:pPr>
            <w:r w:rsidRPr="00B94523">
              <w:rPr>
                <w:rFonts w:ascii="Calibri" w:hAnsi="Calibri"/>
                <w:color w:val="000000"/>
                <w:sz w:val="22"/>
                <w:szCs w:val="22"/>
              </w:rPr>
              <w:t>2</w:t>
            </w:r>
          </w:p>
        </w:tc>
        <w:tc>
          <w:tcPr>
            <w:tcW w:w="2305" w:type="dxa"/>
            <w:tcBorders>
              <w:top w:val="nil"/>
              <w:left w:val="nil"/>
              <w:bottom w:val="single" w:sz="4" w:space="0" w:color="auto"/>
              <w:right w:val="single" w:sz="4" w:space="0" w:color="auto"/>
            </w:tcBorders>
            <w:shd w:val="clear" w:color="auto" w:fill="auto"/>
            <w:noWrap/>
            <w:hideMark/>
          </w:tcPr>
          <w:p w:rsidR="00B94523" w:rsidRPr="00B94523" w:rsidRDefault="00B94523" w:rsidP="00A3730C">
            <w:pPr>
              <w:spacing w:before="0" w:after="0"/>
              <w:ind w:left="0"/>
              <w:jc w:val="left"/>
              <w:rPr>
                <w:rFonts w:ascii="Calibri" w:hAnsi="Calibri"/>
                <w:color w:val="000000"/>
                <w:sz w:val="22"/>
                <w:szCs w:val="22"/>
              </w:rPr>
            </w:pPr>
            <w:r w:rsidRPr="00B94523">
              <w:rPr>
                <w:rFonts w:ascii="Calibri" w:hAnsi="Calibri"/>
                <w:color w:val="000000"/>
                <w:sz w:val="22"/>
                <w:szCs w:val="22"/>
              </w:rPr>
              <w:t>UserID</w:t>
            </w:r>
          </w:p>
        </w:tc>
        <w:tc>
          <w:tcPr>
            <w:tcW w:w="1440" w:type="dxa"/>
            <w:tcBorders>
              <w:top w:val="nil"/>
              <w:left w:val="nil"/>
              <w:bottom w:val="single" w:sz="4" w:space="0" w:color="auto"/>
              <w:right w:val="single" w:sz="4" w:space="0" w:color="auto"/>
            </w:tcBorders>
            <w:shd w:val="clear" w:color="auto" w:fill="auto"/>
            <w:noWrap/>
            <w:hideMark/>
          </w:tcPr>
          <w:p w:rsidR="00B94523" w:rsidRPr="00B94523" w:rsidRDefault="00B94523" w:rsidP="00A3730C">
            <w:pPr>
              <w:spacing w:before="0" w:after="0"/>
              <w:ind w:left="0"/>
              <w:jc w:val="left"/>
              <w:rPr>
                <w:rFonts w:ascii="Calibri" w:hAnsi="Calibri"/>
                <w:color w:val="000000"/>
                <w:sz w:val="22"/>
                <w:szCs w:val="22"/>
              </w:rPr>
            </w:pPr>
            <w:r w:rsidRPr="00B94523">
              <w:rPr>
                <w:rFonts w:ascii="Calibri" w:hAnsi="Calibri"/>
                <w:color w:val="000000"/>
                <w:sz w:val="22"/>
                <w:szCs w:val="22"/>
              </w:rPr>
              <w:t>varchar(50)</w:t>
            </w:r>
          </w:p>
        </w:tc>
        <w:tc>
          <w:tcPr>
            <w:tcW w:w="837" w:type="dxa"/>
            <w:tcBorders>
              <w:top w:val="nil"/>
              <w:left w:val="nil"/>
              <w:bottom w:val="single" w:sz="4" w:space="0" w:color="auto"/>
              <w:right w:val="single" w:sz="4" w:space="0" w:color="auto"/>
            </w:tcBorders>
            <w:shd w:val="clear" w:color="auto" w:fill="auto"/>
            <w:noWrap/>
            <w:hideMark/>
          </w:tcPr>
          <w:p w:rsidR="00B94523" w:rsidRPr="00B94523" w:rsidRDefault="00B94523" w:rsidP="00A3730C">
            <w:pPr>
              <w:spacing w:before="0" w:after="0"/>
              <w:ind w:left="0"/>
              <w:jc w:val="right"/>
              <w:rPr>
                <w:rFonts w:ascii="Calibri" w:hAnsi="Calibri"/>
                <w:color w:val="000000"/>
                <w:sz w:val="22"/>
                <w:szCs w:val="22"/>
              </w:rPr>
            </w:pPr>
            <w:r w:rsidRPr="00B94523">
              <w:rPr>
                <w:rFonts w:ascii="Calibri" w:hAnsi="Calibri"/>
                <w:color w:val="000000"/>
                <w:sz w:val="22"/>
                <w:szCs w:val="22"/>
              </w:rPr>
              <w:t>50</w:t>
            </w:r>
          </w:p>
        </w:tc>
        <w:tc>
          <w:tcPr>
            <w:tcW w:w="1413" w:type="dxa"/>
            <w:tcBorders>
              <w:top w:val="nil"/>
              <w:left w:val="nil"/>
              <w:bottom w:val="single" w:sz="4" w:space="0" w:color="auto"/>
              <w:right w:val="single" w:sz="4" w:space="0" w:color="auto"/>
            </w:tcBorders>
            <w:shd w:val="clear" w:color="auto" w:fill="auto"/>
            <w:noWrap/>
            <w:vAlign w:val="bottom"/>
            <w:hideMark/>
          </w:tcPr>
          <w:p w:rsidR="00B94523" w:rsidRPr="00B94523" w:rsidRDefault="00B94523" w:rsidP="00B94523">
            <w:pPr>
              <w:spacing w:before="0" w:after="0"/>
              <w:ind w:left="0"/>
              <w:jc w:val="left"/>
              <w:rPr>
                <w:rFonts w:ascii="Calibri" w:hAnsi="Calibri"/>
                <w:color w:val="000000"/>
                <w:sz w:val="22"/>
                <w:szCs w:val="22"/>
              </w:rPr>
            </w:pPr>
            <w:r w:rsidRPr="00B94523">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B94523" w:rsidRPr="00B94523" w:rsidRDefault="00B94523" w:rsidP="00B94523">
            <w:pPr>
              <w:spacing w:before="0" w:after="0"/>
              <w:ind w:left="0"/>
              <w:jc w:val="left"/>
              <w:rPr>
                <w:rFonts w:ascii="Calibri" w:hAnsi="Calibri"/>
                <w:color w:val="000000"/>
                <w:sz w:val="22"/>
                <w:szCs w:val="22"/>
              </w:rPr>
            </w:pPr>
            <w:r w:rsidRPr="00B94523">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B94523" w:rsidRPr="00B94523" w:rsidRDefault="00B94523" w:rsidP="00B94523">
            <w:pPr>
              <w:spacing w:before="0" w:after="0"/>
              <w:ind w:left="0"/>
              <w:jc w:val="left"/>
              <w:rPr>
                <w:rFonts w:ascii="Calibri" w:hAnsi="Calibri"/>
                <w:color w:val="000000"/>
                <w:sz w:val="22"/>
                <w:szCs w:val="22"/>
              </w:rPr>
            </w:pPr>
            <w:r w:rsidRPr="00B94523">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B94523" w:rsidRPr="00B94523" w:rsidRDefault="00B94523" w:rsidP="00B94523">
            <w:pPr>
              <w:spacing w:before="0" w:after="0"/>
              <w:ind w:left="0"/>
              <w:jc w:val="left"/>
              <w:rPr>
                <w:rFonts w:ascii="Calibri" w:hAnsi="Calibri"/>
                <w:color w:val="000000"/>
                <w:sz w:val="22"/>
                <w:szCs w:val="22"/>
              </w:rPr>
            </w:pPr>
            <w:r w:rsidRPr="00B94523">
              <w:rPr>
                <w:rFonts w:ascii="Calibri" w:hAnsi="Calibri"/>
                <w:color w:val="000000"/>
                <w:sz w:val="22"/>
                <w:szCs w:val="22"/>
              </w:rPr>
              <w:t> </w:t>
            </w:r>
          </w:p>
        </w:tc>
      </w:tr>
      <w:tr w:rsidR="00B94523" w:rsidRPr="00B94523" w:rsidTr="00A3730C">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B94523" w:rsidRPr="00B94523" w:rsidRDefault="00B94523" w:rsidP="00A3730C">
            <w:pPr>
              <w:spacing w:before="0" w:after="0"/>
              <w:ind w:left="0"/>
              <w:jc w:val="center"/>
              <w:rPr>
                <w:rFonts w:ascii="Calibri" w:hAnsi="Calibri"/>
                <w:color w:val="000000"/>
                <w:sz w:val="22"/>
                <w:szCs w:val="22"/>
              </w:rPr>
            </w:pPr>
            <w:r w:rsidRPr="00B94523">
              <w:rPr>
                <w:rFonts w:ascii="Calibri" w:hAnsi="Calibri"/>
                <w:color w:val="000000"/>
                <w:sz w:val="22"/>
                <w:szCs w:val="22"/>
              </w:rPr>
              <w:t>3</w:t>
            </w:r>
          </w:p>
        </w:tc>
        <w:tc>
          <w:tcPr>
            <w:tcW w:w="2305" w:type="dxa"/>
            <w:tcBorders>
              <w:top w:val="nil"/>
              <w:left w:val="nil"/>
              <w:bottom w:val="single" w:sz="4" w:space="0" w:color="auto"/>
              <w:right w:val="single" w:sz="4" w:space="0" w:color="auto"/>
            </w:tcBorders>
            <w:shd w:val="clear" w:color="auto" w:fill="auto"/>
            <w:noWrap/>
            <w:hideMark/>
          </w:tcPr>
          <w:p w:rsidR="00B94523" w:rsidRPr="00B94523" w:rsidRDefault="00B94523" w:rsidP="00A3730C">
            <w:pPr>
              <w:spacing w:before="0" w:after="0"/>
              <w:ind w:left="0"/>
              <w:jc w:val="left"/>
              <w:rPr>
                <w:rFonts w:ascii="Calibri" w:hAnsi="Calibri"/>
                <w:color w:val="000000"/>
                <w:sz w:val="22"/>
                <w:szCs w:val="22"/>
              </w:rPr>
            </w:pPr>
            <w:r w:rsidRPr="00B94523">
              <w:rPr>
                <w:rFonts w:ascii="Calibri" w:hAnsi="Calibri"/>
                <w:color w:val="000000"/>
                <w:sz w:val="22"/>
                <w:szCs w:val="22"/>
              </w:rPr>
              <w:t>SourcingType</w:t>
            </w:r>
          </w:p>
        </w:tc>
        <w:tc>
          <w:tcPr>
            <w:tcW w:w="1440" w:type="dxa"/>
            <w:tcBorders>
              <w:top w:val="nil"/>
              <w:left w:val="nil"/>
              <w:bottom w:val="single" w:sz="4" w:space="0" w:color="auto"/>
              <w:right w:val="single" w:sz="4" w:space="0" w:color="auto"/>
            </w:tcBorders>
            <w:shd w:val="clear" w:color="auto" w:fill="auto"/>
            <w:noWrap/>
            <w:hideMark/>
          </w:tcPr>
          <w:p w:rsidR="00B94523" w:rsidRPr="00B94523" w:rsidRDefault="00B94523" w:rsidP="00A3730C">
            <w:pPr>
              <w:spacing w:before="0" w:after="0"/>
              <w:ind w:left="0"/>
              <w:jc w:val="left"/>
              <w:rPr>
                <w:rFonts w:ascii="Calibri" w:hAnsi="Calibri"/>
                <w:color w:val="000000"/>
                <w:sz w:val="22"/>
                <w:szCs w:val="22"/>
              </w:rPr>
            </w:pPr>
            <w:r w:rsidRPr="00B94523">
              <w:rPr>
                <w:rFonts w:ascii="Calibri" w:hAnsi="Calibri"/>
                <w:color w:val="000000"/>
                <w:sz w:val="22"/>
                <w:szCs w:val="22"/>
              </w:rPr>
              <w:t>int</w:t>
            </w:r>
          </w:p>
        </w:tc>
        <w:tc>
          <w:tcPr>
            <w:tcW w:w="837" w:type="dxa"/>
            <w:tcBorders>
              <w:top w:val="nil"/>
              <w:left w:val="nil"/>
              <w:bottom w:val="single" w:sz="4" w:space="0" w:color="auto"/>
              <w:right w:val="single" w:sz="4" w:space="0" w:color="auto"/>
            </w:tcBorders>
            <w:shd w:val="clear" w:color="auto" w:fill="auto"/>
            <w:noWrap/>
            <w:hideMark/>
          </w:tcPr>
          <w:p w:rsidR="00B94523" w:rsidRPr="00B94523" w:rsidRDefault="00B94523" w:rsidP="00A3730C">
            <w:pPr>
              <w:spacing w:before="0" w:after="0"/>
              <w:ind w:left="0"/>
              <w:jc w:val="right"/>
              <w:rPr>
                <w:rFonts w:ascii="Calibri" w:hAnsi="Calibri"/>
                <w:color w:val="000000"/>
                <w:sz w:val="22"/>
                <w:szCs w:val="22"/>
              </w:rPr>
            </w:pPr>
            <w:r w:rsidRPr="00B94523">
              <w:rPr>
                <w:rFonts w:ascii="Calibri" w:hAnsi="Calibri"/>
                <w:color w:val="000000"/>
                <w:sz w:val="22"/>
                <w:szCs w:val="22"/>
              </w:rPr>
              <w:t>4</w:t>
            </w:r>
          </w:p>
        </w:tc>
        <w:tc>
          <w:tcPr>
            <w:tcW w:w="1413" w:type="dxa"/>
            <w:tcBorders>
              <w:top w:val="nil"/>
              <w:left w:val="nil"/>
              <w:bottom w:val="single" w:sz="4" w:space="0" w:color="auto"/>
              <w:right w:val="single" w:sz="4" w:space="0" w:color="auto"/>
            </w:tcBorders>
            <w:shd w:val="clear" w:color="auto" w:fill="auto"/>
            <w:noWrap/>
            <w:vAlign w:val="bottom"/>
            <w:hideMark/>
          </w:tcPr>
          <w:p w:rsidR="00B94523" w:rsidRPr="00B94523" w:rsidRDefault="00B94523" w:rsidP="00B94523">
            <w:pPr>
              <w:spacing w:before="0" w:after="0"/>
              <w:ind w:left="0"/>
              <w:jc w:val="left"/>
              <w:rPr>
                <w:rFonts w:ascii="Calibri" w:hAnsi="Calibri"/>
                <w:color w:val="000000"/>
                <w:sz w:val="22"/>
                <w:szCs w:val="22"/>
              </w:rPr>
            </w:pPr>
            <w:r w:rsidRPr="00B94523">
              <w:rPr>
                <w:rFonts w:ascii="Calibri" w:hAnsi="Calibri"/>
                <w:color w:val="000000"/>
                <w:sz w:val="22"/>
                <w:szCs w:val="22"/>
              </w:rPr>
              <w:t>1=PFAM, 2=GAP,3=IT</w:t>
            </w:r>
          </w:p>
        </w:tc>
        <w:tc>
          <w:tcPr>
            <w:tcW w:w="1211" w:type="dxa"/>
            <w:tcBorders>
              <w:top w:val="nil"/>
              <w:left w:val="nil"/>
              <w:bottom w:val="single" w:sz="4" w:space="0" w:color="auto"/>
              <w:right w:val="single" w:sz="4" w:space="0" w:color="auto"/>
            </w:tcBorders>
            <w:shd w:val="clear" w:color="auto" w:fill="auto"/>
            <w:noWrap/>
            <w:vAlign w:val="bottom"/>
            <w:hideMark/>
          </w:tcPr>
          <w:p w:rsidR="00B94523" w:rsidRPr="00B94523" w:rsidRDefault="00B94523" w:rsidP="00B94523">
            <w:pPr>
              <w:spacing w:before="0" w:after="0"/>
              <w:ind w:left="0"/>
              <w:jc w:val="left"/>
              <w:rPr>
                <w:rFonts w:ascii="Calibri" w:hAnsi="Calibri"/>
                <w:color w:val="000000"/>
                <w:sz w:val="22"/>
                <w:szCs w:val="22"/>
              </w:rPr>
            </w:pPr>
            <w:r w:rsidRPr="00B94523">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B94523" w:rsidRPr="00B94523" w:rsidRDefault="00B94523" w:rsidP="00B94523">
            <w:pPr>
              <w:spacing w:before="0" w:after="0"/>
              <w:ind w:left="0"/>
              <w:jc w:val="left"/>
              <w:rPr>
                <w:rFonts w:ascii="Calibri" w:hAnsi="Calibri"/>
                <w:color w:val="000000"/>
                <w:sz w:val="22"/>
                <w:szCs w:val="22"/>
              </w:rPr>
            </w:pPr>
            <w:r w:rsidRPr="00B94523">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B94523" w:rsidRPr="00B94523" w:rsidRDefault="00B94523" w:rsidP="00B94523">
            <w:pPr>
              <w:spacing w:before="0" w:after="0"/>
              <w:ind w:left="0"/>
              <w:jc w:val="left"/>
              <w:rPr>
                <w:rFonts w:ascii="Calibri" w:hAnsi="Calibri"/>
                <w:color w:val="000000"/>
                <w:sz w:val="22"/>
                <w:szCs w:val="22"/>
              </w:rPr>
            </w:pPr>
            <w:r w:rsidRPr="00B94523">
              <w:rPr>
                <w:rFonts w:ascii="Calibri" w:hAnsi="Calibri"/>
                <w:color w:val="000000"/>
                <w:sz w:val="22"/>
                <w:szCs w:val="22"/>
              </w:rPr>
              <w:t> </w:t>
            </w:r>
          </w:p>
        </w:tc>
      </w:tr>
      <w:tr w:rsidR="00B94523" w:rsidRPr="00B94523" w:rsidTr="00A3730C">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B94523" w:rsidRPr="00B94523" w:rsidRDefault="00B94523" w:rsidP="00A3730C">
            <w:pPr>
              <w:spacing w:before="0" w:after="0"/>
              <w:ind w:left="0"/>
              <w:jc w:val="center"/>
              <w:rPr>
                <w:rFonts w:ascii="Calibri" w:hAnsi="Calibri"/>
                <w:color w:val="000000"/>
                <w:sz w:val="22"/>
                <w:szCs w:val="22"/>
              </w:rPr>
            </w:pPr>
            <w:r w:rsidRPr="00B94523">
              <w:rPr>
                <w:rFonts w:ascii="Calibri" w:hAnsi="Calibri"/>
                <w:color w:val="000000"/>
                <w:sz w:val="22"/>
                <w:szCs w:val="22"/>
              </w:rPr>
              <w:t>4</w:t>
            </w:r>
          </w:p>
        </w:tc>
        <w:tc>
          <w:tcPr>
            <w:tcW w:w="2305" w:type="dxa"/>
            <w:tcBorders>
              <w:top w:val="nil"/>
              <w:left w:val="nil"/>
              <w:bottom w:val="single" w:sz="4" w:space="0" w:color="auto"/>
              <w:right w:val="single" w:sz="4" w:space="0" w:color="auto"/>
            </w:tcBorders>
            <w:shd w:val="clear" w:color="auto" w:fill="auto"/>
            <w:noWrap/>
            <w:hideMark/>
          </w:tcPr>
          <w:p w:rsidR="00B94523" w:rsidRPr="00B94523" w:rsidRDefault="00B94523" w:rsidP="00A3730C">
            <w:pPr>
              <w:spacing w:before="0" w:after="0"/>
              <w:ind w:left="0"/>
              <w:jc w:val="left"/>
              <w:rPr>
                <w:rFonts w:ascii="Calibri" w:hAnsi="Calibri"/>
                <w:color w:val="000000"/>
                <w:sz w:val="22"/>
                <w:szCs w:val="22"/>
              </w:rPr>
            </w:pPr>
            <w:r w:rsidRPr="00B94523">
              <w:rPr>
                <w:rFonts w:ascii="Calibri" w:hAnsi="Calibri"/>
                <w:color w:val="000000"/>
                <w:sz w:val="22"/>
                <w:szCs w:val="22"/>
              </w:rPr>
              <w:t>Status</w:t>
            </w:r>
          </w:p>
        </w:tc>
        <w:tc>
          <w:tcPr>
            <w:tcW w:w="1440" w:type="dxa"/>
            <w:tcBorders>
              <w:top w:val="nil"/>
              <w:left w:val="nil"/>
              <w:bottom w:val="single" w:sz="4" w:space="0" w:color="auto"/>
              <w:right w:val="single" w:sz="4" w:space="0" w:color="auto"/>
            </w:tcBorders>
            <w:shd w:val="clear" w:color="auto" w:fill="auto"/>
            <w:noWrap/>
            <w:hideMark/>
          </w:tcPr>
          <w:p w:rsidR="00B94523" w:rsidRPr="00B94523" w:rsidRDefault="00B94523" w:rsidP="00A3730C">
            <w:pPr>
              <w:spacing w:before="0" w:after="0"/>
              <w:ind w:left="0"/>
              <w:jc w:val="left"/>
              <w:rPr>
                <w:rFonts w:ascii="Calibri" w:hAnsi="Calibri"/>
                <w:color w:val="000000"/>
                <w:sz w:val="22"/>
                <w:szCs w:val="22"/>
              </w:rPr>
            </w:pPr>
            <w:r w:rsidRPr="00B94523">
              <w:rPr>
                <w:rFonts w:ascii="Calibri" w:hAnsi="Calibri"/>
                <w:color w:val="000000"/>
                <w:sz w:val="22"/>
                <w:szCs w:val="22"/>
              </w:rPr>
              <w:t>bit</w:t>
            </w:r>
          </w:p>
        </w:tc>
        <w:tc>
          <w:tcPr>
            <w:tcW w:w="837" w:type="dxa"/>
            <w:tcBorders>
              <w:top w:val="nil"/>
              <w:left w:val="nil"/>
              <w:bottom w:val="single" w:sz="4" w:space="0" w:color="auto"/>
              <w:right w:val="single" w:sz="4" w:space="0" w:color="auto"/>
            </w:tcBorders>
            <w:shd w:val="clear" w:color="auto" w:fill="auto"/>
            <w:noWrap/>
            <w:hideMark/>
          </w:tcPr>
          <w:p w:rsidR="00B94523" w:rsidRPr="00B94523" w:rsidRDefault="00B94523" w:rsidP="00A3730C">
            <w:pPr>
              <w:spacing w:before="0" w:after="0"/>
              <w:ind w:left="0"/>
              <w:jc w:val="right"/>
              <w:rPr>
                <w:rFonts w:ascii="Calibri" w:hAnsi="Calibri"/>
                <w:color w:val="000000"/>
                <w:sz w:val="22"/>
                <w:szCs w:val="22"/>
              </w:rPr>
            </w:pPr>
            <w:r w:rsidRPr="00B94523">
              <w:rPr>
                <w:rFonts w:ascii="Calibri" w:hAnsi="Calibri"/>
                <w:color w:val="000000"/>
                <w:sz w:val="22"/>
                <w:szCs w:val="22"/>
              </w:rPr>
              <w:t>1</w:t>
            </w:r>
          </w:p>
        </w:tc>
        <w:tc>
          <w:tcPr>
            <w:tcW w:w="1413" w:type="dxa"/>
            <w:tcBorders>
              <w:top w:val="nil"/>
              <w:left w:val="nil"/>
              <w:bottom w:val="single" w:sz="4" w:space="0" w:color="auto"/>
              <w:right w:val="single" w:sz="4" w:space="0" w:color="auto"/>
            </w:tcBorders>
            <w:shd w:val="clear" w:color="auto" w:fill="auto"/>
            <w:noWrap/>
            <w:vAlign w:val="bottom"/>
            <w:hideMark/>
          </w:tcPr>
          <w:p w:rsidR="00B94523" w:rsidRPr="00B94523" w:rsidRDefault="00B94523" w:rsidP="00B94523">
            <w:pPr>
              <w:spacing w:before="0" w:after="0"/>
              <w:ind w:left="0"/>
              <w:jc w:val="left"/>
              <w:rPr>
                <w:rFonts w:ascii="Calibri" w:hAnsi="Calibri"/>
                <w:color w:val="000000"/>
                <w:sz w:val="22"/>
                <w:szCs w:val="22"/>
              </w:rPr>
            </w:pPr>
            <w:r w:rsidRPr="00B94523">
              <w:rPr>
                <w:rFonts w:ascii="Calibri" w:hAnsi="Calibri"/>
                <w:color w:val="000000"/>
                <w:sz w:val="22"/>
                <w:szCs w:val="22"/>
              </w:rPr>
              <w:t> </w:t>
            </w:r>
          </w:p>
        </w:tc>
        <w:tc>
          <w:tcPr>
            <w:tcW w:w="1211" w:type="dxa"/>
            <w:tcBorders>
              <w:top w:val="nil"/>
              <w:left w:val="nil"/>
              <w:bottom w:val="single" w:sz="4" w:space="0" w:color="auto"/>
              <w:right w:val="single" w:sz="4" w:space="0" w:color="auto"/>
            </w:tcBorders>
            <w:shd w:val="clear" w:color="auto" w:fill="auto"/>
            <w:noWrap/>
            <w:vAlign w:val="bottom"/>
            <w:hideMark/>
          </w:tcPr>
          <w:p w:rsidR="00B94523" w:rsidRPr="00B94523" w:rsidRDefault="00B94523" w:rsidP="00B94523">
            <w:pPr>
              <w:spacing w:before="0" w:after="0"/>
              <w:ind w:left="0"/>
              <w:jc w:val="left"/>
              <w:rPr>
                <w:rFonts w:ascii="Calibri" w:hAnsi="Calibri"/>
                <w:color w:val="000000"/>
                <w:sz w:val="22"/>
                <w:szCs w:val="22"/>
              </w:rPr>
            </w:pPr>
            <w:r w:rsidRPr="00B94523">
              <w:rPr>
                <w:rFonts w:ascii="Calibri" w:hAnsi="Calibri"/>
                <w:color w:val="000000"/>
                <w:sz w:val="22"/>
                <w:szCs w:val="22"/>
              </w:rPr>
              <w:t> </w:t>
            </w:r>
          </w:p>
        </w:tc>
        <w:tc>
          <w:tcPr>
            <w:tcW w:w="1039" w:type="dxa"/>
            <w:tcBorders>
              <w:top w:val="nil"/>
              <w:left w:val="nil"/>
              <w:bottom w:val="single" w:sz="4" w:space="0" w:color="auto"/>
              <w:right w:val="single" w:sz="4" w:space="0" w:color="auto"/>
            </w:tcBorders>
            <w:shd w:val="clear" w:color="auto" w:fill="auto"/>
            <w:noWrap/>
            <w:vAlign w:val="bottom"/>
            <w:hideMark/>
          </w:tcPr>
          <w:p w:rsidR="00B94523" w:rsidRPr="00B94523" w:rsidRDefault="00B94523" w:rsidP="00B94523">
            <w:pPr>
              <w:spacing w:before="0" w:after="0"/>
              <w:ind w:left="0"/>
              <w:jc w:val="left"/>
              <w:rPr>
                <w:rFonts w:ascii="Calibri" w:hAnsi="Calibri"/>
                <w:color w:val="000000"/>
                <w:sz w:val="22"/>
                <w:szCs w:val="22"/>
              </w:rPr>
            </w:pPr>
            <w:r w:rsidRPr="00B94523">
              <w:rPr>
                <w:rFonts w:ascii="Calibri" w:hAnsi="Calibri"/>
                <w:color w:val="000000"/>
                <w:sz w:val="22"/>
                <w:szCs w:val="22"/>
              </w:rPr>
              <w:t> </w:t>
            </w:r>
          </w:p>
        </w:tc>
        <w:tc>
          <w:tcPr>
            <w:tcW w:w="1400" w:type="dxa"/>
            <w:tcBorders>
              <w:top w:val="nil"/>
              <w:left w:val="nil"/>
              <w:bottom w:val="single" w:sz="4" w:space="0" w:color="auto"/>
              <w:right w:val="single" w:sz="4" w:space="0" w:color="auto"/>
            </w:tcBorders>
            <w:shd w:val="clear" w:color="auto" w:fill="auto"/>
            <w:noWrap/>
            <w:vAlign w:val="bottom"/>
            <w:hideMark/>
          </w:tcPr>
          <w:p w:rsidR="00B94523" w:rsidRPr="00B94523" w:rsidRDefault="00B94523" w:rsidP="00B94523">
            <w:pPr>
              <w:spacing w:before="0" w:after="0"/>
              <w:ind w:left="0"/>
              <w:jc w:val="left"/>
              <w:rPr>
                <w:rFonts w:ascii="Calibri" w:hAnsi="Calibri"/>
                <w:color w:val="000000"/>
                <w:sz w:val="22"/>
                <w:szCs w:val="22"/>
              </w:rPr>
            </w:pPr>
            <w:r w:rsidRPr="00B94523">
              <w:rPr>
                <w:rFonts w:ascii="Calibri" w:hAnsi="Calibri"/>
                <w:color w:val="000000"/>
                <w:sz w:val="22"/>
                <w:szCs w:val="22"/>
              </w:rPr>
              <w:t> </w:t>
            </w:r>
          </w:p>
        </w:tc>
      </w:tr>
    </w:tbl>
    <w:p w:rsidR="00B94523" w:rsidRDefault="00B94523" w:rsidP="0039294B">
      <w:pPr>
        <w:rPr>
          <w:rFonts w:ascii="Trebuchet MS" w:hAnsi="Trebuchet MS"/>
          <w:lang w:val="sv-SE"/>
        </w:rPr>
      </w:pPr>
    </w:p>
    <w:p w:rsidR="00DD59BC" w:rsidRPr="00F75A8F" w:rsidDel="00FA4E67" w:rsidRDefault="00DD59BC" w:rsidP="00DD59BC">
      <w:pPr>
        <w:pStyle w:val="BodyText"/>
        <w:rPr>
          <w:del w:id="997" w:author="User1" w:date="2016-01-14T13:40:00Z"/>
          <w:rStyle w:val="IntenseEmphasis"/>
          <w:b w:val="0"/>
          <w:i w:val="0"/>
          <w:color w:val="auto"/>
        </w:rPr>
      </w:pPr>
      <w:r w:rsidRPr="00F75A8F">
        <w:rPr>
          <w:rStyle w:val="IntenseEmphasis"/>
          <w:b w:val="0"/>
          <w:i w:val="0"/>
          <w:color w:val="auto"/>
        </w:rPr>
        <w:t xml:space="preserve">Nama Tabel </w:t>
      </w:r>
      <w:r w:rsidRPr="00F75A8F">
        <w:rPr>
          <w:rStyle w:val="IntenseEmphasis"/>
          <w:b w:val="0"/>
          <w:i w:val="0"/>
          <w:color w:val="auto"/>
        </w:rPr>
        <w:tab/>
        <w:t>:</w:t>
      </w:r>
      <w:r w:rsidRPr="008E10DF">
        <w:t xml:space="preserve"> </w:t>
      </w:r>
      <w:ins w:id="998" w:author="User1" w:date="2016-01-14T13:39:00Z">
        <w:r w:rsidR="00FA4E67">
          <w:t xml:space="preserve">Eproc_Product </w:t>
        </w:r>
      </w:ins>
      <w:del w:id="999" w:author="User1" w:date="2016-01-14T13:40:00Z">
        <w:r w:rsidRPr="00DD59BC" w:rsidDel="00FA4E67">
          <w:rPr>
            <w:rStyle w:val="IntenseEmphasis"/>
            <w:b w:val="0"/>
            <w:i w:val="0"/>
            <w:color w:val="auto"/>
          </w:rPr>
          <w:delText>EPROC_</w:delText>
        </w:r>
        <w:r w:rsidDel="00FA4E67">
          <w:rPr>
            <w:rStyle w:val="IntenseEmphasis"/>
            <w:b w:val="0"/>
            <w:i w:val="0"/>
            <w:color w:val="auto"/>
          </w:rPr>
          <w:delText>Product</w:delText>
        </w:r>
      </w:del>
    </w:p>
    <w:p w:rsidR="00FA4E67" w:rsidRDefault="00FA4E67" w:rsidP="00DD59BC">
      <w:pPr>
        <w:pStyle w:val="BodyText"/>
        <w:rPr>
          <w:ins w:id="1000" w:author="User1" w:date="2016-01-14T13:40:00Z"/>
          <w:rStyle w:val="IntenseEmphasis"/>
          <w:b w:val="0"/>
          <w:i w:val="0"/>
          <w:color w:val="auto"/>
        </w:rPr>
      </w:pPr>
    </w:p>
    <w:p w:rsidR="00DD59BC" w:rsidRPr="00B94523" w:rsidRDefault="00DD59BC" w:rsidP="00DD59BC">
      <w:pPr>
        <w:pStyle w:val="BodyText"/>
        <w:rPr>
          <w:bCs/>
          <w:iCs/>
        </w:rPr>
      </w:pPr>
      <w:r w:rsidRPr="00F75A8F">
        <w:rPr>
          <w:rStyle w:val="IntenseEmphasis"/>
          <w:b w:val="0"/>
          <w:i w:val="0"/>
          <w:color w:val="auto"/>
        </w:rPr>
        <w:t>Deskripsi</w:t>
      </w:r>
      <w:r w:rsidRPr="00F75A8F">
        <w:rPr>
          <w:rStyle w:val="IntenseEmphasis"/>
          <w:b w:val="0"/>
          <w:i w:val="0"/>
          <w:color w:val="auto"/>
        </w:rPr>
        <w:tab/>
      </w:r>
      <w:r>
        <w:rPr>
          <w:rStyle w:val="IntenseEmphasis"/>
          <w:b w:val="0"/>
          <w:i w:val="0"/>
          <w:color w:val="auto"/>
        </w:rPr>
        <w:tab/>
      </w:r>
      <w:r w:rsidRPr="00F75A8F">
        <w:rPr>
          <w:rStyle w:val="IntenseEmphasis"/>
          <w:b w:val="0"/>
          <w:i w:val="0"/>
          <w:color w:val="auto"/>
        </w:rPr>
        <w:t>:</w:t>
      </w:r>
    </w:p>
    <w:p w:rsidR="00DD59BC" w:rsidRDefault="00DD59BC" w:rsidP="0039294B">
      <w:pPr>
        <w:rPr>
          <w:rFonts w:ascii="Trebuchet MS" w:hAnsi="Trebuchet MS"/>
          <w:lang w:val="sv-SE"/>
        </w:rPr>
      </w:pPr>
    </w:p>
    <w:tbl>
      <w:tblPr>
        <w:tblW w:w="10075" w:type="dxa"/>
        <w:tblLook w:val="04A0" w:firstRow="1" w:lastRow="0" w:firstColumn="1" w:lastColumn="0" w:noHBand="0" w:noVBand="1"/>
      </w:tblPr>
      <w:tblGrid>
        <w:gridCol w:w="480"/>
        <w:gridCol w:w="2305"/>
        <w:gridCol w:w="1452"/>
        <w:gridCol w:w="1332"/>
        <w:gridCol w:w="1270"/>
        <w:gridCol w:w="1211"/>
        <w:gridCol w:w="855"/>
        <w:gridCol w:w="1170"/>
      </w:tblGrid>
      <w:tr w:rsidR="00560737" w:rsidRPr="00560737" w:rsidTr="00560737">
        <w:trPr>
          <w:trHeight w:val="300"/>
        </w:trPr>
        <w:tc>
          <w:tcPr>
            <w:tcW w:w="480" w:type="dxa"/>
            <w:tcBorders>
              <w:top w:val="single" w:sz="4" w:space="0" w:color="auto"/>
              <w:left w:val="single" w:sz="4" w:space="0" w:color="auto"/>
              <w:bottom w:val="single" w:sz="4" w:space="0" w:color="auto"/>
              <w:right w:val="single" w:sz="4" w:space="0" w:color="auto"/>
            </w:tcBorders>
            <w:shd w:val="clear" w:color="000000" w:fill="D9D9D9"/>
            <w:noWrap/>
            <w:hideMark/>
          </w:tcPr>
          <w:p w:rsidR="00560737" w:rsidRPr="00560737" w:rsidRDefault="00560737" w:rsidP="00560737">
            <w:pPr>
              <w:spacing w:before="0" w:after="0"/>
              <w:ind w:left="0"/>
              <w:jc w:val="center"/>
              <w:rPr>
                <w:rFonts w:ascii="Calibri" w:hAnsi="Calibri"/>
                <w:b/>
                <w:bCs/>
                <w:color w:val="000000"/>
                <w:sz w:val="22"/>
                <w:szCs w:val="22"/>
              </w:rPr>
            </w:pPr>
            <w:r w:rsidRPr="00560737">
              <w:rPr>
                <w:rFonts w:ascii="Calibri" w:hAnsi="Calibri"/>
                <w:b/>
                <w:bCs/>
                <w:color w:val="000000"/>
                <w:sz w:val="22"/>
                <w:szCs w:val="22"/>
              </w:rPr>
              <w:t>No</w:t>
            </w:r>
          </w:p>
        </w:tc>
        <w:tc>
          <w:tcPr>
            <w:tcW w:w="2305" w:type="dxa"/>
            <w:tcBorders>
              <w:top w:val="single" w:sz="4" w:space="0" w:color="auto"/>
              <w:left w:val="nil"/>
              <w:bottom w:val="single" w:sz="4" w:space="0" w:color="auto"/>
              <w:right w:val="single" w:sz="4" w:space="0" w:color="auto"/>
            </w:tcBorders>
            <w:shd w:val="clear" w:color="000000" w:fill="D9D9D9"/>
            <w:noWrap/>
            <w:hideMark/>
          </w:tcPr>
          <w:p w:rsidR="00560737" w:rsidRPr="00560737" w:rsidRDefault="00560737" w:rsidP="00560737">
            <w:pPr>
              <w:spacing w:before="0" w:after="0"/>
              <w:ind w:left="0"/>
              <w:jc w:val="center"/>
              <w:rPr>
                <w:rFonts w:ascii="Calibri" w:hAnsi="Calibri"/>
                <w:b/>
                <w:bCs/>
                <w:color w:val="000000"/>
                <w:sz w:val="22"/>
                <w:szCs w:val="22"/>
              </w:rPr>
            </w:pPr>
            <w:r w:rsidRPr="00560737">
              <w:rPr>
                <w:rFonts w:ascii="Calibri" w:hAnsi="Calibri"/>
                <w:b/>
                <w:bCs/>
                <w:color w:val="000000"/>
                <w:sz w:val="22"/>
                <w:szCs w:val="22"/>
              </w:rPr>
              <w:t>Nama Field</w:t>
            </w:r>
          </w:p>
        </w:tc>
        <w:tc>
          <w:tcPr>
            <w:tcW w:w="1452" w:type="dxa"/>
            <w:tcBorders>
              <w:top w:val="single" w:sz="4" w:space="0" w:color="auto"/>
              <w:left w:val="nil"/>
              <w:bottom w:val="single" w:sz="4" w:space="0" w:color="auto"/>
              <w:right w:val="single" w:sz="4" w:space="0" w:color="auto"/>
            </w:tcBorders>
            <w:shd w:val="clear" w:color="000000" w:fill="D9D9D9"/>
            <w:noWrap/>
            <w:hideMark/>
          </w:tcPr>
          <w:p w:rsidR="00560737" w:rsidRPr="00560737" w:rsidRDefault="00560737" w:rsidP="00560737">
            <w:pPr>
              <w:spacing w:before="0" w:after="0"/>
              <w:ind w:left="0"/>
              <w:jc w:val="center"/>
              <w:rPr>
                <w:rFonts w:ascii="Calibri" w:hAnsi="Calibri"/>
                <w:b/>
                <w:bCs/>
                <w:color w:val="000000"/>
                <w:sz w:val="22"/>
                <w:szCs w:val="22"/>
              </w:rPr>
            </w:pPr>
            <w:r w:rsidRPr="00560737">
              <w:rPr>
                <w:rFonts w:ascii="Calibri" w:hAnsi="Calibri"/>
                <w:b/>
                <w:bCs/>
                <w:color w:val="000000"/>
                <w:sz w:val="22"/>
                <w:szCs w:val="22"/>
              </w:rPr>
              <w:t>Type</w:t>
            </w:r>
          </w:p>
        </w:tc>
        <w:tc>
          <w:tcPr>
            <w:tcW w:w="1332" w:type="dxa"/>
            <w:tcBorders>
              <w:top w:val="single" w:sz="4" w:space="0" w:color="auto"/>
              <w:left w:val="nil"/>
              <w:bottom w:val="single" w:sz="4" w:space="0" w:color="auto"/>
              <w:right w:val="single" w:sz="4" w:space="0" w:color="auto"/>
            </w:tcBorders>
            <w:shd w:val="clear" w:color="000000" w:fill="D9D9D9"/>
            <w:noWrap/>
            <w:hideMark/>
          </w:tcPr>
          <w:p w:rsidR="00560737" w:rsidRPr="00560737" w:rsidRDefault="00560737" w:rsidP="00560737">
            <w:pPr>
              <w:spacing w:before="0" w:after="0"/>
              <w:ind w:left="0"/>
              <w:jc w:val="center"/>
              <w:rPr>
                <w:rFonts w:ascii="Calibri" w:hAnsi="Calibri"/>
                <w:b/>
                <w:bCs/>
                <w:color w:val="000000"/>
                <w:sz w:val="22"/>
                <w:szCs w:val="22"/>
              </w:rPr>
            </w:pPr>
            <w:r w:rsidRPr="00560737">
              <w:rPr>
                <w:rFonts w:ascii="Calibri" w:hAnsi="Calibri"/>
                <w:b/>
                <w:bCs/>
                <w:color w:val="000000"/>
                <w:sz w:val="22"/>
                <w:szCs w:val="22"/>
              </w:rPr>
              <w:t>Length</w:t>
            </w:r>
          </w:p>
        </w:tc>
        <w:tc>
          <w:tcPr>
            <w:tcW w:w="1270" w:type="dxa"/>
            <w:tcBorders>
              <w:top w:val="single" w:sz="4" w:space="0" w:color="auto"/>
              <w:left w:val="nil"/>
              <w:bottom w:val="single" w:sz="4" w:space="0" w:color="auto"/>
              <w:right w:val="single" w:sz="4" w:space="0" w:color="auto"/>
            </w:tcBorders>
            <w:shd w:val="clear" w:color="000000" w:fill="D9D9D9"/>
            <w:noWrap/>
            <w:hideMark/>
          </w:tcPr>
          <w:p w:rsidR="00560737" w:rsidRPr="00560737" w:rsidRDefault="00560737" w:rsidP="00560737">
            <w:pPr>
              <w:spacing w:before="0" w:after="0"/>
              <w:ind w:left="0"/>
              <w:jc w:val="center"/>
              <w:rPr>
                <w:rFonts w:ascii="Calibri" w:hAnsi="Calibri"/>
                <w:b/>
                <w:bCs/>
                <w:color w:val="000000"/>
                <w:sz w:val="22"/>
                <w:szCs w:val="22"/>
              </w:rPr>
            </w:pPr>
            <w:r w:rsidRPr="00560737">
              <w:rPr>
                <w:rFonts w:ascii="Calibri" w:hAnsi="Calibri"/>
                <w:b/>
                <w:bCs/>
                <w:color w:val="000000"/>
                <w:sz w:val="22"/>
                <w:szCs w:val="22"/>
              </w:rPr>
              <w:t>Keterangan</w:t>
            </w:r>
          </w:p>
        </w:tc>
        <w:tc>
          <w:tcPr>
            <w:tcW w:w="1211" w:type="dxa"/>
            <w:tcBorders>
              <w:top w:val="single" w:sz="4" w:space="0" w:color="auto"/>
              <w:left w:val="nil"/>
              <w:bottom w:val="single" w:sz="4" w:space="0" w:color="auto"/>
              <w:right w:val="single" w:sz="4" w:space="0" w:color="auto"/>
            </w:tcBorders>
            <w:shd w:val="clear" w:color="000000" w:fill="D9D9D9"/>
            <w:noWrap/>
            <w:hideMark/>
          </w:tcPr>
          <w:p w:rsidR="00560737" w:rsidRPr="00560737" w:rsidRDefault="00560737" w:rsidP="00560737">
            <w:pPr>
              <w:spacing w:before="0" w:after="0"/>
              <w:ind w:left="0"/>
              <w:jc w:val="center"/>
              <w:rPr>
                <w:rFonts w:ascii="Calibri" w:hAnsi="Calibri"/>
                <w:b/>
                <w:bCs/>
                <w:color w:val="000000"/>
                <w:sz w:val="22"/>
                <w:szCs w:val="22"/>
              </w:rPr>
            </w:pPr>
            <w:r w:rsidRPr="00560737">
              <w:rPr>
                <w:rFonts w:ascii="Calibri" w:hAnsi="Calibri"/>
                <w:b/>
                <w:bCs/>
                <w:color w:val="000000"/>
                <w:sz w:val="22"/>
                <w:szCs w:val="22"/>
              </w:rPr>
              <w:t>Refference</w:t>
            </w:r>
          </w:p>
        </w:tc>
        <w:tc>
          <w:tcPr>
            <w:tcW w:w="855" w:type="dxa"/>
            <w:tcBorders>
              <w:top w:val="single" w:sz="4" w:space="0" w:color="auto"/>
              <w:left w:val="nil"/>
              <w:bottom w:val="single" w:sz="4" w:space="0" w:color="auto"/>
              <w:right w:val="single" w:sz="4" w:space="0" w:color="auto"/>
            </w:tcBorders>
            <w:shd w:val="clear" w:color="000000" w:fill="D9D9D9"/>
            <w:noWrap/>
            <w:hideMark/>
          </w:tcPr>
          <w:p w:rsidR="00560737" w:rsidRPr="00560737" w:rsidRDefault="00560737" w:rsidP="00560737">
            <w:pPr>
              <w:spacing w:before="0" w:after="0"/>
              <w:ind w:left="0"/>
              <w:jc w:val="center"/>
              <w:rPr>
                <w:rFonts w:ascii="Calibri" w:hAnsi="Calibri"/>
                <w:b/>
                <w:bCs/>
                <w:color w:val="000000"/>
                <w:sz w:val="22"/>
                <w:szCs w:val="22"/>
              </w:rPr>
            </w:pPr>
            <w:r w:rsidRPr="00560737">
              <w:rPr>
                <w:rFonts w:ascii="Calibri" w:hAnsi="Calibri"/>
                <w:b/>
                <w:bCs/>
                <w:color w:val="000000"/>
                <w:sz w:val="22"/>
                <w:szCs w:val="22"/>
              </w:rPr>
              <w:t>Check Field / Check Value</w:t>
            </w:r>
          </w:p>
        </w:tc>
        <w:tc>
          <w:tcPr>
            <w:tcW w:w="1170" w:type="dxa"/>
            <w:tcBorders>
              <w:top w:val="single" w:sz="4" w:space="0" w:color="auto"/>
              <w:left w:val="nil"/>
              <w:bottom w:val="single" w:sz="4" w:space="0" w:color="auto"/>
              <w:right w:val="single" w:sz="4" w:space="0" w:color="auto"/>
            </w:tcBorders>
            <w:shd w:val="clear" w:color="000000" w:fill="D9D9D9"/>
            <w:noWrap/>
            <w:hideMark/>
          </w:tcPr>
          <w:p w:rsidR="00560737" w:rsidRPr="00560737" w:rsidRDefault="00560737" w:rsidP="00560737">
            <w:pPr>
              <w:spacing w:before="0" w:after="0"/>
              <w:ind w:left="0"/>
              <w:jc w:val="center"/>
              <w:rPr>
                <w:rFonts w:ascii="Calibri" w:hAnsi="Calibri"/>
                <w:b/>
                <w:bCs/>
                <w:color w:val="000000"/>
                <w:sz w:val="22"/>
                <w:szCs w:val="22"/>
              </w:rPr>
            </w:pPr>
            <w:r w:rsidRPr="00560737">
              <w:rPr>
                <w:rFonts w:ascii="Calibri" w:hAnsi="Calibri"/>
                <w:b/>
                <w:bCs/>
                <w:color w:val="000000"/>
                <w:sz w:val="22"/>
                <w:szCs w:val="22"/>
              </w:rPr>
              <w:t>Default Value</w:t>
            </w:r>
          </w:p>
        </w:tc>
      </w:tr>
      <w:tr w:rsidR="00560737" w:rsidRPr="00560737" w:rsidTr="00560737">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r w:rsidRPr="00560737">
              <w:rPr>
                <w:rFonts w:ascii="Calibri" w:hAnsi="Calibri"/>
                <w:color w:val="000000"/>
                <w:sz w:val="22"/>
                <w:szCs w:val="22"/>
              </w:rPr>
              <w:t>1</w:t>
            </w:r>
          </w:p>
        </w:tc>
        <w:tc>
          <w:tcPr>
            <w:tcW w:w="2305"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ProductID</w:t>
            </w:r>
          </w:p>
        </w:tc>
        <w:tc>
          <w:tcPr>
            <w:tcW w:w="1452"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int</w:t>
            </w:r>
          </w:p>
        </w:tc>
        <w:tc>
          <w:tcPr>
            <w:tcW w:w="1332" w:type="dxa"/>
            <w:tcBorders>
              <w:top w:val="nil"/>
              <w:left w:val="nil"/>
              <w:bottom w:val="single" w:sz="4" w:space="0" w:color="auto"/>
              <w:right w:val="single" w:sz="4" w:space="0" w:color="auto"/>
            </w:tcBorders>
            <w:shd w:val="clear" w:color="auto" w:fill="auto"/>
            <w:noWrap/>
            <w:vAlign w:val="center"/>
            <w:hideMark/>
          </w:tcPr>
          <w:p w:rsidR="00560737" w:rsidRPr="00560737" w:rsidRDefault="00560737" w:rsidP="00560737">
            <w:pPr>
              <w:spacing w:before="0" w:after="0"/>
              <w:ind w:left="0"/>
              <w:jc w:val="right"/>
              <w:rPr>
                <w:rFonts w:ascii="Calibri" w:hAnsi="Calibri"/>
                <w:color w:val="000000"/>
                <w:sz w:val="22"/>
                <w:szCs w:val="22"/>
              </w:rPr>
            </w:pPr>
            <w:r w:rsidRPr="00560737">
              <w:rPr>
                <w:rFonts w:ascii="Calibri" w:hAnsi="Calibri"/>
                <w:color w:val="000000"/>
                <w:sz w:val="22"/>
                <w:szCs w:val="22"/>
              </w:rPr>
              <w:t>4</w:t>
            </w:r>
          </w:p>
        </w:tc>
        <w:tc>
          <w:tcPr>
            <w:tcW w:w="1270"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left"/>
              <w:rPr>
                <w:rFonts w:ascii="Calibri" w:hAnsi="Calibri"/>
                <w:color w:val="000000"/>
                <w:sz w:val="22"/>
                <w:szCs w:val="22"/>
              </w:rPr>
            </w:pPr>
          </w:p>
        </w:tc>
        <w:tc>
          <w:tcPr>
            <w:tcW w:w="1211"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r w:rsidRPr="00560737">
              <w:rPr>
                <w:rFonts w:ascii="Calibri" w:hAnsi="Calibri"/>
                <w:color w:val="000000"/>
                <w:sz w:val="22"/>
                <w:szCs w:val="22"/>
              </w:rPr>
              <w:t>PK</w:t>
            </w:r>
          </w:p>
        </w:tc>
        <w:tc>
          <w:tcPr>
            <w:tcW w:w="855"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p>
        </w:tc>
        <w:tc>
          <w:tcPr>
            <w:tcW w:w="1170"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p>
        </w:tc>
      </w:tr>
      <w:tr w:rsidR="00560737" w:rsidRPr="00560737" w:rsidTr="00560737">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r w:rsidRPr="00560737">
              <w:rPr>
                <w:rFonts w:ascii="Calibri" w:hAnsi="Calibri"/>
                <w:color w:val="000000"/>
                <w:sz w:val="22"/>
                <w:szCs w:val="22"/>
              </w:rPr>
              <w:t>2</w:t>
            </w:r>
          </w:p>
        </w:tc>
        <w:tc>
          <w:tcPr>
            <w:tcW w:w="2305"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ProductCode</w:t>
            </w:r>
          </w:p>
        </w:tc>
        <w:tc>
          <w:tcPr>
            <w:tcW w:w="1452"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varchar(20)</w:t>
            </w:r>
          </w:p>
        </w:tc>
        <w:tc>
          <w:tcPr>
            <w:tcW w:w="1332" w:type="dxa"/>
            <w:tcBorders>
              <w:top w:val="nil"/>
              <w:left w:val="nil"/>
              <w:bottom w:val="single" w:sz="4" w:space="0" w:color="auto"/>
              <w:right w:val="single" w:sz="4" w:space="0" w:color="auto"/>
            </w:tcBorders>
            <w:shd w:val="clear" w:color="auto" w:fill="auto"/>
            <w:noWrap/>
            <w:vAlign w:val="center"/>
            <w:hideMark/>
          </w:tcPr>
          <w:p w:rsidR="00560737" w:rsidRPr="00560737" w:rsidRDefault="00560737" w:rsidP="00560737">
            <w:pPr>
              <w:spacing w:before="0" w:after="0"/>
              <w:ind w:left="0"/>
              <w:jc w:val="right"/>
              <w:rPr>
                <w:rFonts w:ascii="Calibri" w:hAnsi="Calibri"/>
                <w:color w:val="000000"/>
                <w:sz w:val="22"/>
                <w:szCs w:val="22"/>
              </w:rPr>
            </w:pPr>
            <w:r w:rsidRPr="00560737">
              <w:rPr>
                <w:rFonts w:ascii="Calibri" w:hAnsi="Calibri"/>
                <w:color w:val="000000"/>
                <w:sz w:val="22"/>
                <w:szCs w:val="22"/>
              </w:rPr>
              <w:t>20</w:t>
            </w:r>
          </w:p>
        </w:tc>
        <w:tc>
          <w:tcPr>
            <w:tcW w:w="1270"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left"/>
              <w:rPr>
                <w:rFonts w:ascii="Calibri" w:hAnsi="Calibri"/>
                <w:color w:val="000000"/>
                <w:sz w:val="22"/>
                <w:szCs w:val="22"/>
              </w:rPr>
            </w:pPr>
          </w:p>
        </w:tc>
        <w:tc>
          <w:tcPr>
            <w:tcW w:w="1211"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p>
        </w:tc>
        <w:tc>
          <w:tcPr>
            <w:tcW w:w="855"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p>
        </w:tc>
        <w:tc>
          <w:tcPr>
            <w:tcW w:w="1170"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p>
        </w:tc>
      </w:tr>
      <w:tr w:rsidR="00560737" w:rsidRPr="00560737" w:rsidTr="00560737">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r w:rsidRPr="00560737">
              <w:rPr>
                <w:rFonts w:ascii="Calibri" w:hAnsi="Calibri"/>
                <w:color w:val="000000"/>
                <w:sz w:val="22"/>
                <w:szCs w:val="22"/>
              </w:rPr>
              <w:t>3</w:t>
            </w:r>
          </w:p>
        </w:tc>
        <w:tc>
          <w:tcPr>
            <w:tcW w:w="2305"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ProductName</w:t>
            </w:r>
          </w:p>
        </w:tc>
        <w:tc>
          <w:tcPr>
            <w:tcW w:w="1452"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varchar(128)</w:t>
            </w:r>
          </w:p>
        </w:tc>
        <w:tc>
          <w:tcPr>
            <w:tcW w:w="1332" w:type="dxa"/>
            <w:tcBorders>
              <w:top w:val="nil"/>
              <w:left w:val="nil"/>
              <w:bottom w:val="single" w:sz="4" w:space="0" w:color="auto"/>
              <w:right w:val="single" w:sz="4" w:space="0" w:color="auto"/>
            </w:tcBorders>
            <w:shd w:val="clear" w:color="auto" w:fill="auto"/>
            <w:noWrap/>
            <w:vAlign w:val="center"/>
            <w:hideMark/>
          </w:tcPr>
          <w:p w:rsidR="00560737" w:rsidRPr="00560737" w:rsidRDefault="00560737" w:rsidP="00560737">
            <w:pPr>
              <w:spacing w:before="0" w:after="0"/>
              <w:ind w:left="0"/>
              <w:jc w:val="right"/>
              <w:rPr>
                <w:rFonts w:ascii="Calibri" w:hAnsi="Calibri"/>
                <w:color w:val="000000"/>
                <w:sz w:val="22"/>
                <w:szCs w:val="22"/>
              </w:rPr>
            </w:pPr>
            <w:r w:rsidRPr="00560737">
              <w:rPr>
                <w:rFonts w:ascii="Calibri" w:hAnsi="Calibri"/>
                <w:color w:val="000000"/>
                <w:sz w:val="22"/>
                <w:szCs w:val="22"/>
              </w:rPr>
              <w:t>128</w:t>
            </w:r>
          </w:p>
        </w:tc>
        <w:tc>
          <w:tcPr>
            <w:tcW w:w="1270"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left"/>
              <w:rPr>
                <w:rFonts w:ascii="Calibri" w:hAnsi="Calibri"/>
                <w:color w:val="000000"/>
                <w:sz w:val="22"/>
                <w:szCs w:val="22"/>
              </w:rPr>
            </w:pPr>
          </w:p>
        </w:tc>
        <w:tc>
          <w:tcPr>
            <w:tcW w:w="1211"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p>
        </w:tc>
        <w:tc>
          <w:tcPr>
            <w:tcW w:w="855"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p>
        </w:tc>
        <w:tc>
          <w:tcPr>
            <w:tcW w:w="1170"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p>
        </w:tc>
      </w:tr>
      <w:tr w:rsidR="00560737" w:rsidRPr="00560737" w:rsidTr="00560737">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r w:rsidRPr="00560737">
              <w:rPr>
                <w:rFonts w:ascii="Calibri" w:hAnsi="Calibri"/>
                <w:color w:val="000000"/>
                <w:sz w:val="22"/>
                <w:szCs w:val="22"/>
              </w:rPr>
              <w:t>4</w:t>
            </w:r>
          </w:p>
        </w:tc>
        <w:tc>
          <w:tcPr>
            <w:tcW w:w="2305"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ProductHardcatCode</w:t>
            </w:r>
          </w:p>
        </w:tc>
        <w:tc>
          <w:tcPr>
            <w:tcW w:w="1452"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varchar(20)</w:t>
            </w:r>
          </w:p>
        </w:tc>
        <w:tc>
          <w:tcPr>
            <w:tcW w:w="1332" w:type="dxa"/>
            <w:tcBorders>
              <w:top w:val="nil"/>
              <w:left w:val="nil"/>
              <w:bottom w:val="single" w:sz="4" w:space="0" w:color="auto"/>
              <w:right w:val="single" w:sz="4" w:space="0" w:color="auto"/>
            </w:tcBorders>
            <w:shd w:val="clear" w:color="auto" w:fill="auto"/>
            <w:noWrap/>
            <w:vAlign w:val="center"/>
            <w:hideMark/>
          </w:tcPr>
          <w:p w:rsidR="00560737" w:rsidRPr="00560737" w:rsidRDefault="00560737" w:rsidP="00560737">
            <w:pPr>
              <w:spacing w:before="0" w:after="0"/>
              <w:ind w:left="0"/>
              <w:jc w:val="right"/>
              <w:rPr>
                <w:rFonts w:ascii="Calibri" w:hAnsi="Calibri"/>
                <w:color w:val="000000"/>
                <w:sz w:val="22"/>
                <w:szCs w:val="22"/>
              </w:rPr>
            </w:pPr>
            <w:r w:rsidRPr="00560737">
              <w:rPr>
                <w:rFonts w:ascii="Calibri" w:hAnsi="Calibri"/>
                <w:color w:val="000000"/>
                <w:sz w:val="22"/>
                <w:szCs w:val="22"/>
              </w:rPr>
              <w:t>20</w:t>
            </w:r>
          </w:p>
        </w:tc>
        <w:tc>
          <w:tcPr>
            <w:tcW w:w="1270"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left"/>
              <w:rPr>
                <w:rFonts w:ascii="Calibri" w:hAnsi="Calibri"/>
                <w:color w:val="000000"/>
                <w:sz w:val="22"/>
                <w:szCs w:val="22"/>
              </w:rPr>
            </w:pPr>
          </w:p>
        </w:tc>
        <w:tc>
          <w:tcPr>
            <w:tcW w:w="1211"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p>
        </w:tc>
        <w:tc>
          <w:tcPr>
            <w:tcW w:w="855"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p>
        </w:tc>
        <w:tc>
          <w:tcPr>
            <w:tcW w:w="1170"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p>
        </w:tc>
      </w:tr>
      <w:tr w:rsidR="00560737" w:rsidRPr="00560737" w:rsidTr="00560737">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r w:rsidRPr="00560737">
              <w:rPr>
                <w:rFonts w:ascii="Calibri" w:hAnsi="Calibri"/>
                <w:color w:val="000000"/>
                <w:sz w:val="22"/>
                <w:szCs w:val="22"/>
              </w:rPr>
              <w:t>5</w:t>
            </w:r>
          </w:p>
        </w:tc>
        <w:tc>
          <w:tcPr>
            <w:tcW w:w="2305"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ProductCategory</w:t>
            </w:r>
          </w:p>
        </w:tc>
        <w:tc>
          <w:tcPr>
            <w:tcW w:w="1452"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varchar(50)</w:t>
            </w:r>
          </w:p>
        </w:tc>
        <w:tc>
          <w:tcPr>
            <w:tcW w:w="1332" w:type="dxa"/>
            <w:tcBorders>
              <w:top w:val="nil"/>
              <w:left w:val="nil"/>
              <w:bottom w:val="single" w:sz="4" w:space="0" w:color="auto"/>
              <w:right w:val="single" w:sz="4" w:space="0" w:color="auto"/>
            </w:tcBorders>
            <w:shd w:val="clear" w:color="auto" w:fill="auto"/>
            <w:noWrap/>
            <w:vAlign w:val="center"/>
            <w:hideMark/>
          </w:tcPr>
          <w:p w:rsidR="00560737" w:rsidRPr="00560737" w:rsidRDefault="00560737" w:rsidP="00560737">
            <w:pPr>
              <w:spacing w:before="0" w:after="0"/>
              <w:ind w:left="0"/>
              <w:jc w:val="right"/>
              <w:rPr>
                <w:rFonts w:ascii="Calibri" w:hAnsi="Calibri"/>
                <w:color w:val="000000"/>
                <w:sz w:val="22"/>
                <w:szCs w:val="22"/>
              </w:rPr>
            </w:pPr>
            <w:r w:rsidRPr="00560737">
              <w:rPr>
                <w:rFonts w:ascii="Calibri" w:hAnsi="Calibri"/>
                <w:color w:val="000000"/>
                <w:sz w:val="22"/>
                <w:szCs w:val="22"/>
              </w:rPr>
              <w:t>50</w:t>
            </w:r>
          </w:p>
        </w:tc>
        <w:tc>
          <w:tcPr>
            <w:tcW w:w="1270"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left"/>
              <w:rPr>
                <w:rFonts w:ascii="Calibri" w:hAnsi="Calibri"/>
                <w:color w:val="000000"/>
                <w:sz w:val="22"/>
                <w:szCs w:val="22"/>
              </w:rPr>
            </w:pPr>
          </w:p>
        </w:tc>
        <w:tc>
          <w:tcPr>
            <w:tcW w:w="1211"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p>
        </w:tc>
        <w:tc>
          <w:tcPr>
            <w:tcW w:w="855"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p>
        </w:tc>
        <w:tc>
          <w:tcPr>
            <w:tcW w:w="1170"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p>
        </w:tc>
      </w:tr>
      <w:tr w:rsidR="00560737" w:rsidRPr="00560737" w:rsidTr="00560737">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r w:rsidRPr="00560737">
              <w:rPr>
                <w:rFonts w:ascii="Calibri" w:hAnsi="Calibri"/>
                <w:color w:val="000000"/>
                <w:sz w:val="22"/>
                <w:szCs w:val="22"/>
              </w:rPr>
              <w:t>6</w:t>
            </w:r>
          </w:p>
        </w:tc>
        <w:tc>
          <w:tcPr>
            <w:tcW w:w="2305"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ProductSpecification</w:t>
            </w:r>
          </w:p>
        </w:tc>
        <w:tc>
          <w:tcPr>
            <w:tcW w:w="1452"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varchar(MAX)</w:t>
            </w:r>
          </w:p>
        </w:tc>
        <w:tc>
          <w:tcPr>
            <w:tcW w:w="1332" w:type="dxa"/>
            <w:tcBorders>
              <w:top w:val="nil"/>
              <w:left w:val="nil"/>
              <w:bottom w:val="single" w:sz="4" w:space="0" w:color="auto"/>
              <w:right w:val="single" w:sz="4" w:space="0" w:color="auto"/>
            </w:tcBorders>
            <w:shd w:val="clear" w:color="auto" w:fill="auto"/>
            <w:noWrap/>
            <w:vAlign w:val="center"/>
            <w:hideMark/>
          </w:tcPr>
          <w:p w:rsidR="00560737" w:rsidRPr="00560737" w:rsidRDefault="00560737" w:rsidP="00560737">
            <w:pPr>
              <w:spacing w:before="0" w:after="0"/>
              <w:ind w:left="0"/>
              <w:jc w:val="right"/>
              <w:rPr>
                <w:rFonts w:ascii="Calibri" w:hAnsi="Calibri"/>
                <w:color w:val="000000"/>
                <w:sz w:val="22"/>
                <w:szCs w:val="22"/>
              </w:rPr>
            </w:pPr>
            <w:r w:rsidRPr="00560737">
              <w:rPr>
                <w:rFonts w:ascii="Calibri" w:hAnsi="Calibri"/>
                <w:color w:val="000000"/>
                <w:sz w:val="22"/>
                <w:szCs w:val="22"/>
              </w:rPr>
              <w:t>-1</w:t>
            </w:r>
          </w:p>
        </w:tc>
        <w:tc>
          <w:tcPr>
            <w:tcW w:w="1270"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left"/>
              <w:rPr>
                <w:rFonts w:ascii="Calibri" w:hAnsi="Calibri"/>
                <w:color w:val="000000"/>
                <w:sz w:val="22"/>
                <w:szCs w:val="22"/>
              </w:rPr>
            </w:pPr>
          </w:p>
        </w:tc>
        <w:tc>
          <w:tcPr>
            <w:tcW w:w="1211"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p>
        </w:tc>
        <w:tc>
          <w:tcPr>
            <w:tcW w:w="855"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p>
        </w:tc>
        <w:tc>
          <w:tcPr>
            <w:tcW w:w="1170"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p>
        </w:tc>
      </w:tr>
      <w:tr w:rsidR="00560737" w:rsidRPr="00560737" w:rsidTr="00DD59BC">
        <w:trPr>
          <w:trHeight w:val="300"/>
        </w:trPr>
        <w:tc>
          <w:tcPr>
            <w:tcW w:w="480" w:type="dxa"/>
            <w:tcBorders>
              <w:top w:val="nil"/>
              <w:left w:val="single" w:sz="4" w:space="0" w:color="auto"/>
              <w:bottom w:val="single" w:sz="4" w:space="0" w:color="auto"/>
              <w:right w:val="single" w:sz="4" w:space="0" w:color="auto"/>
            </w:tcBorders>
            <w:shd w:val="clear" w:color="auto" w:fill="FFFF00"/>
            <w:noWrap/>
            <w:hideMark/>
          </w:tcPr>
          <w:p w:rsidR="00560737" w:rsidRPr="00560737" w:rsidRDefault="00560737" w:rsidP="00560737">
            <w:pPr>
              <w:spacing w:before="0" w:after="0"/>
              <w:ind w:left="0"/>
              <w:jc w:val="center"/>
              <w:rPr>
                <w:rFonts w:ascii="Calibri" w:hAnsi="Calibri"/>
                <w:color w:val="000000"/>
                <w:sz w:val="22"/>
                <w:szCs w:val="22"/>
              </w:rPr>
            </w:pPr>
            <w:r w:rsidRPr="00560737">
              <w:rPr>
                <w:rFonts w:ascii="Calibri" w:hAnsi="Calibri"/>
                <w:color w:val="000000"/>
                <w:sz w:val="22"/>
                <w:szCs w:val="22"/>
              </w:rPr>
              <w:t>7</w:t>
            </w:r>
          </w:p>
        </w:tc>
        <w:tc>
          <w:tcPr>
            <w:tcW w:w="2305" w:type="dxa"/>
            <w:tcBorders>
              <w:top w:val="nil"/>
              <w:left w:val="nil"/>
              <w:bottom w:val="single" w:sz="4" w:space="0" w:color="auto"/>
              <w:right w:val="single" w:sz="4" w:space="0" w:color="auto"/>
            </w:tcBorders>
            <w:shd w:val="clear" w:color="auto" w:fill="FFFF00"/>
            <w:noWrap/>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BrandName</w:t>
            </w:r>
          </w:p>
        </w:tc>
        <w:tc>
          <w:tcPr>
            <w:tcW w:w="1452" w:type="dxa"/>
            <w:tcBorders>
              <w:top w:val="nil"/>
              <w:left w:val="nil"/>
              <w:bottom w:val="single" w:sz="4" w:space="0" w:color="auto"/>
              <w:right w:val="single" w:sz="4" w:space="0" w:color="auto"/>
            </w:tcBorders>
            <w:shd w:val="clear" w:color="auto" w:fill="FFFF00"/>
            <w:noWrap/>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varchar(125)</w:t>
            </w:r>
          </w:p>
        </w:tc>
        <w:tc>
          <w:tcPr>
            <w:tcW w:w="1332" w:type="dxa"/>
            <w:tcBorders>
              <w:top w:val="nil"/>
              <w:left w:val="nil"/>
              <w:bottom w:val="single" w:sz="4" w:space="0" w:color="auto"/>
              <w:right w:val="single" w:sz="4" w:space="0" w:color="auto"/>
            </w:tcBorders>
            <w:shd w:val="clear" w:color="auto" w:fill="FFFF00"/>
            <w:noWrap/>
            <w:vAlign w:val="center"/>
            <w:hideMark/>
          </w:tcPr>
          <w:p w:rsidR="00560737" w:rsidRPr="00560737" w:rsidRDefault="00560737" w:rsidP="00560737">
            <w:pPr>
              <w:spacing w:before="0" w:after="0"/>
              <w:ind w:left="0"/>
              <w:jc w:val="right"/>
              <w:rPr>
                <w:rFonts w:ascii="Calibri" w:hAnsi="Calibri"/>
                <w:color w:val="000000"/>
                <w:sz w:val="22"/>
                <w:szCs w:val="22"/>
              </w:rPr>
            </w:pPr>
            <w:r w:rsidRPr="00560737">
              <w:rPr>
                <w:rFonts w:ascii="Calibri" w:hAnsi="Calibri"/>
                <w:color w:val="000000"/>
                <w:sz w:val="22"/>
                <w:szCs w:val="22"/>
              </w:rPr>
              <w:t>125</w:t>
            </w:r>
          </w:p>
        </w:tc>
        <w:tc>
          <w:tcPr>
            <w:tcW w:w="1270" w:type="dxa"/>
            <w:tcBorders>
              <w:top w:val="nil"/>
              <w:left w:val="nil"/>
              <w:bottom w:val="single" w:sz="4" w:space="0" w:color="auto"/>
              <w:right w:val="single" w:sz="4" w:space="0" w:color="auto"/>
            </w:tcBorders>
            <w:shd w:val="clear" w:color="auto" w:fill="FFFF00"/>
            <w:noWrap/>
            <w:hideMark/>
          </w:tcPr>
          <w:p w:rsidR="00560737" w:rsidRPr="00560737" w:rsidRDefault="00560737" w:rsidP="00560737">
            <w:pPr>
              <w:spacing w:before="0" w:after="0"/>
              <w:ind w:left="0"/>
              <w:jc w:val="left"/>
              <w:rPr>
                <w:rFonts w:ascii="Calibri" w:hAnsi="Calibri"/>
                <w:color w:val="000000"/>
                <w:sz w:val="22"/>
                <w:szCs w:val="22"/>
              </w:rPr>
            </w:pPr>
          </w:p>
        </w:tc>
        <w:tc>
          <w:tcPr>
            <w:tcW w:w="1211" w:type="dxa"/>
            <w:tcBorders>
              <w:top w:val="nil"/>
              <w:left w:val="nil"/>
              <w:bottom w:val="single" w:sz="4" w:space="0" w:color="auto"/>
              <w:right w:val="single" w:sz="4" w:space="0" w:color="auto"/>
            </w:tcBorders>
            <w:shd w:val="clear" w:color="auto" w:fill="FFFF00"/>
            <w:noWrap/>
            <w:hideMark/>
          </w:tcPr>
          <w:p w:rsidR="00560737" w:rsidRPr="00560737" w:rsidRDefault="00560737" w:rsidP="00560737">
            <w:pPr>
              <w:spacing w:before="0" w:after="0"/>
              <w:ind w:left="0"/>
              <w:jc w:val="center"/>
              <w:rPr>
                <w:rFonts w:ascii="Calibri" w:hAnsi="Calibri"/>
                <w:color w:val="000000"/>
                <w:sz w:val="22"/>
                <w:szCs w:val="22"/>
              </w:rPr>
            </w:pPr>
          </w:p>
        </w:tc>
        <w:tc>
          <w:tcPr>
            <w:tcW w:w="855" w:type="dxa"/>
            <w:tcBorders>
              <w:top w:val="nil"/>
              <w:left w:val="nil"/>
              <w:bottom w:val="single" w:sz="4" w:space="0" w:color="auto"/>
              <w:right w:val="single" w:sz="4" w:space="0" w:color="auto"/>
            </w:tcBorders>
            <w:shd w:val="clear" w:color="auto" w:fill="FFFF00"/>
            <w:noWrap/>
            <w:hideMark/>
          </w:tcPr>
          <w:p w:rsidR="00560737" w:rsidRPr="00560737" w:rsidRDefault="00560737" w:rsidP="00560737">
            <w:pPr>
              <w:spacing w:before="0" w:after="0"/>
              <w:ind w:left="0"/>
              <w:jc w:val="center"/>
              <w:rPr>
                <w:rFonts w:ascii="Calibri" w:hAnsi="Calibri"/>
                <w:color w:val="000000"/>
                <w:sz w:val="22"/>
                <w:szCs w:val="22"/>
              </w:rPr>
            </w:pPr>
          </w:p>
        </w:tc>
        <w:tc>
          <w:tcPr>
            <w:tcW w:w="1170" w:type="dxa"/>
            <w:tcBorders>
              <w:top w:val="nil"/>
              <w:left w:val="nil"/>
              <w:bottom w:val="single" w:sz="4" w:space="0" w:color="auto"/>
              <w:right w:val="single" w:sz="4" w:space="0" w:color="auto"/>
            </w:tcBorders>
            <w:shd w:val="clear" w:color="auto" w:fill="FFFF00"/>
            <w:noWrap/>
            <w:hideMark/>
          </w:tcPr>
          <w:p w:rsidR="00560737" w:rsidRPr="00560737" w:rsidRDefault="00560737" w:rsidP="00560737">
            <w:pPr>
              <w:spacing w:before="0" w:after="0"/>
              <w:ind w:left="0"/>
              <w:jc w:val="center"/>
              <w:rPr>
                <w:rFonts w:ascii="Calibri" w:hAnsi="Calibri"/>
                <w:color w:val="000000"/>
                <w:sz w:val="22"/>
                <w:szCs w:val="22"/>
              </w:rPr>
            </w:pPr>
          </w:p>
        </w:tc>
      </w:tr>
      <w:tr w:rsidR="00560737" w:rsidRPr="00560737" w:rsidTr="00DD59BC">
        <w:trPr>
          <w:trHeight w:val="300"/>
        </w:trPr>
        <w:tc>
          <w:tcPr>
            <w:tcW w:w="480" w:type="dxa"/>
            <w:tcBorders>
              <w:top w:val="nil"/>
              <w:left w:val="single" w:sz="4" w:space="0" w:color="auto"/>
              <w:bottom w:val="single" w:sz="4" w:space="0" w:color="auto"/>
              <w:right w:val="single" w:sz="4" w:space="0" w:color="auto"/>
            </w:tcBorders>
            <w:shd w:val="clear" w:color="auto" w:fill="FFFF00"/>
            <w:noWrap/>
            <w:hideMark/>
          </w:tcPr>
          <w:p w:rsidR="00560737" w:rsidRPr="00560737" w:rsidRDefault="00560737" w:rsidP="00560737">
            <w:pPr>
              <w:spacing w:before="0" w:after="0"/>
              <w:ind w:left="0"/>
              <w:jc w:val="center"/>
              <w:rPr>
                <w:rFonts w:ascii="Calibri" w:hAnsi="Calibri"/>
                <w:color w:val="000000"/>
                <w:sz w:val="22"/>
                <w:szCs w:val="22"/>
              </w:rPr>
            </w:pPr>
            <w:r w:rsidRPr="00560737">
              <w:rPr>
                <w:rFonts w:ascii="Calibri" w:hAnsi="Calibri"/>
                <w:color w:val="000000"/>
                <w:sz w:val="22"/>
                <w:szCs w:val="22"/>
              </w:rPr>
              <w:t>8</w:t>
            </w:r>
          </w:p>
        </w:tc>
        <w:tc>
          <w:tcPr>
            <w:tcW w:w="2305" w:type="dxa"/>
            <w:tcBorders>
              <w:top w:val="nil"/>
              <w:left w:val="nil"/>
              <w:bottom w:val="single" w:sz="4" w:space="0" w:color="auto"/>
              <w:right w:val="single" w:sz="4" w:space="0" w:color="auto"/>
            </w:tcBorders>
            <w:shd w:val="clear" w:color="auto" w:fill="FFFF00"/>
            <w:noWrap/>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MadeIn</w:t>
            </w:r>
          </w:p>
        </w:tc>
        <w:tc>
          <w:tcPr>
            <w:tcW w:w="1452" w:type="dxa"/>
            <w:tcBorders>
              <w:top w:val="nil"/>
              <w:left w:val="nil"/>
              <w:bottom w:val="single" w:sz="4" w:space="0" w:color="auto"/>
              <w:right w:val="single" w:sz="4" w:space="0" w:color="auto"/>
            </w:tcBorders>
            <w:shd w:val="clear" w:color="auto" w:fill="FFFF00"/>
            <w:noWrap/>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varchar(125)</w:t>
            </w:r>
          </w:p>
        </w:tc>
        <w:tc>
          <w:tcPr>
            <w:tcW w:w="1332" w:type="dxa"/>
            <w:tcBorders>
              <w:top w:val="nil"/>
              <w:left w:val="nil"/>
              <w:bottom w:val="single" w:sz="4" w:space="0" w:color="auto"/>
              <w:right w:val="single" w:sz="4" w:space="0" w:color="auto"/>
            </w:tcBorders>
            <w:shd w:val="clear" w:color="auto" w:fill="FFFF00"/>
            <w:noWrap/>
            <w:vAlign w:val="center"/>
            <w:hideMark/>
          </w:tcPr>
          <w:p w:rsidR="00560737" w:rsidRPr="00560737" w:rsidRDefault="00560737" w:rsidP="00560737">
            <w:pPr>
              <w:spacing w:before="0" w:after="0"/>
              <w:ind w:left="0"/>
              <w:jc w:val="right"/>
              <w:rPr>
                <w:rFonts w:ascii="Calibri" w:hAnsi="Calibri"/>
                <w:color w:val="000000"/>
                <w:sz w:val="22"/>
                <w:szCs w:val="22"/>
              </w:rPr>
            </w:pPr>
            <w:r w:rsidRPr="00560737">
              <w:rPr>
                <w:rFonts w:ascii="Calibri" w:hAnsi="Calibri"/>
                <w:color w:val="000000"/>
                <w:sz w:val="22"/>
                <w:szCs w:val="22"/>
              </w:rPr>
              <w:t>125</w:t>
            </w:r>
          </w:p>
        </w:tc>
        <w:tc>
          <w:tcPr>
            <w:tcW w:w="1270" w:type="dxa"/>
            <w:tcBorders>
              <w:top w:val="nil"/>
              <w:left w:val="nil"/>
              <w:bottom w:val="single" w:sz="4" w:space="0" w:color="auto"/>
              <w:right w:val="single" w:sz="4" w:space="0" w:color="auto"/>
            </w:tcBorders>
            <w:shd w:val="clear" w:color="auto" w:fill="FFFF00"/>
            <w:noWrap/>
            <w:hideMark/>
          </w:tcPr>
          <w:p w:rsidR="00560737" w:rsidRPr="00560737" w:rsidRDefault="00560737" w:rsidP="00560737">
            <w:pPr>
              <w:spacing w:before="0" w:after="0"/>
              <w:ind w:left="0"/>
              <w:jc w:val="left"/>
              <w:rPr>
                <w:rFonts w:ascii="Calibri" w:hAnsi="Calibri"/>
                <w:color w:val="000000"/>
                <w:sz w:val="22"/>
                <w:szCs w:val="22"/>
              </w:rPr>
            </w:pPr>
          </w:p>
        </w:tc>
        <w:tc>
          <w:tcPr>
            <w:tcW w:w="1211" w:type="dxa"/>
            <w:tcBorders>
              <w:top w:val="nil"/>
              <w:left w:val="nil"/>
              <w:bottom w:val="single" w:sz="4" w:space="0" w:color="auto"/>
              <w:right w:val="single" w:sz="4" w:space="0" w:color="auto"/>
            </w:tcBorders>
            <w:shd w:val="clear" w:color="auto" w:fill="FFFF00"/>
            <w:noWrap/>
            <w:hideMark/>
          </w:tcPr>
          <w:p w:rsidR="00560737" w:rsidRPr="00560737" w:rsidRDefault="00560737" w:rsidP="00560737">
            <w:pPr>
              <w:spacing w:before="0" w:after="0"/>
              <w:ind w:left="0"/>
              <w:jc w:val="center"/>
              <w:rPr>
                <w:rFonts w:ascii="Calibri" w:hAnsi="Calibri"/>
                <w:color w:val="000000"/>
                <w:sz w:val="22"/>
                <w:szCs w:val="22"/>
              </w:rPr>
            </w:pPr>
          </w:p>
        </w:tc>
        <w:tc>
          <w:tcPr>
            <w:tcW w:w="855" w:type="dxa"/>
            <w:tcBorders>
              <w:top w:val="nil"/>
              <w:left w:val="nil"/>
              <w:bottom w:val="single" w:sz="4" w:space="0" w:color="auto"/>
              <w:right w:val="single" w:sz="4" w:space="0" w:color="auto"/>
            </w:tcBorders>
            <w:shd w:val="clear" w:color="auto" w:fill="FFFF00"/>
            <w:noWrap/>
            <w:hideMark/>
          </w:tcPr>
          <w:p w:rsidR="00560737" w:rsidRPr="00560737" w:rsidRDefault="00560737" w:rsidP="00560737">
            <w:pPr>
              <w:spacing w:before="0" w:after="0"/>
              <w:ind w:left="0"/>
              <w:jc w:val="center"/>
              <w:rPr>
                <w:rFonts w:ascii="Calibri" w:hAnsi="Calibri"/>
                <w:color w:val="000000"/>
                <w:sz w:val="22"/>
                <w:szCs w:val="22"/>
              </w:rPr>
            </w:pPr>
          </w:p>
        </w:tc>
        <w:tc>
          <w:tcPr>
            <w:tcW w:w="1170" w:type="dxa"/>
            <w:tcBorders>
              <w:top w:val="nil"/>
              <w:left w:val="nil"/>
              <w:bottom w:val="single" w:sz="4" w:space="0" w:color="auto"/>
              <w:right w:val="single" w:sz="4" w:space="0" w:color="auto"/>
            </w:tcBorders>
            <w:shd w:val="clear" w:color="auto" w:fill="FFFF00"/>
            <w:noWrap/>
            <w:hideMark/>
          </w:tcPr>
          <w:p w:rsidR="00560737" w:rsidRPr="00560737" w:rsidRDefault="00560737" w:rsidP="00560737">
            <w:pPr>
              <w:spacing w:before="0" w:after="0"/>
              <w:ind w:left="0"/>
              <w:jc w:val="center"/>
              <w:rPr>
                <w:rFonts w:ascii="Calibri" w:hAnsi="Calibri"/>
                <w:color w:val="000000"/>
                <w:sz w:val="22"/>
                <w:szCs w:val="22"/>
              </w:rPr>
            </w:pPr>
          </w:p>
        </w:tc>
      </w:tr>
      <w:tr w:rsidR="00560737" w:rsidRPr="00560737" w:rsidTr="00560737">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r w:rsidRPr="00560737">
              <w:rPr>
                <w:rFonts w:ascii="Calibri" w:hAnsi="Calibri"/>
                <w:color w:val="000000"/>
                <w:sz w:val="22"/>
                <w:szCs w:val="22"/>
              </w:rPr>
              <w:t>9</w:t>
            </w:r>
          </w:p>
        </w:tc>
        <w:tc>
          <w:tcPr>
            <w:tcW w:w="2305"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ProductUOM</w:t>
            </w:r>
          </w:p>
        </w:tc>
        <w:tc>
          <w:tcPr>
            <w:tcW w:w="1452"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varchar(10)</w:t>
            </w:r>
          </w:p>
        </w:tc>
        <w:tc>
          <w:tcPr>
            <w:tcW w:w="1332" w:type="dxa"/>
            <w:tcBorders>
              <w:top w:val="nil"/>
              <w:left w:val="nil"/>
              <w:bottom w:val="single" w:sz="4" w:space="0" w:color="auto"/>
              <w:right w:val="single" w:sz="4" w:space="0" w:color="auto"/>
            </w:tcBorders>
            <w:shd w:val="clear" w:color="auto" w:fill="auto"/>
            <w:noWrap/>
            <w:vAlign w:val="center"/>
            <w:hideMark/>
          </w:tcPr>
          <w:p w:rsidR="00560737" w:rsidRPr="00560737" w:rsidRDefault="00560737" w:rsidP="00560737">
            <w:pPr>
              <w:spacing w:before="0" w:after="0"/>
              <w:ind w:left="0"/>
              <w:jc w:val="right"/>
              <w:rPr>
                <w:rFonts w:ascii="Calibri" w:hAnsi="Calibri"/>
                <w:color w:val="000000"/>
                <w:sz w:val="22"/>
                <w:szCs w:val="22"/>
              </w:rPr>
            </w:pPr>
            <w:r w:rsidRPr="00560737">
              <w:rPr>
                <w:rFonts w:ascii="Calibri" w:hAnsi="Calibri"/>
                <w:color w:val="000000"/>
                <w:sz w:val="22"/>
                <w:szCs w:val="22"/>
              </w:rPr>
              <w:t>10</w:t>
            </w:r>
          </w:p>
        </w:tc>
        <w:tc>
          <w:tcPr>
            <w:tcW w:w="1270"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left"/>
              <w:rPr>
                <w:rFonts w:ascii="Calibri" w:hAnsi="Calibri"/>
                <w:color w:val="000000"/>
                <w:sz w:val="22"/>
                <w:szCs w:val="22"/>
              </w:rPr>
            </w:pPr>
          </w:p>
        </w:tc>
        <w:tc>
          <w:tcPr>
            <w:tcW w:w="1211"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p>
        </w:tc>
        <w:tc>
          <w:tcPr>
            <w:tcW w:w="855"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p>
        </w:tc>
        <w:tc>
          <w:tcPr>
            <w:tcW w:w="1170"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p>
        </w:tc>
      </w:tr>
      <w:tr w:rsidR="00560737" w:rsidRPr="00560737" w:rsidTr="00560737">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r w:rsidRPr="00560737">
              <w:rPr>
                <w:rFonts w:ascii="Calibri" w:hAnsi="Calibri"/>
                <w:color w:val="000000"/>
                <w:sz w:val="22"/>
                <w:szCs w:val="22"/>
              </w:rPr>
              <w:t>10</w:t>
            </w:r>
          </w:p>
        </w:tc>
        <w:tc>
          <w:tcPr>
            <w:tcW w:w="2305"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ProductBufferStock</w:t>
            </w:r>
          </w:p>
        </w:tc>
        <w:tc>
          <w:tcPr>
            <w:tcW w:w="1452"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int</w:t>
            </w:r>
          </w:p>
        </w:tc>
        <w:tc>
          <w:tcPr>
            <w:tcW w:w="1332" w:type="dxa"/>
            <w:tcBorders>
              <w:top w:val="nil"/>
              <w:left w:val="nil"/>
              <w:bottom w:val="single" w:sz="4" w:space="0" w:color="auto"/>
              <w:right w:val="single" w:sz="4" w:space="0" w:color="auto"/>
            </w:tcBorders>
            <w:shd w:val="clear" w:color="auto" w:fill="auto"/>
            <w:noWrap/>
            <w:vAlign w:val="center"/>
            <w:hideMark/>
          </w:tcPr>
          <w:p w:rsidR="00560737" w:rsidRPr="00560737" w:rsidRDefault="00560737" w:rsidP="00560737">
            <w:pPr>
              <w:spacing w:before="0" w:after="0"/>
              <w:ind w:left="0"/>
              <w:jc w:val="right"/>
              <w:rPr>
                <w:rFonts w:ascii="Calibri" w:hAnsi="Calibri"/>
                <w:color w:val="000000"/>
                <w:sz w:val="22"/>
                <w:szCs w:val="22"/>
              </w:rPr>
            </w:pPr>
            <w:r w:rsidRPr="00560737">
              <w:rPr>
                <w:rFonts w:ascii="Calibri" w:hAnsi="Calibri"/>
                <w:color w:val="000000"/>
                <w:sz w:val="22"/>
                <w:szCs w:val="22"/>
              </w:rPr>
              <w:t>4</w:t>
            </w:r>
          </w:p>
        </w:tc>
        <w:tc>
          <w:tcPr>
            <w:tcW w:w="1270"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left"/>
              <w:rPr>
                <w:rFonts w:ascii="Calibri" w:hAnsi="Calibri"/>
                <w:color w:val="000000"/>
                <w:sz w:val="22"/>
                <w:szCs w:val="22"/>
              </w:rPr>
            </w:pPr>
          </w:p>
        </w:tc>
        <w:tc>
          <w:tcPr>
            <w:tcW w:w="1211"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p>
        </w:tc>
        <w:tc>
          <w:tcPr>
            <w:tcW w:w="855"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p>
        </w:tc>
        <w:tc>
          <w:tcPr>
            <w:tcW w:w="1170"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p>
        </w:tc>
      </w:tr>
      <w:tr w:rsidR="00560737" w:rsidRPr="00560737" w:rsidTr="00560737">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r w:rsidRPr="00560737">
              <w:rPr>
                <w:rFonts w:ascii="Calibri" w:hAnsi="Calibri"/>
                <w:color w:val="000000"/>
                <w:sz w:val="22"/>
                <w:szCs w:val="22"/>
              </w:rPr>
              <w:lastRenderedPageBreak/>
              <w:t>11</w:t>
            </w:r>
          </w:p>
        </w:tc>
        <w:tc>
          <w:tcPr>
            <w:tcW w:w="2305"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ProductAssetFlag</w:t>
            </w:r>
          </w:p>
        </w:tc>
        <w:tc>
          <w:tcPr>
            <w:tcW w:w="1452"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bit</w:t>
            </w:r>
          </w:p>
        </w:tc>
        <w:tc>
          <w:tcPr>
            <w:tcW w:w="1332" w:type="dxa"/>
            <w:tcBorders>
              <w:top w:val="nil"/>
              <w:left w:val="nil"/>
              <w:bottom w:val="single" w:sz="4" w:space="0" w:color="auto"/>
              <w:right w:val="single" w:sz="4" w:space="0" w:color="auto"/>
            </w:tcBorders>
            <w:shd w:val="clear" w:color="auto" w:fill="auto"/>
            <w:noWrap/>
            <w:vAlign w:val="center"/>
            <w:hideMark/>
          </w:tcPr>
          <w:p w:rsidR="00560737" w:rsidRPr="00560737" w:rsidRDefault="00560737" w:rsidP="00560737">
            <w:pPr>
              <w:spacing w:before="0" w:after="0"/>
              <w:ind w:left="0"/>
              <w:jc w:val="right"/>
              <w:rPr>
                <w:rFonts w:ascii="Calibri" w:hAnsi="Calibri"/>
                <w:color w:val="000000"/>
                <w:sz w:val="22"/>
                <w:szCs w:val="22"/>
              </w:rPr>
            </w:pPr>
            <w:r w:rsidRPr="00560737">
              <w:rPr>
                <w:rFonts w:ascii="Calibri" w:hAnsi="Calibri"/>
                <w:color w:val="000000"/>
                <w:sz w:val="22"/>
                <w:szCs w:val="22"/>
              </w:rPr>
              <w:t>1</w:t>
            </w:r>
          </w:p>
        </w:tc>
        <w:tc>
          <w:tcPr>
            <w:tcW w:w="1270" w:type="dxa"/>
            <w:tcBorders>
              <w:top w:val="nil"/>
              <w:left w:val="nil"/>
              <w:bottom w:val="single" w:sz="4" w:space="0" w:color="auto"/>
              <w:right w:val="single" w:sz="4" w:space="0" w:color="auto"/>
            </w:tcBorders>
            <w:shd w:val="clear" w:color="auto" w:fill="auto"/>
            <w:noWrap/>
            <w:hideMark/>
          </w:tcPr>
          <w:p w:rsid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Flag Asset or Jasa 1=Asset,</w:t>
            </w:r>
          </w:p>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0= Jasa</w:t>
            </w:r>
          </w:p>
        </w:tc>
        <w:tc>
          <w:tcPr>
            <w:tcW w:w="1211"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p>
        </w:tc>
        <w:tc>
          <w:tcPr>
            <w:tcW w:w="855"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p>
        </w:tc>
        <w:tc>
          <w:tcPr>
            <w:tcW w:w="1170"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r w:rsidRPr="00560737">
              <w:rPr>
                <w:rFonts w:ascii="Calibri" w:hAnsi="Calibri"/>
                <w:color w:val="000000"/>
                <w:sz w:val="22"/>
                <w:szCs w:val="22"/>
              </w:rPr>
              <w:t>-1</w:t>
            </w:r>
          </w:p>
        </w:tc>
      </w:tr>
      <w:tr w:rsidR="00560737" w:rsidRPr="00560737" w:rsidTr="00560737">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r w:rsidRPr="00560737">
              <w:rPr>
                <w:rFonts w:ascii="Calibri" w:hAnsi="Calibri"/>
                <w:color w:val="000000"/>
                <w:sz w:val="22"/>
                <w:szCs w:val="22"/>
              </w:rPr>
              <w:t>12</w:t>
            </w:r>
          </w:p>
        </w:tc>
        <w:tc>
          <w:tcPr>
            <w:tcW w:w="2305"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ProductITProductFlag</w:t>
            </w:r>
          </w:p>
        </w:tc>
        <w:tc>
          <w:tcPr>
            <w:tcW w:w="1452"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bit</w:t>
            </w:r>
          </w:p>
        </w:tc>
        <w:tc>
          <w:tcPr>
            <w:tcW w:w="1332" w:type="dxa"/>
            <w:tcBorders>
              <w:top w:val="nil"/>
              <w:left w:val="nil"/>
              <w:bottom w:val="single" w:sz="4" w:space="0" w:color="auto"/>
              <w:right w:val="single" w:sz="4" w:space="0" w:color="auto"/>
            </w:tcBorders>
            <w:shd w:val="clear" w:color="auto" w:fill="auto"/>
            <w:noWrap/>
            <w:vAlign w:val="center"/>
            <w:hideMark/>
          </w:tcPr>
          <w:p w:rsidR="00560737" w:rsidRPr="00560737" w:rsidRDefault="00560737" w:rsidP="00560737">
            <w:pPr>
              <w:spacing w:before="0" w:after="0"/>
              <w:ind w:left="0"/>
              <w:jc w:val="right"/>
              <w:rPr>
                <w:rFonts w:ascii="Calibri" w:hAnsi="Calibri"/>
                <w:color w:val="000000"/>
                <w:sz w:val="22"/>
                <w:szCs w:val="22"/>
              </w:rPr>
            </w:pPr>
            <w:r w:rsidRPr="00560737">
              <w:rPr>
                <w:rFonts w:ascii="Calibri" w:hAnsi="Calibri"/>
                <w:color w:val="000000"/>
                <w:sz w:val="22"/>
                <w:szCs w:val="22"/>
              </w:rPr>
              <w:t>1</w:t>
            </w:r>
          </w:p>
        </w:tc>
        <w:tc>
          <w:tcPr>
            <w:tcW w:w="1270"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left"/>
              <w:rPr>
                <w:rFonts w:ascii="Calibri" w:hAnsi="Calibri"/>
                <w:color w:val="000000"/>
                <w:sz w:val="22"/>
                <w:szCs w:val="22"/>
              </w:rPr>
            </w:pPr>
          </w:p>
        </w:tc>
        <w:tc>
          <w:tcPr>
            <w:tcW w:w="1211"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p>
        </w:tc>
        <w:tc>
          <w:tcPr>
            <w:tcW w:w="855"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p>
        </w:tc>
        <w:tc>
          <w:tcPr>
            <w:tcW w:w="1170"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p>
        </w:tc>
      </w:tr>
      <w:tr w:rsidR="00560737" w:rsidRPr="00560737" w:rsidTr="00560737">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r w:rsidRPr="00560737">
              <w:rPr>
                <w:rFonts w:ascii="Calibri" w:hAnsi="Calibri"/>
                <w:color w:val="000000"/>
                <w:sz w:val="22"/>
                <w:szCs w:val="22"/>
              </w:rPr>
              <w:t>13</w:t>
            </w:r>
          </w:p>
        </w:tc>
        <w:tc>
          <w:tcPr>
            <w:tcW w:w="2305"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ProductStockFlag</w:t>
            </w:r>
          </w:p>
        </w:tc>
        <w:tc>
          <w:tcPr>
            <w:tcW w:w="1452"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bit</w:t>
            </w:r>
          </w:p>
        </w:tc>
        <w:tc>
          <w:tcPr>
            <w:tcW w:w="1332" w:type="dxa"/>
            <w:tcBorders>
              <w:top w:val="nil"/>
              <w:left w:val="nil"/>
              <w:bottom w:val="single" w:sz="4" w:space="0" w:color="auto"/>
              <w:right w:val="single" w:sz="4" w:space="0" w:color="auto"/>
            </w:tcBorders>
            <w:shd w:val="clear" w:color="auto" w:fill="auto"/>
            <w:noWrap/>
            <w:vAlign w:val="center"/>
            <w:hideMark/>
          </w:tcPr>
          <w:p w:rsidR="00560737" w:rsidRPr="00560737" w:rsidRDefault="00560737" w:rsidP="00560737">
            <w:pPr>
              <w:spacing w:before="0" w:after="0"/>
              <w:ind w:left="0"/>
              <w:jc w:val="right"/>
              <w:rPr>
                <w:rFonts w:ascii="Calibri" w:hAnsi="Calibri"/>
                <w:color w:val="000000"/>
                <w:sz w:val="22"/>
                <w:szCs w:val="22"/>
              </w:rPr>
            </w:pPr>
            <w:r w:rsidRPr="00560737">
              <w:rPr>
                <w:rFonts w:ascii="Calibri" w:hAnsi="Calibri"/>
                <w:color w:val="000000"/>
                <w:sz w:val="22"/>
                <w:szCs w:val="22"/>
              </w:rPr>
              <w:t>1</w:t>
            </w:r>
          </w:p>
        </w:tc>
        <w:tc>
          <w:tcPr>
            <w:tcW w:w="1270"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left"/>
              <w:rPr>
                <w:rFonts w:ascii="Calibri" w:hAnsi="Calibri"/>
                <w:color w:val="000000"/>
                <w:sz w:val="22"/>
                <w:szCs w:val="22"/>
              </w:rPr>
            </w:pPr>
          </w:p>
        </w:tc>
        <w:tc>
          <w:tcPr>
            <w:tcW w:w="1211"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p>
        </w:tc>
        <w:tc>
          <w:tcPr>
            <w:tcW w:w="855"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p>
        </w:tc>
        <w:tc>
          <w:tcPr>
            <w:tcW w:w="1170"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p>
        </w:tc>
      </w:tr>
      <w:tr w:rsidR="00560737" w:rsidRPr="00560737" w:rsidTr="00560737">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r w:rsidRPr="00560737">
              <w:rPr>
                <w:rFonts w:ascii="Calibri" w:hAnsi="Calibri"/>
                <w:color w:val="000000"/>
                <w:sz w:val="22"/>
                <w:szCs w:val="22"/>
              </w:rPr>
              <w:t>14</w:t>
            </w:r>
          </w:p>
        </w:tc>
        <w:tc>
          <w:tcPr>
            <w:tcW w:w="2305"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ProductFlag</w:t>
            </w:r>
          </w:p>
        </w:tc>
        <w:tc>
          <w:tcPr>
            <w:tcW w:w="1452"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bit</w:t>
            </w:r>
          </w:p>
        </w:tc>
        <w:tc>
          <w:tcPr>
            <w:tcW w:w="1332" w:type="dxa"/>
            <w:tcBorders>
              <w:top w:val="nil"/>
              <w:left w:val="nil"/>
              <w:bottom w:val="single" w:sz="4" w:space="0" w:color="auto"/>
              <w:right w:val="single" w:sz="4" w:space="0" w:color="auto"/>
            </w:tcBorders>
            <w:shd w:val="clear" w:color="auto" w:fill="auto"/>
            <w:noWrap/>
            <w:vAlign w:val="center"/>
            <w:hideMark/>
          </w:tcPr>
          <w:p w:rsidR="00560737" w:rsidRPr="00560737" w:rsidRDefault="00560737" w:rsidP="00560737">
            <w:pPr>
              <w:spacing w:before="0" w:after="0"/>
              <w:ind w:left="0"/>
              <w:jc w:val="right"/>
              <w:rPr>
                <w:rFonts w:ascii="Calibri" w:hAnsi="Calibri"/>
                <w:color w:val="000000"/>
                <w:sz w:val="22"/>
                <w:szCs w:val="22"/>
              </w:rPr>
            </w:pPr>
            <w:r w:rsidRPr="00560737">
              <w:rPr>
                <w:rFonts w:ascii="Calibri" w:hAnsi="Calibri"/>
                <w:color w:val="000000"/>
                <w:sz w:val="22"/>
                <w:szCs w:val="22"/>
              </w:rPr>
              <w:t>1</w:t>
            </w:r>
          </w:p>
        </w:tc>
        <w:tc>
          <w:tcPr>
            <w:tcW w:w="1270"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left"/>
              <w:rPr>
                <w:rFonts w:ascii="Calibri" w:hAnsi="Calibri"/>
                <w:color w:val="000000"/>
                <w:sz w:val="22"/>
                <w:szCs w:val="22"/>
              </w:rPr>
            </w:pPr>
          </w:p>
        </w:tc>
        <w:tc>
          <w:tcPr>
            <w:tcW w:w="1211"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p>
        </w:tc>
        <w:tc>
          <w:tcPr>
            <w:tcW w:w="855"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p>
        </w:tc>
        <w:tc>
          <w:tcPr>
            <w:tcW w:w="1170"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p>
        </w:tc>
      </w:tr>
      <w:tr w:rsidR="00560737" w:rsidRPr="00560737" w:rsidTr="00560737">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r w:rsidRPr="00560737">
              <w:rPr>
                <w:rFonts w:ascii="Calibri" w:hAnsi="Calibri"/>
                <w:color w:val="000000"/>
                <w:sz w:val="22"/>
                <w:szCs w:val="22"/>
              </w:rPr>
              <w:t>15</w:t>
            </w:r>
          </w:p>
        </w:tc>
        <w:tc>
          <w:tcPr>
            <w:tcW w:w="2305"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ProductServiceFlag</w:t>
            </w:r>
          </w:p>
        </w:tc>
        <w:tc>
          <w:tcPr>
            <w:tcW w:w="1452"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bit</w:t>
            </w:r>
          </w:p>
        </w:tc>
        <w:tc>
          <w:tcPr>
            <w:tcW w:w="1332" w:type="dxa"/>
            <w:tcBorders>
              <w:top w:val="nil"/>
              <w:left w:val="nil"/>
              <w:bottom w:val="single" w:sz="4" w:space="0" w:color="auto"/>
              <w:right w:val="single" w:sz="4" w:space="0" w:color="auto"/>
            </w:tcBorders>
            <w:shd w:val="clear" w:color="auto" w:fill="auto"/>
            <w:noWrap/>
            <w:vAlign w:val="center"/>
            <w:hideMark/>
          </w:tcPr>
          <w:p w:rsidR="00560737" w:rsidRPr="00560737" w:rsidRDefault="00560737" w:rsidP="00560737">
            <w:pPr>
              <w:spacing w:before="0" w:after="0"/>
              <w:ind w:left="0"/>
              <w:jc w:val="right"/>
              <w:rPr>
                <w:rFonts w:ascii="Calibri" w:hAnsi="Calibri"/>
                <w:color w:val="000000"/>
                <w:sz w:val="22"/>
                <w:szCs w:val="22"/>
              </w:rPr>
            </w:pPr>
            <w:r w:rsidRPr="00560737">
              <w:rPr>
                <w:rFonts w:ascii="Calibri" w:hAnsi="Calibri"/>
                <w:color w:val="000000"/>
                <w:sz w:val="22"/>
                <w:szCs w:val="22"/>
              </w:rPr>
              <w:t>1</w:t>
            </w:r>
          </w:p>
        </w:tc>
        <w:tc>
          <w:tcPr>
            <w:tcW w:w="1270"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left"/>
              <w:rPr>
                <w:rFonts w:ascii="Calibri" w:hAnsi="Calibri"/>
                <w:color w:val="000000"/>
                <w:sz w:val="22"/>
                <w:szCs w:val="22"/>
              </w:rPr>
            </w:pPr>
          </w:p>
        </w:tc>
        <w:tc>
          <w:tcPr>
            <w:tcW w:w="1211"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p>
        </w:tc>
        <w:tc>
          <w:tcPr>
            <w:tcW w:w="855"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p>
        </w:tc>
        <w:tc>
          <w:tcPr>
            <w:tcW w:w="1170"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p>
        </w:tc>
      </w:tr>
      <w:tr w:rsidR="00560737" w:rsidRPr="00560737" w:rsidTr="00560737">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r w:rsidRPr="00560737">
              <w:rPr>
                <w:rFonts w:ascii="Calibri" w:hAnsi="Calibri"/>
                <w:color w:val="000000"/>
                <w:sz w:val="22"/>
                <w:szCs w:val="22"/>
              </w:rPr>
              <w:t>16</w:t>
            </w:r>
          </w:p>
        </w:tc>
        <w:tc>
          <w:tcPr>
            <w:tcW w:w="2305"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ProductGLCode</w:t>
            </w:r>
          </w:p>
        </w:tc>
        <w:tc>
          <w:tcPr>
            <w:tcW w:w="1452"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varchar(10)</w:t>
            </w:r>
          </w:p>
        </w:tc>
        <w:tc>
          <w:tcPr>
            <w:tcW w:w="1332" w:type="dxa"/>
            <w:tcBorders>
              <w:top w:val="nil"/>
              <w:left w:val="nil"/>
              <w:bottom w:val="single" w:sz="4" w:space="0" w:color="auto"/>
              <w:right w:val="single" w:sz="4" w:space="0" w:color="auto"/>
            </w:tcBorders>
            <w:shd w:val="clear" w:color="auto" w:fill="auto"/>
            <w:noWrap/>
            <w:vAlign w:val="center"/>
            <w:hideMark/>
          </w:tcPr>
          <w:p w:rsidR="00560737" w:rsidRPr="00560737" w:rsidRDefault="00560737" w:rsidP="00560737">
            <w:pPr>
              <w:spacing w:before="0" w:after="0"/>
              <w:ind w:left="0"/>
              <w:jc w:val="right"/>
              <w:rPr>
                <w:rFonts w:ascii="Calibri" w:hAnsi="Calibri"/>
                <w:color w:val="000000"/>
                <w:sz w:val="22"/>
                <w:szCs w:val="22"/>
              </w:rPr>
            </w:pPr>
            <w:r w:rsidRPr="00560737">
              <w:rPr>
                <w:rFonts w:ascii="Calibri" w:hAnsi="Calibri"/>
                <w:color w:val="000000"/>
                <w:sz w:val="22"/>
                <w:szCs w:val="22"/>
              </w:rPr>
              <w:t>10</w:t>
            </w:r>
          </w:p>
        </w:tc>
        <w:tc>
          <w:tcPr>
            <w:tcW w:w="1270"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left"/>
              <w:rPr>
                <w:rFonts w:ascii="Calibri" w:hAnsi="Calibri"/>
                <w:color w:val="000000"/>
                <w:sz w:val="22"/>
                <w:szCs w:val="22"/>
              </w:rPr>
            </w:pPr>
          </w:p>
        </w:tc>
        <w:tc>
          <w:tcPr>
            <w:tcW w:w="1211"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p>
        </w:tc>
        <w:tc>
          <w:tcPr>
            <w:tcW w:w="855"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p>
        </w:tc>
        <w:tc>
          <w:tcPr>
            <w:tcW w:w="1170"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p>
        </w:tc>
      </w:tr>
      <w:tr w:rsidR="00560737" w:rsidRPr="00560737" w:rsidTr="00560737">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r w:rsidRPr="00560737">
              <w:rPr>
                <w:rFonts w:ascii="Calibri" w:hAnsi="Calibri"/>
                <w:color w:val="000000"/>
                <w:sz w:val="22"/>
                <w:szCs w:val="22"/>
              </w:rPr>
              <w:t>17</w:t>
            </w:r>
          </w:p>
        </w:tc>
        <w:tc>
          <w:tcPr>
            <w:tcW w:w="2305"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ProductImageURL</w:t>
            </w:r>
          </w:p>
        </w:tc>
        <w:tc>
          <w:tcPr>
            <w:tcW w:w="1452"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varchar(255)</w:t>
            </w:r>
          </w:p>
        </w:tc>
        <w:tc>
          <w:tcPr>
            <w:tcW w:w="1332" w:type="dxa"/>
            <w:tcBorders>
              <w:top w:val="nil"/>
              <w:left w:val="nil"/>
              <w:bottom w:val="single" w:sz="4" w:space="0" w:color="auto"/>
              <w:right w:val="single" w:sz="4" w:space="0" w:color="auto"/>
            </w:tcBorders>
            <w:shd w:val="clear" w:color="auto" w:fill="auto"/>
            <w:noWrap/>
            <w:vAlign w:val="center"/>
            <w:hideMark/>
          </w:tcPr>
          <w:p w:rsidR="00560737" w:rsidRPr="00560737" w:rsidRDefault="00560737" w:rsidP="00560737">
            <w:pPr>
              <w:spacing w:before="0" w:after="0"/>
              <w:ind w:left="0"/>
              <w:jc w:val="right"/>
              <w:rPr>
                <w:rFonts w:ascii="Calibri" w:hAnsi="Calibri"/>
                <w:color w:val="000000"/>
                <w:sz w:val="22"/>
                <w:szCs w:val="22"/>
              </w:rPr>
            </w:pPr>
            <w:r w:rsidRPr="00560737">
              <w:rPr>
                <w:rFonts w:ascii="Calibri" w:hAnsi="Calibri"/>
                <w:color w:val="000000"/>
                <w:sz w:val="22"/>
                <w:szCs w:val="22"/>
              </w:rPr>
              <w:t>255</w:t>
            </w:r>
          </w:p>
        </w:tc>
        <w:tc>
          <w:tcPr>
            <w:tcW w:w="1270"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left"/>
              <w:rPr>
                <w:rFonts w:ascii="Calibri" w:hAnsi="Calibri"/>
                <w:color w:val="000000"/>
                <w:sz w:val="22"/>
                <w:szCs w:val="22"/>
              </w:rPr>
            </w:pPr>
          </w:p>
        </w:tc>
        <w:tc>
          <w:tcPr>
            <w:tcW w:w="1211"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p>
        </w:tc>
        <w:tc>
          <w:tcPr>
            <w:tcW w:w="855"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p>
        </w:tc>
        <w:tc>
          <w:tcPr>
            <w:tcW w:w="1170"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p>
        </w:tc>
      </w:tr>
      <w:tr w:rsidR="00560737" w:rsidRPr="00560737" w:rsidTr="00560737">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r w:rsidRPr="00560737">
              <w:rPr>
                <w:rFonts w:ascii="Calibri" w:hAnsi="Calibri"/>
                <w:color w:val="000000"/>
                <w:sz w:val="22"/>
                <w:szCs w:val="22"/>
              </w:rPr>
              <w:t>18</w:t>
            </w:r>
          </w:p>
        </w:tc>
        <w:tc>
          <w:tcPr>
            <w:tcW w:w="2305"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ProductRFQDetailID</w:t>
            </w:r>
          </w:p>
        </w:tc>
        <w:tc>
          <w:tcPr>
            <w:tcW w:w="1452"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int</w:t>
            </w:r>
          </w:p>
        </w:tc>
        <w:tc>
          <w:tcPr>
            <w:tcW w:w="1332" w:type="dxa"/>
            <w:tcBorders>
              <w:top w:val="nil"/>
              <w:left w:val="nil"/>
              <w:bottom w:val="single" w:sz="4" w:space="0" w:color="auto"/>
              <w:right w:val="single" w:sz="4" w:space="0" w:color="auto"/>
            </w:tcBorders>
            <w:shd w:val="clear" w:color="auto" w:fill="auto"/>
            <w:noWrap/>
            <w:vAlign w:val="center"/>
            <w:hideMark/>
          </w:tcPr>
          <w:p w:rsidR="00560737" w:rsidRPr="00560737" w:rsidRDefault="00560737" w:rsidP="00560737">
            <w:pPr>
              <w:spacing w:before="0" w:after="0"/>
              <w:ind w:left="0"/>
              <w:jc w:val="right"/>
              <w:rPr>
                <w:rFonts w:ascii="Calibri" w:hAnsi="Calibri"/>
                <w:color w:val="000000"/>
                <w:sz w:val="22"/>
                <w:szCs w:val="22"/>
              </w:rPr>
            </w:pPr>
            <w:r w:rsidRPr="00560737">
              <w:rPr>
                <w:rFonts w:ascii="Calibri" w:hAnsi="Calibri"/>
                <w:color w:val="000000"/>
                <w:sz w:val="22"/>
                <w:szCs w:val="22"/>
              </w:rPr>
              <w:t>4</w:t>
            </w:r>
          </w:p>
        </w:tc>
        <w:tc>
          <w:tcPr>
            <w:tcW w:w="1270"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left"/>
              <w:rPr>
                <w:rFonts w:ascii="Calibri" w:hAnsi="Calibri"/>
                <w:color w:val="000000"/>
                <w:sz w:val="22"/>
                <w:szCs w:val="22"/>
              </w:rPr>
            </w:pPr>
          </w:p>
        </w:tc>
        <w:tc>
          <w:tcPr>
            <w:tcW w:w="1211"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p>
        </w:tc>
        <w:tc>
          <w:tcPr>
            <w:tcW w:w="855"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p>
        </w:tc>
        <w:tc>
          <w:tcPr>
            <w:tcW w:w="1170"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p>
        </w:tc>
      </w:tr>
      <w:tr w:rsidR="00560737" w:rsidRPr="00560737" w:rsidTr="00560737">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r w:rsidRPr="00560737">
              <w:rPr>
                <w:rFonts w:ascii="Calibri" w:hAnsi="Calibri"/>
                <w:color w:val="000000"/>
                <w:sz w:val="22"/>
                <w:szCs w:val="22"/>
              </w:rPr>
              <w:t>19</w:t>
            </w:r>
          </w:p>
        </w:tc>
        <w:tc>
          <w:tcPr>
            <w:tcW w:w="2305"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ProductImage</w:t>
            </w:r>
          </w:p>
        </w:tc>
        <w:tc>
          <w:tcPr>
            <w:tcW w:w="1452"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image</w:t>
            </w:r>
          </w:p>
        </w:tc>
        <w:tc>
          <w:tcPr>
            <w:tcW w:w="1332" w:type="dxa"/>
            <w:tcBorders>
              <w:top w:val="nil"/>
              <w:left w:val="nil"/>
              <w:bottom w:val="single" w:sz="4" w:space="0" w:color="auto"/>
              <w:right w:val="single" w:sz="4" w:space="0" w:color="auto"/>
            </w:tcBorders>
            <w:shd w:val="clear" w:color="auto" w:fill="auto"/>
            <w:noWrap/>
            <w:vAlign w:val="center"/>
            <w:hideMark/>
          </w:tcPr>
          <w:p w:rsidR="00560737" w:rsidRPr="00560737" w:rsidRDefault="00560737" w:rsidP="00560737">
            <w:pPr>
              <w:spacing w:before="0" w:after="0"/>
              <w:ind w:left="0"/>
              <w:jc w:val="right"/>
              <w:rPr>
                <w:rFonts w:ascii="Calibri" w:hAnsi="Calibri"/>
                <w:color w:val="000000"/>
                <w:sz w:val="22"/>
                <w:szCs w:val="22"/>
              </w:rPr>
            </w:pPr>
            <w:r w:rsidRPr="00560737">
              <w:rPr>
                <w:rFonts w:ascii="Calibri" w:hAnsi="Calibri"/>
                <w:color w:val="000000"/>
                <w:sz w:val="22"/>
                <w:szCs w:val="22"/>
              </w:rPr>
              <w:t>2147483647</w:t>
            </w:r>
          </w:p>
        </w:tc>
        <w:tc>
          <w:tcPr>
            <w:tcW w:w="1270"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left"/>
              <w:rPr>
                <w:rFonts w:ascii="Calibri" w:hAnsi="Calibri"/>
                <w:color w:val="000000"/>
                <w:sz w:val="22"/>
                <w:szCs w:val="22"/>
              </w:rPr>
            </w:pPr>
          </w:p>
        </w:tc>
        <w:tc>
          <w:tcPr>
            <w:tcW w:w="1211"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p>
        </w:tc>
        <w:tc>
          <w:tcPr>
            <w:tcW w:w="855"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p>
        </w:tc>
        <w:tc>
          <w:tcPr>
            <w:tcW w:w="1170"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p>
        </w:tc>
      </w:tr>
      <w:tr w:rsidR="00560737" w:rsidRPr="00560737" w:rsidTr="00DD59BC">
        <w:trPr>
          <w:trHeight w:val="300"/>
        </w:trPr>
        <w:tc>
          <w:tcPr>
            <w:tcW w:w="480" w:type="dxa"/>
            <w:tcBorders>
              <w:top w:val="nil"/>
              <w:left w:val="single" w:sz="4" w:space="0" w:color="auto"/>
              <w:bottom w:val="single" w:sz="4" w:space="0" w:color="auto"/>
              <w:right w:val="single" w:sz="4" w:space="0" w:color="auto"/>
            </w:tcBorders>
            <w:shd w:val="clear" w:color="auto" w:fill="FFFF00"/>
            <w:noWrap/>
            <w:hideMark/>
          </w:tcPr>
          <w:p w:rsidR="00560737" w:rsidRPr="00560737" w:rsidRDefault="00560737" w:rsidP="00560737">
            <w:pPr>
              <w:spacing w:before="0" w:after="0"/>
              <w:ind w:left="0"/>
              <w:jc w:val="center"/>
              <w:rPr>
                <w:rFonts w:ascii="Calibri" w:hAnsi="Calibri"/>
                <w:color w:val="000000"/>
                <w:sz w:val="22"/>
                <w:szCs w:val="22"/>
              </w:rPr>
            </w:pPr>
            <w:r w:rsidRPr="00560737">
              <w:rPr>
                <w:rFonts w:ascii="Calibri" w:hAnsi="Calibri"/>
                <w:color w:val="000000"/>
                <w:sz w:val="22"/>
                <w:szCs w:val="22"/>
              </w:rPr>
              <w:t>20</w:t>
            </w:r>
          </w:p>
        </w:tc>
        <w:tc>
          <w:tcPr>
            <w:tcW w:w="2305" w:type="dxa"/>
            <w:tcBorders>
              <w:top w:val="nil"/>
              <w:left w:val="nil"/>
              <w:bottom w:val="single" w:sz="4" w:space="0" w:color="auto"/>
              <w:right w:val="single" w:sz="4" w:space="0" w:color="auto"/>
            </w:tcBorders>
            <w:shd w:val="clear" w:color="auto" w:fill="FFFF00"/>
            <w:noWrap/>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Length</w:t>
            </w:r>
          </w:p>
        </w:tc>
        <w:tc>
          <w:tcPr>
            <w:tcW w:w="1452" w:type="dxa"/>
            <w:tcBorders>
              <w:top w:val="nil"/>
              <w:left w:val="nil"/>
              <w:bottom w:val="single" w:sz="4" w:space="0" w:color="auto"/>
              <w:right w:val="single" w:sz="4" w:space="0" w:color="auto"/>
            </w:tcBorders>
            <w:shd w:val="clear" w:color="auto" w:fill="FFFF00"/>
            <w:noWrap/>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decimal(18,2)</w:t>
            </w:r>
          </w:p>
        </w:tc>
        <w:tc>
          <w:tcPr>
            <w:tcW w:w="1332" w:type="dxa"/>
            <w:tcBorders>
              <w:top w:val="nil"/>
              <w:left w:val="nil"/>
              <w:bottom w:val="single" w:sz="4" w:space="0" w:color="auto"/>
              <w:right w:val="single" w:sz="4" w:space="0" w:color="auto"/>
            </w:tcBorders>
            <w:shd w:val="clear" w:color="auto" w:fill="FFFF00"/>
            <w:noWrap/>
            <w:vAlign w:val="center"/>
            <w:hideMark/>
          </w:tcPr>
          <w:p w:rsidR="00560737" w:rsidRPr="00560737" w:rsidRDefault="00560737" w:rsidP="00560737">
            <w:pPr>
              <w:spacing w:before="0" w:after="0"/>
              <w:ind w:left="0"/>
              <w:jc w:val="right"/>
              <w:rPr>
                <w:rFonts w:ascii="Calibri" w:hAnsi="Calibri"/>
                <w:color w:val="000000"/>
                <w:sz w:val="22"/>
                <w:szCs w:val="22"/>
              </w:rPr>
            </w:pPr>
            <w:r w:rsidRPr="00560737">
              <w:rPr>
                <w:rFonts w:ascii="Calibri" w:hAnsi="Calibri"/>
                <w:color w:val="000000"/>
                <w:sz w:val="22"/>
                <w:szCs w:val="22"/>
              </w:rPr>
              <w:t>9</w:t>
            </w:r>
          </w:p>
        </w:tc>
        <w:tc>
          <w:tcPr>
            <w:tcW w:w="1270" w:type="dxa"/>
            <w:tcBorders>
              <w:top w:val="nil"/>
              <w:left w:val="nil"/>
              <w:bottom w:val="single" w:sz="4" w:space="0" w:color="auto"/>
              <w:right w:val="single" w:sz="4" w:space="0" w:color="auto"/>
            </w:tcBorders>
            <w:shd w:val="clear" w:color="auto" w:fill="FFFF00"/>
            <w:noWrap/>
            <w:hideMark/>
          </w:tcPr>
          <w:p w:rsidR="00560737" w:rsidRPr="00560737" w:rsidRDefault="00560737" w:rsidP="00560737">
            <w:pPr>
              <w:spacing w:before="0" w:after="0"/>
              <w:ind w:left="0"/>
              <w:jc w:val="left"/>
              <w:rPr>
                <w:rFonts w:ascii="Calibri" w:hAnsi="Calibri"/>
                <w:color w:val="000000"/>
                <w:sz w:val="22"/>
                <w:szCs w:val="22"/>
              </w:rPr>
            </w:pPr>
          </w:p>
        </w:tc>
        <w:tc>
          <w:tcPr>
            <w:tcW w:w="1211" w:type="dxa"/>
            <w:tcBorders>
              <w:top w:val="nil"/>
              <w:left w:val="nil"/>
              <w:bottom w:val="single" w:sz="4" w:space="0" w:color="auto"/>
              <w:right w:val="single" w:sz="4" w:space="0" w:color="auto"/>
            </w:tcBorders>
            <w:shd w:val="clear" w:color="auto" w:fill="FFFF00"/>
            <w:noWrap/>
            <w:hideMark/>
          </w:tcPr>
          <w:p w:rsidR="00560737" w:rsidRPr="00560737" w:rsidRDefault="00560737" w:rsidP="00560737">
            <w:pPr>
              <w:spacing w:before="0" w:after="0"/>
              <w:ind w:left="0"/>
              <w:jc w:val="center"/>
              <w:rPr>
                <w:rFonts w:ascii="Calibri" w:hAnsi="Calibri"/>
                <w:color w:val="000000"/>
                <w:sz w:val="22"/>
                <w:szCs w:val="22"/>
              </w:rPr>
            </w:pPr>
          </w:p>
        </w:tc>
        <w:tc>
          <w:tcPr>
            <w:tcW w:w="855" w:type="dxa"/>
            <w:tcBorders>
              <w:top w:val="nil"/>
              <w:left w:val="nil"/>
              <w:bottom w:val="single" w:sz="4" w:space="0" w:color="auto"/>
              <w:right w:val="single" w:sz="4" w:space="0" w:color="auto"/>
            </w:tcBorders>
            <w:shd w:val="clear" w:color="auto" w:fill="FFFF00"/>
            <w:noWrap/>
            <w:hideMark/>
          </w:tcPr>
          <w:p w:rsidR="00560737" w:rsidRPr="00560737" w:rsidRDefault="00560737" w:rsidP="00560737">
            <w:pPr>
              <w:spacing w:before="0" w:after="0"/>
              <w:ind w:left="0"/>
              <w:jc w:val="center"/>
              <w:rPr>
                <w:rFonts w:ascii="Calibri" w:hAnsi="Calibri"/>
                <w:color w:val="000000"/>
                <w:sz w:val="22"/>
                <w:szCs w:val="22"/>
              </w:rPr>
            </w:pPr>
          </w:p>
        </w:tc>
        <w:tc>
          <w:tcPr>
            <w:tcW w:w="1170" w:type="dxa"/>
            <w:tcBorders>
              <w:top w:val="nil"/>
              <w:left w:val="nil"/>
              <w:bottom w:val="single" w:sz="4" w:space="0" w:color="auto"/>
              <w:right w:val="single" w:sz="4" w:space="0" w:color="auto"/>
            </w:tcBorders>
            <w:shd w:val="clear" w:color="auto" w:fill="FFFF00"/>
            <w:noWrap/>
            <w:hideMark/>
          </w:tcPr>
          <w:p w:rsidR="00560737" w:rsidRPr="00560737" w:rsidRDefault="00560737" w:rsidP="00560737">
            <w:pPr>
              <w:spacing w:before="0" w:after="0"/>
              <w:ind w:left="0"/>
              <w:jc w:val="center"/>
              <w:rPr>
                <w:rFonts w:ascii="Calibri" w:hAnsi="Calibri"/>
                <w:color w:val="000000"/>
                <w:sz w:val="22"/>
                <w:szCs w:val="22"/>
              </w:rPr>
            </w:pPr>
          </w:p>
        </w:tc>
      </w:tr>
      <w:tr w:rsidR="00560737" w:rsidRPr="00560737" w:rsidTr="00DD59BC">
        <w:trPr>
          <w:trHeight w:val="300"/>
        </w:trPr>
        <w:tc>
          <w:tcPr>
            <w:tcW w:w="480" w:type="dxa"/>
            <w:tcBorders>
              <w:top w:val="nil"/>
              <w:left w:val="single" w:sz="4" w:space="0" w:color="auto"/>
              <w:bottom w:val="single" w:sz="4" w:space="0" w:color="auto"/>
              <w:right w:val="single" w:sz="4" w:space="0" w:color="auto"/>
            </w:tcBorders>
            <w:shd w:val="clear" w:color="auto" w:fill="FFFF00"/>
            <w:noWrap/>
            <w:hideMark/>
          </w:tcPr>
          <w:p w:rsidR="00560737" w:rsidRPr="00560737" w:rsidRDefault="00560737" w:rsidP="00560737">
            <w:pPr>
              <w:spacing w:before="0" w:after="0"/>
              <w:ind w:left="0"/>
              <w:jc w:val="center"/>
              <w:rPr>
                <w:rFonts w:ascii="Calibri" w:hAnsi="Calibri"/>
                <w:color w:val="000000"/>
                <w:sz w:val="22"/>
                <w:szCs w:val="22"/>
              </w:rPr>
            </w:pPr>
            <w:r w:rsidRPr="00560737">
              <w:rPr>
                <w:rFonts w:ascii="Calibri" w:hAnsi="Calibri"/>
                <w:color w:val="000000"/>
                <w:sz w:val="22"/>
                <w:szCs w:val="22"/>
              </w:rPr>
              <w:t>21</w:t>
            </w:r>
          </w:p>
        </w:tc>
        <w:tc>
          <w:tcPr>
            <w:tcW w:w="2305" w:type="dxa"/>
            <w:tcBorders>
              <w:top w:val="nil"/>
              <w:left w:val="nil"/>
              <w:bottom w:val="single" w:sz="4" w:space="0" w:color="auto"/>
              <w:right w:val="single" w:sz="4" w:space="0" w:color="auto"/>
            </w:tcBorders>
            <w:shd w:val="clear" w:color="auto" w:fill="FFFF00"/>
            <w:noWrap/>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Width</w:t>
            </w:r>
          </w:p>
        </w:tc>
        <w:tc>
          <w:tcPr>
            <w:tcW w:w="1452" w:type="dxa"/>
            <w:tcBorders>
              <w:top w:val="nil"/>
              <w:left w:val="nil"/>
              <w:bottom w:val="single" w:sz="4" w:space="0" w:color="auto"/>
              <w:right w:val="single" w:sz="4" w:space="0" w:color="auto"/>
            </w:tcBorders>
            <w:shd w:val="clear" w:color="auto" w:fill="FFFF00"/>
            <w:noWrap/>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decimal(18,2)</w:t>
            </w:r>
          </w:p>
        </w:tc>
        <w:tc>
          <w:tcPr>
            <w:tcW w:w="1332" w:type="dxa"/>
            <w:tcBorders>
              <w:top w:val="nil"/>
              <w:left w:val="nil"/>
              <w:bottom w:val="single" w:sz="4" w:space="0" w:color="auto"/>
              <w:right w:val="single" w:sz="4" w:space="0" w:color="auto"/>
            </w:tcBorders>
            <w:shd w:val="clear" w:color="auto" w:fill="FFFF00"/>
            <w:noWrap/>
            <w:vAlign w:val="center"/>
            <w:hideMark/>
          </w:tcPr>
          <w:p w:rsidR="00560737" w:rsidRPr="00560737" w:rsidRDefault="00560737" w:rsidP="00560737">
            <w:pPr>
              <w:spacing w:before="0" w:after="0"/>
              <w:ind w:left="0"/>
              <w:jc w:val="right"/>
              <w:rPr>
                <w:rFonts w:ascii="Calibri" w:hAnsi="Calibri"/>
                <w:color w:val="000000"/>
                <w:sz w:val="22"/>
                <w:szCs w:val="22"/>
              </w:rPr>
            </w:pPr>
            <w:r w:rsidRPr="00560737">
              <w:rPr>
                <w:rFonts w:ascii="Calibri" w:hAnsi="Calibri"/>
                <w:color w:val="000000"/>
                <w:sz w:val="22"/>
                <w:szCs w:val="22"/>
              </w:rPr>
              <w:t>9</w:t>
            </w:r>
          </w:p>
        </w:tc>
        <w:tc>
          <w:tcPr>
            <w:tcW w:w="1270" w:type="dxa"/>
            <w:tcBorders>
              <w:top w:val="nil"/>
              <w:left w:val="nil"/>
              <w:bottom w:val="single" w:sz="4" w:space="0" w:color="auto"/>
              <w:right w:val="single" w:sz="4" w:space="0" w:color="auto"/>
            </w:tcBorders>
            <w:shd w:val="clear" w:color="auto" w:fill="FFFF00"/>
            <w:noWrap/>
            <w:hideMark/>
          </w:tcPr>
          <w:p w:rsidR="00560737" w:rsidRPr="00560737" w:rsidRDefault="00560737" w:rsidP="00560737">
            <w:pPr>
              <w:spacing w:before="0" w:after="0"/>
              <w:ind w:left="0"/>
              <w:jc w:val="left"/>
              <w:rPr>
                <w:rFonts w:ascii="Calibri" w:hAnsi="Calibri"/>
                <w:color w:val="000000"/>
                <w:sz w:val="22"/>
                <w:szCs w:val="22"/>
              </w:rPr>
            </w:pPr>
          </w:p>
        </w:tc>
        <w:tc>
          <w:tcPr>
            <w:tcW w:w="1211" w:type="dxa"/>
            <w:tcBorders>
              <w:top w:val="nil"/>
              <w:left w:val="nil"/>
              <w:bottom w:val="single" w:sz="4" w:space="0" w:color="auto"/>
              <w:right w:val="single" w:sz="4" w:space="0" w:color="auto"/>
            </w:tcBorders>
            <w:shd w:val="clear" w:color="auto" w:fill="FFFF00"/>
            <w:noWrap/>
            <w:hideMark/>
          </w:tcPr>
          <w:p w:rsidR="00560737" w:rsidRPr="00560737" w:rsidRDefault="00560737" w:rsidP="00560737">
            <w:pPr>
              <w:spacing w:before="0" w:after="0"/>
              <w:ind w:left="0"/>
              <w:jc w:val="center"/>
              <w:rPr>
                <w:rFonts w:ascii="Calibri" w:hAnsi="Calibri"/>
                <w:color w:val="000000"/>
                <w:sz w:val="22"/>
                <w:szCs w:val="22"/>
              </w:rPr>
            </w:pPr>
          </w:p>
        </w:tc>
        <w:tc>
          <w:tcPr>
            <w:tcW w:w="855" w:type="dxa"/>
            <w:tcBorders>
              <w:top w:val="nil"/>
              <w:left w:val="nil"/>
              <w:bottom w:val="single" w:sz="4" w:space="0" w:color="auto"/>
              <w:right w:val="single" w:sz="4" w:space="0" w:color="auto"/>
            </w:tcBorders>
            <w:shd w:val="clear" w:color="auto" w:fill="FFFF00"/>
            <w:noWrap/>
            <w:hideMark/>
          </w:tcPr>
          <w:p w:rsidR="00560737" w:rsidRPr="00560737" w:rsidRDefault="00560737" w:rsidP="00560737">
            <w:pPr>
              <w:spacing w:before="0" w:after="0"/>
              <w:ind w:left="0"/>
              <w:jc w:val="center"/>
              <w:rPr>
                <w:rFonts w:ascii="Calibri" w:hAnsi="Calibri"/>
                <w:color w:val="000000"/>
                <w:sz w:val="22"/>
                <w:szCs w:val="22"/>
              </w:rPr>
            </w:pPr>
          </w:p>
        </w:tc>
        <w:tc>
          <w:tcPr>
            <w:tcW w:w="1170" w:type="dxa"/>
            <w:tcBorders>
              <w:top w:val="nil"/>
              <w:left w:val="nil"/>
              <w:bottom w:val="single" w:sz="4" w:space="0" w:color="auto"/>
              <w:right w:val="single" w:sz="4" w:space="0" w:color="auto"/>
            </w:tcBorders>
            <w:shd w:val="clear" w:color="auto" w:fill="FFFF00"/>
            <w:noWrap/>
            <w:hideMark/>
          </w:tcPr>
          <w:p w:rsidR="00560737" w:rsidRPr="00560737" w:rsidRDefault="00560737" w:rsidP="00560737">
            <w:pPr>
              <w:spacing w:before="0" w:after="0"/>
              <w:ind w:left="0"/>
              <w:jc w:val="center"/>
              <w:rPr>
                <w:rFonts w:ascii="Calibri" w:hAnsi="Calibri"/>
                <w:color w:val="000000"/>
                <w:sz w:val="22"/>
                <w:szCs w:val="22"/>
              </w:rPr>
            </w:pPr>
          </w:p>
        </w:tc>
      </w:tr>
      <w:tr w:rsidR="00560737" w:rsidRPr="00560737" w:rsidTr="00DD59BC">
        <w:trPr>
          <w:trHeight w:val="300"/>
        </w:trPr>
        <w:tc>
          <w:tcPr>
            <w:tcW w:w="480" w:type="dxa"/>
            <w:tcBorders>
              <w:top w:val="nil"/>
              <w:left w:val="single" w:sz="4" w:space="0" w:color="auto"/>
              <w:bottom w:val="single" w:sz="4" w:space="0" w:color="auto"/>
              <w:right w:val="single" w:sz="4" w:space="0" w:color="auto"/>
            </w:tcBorders>
            <w:shd w:val="clear" w:color="auto" w:fill="FFFF00"/>
            <w:noWrap/>
            <w:hideMark/>
          </w:tcPr>
          <w:p w:rsidR="00560737" w:rsidRPr="00560737" w:rsidRDefault="00560737" w:rsidP="00560737">
            <w:pPr>
              <w:spacing w:before="0" w:after="0"/>
              <w:ind w:left="0"/>
              <w:jc w:val="center"/>
              <w:rPr>
                <w:rFonts w:ascii="Calibri" w:hAnsi="Calibri"/>
                <w:color w:val="000000"/>
                <w:sz w:val="22"/>
                <w:szCs w:val="22"/>
              </w:rPr>
            </w:pPr>
            <w:r w:rsidRPr="00560737">
              <w:rPr>
                <w:rFonts w:ascii="Calibri" w:hAnsi="Calibri"/>
                <w:color w:val="000000"/>
                <w:sz w:val="22"/>
                <w:szCs w:val="22"/>
              </w:rPr>
              <w:t>22</w:t>
            </w:r>
          </w:p>
        </w:tc>
        <w:tc>
          <w:tcPr>
            <w:tcW w:w="2305" w:type="dxa"/>
            <w:tcBorders>
              <w:top w:val="nil"/>
              <w:left w:val="nil"/>
              <w:bottom w:val="single" w:sz="4" w:space="0" w:color="auto"/>
              <w:right w:val="single" w:sz="4" w:space="0" w:color="auto"/>
            </w:tcBorders>
            <w:shd w:val="clear" w:color="auto" w:fill="FFFF00"/>
            <w:noWrap/>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Height</w:t>
            </w:r>
          </w:p>
        </w:tc>
        <w:tc>
          <w:tcPr>
            <w:tcW w:w="1452" w:type="dxa"/>
            <w:tcBorders>
              <w:top w:val="nil"/>
              <w:left w:val="nil"/>
              <w:bottom w:val="single" w:sz="4" w:space="0" w:color="auto"/>
              <w:right w:val="single" w:sz="4" w:space="0" w:color="auto"/>
            </w:tcBorders>
            <w:shd w:val="clear" w:color="auto" w:fill="FFFF00"/>
            <w:noWrap/>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decimal(18,2)</w:t>
            </w:r>
          </w:p>
        </w:tc>
        <w:tc>
          <w:tcPr>
            <w:tcW w:w="1332" w:type="dxa"/>
            <w:tcBorders>
              <w:top w:val="nil"/>
              <w:left w:val="nil"/>
              <w:bottom w:val="single" w:sz="4" w:space="0" w:color="auto"/>
              <w:right w:val="single" w:sz="4" w:space="0" w:color="auto"/>
            </w:tcBorders>
            <w:shd w:val="clear" w:color="auto" w:fill="FFFF00"/>
            <w:noWrap/>
            <w:vAlign w:val="center"/>
            <w:hideMark/>
          </w:tcPr>
          <w:p w:rsidR="00560737" w:rsidRPr="00560737" w:rsidRDefault="00560737" w:rsidP="00560737">
            <w:pPr>
              <w:spacing w:before="0" w:after="0"/>
              <w:ind w:left="0"/>
              <w:jc w:val="right"/>
              <w:rPr>
                <w:rFonts w:ascii="Calibri" w:hAnsi="Calibri"/>
                <w:color w:val="000000"/>
                <w:sz w:val="22"/>
                <w:szCs w:val="22"/>
              </w:rPr>
            </w:pPr>
            <w:r w:rsidRPr="00560737">
              <w:rPr>
                <w:rFonts w:ascii="Calibri" w:hAnsi="Calibri"/>
                <w:color w:val="000000"/>
                <w:sz w:val="22"/>
                <w:szCs w:val="22"/>
              </w:rPr>
              <w:t>9</w:t>
            </w:r>
          </w:p>
        </w:tc>
        <w:tc>
          <w:tcPr>
            <w:tcW w:w="1270" w:type="dxa"/>
            <w:tcBorders>
              <w:top w:val="nil"/>
              <w:left w:val="nil"/>
              <w:bottom w:val="single" w:sz="4" w:space="0" w:color="auto"/>
              <w:right w:val="single" w:sz="4" w:space="0" w:color="auto"/>
            </w:tcBorders>
            <w:shd w:val="clear" w:color="auto" w:fill="FFFF00"/>
            <w:noWrap/>
            <w:hideMark/>
          </w:tcPr>
          <w:p w:rsidR="00560737" w:rsidRPr="00560737" w:rsidRDefault="00560737" w:rsidP="00560737">
            <w:pPr>
              <w:spacing w:before="0" w:after="0"/>
              <w:ind w:left="0"/>
              <w:jc w:val="left"/>
              <w:rPr>
                <w:rFonts w:ascii="Calibri" w:hAnsi="Calibri"/>
                <w:color w:val="000000"/>
                <w:sz w:val="22"/>
                <w:szCs w:val="22"/>
              </w:rPr>
            </w:pPr>
          </w:p>
        </w:tc>
        <w:tc>
          <w:tcPr>
            <w:tcW w:w="1211" w:type="dxa"/>
            <w:tcBorders>
              <w:top w:val="nil"/>
              <w:left w:val="nil"/>
              <w:bottom w:val="single" w:sz="4" w:space="0" w:color="auto"/>
              <w:right w:val="single" w:sz="4" w:space="0" w:color="auto"/>
            </w:tcBorders>
            <w:shd w:val="clear" w:color="auto" w:fill="FFFF00"/>
            <w:noWrap/>
            <w:hideMark/>
          </w:tcPr>
          <w:p w:rsidR="00560737" w:rsidRPr="00560737" w:rsidRDefault="00560737" w:rsidP="00560737">
            <w:pPr>
              <w:spacing w:before="0" w:after="0"/>
              <w:ind w:left="0"/>
              <w:jc w:val="center"/>
              <w:rPr>
                <w:rFonts w:ascii="Calibri" w:hAnsi="Calibri"/>
                <w:color w:val="000000"/>
                <w:sz w:val="22"/>
                <w:szCs w:val="22"/>
              </w:rPr>
            </w:pPr>
          </w:p>
        </w:tc>
        <w:tc>
          <w:tcPr>
            <w:tcW w:w="855" w:type="dxa"/>
            <w:tcBorders>
              <w:top w:val="nil"/>
              <w:left w:val="nil"/>
              <w:bottom w:val="single" w:sz="4" w:space="0" w:color="auto"/>
              <w:right w:val="single" w:sz="4" w:space="0" w:color="auto"/>
            </w:tcBorders>
            <w:shd w:val="clear" w:color="auto" w:fill="FFFF00"/>
            <w:noWrap/>
            <w:hideMark/>
          </w:tcPr>
          <w:p w:rsidR="00560737" w:rsidRPr="00560737" w:rsidRDefault="00560737" w:rsidP="00560737">
            <w:pPr>
              <w:spacing w:before="0" w:after="0"/>
              <w:ind w:left="0"/>
              <w:jc w:val="center"/>
              <w:rPr>
                <w:rFonts w:ascii="Calibri" w:hAnsi="Calibri"/>
                <w:color w:val="000000"/>
                <w:sz w:val="22"/>
                <w:szCs w:val="22"/>
              </w:rPr>
            </w:pPr>
          </w:p>
        </w:tc>
        <w:tc>
          <w:tcPr>
            <w:tcW w:w="1170" w:type="dxa"/>
            <w:tcBorders>
              <w:top w:val="nil"/>
              <w:left w:val="nil"/>
              <w:bottom w:val="single" w:sz="4" w:space="0" w:color="auto"/>
              <w:right w:val="single" w:sz="4" w:space="0" w:color="auto"/>
            </w:tcBorders>
            <w:shd w:val="clear" w:color="auto" w:fill="FFFF00"/>
            <w:noWrap/>
            <w:hideMark/>
          </w:tcPr>
          <w:p w:rsidR="00560737" w:rsidRPr="00560737" w:rsidRDefault="00560737" w:rsidP="00560737">
            <w:pPr>
              <w:spacing w:before="0" w:after="0"/>
              <w:ind w:left="0"/>
              <w:jc w:val="center"/>
              <w:rPr>
                <w:rFonts w:ascii="Calibri" w:hAnsi="Calibri"/>
                <w:color w:val="000000"/>
                <w:sz w:val="22"/>
                <w:szCs w:val="22"/>
              </w:rPr>
            </w:pPr>
          </w:p>
        </w:tc>
      </w:tr>
      <w:tr w:rsidR="00560737" w:rsidRPr="00560737" w:rsidTr="00DD59BC">
        <w:trPr>
          <w:trHeight w:val="300"/>
        </w:trPr>
        <w:tc>
          <w:tcPr>
            <w:tcW w:w="480" w:type="dxa"/>
            <w:tcBorders>
              <w:top w:val="nil"/>
              <w:left w:val="single" w:sz="4" w:space="0" w:color="auto"/>
              <w:bottom w:val="single" w:sz="4" w:space="0" w:color="auto"/>
              <w:right w:val="single" w:sz="4" w:space="0" w:color="auto"/>
            </w:tcBorders>
            <w:shd w:val="clear" w:color="auto" w:fill="FFFF00"/>
            <w:noWrap/>
            <w:hideMark/>
          </w:tcPr>
          <w:p w:rsidR="00560737" w:rsidRPr="00560737" w:rsidRDefault="00560737" w:rsidP="00560737">
            <w:pPr>
              <w:spacing w:before="0" w:after="0"/>
              <w:ind w:left="0"/>
              <w:jc w:val="center"/>
              <w:rPr>
                <w:rFonts w:ascii="Calibri" w:hAnsi="Calibri"/>
                <w:color w:val="000000"/>
                <w:sz w:val="22"/>
                <w:szCs w:val="22"/>
              </w:rPr>
            </w:pPr>
            <w:r w:rsidRPr="00560737">
              <w:rPr>
                <w:rFonts w:ascii="Calibri" w:hAnsi="Calibri"/>
                <w:color w:val="000000"/>
                <w:sz w:val="22"/>
                <w:szCs w:val="22"/>
              </w:rPr>
              <w:t>23</w:t>
            </w:r>
          </w:p>
        </w:tc>
        <w:tc>
          <w:tcPr>
            <w:tcW w:w="2305" w:type="dxa"/>
            <w:tcBorders>
              <w:top w:val="nil"/>
              <w:left w:val="nil"/>
              <w:bottom w:val="single" w:sz="4" w:space="0" w:color="auto"/>
              <w:right w:val="single" w:sz="4" w:space="0" w:color="auto"/>
            </w:tcBorders>
            <w:shd w:val="clear" w:color="auto" w:fill="FFFF00"/>
            <w:noWrap/>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Weight</w:t>
            </w:r>
          </w:p>
        </w:tc>
        <w:tc>
          <w:tcPr>
            <w:tcW w:w="1452" w:type="dxa"/>
            <w:tcBorders>
              <w:top w:val="nil"/>
              <w:left w:val="nil"/>
              <w:bottom w:val="single" w:sz="4" w:space="0" w:color="auto"/>
              <w:right w:val="single" w:sz="4" w:space="0" w:color="auto"/>
            </w:tcBorders>
            <w:shd w:val="clear" w:color="auto" w:fill="FFFF00"/>
            <w:noWrap/>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decimal(18,2)</w:t>
            </w:r>
          </w:p>
        </w:tc>
        <w:tc>
          <w:tcPr>
            <w:tcW w:w="1332" w:type="dxa"/>
            <w:tcBorders>
              <w:top w:val="nil"/>
              <w:left w:val="nil"/>
              <w:bottom w:val="single" w:sz="4" w:space="0" w:color="auto"/>
              <w:right w:val="single" w:sz="4" w:space="0" w:color="auto"/>
            </w:tcBorders>
            <w:shd w:val="clear" w:color="auto" w:fill="FFFF00"/>
            <w:noWrap/>
            <w:vAlign w:val="center"/>
            <w:hideMark/>
          </w:tcPr>
          <w:p w:rsidR="00560737" w:rsidRPr="00560737" w:rsidRDefault="00560737" w:rsidP="00560737">
            <w:pPr>
              <w:spacing w:before="0" w:after="0"/>
              <w:ind w:left="0"/>
              <w:jc w:val="right"/>
              <w:rPr>
                <w:rFonts w:ascii="Calibri" w:hAnsi="Calibri"/>
                <w:color w:val="000000"/>
                <w:sz w:val="22"/>
                <w:szCs w:val="22"/>
              </w:rPr>
            </w:pPr>
            <w:r w:rsidRPr="00560737">
              <w:rPr>
                <w:rFonts w:ascii="Calibri" w:hAnsi="Calibri"/>
                <w:color w:val="000000"/>
                <w:sz w:val="22"/>
                <w:szCs w:val="22"/>
              </w:rPr>
              <w:t>9</w:t>
            </w:r>
          </w:p>
        </w:tc>
        <w:tc>
          <w:tcPr>
            <w:tcW w:w="1270" w:type="dxa"/>
            <w:tcBorders>
              <w:top w:val="nil"/>
              <w:left w:val="nil"/>
              <w:bottom w:val="single" w:sz="4" w:space="0" w:color="auto"/>
              <w:right w:val="single" w:sz="4" w:space="0" w:color="auto"/>
            </w:tcBorders>
            <w:shd w:val="clear" w:color="auto" w:fill="FFFF00"/>
            <w:noWrap/>
            <w:hideMark/>
          </w:tcPr>
          <w:p w:rsidR="00560737" w:rsidRPr="00560737" w:rsidRDefault="00560737" w:rsidP="00560737">
            <w:pPr>
              <w:spacing w:before="0" w:after="0"/>
              <w:ind w:left="0"/>
              <w:jc w:val="left"/>
              <w:rPr>
                <w:rFonts w:ascii="Calibri" w:hAnsi="Calibri"/>
                <w:color w:val="000000"/>
                <w:sz w:val="22"/>
                <w:szCs w:val="22"/>
              </w:rPr>
            </w:pPr>
          </w:p>
        </w:tc>
        <w:tc>
          <w:tcPr>
            <w:tcW w:w="1211" w:type="dxa"/>
            <w:tcBorders>
              <w:top w:val="nil"/>
              <w:left w:val="nil"/>
              <w:bottom w:val="single" w:sz="4" w:space="0" w:color="auto"/>
              <w:right w:val="single" w:sz="4" w:space="0" w:color="auto"/>
            </w:tcBorders>
            <w:shd w:val="clear" w:color="auto" w:fill="FFFF00"/>
            <w:noWrap/>
            <w:hideMark/>
          </w:tcPr>
          <w:p w:rsidR="00560737" w:rsidRPr="00560737" w:rsidRDefault="00560737" w:rsidP="00560737">
            <w:pPr>
              <w:spacing w:before="0" w:after="0"/>
              <w:ind w:left="0"/>
              <w:jc w:val="center"/>
              <w:rPr>
                <w:rFonts w:ascii="Calibri" w:hAnsi="Calibri"/>
                <w:color w:val="000000"/>
                <w:sz w:val="22"/>
                <w:szCs w:val="22"/>
              </w:rPr>
            </w:pPr>
          </w:p>
        </w:tc>
        <w:tc>
          <w:tcPr>
            <w:tcW w:w="855" w:type="dxa"/>
            <w:tcBorders>
              <w:top w:val="nil"/>
              <w:left w:val="nil"/>
              <w:bottom w:val="single" w:sz="4" w:space="0" w:color="auto"/>
              <w:right w:val="single" w:sz="4" w:space="0" w:color="auto"/>
            </w:tcBorders>
            <w:shd w:val="clear" w:color="auto" w:fill="FFFF00"/>
            <w:noWrap/>
            <w:hideMark/>
          </w:tcPr>
          <w:p w:rsidR="00560737" w:rsidRPr="00560737" w:rsidRDefault="00560737" w:rsidP="00560737">
            <w:pPr>
              <w:spacing w:before="0" w:after="0"/>
              <w:ind w:left="0"/>
              <w:jc w:val="center"/>
              <w:rPr>
                <w:rFonts w:ascii="Calibri" w:hAnsi="Calibri"/>
                <w:color w:val="000000"/>
                <w:sz w:val="22"/>
                <w:szCs w:val="22"/>
              </w:rPr>
            </w:pPr>
          </w:p>
        </w:tc>
        <w:tc>
          <w:tcPr>
            <w:tcW w:w="1170" w:type="dxa"/>
            <w:tcBorders>
              <w:top w:val="nil"/>
              <w:left w:val="nil"/>
              <w:bottom w:val="single" w:sz="4" w:space="0" w:color="auto"/>
              <w:right w:val="single" w:sz="4" w:space="0" w:color="auto"/>
            </w:tcBorders>
            <w:shd w:val="clear" w:color="auto" w:fill="FFFF00"/>
            <w:noWrap/>
            <w:hideMark/>
          </w:tcPr>
          <w:p w:rsidR="00560737" w:rsidRPr="00560737" w:rsidRDefault="00560737" w:rsidP="00560737">
            <w:pPr>
              <w:spacing w:before="0" w:after="0"/>
              <w:ind w:left="0"/>
              <w:jc w:val="center"/>
              <w:rPr>
                <w:rFonts w:ascii="Calibri" w:hAnsi="Calibri"/>
                <w:color w:val="000000"/>
                <w:sz w:val="22"/>
                <w:szCs w:val="22"/>
              </w:rPr>
            </w:pPr>
          </w:p>
        </w:tc>
      </w:tr>
      <w:tr w:rsidR="00560737" w:rsidRPr="00560737" w:rsidTr="00DD59BC">
        <w:trPr>
          <w:trHeight w:val="300"/>
        </w:trPr>
        <w:tc>
          <w:tcPr>
            <w:tcW w:w="480" w:type="dxa"/>
            <w:tcBorders>
              <w:top w:val="nil"/>
              <w:left w:val="single" w:sz="4" w:space="0" w:color="auto"/>
              <w:bottom w:val="single" w:sz="4" w:space="0" w:color="auto"/>
              <w:right w:val="single" w:sz="4" w:space="0" w:color="auto"/>
            </w:tcBorders>
            <w:shd w:val="clear" w:color="auto" w:fill="FFFF00"/>
            <w:noWrap/>
            <w:hideMark/>
          </w:tcPr>
          <w:p w:rsidR="00560737" w:rsidRPr="00560737" w:rsidRDefault="00560737" w:rsidP="00560737">
            <w:pPr>
              <w:spacing w:before="0" w:after="0"/>
              <w:ind w:left="0"/>
              <w:jc w:val="center"/>
              <w:rPr>
                <w:rFonts w:ascii="Calibri" w:hAnsi="Calibri"/>
                <w:color w:val="000000"/>
                <w:sz w:val="22"/>
                <w:szCs w:val="22"/>
              </w:rPr>
            </w:pPr>
            <w:r w:rsidRPr="00560737">
              <w:rPr>
                <w:rFonts w:ascii="Calibri" w:hAnsi="Calibri"/>
                <w:color w:val="000000"/>
                <w:sz w:val="22"/>
                <w:szCs w:val="22"/>
              </w:rPr>
              <w:t>24</w:t>
            </w:r>
          </w:p>
        </w:tc>
        <w:tc>
          <w:tcPr>
            <w:tcW w:w="2305" w:type="dxa"/>
            <w:tcBorders>
              <w:top w:val="nil"/>
              <w:left w:val="nil"/>
              <w:bottom w:val="single" w:sz="4" w:space="0" w:color="auto"/>
              <w:right w:val="single" w:sz="4" w:space="0" w:color="auto"/>
            </w:tcBorders>
            <w:shd w:val="clear" w:color="auto" w:fill="FFFF00"/>
            <w:noWrap/>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SourcingType</w:t>
            </w:r>
          </w:p>
        </w:tc>
        <w:tc>
          <w:tcPr>
            <w:tcW w:w="1452" w:type="dxa"/>
            <w:tcBorders>
              <w:top w:val="nil"/>
              <w:left w:val="nil"/>
              <w:bottom w:val="single" w:sz="4" w:space="0" w:color="auto"/>
              <w:right w:val="single" w:sz="4" w:space="0" w:color="auto"/>
            </w:tcBorders>
            <w:shd w:val="clear" w:color="auto" w:fill="FFFF00"/>
            <w:noWrap/>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int</w:t>
            </w:r>
          </w:p>
        </w:tc>
        <w:tc>
          <w:tcPr>
            <w:tcW w:w="1332" w:type="dxa"/>
            <w:tcBorders>
              <w:top w:val="nil"/>
              <w:left w:val="nil"/>
              <w:bottom w:val="single" w:sz="4" w:space="0" w:color="auto"/>
              <w:right w:val="single" w:sz="4" w:space="0" w:color="auto"/>
            </w:tcBorders>
            <w:shd w:val="clear" w:color="auto" w:fill="FFFF00"/>
            <w:noWrap/>
            <w:vAlign w:val="center"/>
            <w:hideMark/>
          </w:tcPr>
          <w:p w:rsidR="00560737" w:rsidRPr="00560737" w:rsidRDefault="00560737" w:rsidP="00560737">
            <w:pPr>
              <w:spacing w:before="0" w:after="0"/>
              <w:ind w:left="0"/>
              <w:jc w:val="right"/>
              <w:rPr>
                <w:rFonts w:ascii="Calibri" w:hAnsi="Calibri"/>
                <w:color w:val="000000"/>
                <w:sz w:val="22"/>
                <w:szCs w:val="22"/>
              </w:rPr>
            </w:pPr>
            <w:r w:rsidRPr="00560737">
              <w:rPr>
                <w:rFonts w:ascii="Calibri" w:hAnsi="Calibri"/>
                <w:color w:val="000000"/>
                <w:sz w:val="22"/>
                <w:szCs w:val="22"/>
              </w:rPr>
              <w:t>4</w:t>
            </w:r>
          </w:p>
        </w:tc>
        <w:tc>
          <w:tcPr>
            <w:tcW w:w="1270" w:type="dxa"/>
            <w:tcBorders>
              <w:top w:val="nil"/>
              <w:left w:val="nil"/>
              <w:bottom w:val="single" w:sz="4" w:space="0" w:color="auto"/>
              <w:right w:val="single" w:sz="4" w:space="0" w:color="auto"/>
            </w:tcBorders>
            <w:shd w:val="clear" w:color="auto" w:fill="FFFF00"/>
            <w:noWrap/>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1=PFAM, 2=GAP, 3=IT</w:t>
            </w:r>
          </w:p>
        </w:tc>
        <w:tc>
          <w:tcPr>
            <w:tcW w:w="1211" w:type="dxa"/>
            <w:tcBorders>
              <w:top w:val="nil"/>
              <w:left w:val="nil"/>
              <w:bottom w:val="single" w:sz="4" w:space="0" w:color="auto"/>
              <w:right w:val="single" w:sz="4" w:space="0" w:color="auto"/>
            </w:tcBorders>
            <w:shd w:val="clear" w:color="auto" w:fill="FFFF00"/>
            <w:noWrap/>
            <w:hideMark/>
          </w:tcPr>
          <w:p w:rsidR="00560737" w:rsidRPr="00560737" w:rsidRDefault="00560737" w:rsidP="00560737">
            <w:pPr>
              <w:spacing w:before="0" w:after="0"/>
              <w:ind w:left="0"/>
              <w:jc w:val="center"/>
              <w:rPr>
                <w:rFonts w:ascii="Calibri" w:hAnsi="Calibri"/>
                <w:color w:val="000000"/>
                <w:sz w:val="22"/>
                <w:szCs w:val="22"/>
              </w:rPr>
            </w:pPr>
          </w:p>
        </w:tc>
        <w:tc>
          <w:tcPr>
            <w:tcW w:w="855" w:type="dxa"/>
            <w:tcBorders>
              <w:top w:val="nil"/>
              <w:left w:val="nil"/>
              <w:bottom w:val="single" w:sz="4" w:space="0" w:color="auto"/>
              <w:right w:val="single" w:sz="4" w:space="0" w:color="auto"/>
            </w:tcBorders>
            <w:shd w:val="clear" w:color="auto" w:fill="FFFF00"/>
            <w:noWrap/>
            <w:hideMark/>
          </w:tcPr>
          <w:p w:rsidR="00560737" w:rsidRPr="00560737" w:rsidRDefault="00560737" w:rsidP="00560737">
            <w:pPr>
              <w:spacing w:before="0" w:after="0"/>
              <w:ind w:left="0"/>
              <w:jc w:val="center"/>
              <w:rPr>
                <w:rFonts w:ascii="Calibri" w:hAnsi="Calibri"/>
                <w:color w:val="000000"/>
                <w:sz w:val="22"/>
                <w:szCs w:val="22"/>
              </w:rPr>
            </w:pPr>
          </w:p>
        </w:tc>
        <w:tc>
          <w:tcPr>
            <w:tcW w:w="1170" w:type="dxa"/>
            <w:tcBorders>
              <w:top w:val="nil"/>
              <w:left w:val="nil"/>
              <w:bottom w:val="single" w:sz="4" w:space="0" w:color="auto"/>
              <w:right w:val="single" w:sz="4" w:space="0" w:color="auto"/>
            </w:tcBorders>
            <w:shd w:val="clear" w:color="auto" w:fill="FFFF00"/>
            <w:noWrap/>
            <w:hideMark/>
          </w:tcPr>
          <w:p w:rsidR="00560737" w:rsidRPr="00560737" w:rsidRDefault="00560737" w:rsidP="00560737">
            <w:pPr>
              <w:spacing w:before="0" w:after="0"/>
              <w:ind w:left="0"/>
              <w:jc w:val="center"/>
              <w:rPr>
                <w:rFonts w:ascii="Calibri" w:hAnsi="Calibri"/>
                <w:color w:val="000000"/>
                <w:sz w:val="22"/>
                <w:szCs w:val="22"/>
              </w:rPr>
            </w:pPr>
          </w:p>
        </w:tc>
      </w:tr>
      <w:tr w:rsidR="00560737" w:rsidRPr="00560737" w:rsidTr="00DD59BC">
        <w:trPr>
          <w:trHeight w:val="300"/>
        </w:trPr>
        <w:tc>
          <w:tcPr>
            <w:tcW w:w="480" w:type="dxa"/>
            <w:tcBorders>
              <w:top w:val="nil"/>
              <w:left w:val="single" w:sz="4" w:space="0" w:color="auto"/>
              <w:bottom w:val="single" w:sz="4" w:space="0" w:color="auto"/>
              <w:right w:val="single" w:sz="4" w:space="0" w:color="auto"/>
            </w:tcBorders>
            <w:shd w:val="clear" w:color="auto" w:fill="FFFF00"/>
            <w:noWrap/>
            <w:hideMark/>
          </w:tcPr>
          <w:p w:rsidR="00560737" w:rsidRPr="00560737" w:rsidRDefault="00560737" w:rsidP="00560737">
            <w:pPr>
              <w:spacing w:before="0" w:after="0"/>
              <w:ind w:left="0"/>
              <w:jc w:val="center"/>
              <w:rPr>
                <w:rFonts w:ascii="Calibri" w:hAnsi="Calibri"/>
                <w:color w:val="000000"/>
                <w:sz w:val="22"/>
                <w:szCs w:val="22"/>
              </w:rPr>
            </w:pPr>
            <w:r w:rsidRPr="00560737">
              <w:rPr>
                <w:rFonts w:ascii="Calibri" w:hAnsi="Calibri"/>
                <w:color w:val="000000"/>
                <w:sz w:val="22"/>
                <w:szCs w:val="22"/>
              </w:rPr>
              <w:t>25</w:t>
            </w:r>
          </w:p>
        </w:tc>
        <w:tc>
          <w:tcPr>
            <w:tcW w:w="2305" w:type="dxa"/>
            <w:tcBorders>
              <w:top w:val="nil"/>
              <w:left w:val="nil"/>
              <w:bottom w:val="single" w:sz="4" w:space="0" w:color="auto"/>
              <w:right w:val="single" w:sz="4" w:space="0" w:color="auto"/>
            </w:tcBorders>
            <w:shd w:val="clear" w:color="auto" w:fill="FFFF00"/>
            <w:noWrap/>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ClassificationProduct</w:t>
            </w:r>
          </w:p>
        </w:tc>
        <w:tc>
          <w:tcPr>
            <w:tcW w:w="1452" w:type="dxa"/>
            <w:tcBorders>
              <w:top w:val="nil"/>
              <w:left w:val="nil"/>
              <w:bottom w:val="single" w:sz="4" w:space="0" w:color="auto"/>
              <w:right w:val="single" w:sz="4" w:space="0" w:color="auto"/>
            </w:tcBorders>
            <w:shd w:val="clear" w:color="auto" w:fill="FFFF00"/>
            <w:noWrap/>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bit</w:t>
            </w:r>
          </w:p>
        </w:tc>
        <w:tc>
          <w:tcPr>
            <w:tcW w:w="1332" w:type="dxa"/>
            <w:tcBorders>
              <w:top w:val="nil"/>
              <w:left w:val="nil"/>
              <w:bottom w:val="single" w:sz="4" w:space="0" w:color="auto"/>
              <w:right w:val="single" w:sz="4" w:space="0" w:color="auto"/>
            </w:tcBorders>
            <w:shd w:val="clear" w:color="auto" w:fill="FFFF00"/>
            <w:noWrap/>
            <w:vAlign w:val="center"/>
            <w:hideMark/>
          </w:tcPr>
          <w:p w:rsidR="00560737" w:rsidRPr="00560737" w:rsidRDefault="00560737" w:rsidP="00560737">
            <w:pPr>
              <w:spacing w:before="0" w:after="0"/>
              <w:ind w:left="0"/>
              <w:jc w:val="right"/>
              <w:rPr>
                <w:rFonts w:ascii="Calibri" w:hAnsi="Calibri"/>
                <w:color w:val="000000"/>
                <w:sz w:val="22"/>
                <w:szCs w:val="22"/>
              </w:rPr>
            </w:pPr>
            <w:r w:rsidRPr="00560737">
              <w:rPr>
                <w:rFonts w:ascii="Calibri" w:hAnsi="Calibri"/>
                <w:color w:val="000000"/>
                <w:sz w:val="22"/>
                <w:szCs w:val="22"/>
              </w:rPr>
              <w:t>1</w:t>
            </w:r>
          </w:p>
        </w:tc>
        <w:tc>
          <w:tcPr>
            <w:tcW w:w="1270" w:type="dxa"/>
            <w:tcBorders>
              <w:top w:val="nil"/>
              <w:left w:val="nil"/>
              <w:bottom w:val="single" w:sz="4" w:space="0" w:color="auto"/>
              <w:right w:val="single" w:sz="4" w:space="0" w:color="auto"/>
            </w:tcBorders>
            <w:shd w:val="clear" w:color="auto" w:fill="FFFF00"/>
            <w:noWrap/>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0=OPEX, 1=CAPEX</w:t>
            </w:r>
          </w:p>
        </w:tc>
        <w:tc>
          <w:tcPr>
            <w:tcW w:w="1211" w:type="dxa"/>
            <w:tcBorders>
              <w:top w:val="nil"/>
              <w:left w:val="nil"/>
              <w:bottom w:val="single" w:sz="4" w:space="0" w:color="auto"/>
              <w:right w:val="single" w:sz="4" w:space="0" w:color="auto"/>
            </w:tcBorders>
            <w:shd w:val="clear" w:color="auto" w:fill="FFFF00"/>
            <w:noWrap/>
            <w:hideMark/>
          </w:tcPr>
          <w:p w:rsidR="00560737" w:rsidRPr="00560737" w:rsidRDefault="00560737" w:rsidP="00560737">
            <w:pPr>
              <w:spacing w:before="0" w:after="0"/>
              <w:ind w:left="0"/>
              <w:jc w:val="center"/>
              <w:rPr>
                <w:rFonts w:ascii="Calibri" w:hAnsi="Calibri"/>
                <w:color w:val="000000"/>
                <w:sz w:val="22"/>
                <w:szCs w:val="22"/>
              </w:rPr>
            </w:pPr>
          </w:p>
        </w:tc>
        <w:tc>
          <w:tcPr>
            <w:tcW w:w="855" w:type="dxa"/>
            <w:tcBorders>
              <w:top w:val="nil"/>
              <w:left w:val="nil"/>
              <w:bottom w:val="single" w:sz="4" w:space="0" w:color="auto"/>
              <w:right w:val="single" w:sz="4" w:space="0" w:color="auto"/>
            </w:tcBorders>
            <w:shd w:val="clear" w:color="auto" w:fill="FFFF00"/>
            <w:noWrap/>
            <w:hideMark/>
          </w:tcPr>
          <w:p w:rsidR="00560737" w:rsidRPr="00560737" w:rsidRDefault="00560737" w:rsidP="00560737">
            <w:pPr>
              <w:spacing w:before="0" w:after="0"/>
              <w:ind w:left="0"/>
              <w:jc w:val="center"/>
              <w:rPr>
                <w:rFonts w:ascii="Calibri" w:hAnsi="Calibri"/>
                <w:color w:val="000000"/>
                <w:sz w:val="22"/>
                <w:szCs w:val="22"/>
              </w:rPr>
            </w:pPr>
          </w:p>
        </w:tc>
        <w:tc>
          <w:tcPr>
            <w:tcW w:w="1170" w:type="dxa"/>
            <w:tcBorders>
              <w:top w:val="nil"/>
              <w:left w:val="nil"/>
              <w:bottom w:val="single" w:sz="4" w:space="0" w:color="auto"/>
              <w:right w:val="single" w:sz="4" w:space="0" w:color="auto"/>
            </w:tcBorders>
            <w:shd w:val="clear" w:color="auto" w:fill="FFFF00"/>
            <w:noWrap/>
            <w:hideMark/>
          </w:tcPr>
          <w:p w:rsidR="00560737" w:rsidRPr="00560737" w:rsidRDefault="00560737" w:rsidP="00560737">
            <w:pPr>
              <w:spacing w:before="0" w:after="0"/>
              <w:ind w:left="0"/>
              <w:jc w:val="center"/>
              <w:rPr>
                <w:rFonts w:ascii="Calibri" w:hAnsi="Calibri"/>
                <w:color w:val="000000"/>
                <w:sz w:val="22"/>
                <w:szCs w:val="22"/>
              </w:rPr>
            </w:pPr>
          </w:p>
        </w:tc>
      </w:tr>
      <w:tr w:rsidR="00560737" w:rsidRPr="00560737" w:rsidTr="00560737">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r w:rsidRPr="00560737">
              <w:rPr>
                <w:rFonts w:ascii="Calibri" w:hAnsi="Calibri"/>
                <w:color w:val="000000"/>
                <w:sz w:val="22"/>
                <w:szCs w:val="22"/>
              </w:rPr>
              <w:t>26</w:t>
            </w:r>
          </w:p>
        </w:tc>
        <w:tc>
          <w:tcPr>
            <w:tcW w:w="2305"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CreatedBy</w:t>
            </w:r>
          </w:p>
        </w:tc>
        <w:tc>
          <w:tcPr>
            <w:tcW w:w="1452"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varchar(50)</w:t>
            </w:r>
          </w:p>
        </w:tc>
        <w:tc>
          <w:tcPr>
            <w:tcW w:w="1332" w:type="dxa"/>
            <w:tcBorders>
              <w:top w:val="nil"/>
              <w:left w:val="nil"/>
              <w:bottom w:val="single" w:sz="4" w:space="0" w:color="auto"/>
              <w:right w:val="single" w:sz="4" w:space="0" w:color="auto"/>
            </w:tcBorders>
            <w:shd w:val="clear" w:color="auto" w:fill="auto"/>
            <w:noWrap/>
            <w:vAlign w:val="center"/>
            <w:hideMark/>
          </w:tcPr>
          <w:p w:rsidR="00560737" w:rsidRPr="00560737" w:rsidRDefault="00560737" w:rsidP="00560737">
            <w:pPr>
              <w:spacing w:before="0" w:after="0"/>
              <w:ind w:left="0"/>
              <w:jc w:val="right"/>
              <w:rPr>
                <w:rFonts w:ascii="Calibri" w:hAnsi="Calibri"/>
                <w:color w:val="000000"/>
                <w:sz w:val="22"/>
                <w:szCs w:val="22"/>
              </w:rPr>
            </w:pPr>
            <w:r w:rsidRPr="00560737">
              <w:rPr>
                <w:rFonts w:ascii="Calibri" w:hAnsi="Calibri"/>
                <w:color w:val="000000"/>
                <w:sz w:val="22"/>
                <w:szCs w:val="22"/>
              </w:rPr>
              <w:t>50</w:t>
            </w:r>
          </w:p>
        </w:tc>
        <w:tc>
          <w:tcPr>
            <w:tcW w:w="1270"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left"/>
              <w:rPr>
                <w:rFonts w:ascii="Calibri" w:hAnsi="Calibri"/>
                <w:color w:val="000000"/>
                <w:sz w:val="22"/>
                <w:szCs w:val="22"/>
              </w:rPr>
            </w:pPr>
          </w:p>
        </w:tc>
        <w:tc>
          <w:tcPr>
            <w:tcW w:w="1211"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p>
        </w:tc>
        <w:tc>
          <w:tcPr>
            <w:tcW w:w="855"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p>
        </w:tc>
        <w:tc>
          <w:tcPr>
            <w:tcW w:w="1170"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p>
        </w:tc>
      </w:tr>
      <w:tr w:rsidR="00560737" w:rsidRPr="00560737" w:rsidTr="00560737">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r w:rsidRPr="00560737">
              <w:rPr>
                <w:rFonts w:ascii="Calibri" w:hAnsi="Calibri"/>
                <w:color w:val="000000"/>
                <w:sz w:val="22"/>
                <w:szCs w:val="22"/>
              </w:rPr>
              <w:t>27</w:t>
            </w:r>
          </w:p>
        </w:tc>
        <w:tc>
          <w:tcPr>
            <w:tcW w:w="2305"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CreatedDate</w:t>
            </w:r>
          </w:p>
        </w:tc>
        <w:tc>
          <w:tcPr>
            <w:tcW w:w="1452"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datetime</w:t>
            </w:r>
          </w:p>
        </w:tc>
        <w:tc>
          <w:tcPr>
            <w:tcW w:w="1332" w:type="dxa"/>
            <w:tcBorders>
              <w:top w:val="nil"/>
              <w:left w:val="nil"/>
              <w:bottom w:val="single" w:sz="4" w:space="0" w:color="auto"/>
              <w:right w:val="single" w:sz="4" w:space="0" w:color="auto"/>
            </w:tcBorders>
            <w:shd w:val="clear" w:color="auto" w:fill="auto"/>
            <w:noWrap/>
            <w:vAlign w:val="center"/>
            <w:hideMark/>
          </w:tcPr>
          <w:p w:rsidR="00560737" w:rsidRPr="00560737" w:rsidRDefault="00560737" w:rsidP="00560737">
            <w:pPr>
              <w:spacing w:before="0" w:after="0"/>
              <w:ind w:left="0"/>
              <w:jc w:val="right"/>
              <w:rPr>
                <w:rFonts w:ascii="Calibri" w:hAnsi="Calibri"/>
                <w:color w:val="000000"/>
                <w:sz w:val="22"/>
                <w:szCs w:val="22"/>
              </w:rPr>
            </w:pPr>
            <w:r w:rsidRPr="00560737">
              <w:rPr>
                <w:rFonts w:ascii="Calibri" w:hAnsi="Calibri"/>
                <w:color w:val="000000"/>
                <w:sz w:val="22"/>
                <w:szCs w:val="22"/>
              </w:rPr>
              <w:t>8</w:t>
            </w:r>
          </w:p>
        </w:tc>
        <w:tc>
          <w:tcPr>
            <w:tcW w:w="1270"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getdate()</w:t>
            </w:r>
          </w:p>
        </w:tc>
        <w:tc>
          <w:tcPr>
            <w:tcW w:w="1211"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p>
        </w:tc>
        <w:tc>
          <w:tcPr>
            <w:tcW w:w="855"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p>
        </w:tc>
        <w:tc>
          <w:tcPr>
            <w:tcW w:w="1170"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r w:rsidRPr="00560737">
              <w:rPr>
                <w:rFonts w:ascii="Calibri" w:hAnsi="Calibri"/>
                <w:color w:val="000000"/>
                <w:sz w:val="22"/>
                <w:szCs w:val="22"/>
              </w:rPr>
              <w:t>getdate()</w:t>
            </w:r>
          </w:p>
        </w:tc>
      </w:tr>
      <w:tr w:rsidR="00560737" w:rsidRPr="00560737" w:rsidTr="00560737">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r w:rsidRPr="00560737">
              <w:rPr>
                <w:rFonts w:ascii="Calibri" w:hAnsi="Calibri"/>
                <w:color w:val="000000"/>
                <w:sz w:val="22"/>
                <w:szCs w:val="22"/>
              </w:rPr>
              <w:t>28</w:t>
            </w:r>
          </w:p>
        </w:tc>
        <w:tc>
          <w:tcPr>
            <w:tcW w:w="2305"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ModifiedBy</w:t>
            </w:r>
          </w:p>
        </w:tc>
        <w:tc>
          <w:tcPr>
            <w:tcW w:w="1452"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varchar(50)</w:t>
            </w:r>
          </w:p>
        </w:tc>
        <w:tc>
          <w:tcPr>
            <w:tcW w:w="1332" w:type="dxa"/>
            <w:tcBorders>
              <w:top w:val="nil"/>
              <w:left w:val="nil"/>
              <w:bottom w:val="single" w:sz="4" w:space="0" w:color="auto"/>
              <w:right w:val="single" w:sz="4" w:space="0" w:color="auto"/>
            </w:tcBorders>
            <w:shd w:val="clear" w:color="auto" w:fill="auto"/>
            <w:noWrap/>
            <w:vAlign w:val="center"/>
            <w:hideMark/>
          </w:tcPr>
          <w:p w:rsidR="00560737" w:rsidRPr="00560737" w:rsidRDefault="00560737" w:rsidP="00560737">
            <w:pPr>
              <w:spacing w:before="0" w:after="0"/>
              <w:ind w:left="0"/>
              <w:jc w:val="right"/>
              <w:rPr>
                <w:rFonts w:ascii="Calibri" w:hAnsi="Calibri"/>
                <w:color w:val="000000"/>
                <w:sz w:val="22"/>
                <w:szCs w:val="22"/>
              </w:rPr>
            </w:pPr>
            <w:r w:rsidRPr="00560737">
              <w:rPr>
                <w:rFonts w:ascii="Calibri" w:hAnsi="Calibri"/>
                <w:color w:val="000000"/>
                <w:sz w:val="22"/>
                <w:szCs w:val="22"/>
              </w:rPr>
              <w:t>50</w:t>
            </w:r>
          </w:p>
        </w:tc>
        <w:tc>
          <w:tcPr>
            <w:tcW w:w="1270"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left"/>
              <w:rPr>
                <w:rFonts w:ascii="Calibri" w:hAnsi="Calibri"/>
                <w:color w:val="000000"/>
                <w:sz w:val="22"/>
                <w:szCs w:val="22"/>
              </w:rPr>
            </w:pPr>
          </w:p>
        </w:tc>
        <w:tc>
          <w:tcPr>
            <w:tcW w:w="1211"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p>
        </w:tc>
        <w:tc>
          <w:tcPr>
            <w:tcW w:w="855"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p>
        </w:tc>
        <w:tc>
          <w:tcPr>
            <w:tcW w:w="1170"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p>
        </w:tc>
      </w:tr>
      <w:tr w:rsidR="00560737" w:rsidRPr="00560737" w:rsidTr="00560737">
        <w:trPr>
          <w:trHeight w:val="300"/>
        </w:trPr>
        <w:tc>
          <w:tcPr>
            <w:tcW w:w="480" w:type="dxa"/>
            <w:tcBorders>
              <w:top w:val="nil"/>
              <w:left w:val="single" w:sz="4" w:space="0" w:color="auto"/>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r w:rsidRPr="00560737">
              <w:rPr>
                <w:rFonts w:ascii="Calibri" w:hAnsi="Calibri"/>
                <w:color w:val="000000"/>
                <w:sz w:val="22"/>
                <w:szCs w:val="22"/>
              </w:rPr>
              <w:t>29</w:t>
            </w:r>
          </w:p>
        </w:tc>
        <w:tc>
          <w:tcPr>
            <w:tcW w:w="2305"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ModifiedDate</w:t>
            </w:r>
          </w:p>
        </w:tc>
        <w:tc>
          <w:tcPr>
            <w:tcW w:w="1452"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left"/>
              <w:rPr>
                <w:rFonts w:ascii="Calibri" w:hAnsi="Calibri"/>
                <w:color w:val="000000"/>
                <w:sz w:val="22"/>
                <w:szCs w:val="22"/>
              </w:rPr>
            </w:pPr>
            <w:r w:rsidRPr="00560737">
              <w:rPr>
                <w:rFonts w:ascii="Calibri" w:hAnsi="Calibri"/>
                <w:color w:val="000000"/>
                <w:sz w:val="22"/>
                <w:szCs w:val="22"/>
              </w:rPr>
              <w:t>datetime</w:t>
            </w:r>
          </w:p>
        </w:tc>
        <w:tc>
          <w:tcPr>
            <w:tcW w:w="1332" w:type="dxa"/>
            <w:tcBorders>
              <w:top w:val="nil"/>
              <w:left w:val="nil"/>
              <w:bottom w:val="single" w:sz="4" w:space="0" w:color="auto"/>
              <w:right w:val="single" w:sz="4" w:space="0" w:color="auto"/>
            </w:tcBorders>
            <w:shd w:val="clear" w:color="auto" w:fill="auto"/>
            <w:noWrap/>
            <w:vAlign w:val="center"/>
            <w:hideMark/>
          </w:tcPr>
          <w:p w:rsidR="00560737" w:rsidRPr="00560737" w:rsidRDefault="00560737" w:rsidP="00560737">
            <w:pPr>
              <w:spacing w:before="0" w:after="0"/>
              <w:ind w:left="0"/>
              <w:jc w:val="right"/>
              <w:rPr>
                <w:rFonts w:ascii="Calibri" w:hAnsi="Calibri"/>
                <w:color w:val="000000"/>
                <w:sz w:val="22"/>
                <w:szCs w:val="22"/>
              </w:rPr>
            </w:pPr>
            <w:r w:rsidRPr="00560737">
              <w:rPr>
                <w:rFonts w:ascii="Calibri" w:hAnsi="Calibri"/>
                <w:color w:val="000000"/>
                <w:sz w:val="22"/>
                <w:szCs w:val="22"/>
              </w:rPr>
              <w:t>8</w:t>
            </w:r>
          </w:p>
        </w:tc>
        <w:tc>
          <w:tcPr>
            <w:tcW w:w="1270"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left"/>
              <w:rPr>
                <w:rFonts w:ascii="Calibri" w:hAnsi="Calibri"/>
                <w:color w:val="000000"/>
                <w:sz w:val="22"/>
                <w:szCs w:val="22"/>
              </w:rPr>
            </w:pPr>
          </w:p>
        </w:tc>
        <w:tc>
          <w:tcPr>
            <w:tcW w:w="1211"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p>
        </w:tc>
        <w:tc>
          <w:tcPr>
            <w:tcW w:w="855"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p>
        </w:tc>
        <w:tc>
          <w:tcPr>
            <w:tcW w:w="1170" w:type="dxa"/>
            <w:tcBorders>
              <w:top w:val="nil"/>
              <w:left w:val="nil"/>
              <w:bottom w:val="single" w:sz="4" w:space="0" w:color="auto"/>
              <w:right w:val="single" w:sz="4" w:space="0" w:color="auto"/>
            </w:tcBorders>
            <w:shd w:val="clear" w:color="auto" w:fill="auto"/>
            <w:noWrap/>
            <w:hideMark/>
          </w:tcPr>
          <w:p w:rsidR="00560737" w:rsidRPr="00560737" w:rsidRDefault="00560737" w:rsidP="00560737">
            <w:pPr>
              <w:spacing w:before="0" w:after="0"/>
              <w:ind w:left="0"/>
              <w:jc w:val="center"/>
              <w:rPr>
                <w:rFonts w:ascii="Calibri" w:hAnsi="Calibri"/>
                <w:color w:val="000000"/>
                <w:sz w:val="22"/>
                <w:szCs w:val="22"/>
              </w:rPr>
            </w:pPr>
            <w:r w:rsidRPr="00560737">
              <w:rPr>
                <w:rFonts w:ascii="Calibri" w:hAnsi="Calibri"/>
                <w:color w:val="000000"/>
                <w:sz w:val="22"/>
                <w:szCs w:val="22"/>
              </w:rPr>
              <w:t>getdate()</w:t>
            </w:r>
          </w:p>
        </w:tc>
      </w:tr>
    </w:tbl>
    <w:p w:rsidR="00560737" w:rsidRDefault="00560737" w:rsidP="0039294B">
      <w:pPr>
        <w:rPr>
          <w:rFonts w:ascii="Trebuchet MS" w:hAnsi="Trebuchet MS"/>
          <w:lang w:val="sv-SE"/>
        </w:rPr>
      </w:pPr>
    </w:p>
    <w:p w:rsidR="00A3730C" w:rsidRPr="00F75A8F" w:rsidRDefault="00A3730C" w:rsidP="0039294B">
      <w:pPr>
        <w:rPr>
          <w:rFonts w:ascii="Trebuchet MS" w:hAnsi="Trebuchet MS"/>
          <w:lang w:val="sv-SE"/>
        </w:rPr>
      </w:pPr>
    </w:p>
    <w:p w:rsidR="0039294B" w:rsidRPr="00F75A8F" w:rsidRDefault="0039294B" w:rsidP="0039294B">
      <w:pPr>
        <w:pStyle w:val="Heading1"/>
        <w:rPr>
          <w:rFonts w:ascii="Trebuchet MS" w:hAnsi="Trebuchet MS" w:cs="Arial"/>
          <w:caps w:val="0"/>
        </w:rPr>
      </w:pPr>
      <w:bookmarkStart w:id="1001" w:name="_Toc437774434"/>
      <w:bookmarkStart w:id="1002" w:name="_Toc440541267"/>
      <w:r w:rsidRPr="00F75A8F">
        <w:rPr>
          <w:rFonts w:ascii="Trebuchet MS" w:hAnsi="Trebuchet MS" w:cs="Arial"/>
          <w:caps w:val="0"/>
        </w:rPr>
        <w:t>SPESIFIKASI DESAIN NON-FUNCTIONAL REQUIREMENT</w:t>
      </w:r>
      <w:bookmarkEnd w:id="1001"/>
      <w:bookmarkEnd w:id="1002"/>
    </w:p>
    <w:p w:rsidR="0039294B" w:rsidRPr="00BE32C3" w:rsidRDefault="0039294B" w:rsidP="0039294B">
      <w:pPr>
        <w:pStyle w:val="ListParagraph"/>
        <w:numPr>
          <w:ilvl w:val="0"/>
          <w:numId w:val="4"/>
        </w:numPr>
        <w:rPr>
          <w:rFonts w:ascii="Trebuchet MS" w:hAnsi="Trebuchet MS"/>
          <w:color w:val="365F91" w:themeColor="accent1" w:themeShade="BF"/>
          <w:sz w:val="20"/>
          <w:lang w:val="sv-SE"/>
        </w:rPr>
      </w:pPr>
      <w:r w:rsidRPr="004D7CE0">
        <w:rPr>
          <w:rFonts w:ascii="Trebuchet MS" w:hAnsi="Trebuchet MS"/>
          <w:color w:val="365F91" w:themeColor="accent1" w:themeShade="BF"/>
          <w:sz w:val="20"/>
          <w:lang w:val="sv-SE"/>
        </w:rPr>
        <w:t>Bagian ini diisi oleh IT Infrastructure</w:t>
      </w:r>
      <w:r w:rsidRPr="00BE32C3">
        <w:rPr>
          <w:rFonts w:ascii="Trebuchet MS" w:hAnsi="Trebuchet MS"/>
          <w:color w:val="365F91" w:themeColor="accent1" w:themeShade="BF"/>
          <w:sz w:val="20"/>
          <w:lang w:val="sv-SE"/>
        </w:rPr>
        <w:t xml:space="preserve"> Development.</w:t>
      </w:r>
    </w:p>
    <w:p w:rsidR="0039294B" w:rsidRDefault="0039294B" w:rsidP="0039294B">
      <w:pPr>
        <w:pStyle w:val="Heading2"/>
        <w:rPr>
          <w:rFonts w:ascii="Trebuchet MS" w:hAnsi="Trebuchet MS"/>
          <w:caps w:val="0"/>
          <w:sz w:val="20"/>
          <w:szCs w:val="20"/>
        </w:rPr>
      </w:pPr>
      <w:bookmarkStart w:id="1003" w:name="_Toc437774435"/>
      <w:bookmarkStart w:id="1004" w:name="_Toc440541268"/>
      <w:r w:rsidRPr="00BE32C3">
        <w:rPr>
          <w:rFonts w:ascii="Trebuchet MS" w:hAnsi="Trebuchet MS"/>
          <w:caps w:val="0"/>
          <w:sz w:val="20"/>
          <w:szCs w:val="20"/>
        </w:rPr>
        <w:t>SPESIFIKASI HARDWARE</w:t>
      </w:r>
      <w:bookmarkEnd w:id="1003"/>
      <w:bookmarkEnd w:id="1004"/>
    </w:p>
    <w:p w:rsidR="00A3730C" w:rsidRPr="00BE32C3" w:rsidRDefault="00A3730C" w:rsidP="00A3730C">
      <w:pPr>
        <w:pStyle w:val="BodyText"/>
      </w:pPr>
    </w:p>
    <w:tbl>
      <w:tblPr>
        <w:tblStyle w:val="TableGrid"/>
        <w:tblW w:w="8640" w:type="dxa"/>
        <w:tblInd w:w="648" w:type="dxa"/>
        <w:tblLook w:val="01E0" w:firstRow="1" w:lastRow="1" w:firstColumn="1" w:lastColumn="1" w:noHBand="0" w:noVBand="0"/>
      </w:tblPr>
      <w:tblGrid>
        <w:gridCol w:w="697"/>
        <w:gridCol w:w="2860"/>
        <w:gridCol w:w="2113"/>
        <w:gridCol w:w="2970"/>
      </w:tblGrid>
      <w:tr w:rsidR="0039294B" w:rsidRPr="00F75A8F" w:rsidTr="0039294B">
        <w:trPr>
          <w:trHeight w:val="288"/>
        </w:trPr>
        <w:tc>
          <w:tcPr>
            <w:tcW w:w="697" w:type="dxa"/>
            <w:shd w:val="clear" w:color="auto" w:fill="EEECE1" w:themeFill="background2"/>
            <w:vAlign w:val="center"/>
          </w:tcPr>
          <w:p w:rsidR="0039294B" w:rsidRPr="00F75A8F" w:rsidRDefault="0039294B" w:rsidP="0039294B">
            <w:pPr>
              <w:spacing w:before="0" w:after="0"/>
              <w:ind w:left="78"/>
              <w:jc w:val="center"/>
              <w:rPr>
                <w:rFonts w:ascii="Trebuchet MS" w:hAnsi="Trebuchet MS" w:cs="Arial"/>
                <w:b/>
                <w:sz w:val="20"/>
              </w:rPr>
            </w:pPr>
            <w:r>
              <w:rPr>
                <w:rFonts w:ascii="Trebuchet MS" w:hAnsi="Trebuchet MS" w:cs="Arial"/>
                <w:b/>
                <w:sz w:val="20"/>
              </w:rPr>
              <w:t>Opsi</w:t>
            </w:r>
          </w:p>
        </w:tc>
        <w:tc>
          <w:tcPr>
            <w:tcW w:w="2860" w:type="dxa"/>
            <w:shd w:val="clear" w:color="auto" w:fill="EEECE1" w:themeFill="background2"/>
            <w:tcMar>
              <w:top w:w="43" w:type="dxa"/>
              <w:left w:w="115" w:type="dxa"/>
              <w:bottom w:w="43" w:type="dxa"/>
              <w:right w:w="115" w:type="dxa"/>
            </w:tcMar>
            <w:vAlign w:val="center"/>
          </w:tcPr>
          <w:p w:rsidR="0039294B" w:rsidRPr="00F75A8F" w:rsidRDefault="0039294B" w:rsidP="0039294B">
            <w:pPr>
              <w:spacing w:before="0" w:after="0"/>
              <w:ind w:left="0"/>
              <w:jc w:val="center"/>
              <w:rPr>
                <w:rFonts w:ascii="Trebuchet MS" w:hAnsi="Trebuchet MS" w:cs="Arial"/>
                <w:b/>
                <w:sz w:val="20"/>
              </w:rPr>
            </w:pPr>
            <w:r w:rsidRPr="00F75A8F">
              <w:rPr>
                <w:rFonts w:ascii="Trebuchet MS" w:hAnsi="Trebuchet MS" w:cs="Arial"/>
                <w:b/>
                <w:sz w:val="20"/>
              </w:rPr>
              <w:t>Hardware</w:t>
            </w:r>
          </w:p>
        </w:tc>
        <w:tc>
          <w:tcPr>
            <w:tcW w:w="5083" w:type="dxa"/>
            <w:gridSpan w:val="2"/>
            <w:shd w:val="clear" w:color="auto" w:fill="EEECE1" w:themeFill="background2"/>
            <w:tcMar>
              <w:top w:w="43" w:type="dxa"/>
              <w:left w:w="115" w:type="dxa"/>
              <w:bottom w:w="43" w:type="dxa"/>
              <w:right w:w="115" w:type="dxa"/>
            </w:tcMar>
            <w:vAlign w:val="center"/>
          </w:tcPr>
          <w:p w:rsidR="0039294B" w:rsidRPr="00F75A8F" w:rsidRDefault="0039294B" w:rsidP="0039294B">
            <w:pPr>
              <w:spacing w:before="0" w:after="0"/>
              <w:ind w:left="0"/>
              <w:jc w:val="center"/>
              <w:rPr>
                <w:rFonts w:ascii="Trebuchet MS" w:hAnsi="Trebuchet MS" w:cs="Arial"/>
                <w:b/>
                <w:sz w:val="20"/>
              </w:rPr>
            </w:pPr>
            <w:r w:rsidRPr="00F75A8F">
              <w:rPr>
                <w:rFonts w:ascii="Trebuchet MS" w:hAnsi="Trebuchet MS" w:cs="Arial"/>
                <w:b/>
                <w:sz w:val="20"/>
              </w:rPr>
              <w:t>Description</w:t>
            </w:r>
          </w:p>
        </w:tc>
      </w:tr>
      <w:tr w:rsidR="0039294B" w:rsidRPr="00F75A8F" w:rsidTr="0039294B">
        <w:tc>
          <w:tcPr>
            <w:tcW w:w="697" w:type="dxa"/>
          </w:tcPr>
          <w:p w:rsidR="0039294B" w:rsidRPr="00F75A8F" w:rsidRDefault="0039294B" w:rsidP="0039294B">
            <w:pPr>
              <w:spacing w:before="0" w:after="0"/>
              <w:ind w:left="0"/>
              <w:jc w:val="center"/>
              <w:rPr>
                <w:rFonts w:ascii="Trebuchet MS" w:hAnsi="Trebuchet MS" w:cs="Arial"/>
                <w:sz w:val="20"/>
              </w:rPr>
            </w:pPr>
            <w:r w:rsidRPr="00DD34E4">
              <w:rPr>
                <w:rFonts w:ascii="Trebuchet MS" w:hAnsi="Trebuchet MS"/>
                <w:sz w:val="18"/>
                <w:szCs w:val="18"/>
                <w:lang w:val="fi-FI"/>
              </w:rPr>
              <w:fldChar w:fldCharType="begin">
                <w:ffData>
                  <w:name w:val="Check2"/>
                  <w:enabled/>
                  <w:calcOnExit w:val="0"/>
                  <w:checkBox>
                    <w:sizeAuto/>
                    <w:default w:val="0"/>
                  </w:checkBox>
                </w:ffData>
              </w:fldChar>
            </w:r>
            <w:r w:rsidRPr="00DD34E4">
              <w:rPr>
                <w:rFonts w:ascii="Trebuchet MS" w:hAnsi="Trebuchet MS"/>
                <w:sz w:val="18"/>
                <w:szCs w:val="18"/>
                <w:lang w:val="fi-FI"/>
              </w:rPr>
              <w:instrText xml:space="preserve"> FORMCHECKBOX </w:instrText>
            </w:r>
            <w:r w:rsidR="00E95F7C">
              <w:rPr>
                <w:rFonts w:ascii="Trebuchet MS" w:hAnsi="Trebuchet MS"/>
                <w:sz w:val="18"/>
                <w:szCs w:val="18"/>
                <w:lang w:val="fi-FI"/>
              </w:rPr>
            </w:r>
            <w:r w:rsidR="00E95F7C">
              <w:rPr>
                <w:rFonts w:ascii="Trebuchet MS" w:hAnsi="Trebuchet MS"/>
                <w:sz w:val="18"/>
                <w:szCs w:val="18"/>
                <w:lang w:val="fi-FI"/>
              </w:rPr>
              <w:fldChar w:fldCharType="separate"/>
            </w:r>
            <w:r w:rsidRPr="00DD34E4">
              <w:rPr>
                <w:rFonts w:ascii="Trebuchet MS" w:hAnsi="Trebuchet MS"/>
                <w:sz w:val="18"/>
                <w:szCs w:val="18"/>
                <w:lang w:val="fi-FI"/>
              </w:rPr>
              <w:fldChar w:fldCharType="end"/>
            </w:r>
          </w:p>
        </w:tc>
        <w:tc>
          <w:tcPr>
            <w:tcW w:w="2860" w:type="dxa"/>
            <w:tcMar>
              <w:top w:w="43" w:type="dxa"/>
              <w:left w:w="115" w:type="dxa"/>
              <w:bottom w:w="43" w:type="dxa"/>
              <w:right w:w="115" w:type="dxa"/>
            </w:tcMar>
          </w:tcPr>
          <w:p w:rsidR="0039294B" w:rsidRPr="00F75A8F" w:rsidRDefault="0039294B" w:rsidP="0039294B">
            <w:pPr>
              <w:spacing w:before="0" w:after="0"/>
              <w:ind w:left="0"/>
              <w:jc w:val="left"/>
              <w:rPr>
                <w:rFonts w:ascii="Trebuchet MS" w:hAnsi="Trebuchet MS" w:cs="Arial"/>
                <w:sz w:val="20"/>
              </w:rPr>
            </w:pPr>
            <w:r w:rsidRPr="00F75A8F">
              <w:rPr>
                <w:rFonts w:ascii="Trebuchet MS" w:hAnsi="Trebuchet MS" w:cs="Arial"/>
                <w:sz w:val="20"/>
              </w:rPr>
              <w:t xml:space="preserve">Virtual Tier Specification </w:t>
            </w:r>
          </w:p>
        </w:tc>
        <w:tc>
          <w:tcPr>
            <w:tcW w:w="5083" w:type="dxa"/>
            <w:gridSpan w:val="2"/>
            <w:tcBorders>
              <w:bottom w:val="single" w:sz="4" w:space="0" w:color="auto"/>
            </w:tcBorders>
            <w:tcMar>
              <w:top w:w="43" w:type="dxa"/>
              <w:left w:w="115" w:type="dxa"/>
              <w:bottom w:w="43" w:type="dxa"/>
              <w:right w:w="115" w:type="dxa"/>
            </w:tcMar>
          </w:tcPr>
          <w:p w:rsidR="0039294B" w:rsidRPr="00DD34E4" w:rsidRDefault="0039294B" w:rsidP="0039294B">
            <w:pPr>
              <w:spacing w:before="0" w:after="0"/>
              <w:ind w:left="0"/>
              <w:rPr>
                <w:rFonts w:ascii="Trebuchet MS" w:hAnsi="Trebuchet MS" w:cs="Courier New"/>
                <w:bCs/>
                <w:sz w:val="20"/>
              </w:rPr>
            </w:pPr>
            <w:r w:rsidRPr="00DD34E4">
              <w:rPr>
                <w:rFonts w:ascii="Trebuchet MS" w:hAnsi="Trebuchet MS"/>
                <w:sz w:val="18"/>
                <w:szCs w:val="18"/>
                <w:lang w:val="fi-FI"/>
              </w:rPr>
              <w:fldChar w:fldCharType="begin">
                <w:ffData>
                  <w:name w:val="Check2"/>
                  <w:enabled/>
                  <w:calcOnExit w:val="0"/>
                  <w:checkBox>
                    <w:sizeAuto/>
                    <w:default w:val="0"/>
                  </w:checkBox>
                </w:ffData>
              </w:fldChar>
            </w:r>
            <w:r w:rsidRPr="00DD34E4">
              <w:rPr>
                <w:rFonts w:ascii="Trebuchet MS" w:hAnsi="Trebuchet MS"/>
                <w:sz w:val="18"/>
                <w:szCs w:val="18"/>
                <w:lang w:val="fi-FI"/>
              </w:rPr>
              <w:instrText xml:space="preserve"> FORMCHECKBOX </w:instrText>
            </w:r>
            <w:r w:rsidR="00E95F7C">
              <w:rPr>
                <w:rFonts w:ascii="Trebuchet MS" w:hAnsi="Trebuchet MS"/>
                <w:sz w:val="18"/>
                <w:szCs w:val="18"/>
                <w:lang w:val="fi-FI"/>
              </w:rPr>
            </w:r>
            <w:r w:rsidR="00E95F7C">
              <w:rPr>
                <w:rFonts w:ascii="Trebuchet MS" w:hAnsi="Trebuchet MS"/>
                <w:sz w:val="18"/>
                <w:szCs w:val="18"/>
                <w:lang w:val="fi-FI"/>
              </w:rPr>
              <w:fldChar w:fldCharType="separate"/>
            </w:r>
            <w:r w:rsidRPr="00DD34E4">
              <w:rPr>
                <w:rFonts w:ascii="Trebuchet MS" w:hAnsi="Trebuchet MS"/>
                <w:sz w:val="18"/>
                <w:szCs w:val="18"/>
                <w:lang w:val="fi-FI"/>
              </w:rPr>
              <w:fldChar w:fldCharType="end"/>
            </w:r>
            <w:r w:rsidRPr="00DD34E4">
              <w:rPr>
                <w:rFonts w:ascii="Trebuchet MS" w:hAnsi="Trebuchet MS"/>
                <w:sz w:val="18"/>
                <w:szCs w:val="18"/>
                <w:lang w:val="fi-FI"/>
              </w:rPr>
              <w:t xml:space="preserve"> </w:t>
            </w:r>
            <w:r w:rsidRPr="00DD34E4">
              <w:rPr>
                <w:rFonts w:ascii="Trebuchet MS" w:hAnsi="Trebuchet MS" w:cs="Courier New"/>
                <w:bCs/>
                <w:sz w:val="20"/>
              </w:rPr>
              <w:t>Large  (4 vCPU, 8GB, 150GB)</w:t>
            </w:r>
          </w:p>
          <w:p w:rsidR="0039294B" w:rsidRPr="00DD34E4" w:rsidRDefault="0039294B" w:rsidP="0039294B">
            <w:pPr>
              <w:spacing w:before="0" w:after="0"/>
              <w:ind w:left="0"/>
              <w:rPr>
                <w:rFonts w:ascii="Trebuchet MS" w:hAnsi="Trebuchet MS" w:cs="Courier New"/>
                <w:bCs/>
                <w:sz w:val="20"/>
              </w:rPr>
            </w:pPr>
            <w:r w:rsidRPr="00DD34E4">
              <w:rPr>
                <w:rFonts w:ascii="Trebuchet MS" w:hAnsi="Trebuchet MS"/>
                <w:sz w:val="18"/>
                <w:szCs w:val="18"/>
                <w:lang w:val="fi-FI"/>
              </w:rPr>
              <w:fldChar w:fldCharType="begin">
                <w:ffData>
                  <w:name w:val="Check2"/>
                  <w:enabled/>
                  <w:calcOnExit w:val="0"/>
                  <w:checkBox>
                    <w:sizeAuto/>
                    <w:default w:val="0"/>
                  </w:checkBox>
                </w:ffData>
              </w:fldChar>
            </w:r>
            <w:r w:rsidRPr="00DD34E4">
              <w:rPr>
                <w:rFonts w:ascii="Trebuchet MS" w:hAnsi="Trebuchet MS"/>
                <w:sz w:val="18"/>
                <w:szCs w:val="18"/>
                <w:lang w:val="fi-FI"/>
              </w:rPr>
              <w:instrText xml:space="preserve"> FORMCHECKBOX </w:instrText>
            </w:r>
            <w:r w:rsidR="00E95F7C">
              <w:rPr>
                <w:rFonts w:ascii="Trebuchet MS" w:hAnsi="Trebuchet MS"/>
                <w:sz w:val="18"/>
                <w:szCs w:val="18"/>
                <w:lang w:val="fi-FI"/>
              </w:rPr>
            </w:r>
            <w:r w:rsidR="00E95F7C">
              <w:rPr>
                <w:rFonts w:ascii="Trebuchet MS" w:hAnsi="Trebuchet MS"/>
                <w:sz w:val="18"/>
                <w:szCs w:val="18"/>
                <w:lang w:val="fi-FI"/>
              </w:rPr>
              <w:fldChar w:fldCharType="separate"/>
            </w:r>
            <w:r w:rsidRPr="00DD34E4">
              <w:rPr>
                <w:rFonts w:ascii="Trebuchet MS" w:hAnsi="Trebuchet MS"/>
                <w:sz w:val="18"/>
                <w:szCs w:val="18"/>
                <w:lang w:val="fi-FI"/>
              </w:rPr>
              <w:fldChar w:fldCharType="end"/>
            </w:r>
            <w:r w:rsidRPr="00DD34E4">
              <w:rPr>
                <w:rFonts w:ascii="Trebuchet MS" w:hAnsi="Trebuchet MS"/>
                <w:sz w:val="18"/>
                <w:szCs w:val="18"/>
                <w:lang w:val="fi-FI"/>
              </w:rPr>
              <w:t xml:space="preserve"> </w:t>
            </w:r>
            <w:r w:rsidRPr="00DD34E4">
              <w:rPr>
                <w:rFonts w:ascii="Trebuchet MS" w:hAnsi="Trebuchet MS" w:cs="Courier New"/>
                <w:bCs/>
                <w:sz w:val="20"/>
              </w:rPr>
              <w:t>Medium (2 vCPU, 4GB, 100GB)</w:t>
            </w:r>
          </w:p>
          <w:p w:rsidR="0039294B" w:rsidRPr="00DD34E4" w:rsidRDefault="0039294B" w:rsidP="0039294B">
            <w:pPr>
              <w:spacing w:before="0" w:after="0"/>
              <w:ind w:left="0"/>
              <w:rPr>
                <w:rFonts w:ascii="Trebuchet MS" w:hAnsi="Trebuchet MS" w:cs="Courier New"/>
                <w:b/>
                <w:bCs/>
                <w:sz w:val="20"/>
              </w:rPr>
            </w:pPr>
            <w:r w:rsidRPr="00DD34E4">
              <w:rPr>
                <w:rFonts w:ascii="Trebuchet MS" w:hAnsi="Trebuchet MS"/>
                <w:sz w:val="18"/>
                <w:szCs w:val="18"/>
                <w:lang w:val="fi-FI"/>
              </w:rPr>
              <w:fldChar w:fldCharType="begin">
                <w:ffData>
                  <w:name w:val="Check2"/>
                  <w:enabled/>
                  <w:calcOnExit w:val="0"/>
                  <w:checkBox>
                    <w:sizeAuto/>
                    <w:default w:val="0"/>
                  </w:checkBox>
                </w:ffData>
              </w:fldChar>
            </w:r>
            <w:r w:rsidRPr="00DD34E4">
              <w:rPr>
                <w:rFonts w:ascii="Trebuchet MS" w:hAnsi="Trebuchet MS"/>
                <w:sz w:val="18"/>
                <w:szCs w:val="18"/>
                <w:lang w:val="fi-FI"/>
              </w:rPr>
              <w:instrText xml:space="preserve"> FORMCHECKBOX </w:instrText>
            </w:r>
            <w:r w:rsidR="00E95F7C">
              <w:rPr>
                <w:rFonts w:ascii="Trebuchet MS" w:hAnsi="Trebuchet MS"/>
                <w:sz w:val="18"/>
                <w:szCs w:val="18"/>
                <w:lang w:val="fi-FI"/>
              </w:rPr>
            </w:r>
            <w:r w:rsidR="00E95F7C">
              <w:rPr>
                <w:rFonts w:ascii="Trebuchet MS" w:hAnsi="Trebuchet MS"/>
                <w:sz w:val="18"/>
                <w:szCs w:val="18"/>
                <w:lang w:val="fi-FI"/>
              </w:rPr>
              <w:fldChar w:fldCharType="separate"/>
            </w:r>
            <w:r w:rsidRPr="00DD34E4">
              <w:rPr>
                <w:rFonts w:ascii="Trebuchet MS" w:hAnsi="Trebuchet MS"/>
                <w:sz w:val="18"/>
                <w:szCs w:val="18"/>
                <w:lang w:val="fi-FI"/>
              </w:rPr>
              <w:fldChar w:fldCharType="end"/>
            </w:r>
            <w:r w:rsidRPr="00DD34E4">
              <w:rPr>
                <w:rFonts w:ascii="Trebuchet MS" w:hAnsi="Trebuchet MS"/>
                <w:sz w:val="18"/>
                <w:szCs w:val="18"/>
                <w:lang w:val="fi-FI"/>
              </w:rPr>
              <w:t xml:space="preserve"> </w:t>
            </w:r>
            <w:r w:rsidRPr="00DD34E4">
              <w:rPr>
                <w:rFonts w:ascii="Trebuchet MS" w:hAnsi="Trebuchet MS" w:cs="Courier New"/>
                <w:bCs/>
                <w:sz w:val="20"/>
              </w:rPr>
              <w:t>Small  (1 vCPU, 2GB, 40GB)</w:t>
            </w:r>
          </w:p>
        </w:tc>
      </w:tr>
      <w:tr w:rsidR="0039294B" w:rsidRPr="00F75A8F" w:rsidTr="0039294B">
        <w:tc>
          <w:tcPr>
            <w:tcW w:w="697" w:type="dxa"/>
            <w:vMerge w:val="restart"/>
          </w:tcPr>
          <w:p w:rsidR="0039294B" w:rsidRPr="00F75A8F" w:rsidRDefault="0039294B" w:rsidP="0039294B">
            <w:pPr>
              <w:spacing w:before="0" w:after="0"/>
              <w:ind w:left="0"/>
              <w:jc w:val="center"/>
              <w:rPr>
                <w:rFonts w:ascii="Trebuchet MS" w:hAnsi="Trebuchet MS" w:cs="Arial"/>
                <w:sz w:val="20"/>
              </w:rPr>
            </w:pPr>
            <w:r w:rsidRPr="00DD34E4">
              <w:rPr>
                <w:rFonts w:ascii="Trebuchet MS" w:hAnsi="Trebuchet MS"/>
                <w:sz w:val="18"/>
                <w:szCs w:val="18"/>
                <w:lang w:val="fi-FI"/>
              </w:rPr>
              <w:fldChar w:fldCharType="begin">
                <w:ffData>
                  <w:name w:val="Check2"/>
                  <w:enabled/>
                  <w:calcOnExit w:val="0"/>
                  <w:checkBox>
                    <w:sizeAuto/>
                    <w:default w:val="0"/>
                  </w:checkBox>
                </w:ffData>
              </w:fldChar>
            </w:r>
            <w:r w:rsidRPr="00DD34E4">
              <w:rPr>
                <w:rFonts w:ascii="Trebuchet MS" w:hAnsi="Trebuchet MS"/>
                <w:sz w:val="18"/>
                <w:szCs w:val="18"/>
                <w:lang w:val="fi-FI"/>
              </w:rPr>
              <w:instrText xml:space="preserve"> FORMCHECKBOX </w:instrText>
            </w:r>
            <w:r w:rsidR="00E95F7C">
              <w:rPr>
                <w:rFonts w:ascii="Trebuchet MS" w:hAnsi="Trebuchet MS"/>
                <w:sz w:val="18"/>
                <w:szCs w:val="18"/>
                <w:lang w:val="fi-FI"/>
              </w:rPr>
            </w:r>
            <w:r w:rsidR="00E95F7C">
              <w:rPr>
                <w:rFonts w:ascii="Trebuchet MS" w:hAnsi="Trebuchet MS"/>
                <w:sz w:val="18"/>
                <w:szCs w:val="18"/>
                <w:lang w:val="fi-FI"/>
              </w:rPr>
              <w:fldChar w:fldCharType="separate"/>
            </w:r>
            <w:r w:rsidRPr="00DD34E4">
              <w:rPr>
                <w:rFonts w:ascii="Trebuchet MS" w:hAnsi="Trebuchet MS"/>
                <w:sz w:val="18"/>
                <w:szCs w:val="18"/>
                <w:lang w:val="fi-FI"/>
              </w:rPr>
              <w:fldChar w:fldCharType="end"/>
            </w:r>
          </w:p>
        </w:tc>
        <w:tc>
          <w:tcPr>
            <w:tcW w:w="2860" w:type="dxa"/>
            <w:vMerge w:val="restart"/>
            <w:tcMar>
              <w:top w:w="43" w:type="dxa"/>
              <w:left w:w="115" w:type="dxa"/>
              <w:bottom w:w="43" w:type="dxa"/>
              <w:right w:w="115" w:type="dxa"/>
            </w:tcMar>
          </w:tcPr>
          <w:p w:rsidR="0039294B" w:rsidRPr="00F75A8F" w:rsidRDefault="0039294B" w:rsidP="0039294B">
            <w:pPr>
              <w:spacing w:before="0" w:after="0"/>
              <w:ind w:left="0"/>
              <w:jc w:val="left"/>
              <w:rPr>
                <w:rFonts w:ascii="Trebuchet MS" w:hAnsi="Trebuchet MS" w:cs="Arial"/>
                <w:sz w:val="20"/>
              </w:rPr>
            </w:pPr>
            <w:r w:rsidRPr="00F75A8F">
              <w:rPr>
                <w:rFonts w:ascii="Trebuchet MS" w:hAnsi="Trebuchet MS" w:cs="Arial"/>
                <w:sz w:val="20"/>
              </w:rPr>
              <w:t xml:space="preserve">Physical </w:t>
            </w:r>
          </w:p>
        </w:tc>
        <w:tc>
          <w:tcPr>
            <w:tcW w:w="2113" w:type="dxa"/>
            <w:tcBorders>
              <w:right w:val="single" w:sz="4" w:space="0" w:color="auto"/>
            </w:tcBorders>
            <w:tcMar>
              <w:top w:w="43" w:type="dxa"/>
              <w:left w:w="115" w:type="dxa"/>
              <w:bottom w:w="43" w:type="dxa"/>
              <w:right w:w="115" w:type="dxa"/>
            </w:tcMar>
          </w:tcPr>
          <w:p w:rsidR="0039294B" w:rsidRPr="00DD34E4" w:rsidRDefault="0039294B" w:rsidP="0039294B">
            <w:pPr>
              <w:spacing w:before="0" w:after="0"/>
              <w:ind w:left="0"/>
              <w:rPr>
                <w:rFonts w:ascii="Trebuchet MS" w:hAnsi="Trebuchet MS" w:cs="Courier New"/>
                <w:bCs/>
                <w:sz w:val="20"/>
              </w:rPr>
            </w:pPr>
            <w:r w:rsidRPr="00DD34E4">
              <w:rPr>
                <w:rFonts w:ascii="Trebuchet MS" w:hAnsi="Trebuchet MS" w:cs="Courier New"/>
                <w:bCs/>
                <w:sz w:val="20"/>
              </w:rPr>
              <w:t>CPU</w:t>
            </w:r>
          </w:p>
        </w:tc>
        <w:tc>
          <w:tcPr>
            <w:tcW w:w="2970" w:type="dxa"/>
            <w:tcBorders>
              <w:left w:val="single" w:sz="4" w:space="0" w:color="auto"/>
            </w:tcBorders>
          </w:tcPr>
          <w:p w:rsidR="0039294B" w:rsidRPr="00DD34E4" w:rsidRDefault="0039294B" w:rsidP="0039294B">
            <w:pPr>
              <w:spacing w:before="0" w:after="0"/>
              <w:ind w:left="19"/>
              <w:rPr>
                <w:rFonts w:ascii="Trebuchet MS" w:hAnsi="Trebuchet MS" w:cs="Courier New"/>
                <w:bCs/>
                <w:sz w:val="20"/>
              </w:rPr>
            </w:pPr>
          </w:p>
        </w:tc>
      </w:tr>
      <w:tr w:rsidR="0039294B" w:rsidRPr="00F75A8F" w:rsidTr="0039294B">
        <w:tc>
          <w:tcPr>
            <w:tcW w:w="697" w:type="dxa"/>
            <w:vMerge/>
          </w:tcPr>
          <w:p w:rsidR="0039294B" w:rsidRPr="00DD34E4" w:rsidRDefault="0039294B" w:rsidP="0039294B">
            <w:pPr>
              <w:spacing w:before="0" w:after="0"/>
              <w:ind w:left="0"/>
              <w:rPr>
                <w:rFonts w:ascii="Trebuchet MS" w:hAnsi="Trebuchet MS"/>
                <w:sz w:val="18"/>
                <w:szCs w:val="18"/>
                <w:lang w:val="fi-FI"/>
              </w:rPr>
            </w:pPr>
          </w:p>
        </w:tc>
        <w:tc>
          <w:tcPr>
            <w:tcW w:w="2860" w:type="dxa"/>
            <w:vMerge/>
            <w:tcMar>
              <w:top w:w="43" w:type="dxa"/>
              <w:left w:w="115" w:type="dxa"/>
              <w:bottom w:w="43" w:type="dxa"/>
              <w:right w:w="115" w:type="dxa"/>
            </w:tcMar>
          </w:tcPr>
          <w:p w:rsidR="0039294B" w:rsidRPr="00F75A8F" w:rsidRDefault="0039294B" w:rsidP="0039294B">
            <w:pPr>
              <w:spacing w:before="0" w:after="0"/>
              <w:ind w:left="0"/>
              <w:jc w:val="left"/>
              <w:rPr>
                <w:rFonts w:ascii="Trebuchet MS" w:hAnsi="Trebuchet MS" w:cs="Arial"/>
                <w:sz w:val="20"/>
              </w:rPr>
            </w:pPr>
          </w:p>
        </w:tc>
        <w:tc>
          <w:tcPr>
            <w:tcW w:w="2113" w:type="dxa"/>
            <w:tcBorders>
              <w:right w:val="single" w:sz="4" w:space="0" w:color="auto"/>
            </w:tcBorders>
            <w:tcMar>
              <w:top w:w="43" w:type="dxa"/>
              <w:left w:w="115" w:type="dxa"/>
              <w:bottom w:w="43" w:type="dxa"/>
              <w:right w:w="115" w:type="dxa"/>
            </w:tcMar>
          </w:tcPr>
          <w:p w:rsidR="0039294B" w:rsidRPr="00DD34E4" w:rsidRDefault="0039294B" w:rsidP="0039294B">
            <w:pPr>
              <w:spacing w:before="0" w:after="0"/>
              <w:ind w:left="0"/>
              <w:rPr>
                <w:rFonts w:ascii="Trebuchet MS" w:hAnsi="Trebuchet MS" w:cs="Courier New"/>
                <w:bCs/>
                <w:sz w:val="20"/>
              </w:rPr>
            </w:pPr>
            <w:r w:rsidRPr="00DD34E4">
              <w:rPr>
                <w:rFonts w:ascii="Trebuchet MS" w:hAnsi="Trebuchet MS" w:cs="Courier New"/>
                <w:bCs/>
                <w:sz w:val="20"/>
              </w:rPr>
              <w:t xml:space="preserve">RAM </w:t>
            </w:r>
          </w:p>
        </w:tc>
        <w:tc>
          <w:tcPr>
            <w:tcW w:w="2970" w:type="dxa"/>
            <w:tcBorders>
              <w:left w:val="single" w:sz="4" w:space="0" w:color="auto"/>
            </w:tcBorders>
          </w:tcPr>
          <w:p w:rsidR="0039294B" w:rsidRPr="00DD34E4" w:rsidRDefault="0039294B" w:rsidP="0039294B">
            <w:pPr>
              <w:spacing w:before="0" w:after="0"/>
              <w:ind w:left="19"/>
              <w:rPr>
                <w:rFonts w:ascii="Trebuchet MS" w:hAnsi="Trebuchet MS" w:cs="Courier New"/>
                <w:bCs/>
                <w:sz w:val="20"/>
              </w:rPr>
            </w:pPr>
          </w:p>
        </w:tc>
      </w:tr>
      <w:tr w:rsidR="0039294B" w:rsidRPr="00F75A8F" w:rsidTr="0039294B">
        <w:tc>
          <w:tcPr>
            <w:tcW w:w="697" w:type="dxa"/>
            <w:vMerge/>
          </w:tcPr>
          <w:p w:rsidR="0039294B" w:rsidRPr="00DD34E4" w:rsidRDefault="0039294B" w:rsidP="0039294B">
            <w:pPr>
              <w:spacing w:before="0" w:after="0"/>
              <w:ind w:left="0"/>
              <w:rPr>
                <w:rFonts w:ascii="Trebuchet MS" w:hAnsi="Trebuchet MS"/>
                <w:sz w:val="18"/>
                <w:szCs w:val="18"/>
                <w:lang w:val="fi-FI"/>
              </w:rPr>
            </w:pPr>
          </w:p>
        </w:tc>
        <w:tc>
          <w:tcPr>
            <w:tcW w:w="2860" w:type="dxa"/>
            <w:vMerge/>
            <w:tcMar>
              <w:top w:w="43" w:type="dxa"/>
              <w:left w:w="115" w:type="dxa"/>
              <w:bottom w:w="43" w:type="dxa"/>
              <w:right w:w="115" w:type="dxa"/>
            </w:tcMar>
          </w:tcPr>
          <w:p w:rsidR="0039294B" w:rsidRPr="00F75A8F" w:rsidRDefault="0039294B" w:rsidP="0039294B">
            <w:pPr>
              <w:spacing w:before="0" w:after="0"/>
              <w:ind w:left="0"/>
              <w:jc w:val="left"/>
              <w:rPr>
                <w:rFonts w:ascii="Trebuchet MS" w:hAnsi="Trebuchet MS" w:cs="Arial"/>
                <w:sz w:val="20"/>
              </w:rPr>
            </w:pPr>
          </w:p>
        </w:tc>
        <w:tc>
          <w:tcPr>
            <w:tcW w:w="5083" w:type="dxa"/>
            <w:gridSpan w:val="2"/>
            <w:shd w:val="clear" w:color="auto" w:fill="D9D9D9" w:themeFill="background1" w:themeFillShade="D9"/>
            <w:tcMar>
              <w:top w:w="43" w:type="dxa"/>
              <w:left w:w="115" w:type="dxa"/>
              <w:bottom w:w="43" w:type="dxa"/>
              <w:right w:w="115" w:type="dxa"/>
            </w:tcMar>
          </w:tcPr>
          <w:p w:rsidR="0039294B" w:rsidRPr="00DD34E4" w:rsidRDefault="0039294B" w:rsidP="0039294B">
            <w:pPr>
              <w:spacing w:before="0" w:after="0"/>
              <w:ind w:left="19"/>
              <w:rPr>
                <w:rFonts w:ascii="Trebuchet MS" w:hAnsi="Trebuchet MS" w:cs="Courier New"/>
                <w:bCs/>
                <w:sz w:val="20"/>
              </w:rPr>
            </w:pPr>
            <w:r w:rsidRPr="00DD34E4">
              <w:rPr>
                <w:rFonts w:ascii="Trebuchet MS" w:hAnsi="Trebuchet MS" w:cs="Courier New"/>
                <w:bCs/>
                <w:sz w:val="20"/>
              </w:rPr>
              <w:t xml:space="preserve">Disk </w:t>
            </w:r>
          </w:p>
        </w:tc>
      </w:tr>
      <w:tr w:rsidR="0039294B" w:rsidRPr="00F75A8F" w:rsidTr="0039294B">
        <w:tc>
          <w:tcPr>
            <w:tcW w:w="697" w:type="dxa"/>
            <w:vMerge/>
          </w:tcPr>
          <w:p w:rsidR="0039294B" w:rsidRPr="00DD34E4" w:rsidRDefault="0039294B" w:rsidP="0039294B">
            <w:pPr>
              <w:spacing w:before="0" w:after="0"/>
              <w:ind w:left="0"/>
              <w:rPr>
                <w:rFonts w:ascii="Trebuchet MS" w:hAnsi="Trebuchet MS"/>
                <w:sz w:val="18"/>
                <w:szCs w:val="18"/>
                <w:lang w:val="fi-FI"/>
              </w:rPr>
            </w:pPr>
          </w:p>
        </w:tc>
        <w:tc>
          <w:tcPr>
            <w:tcW w:w="2860" w:type="dxa"/>
            <w:vMerge/>
            <w:tcMar>
              <w:top w:w="43" w:type="dxa"/>
              <w:left w:w="115" w:type="dxa"/>
              <w:bottom w:w="43" w:type="dxa"/>
              <w:right w:w="115" w:type="dxa"/>
            </w:tcMar>
          </w:tcPr>
          <w:p w:rsidR="0039294B" w:rsidRPr="00F75A8F" w:rsidRDefault="0039294B" w:rsidP="0039294B">
            <w:pPr>
              <w:spacing w:before="0" w:after="0"/>
              <w:ind w:left="0"/>
              <w:jc w:val="left"/>
              <w:rPr>
                <w:rFonts w:ascii="Trebuchet MS" w:hAnsi="Trebuchet MS" w:cs="Arial"/>
                <w:sz w:val="20"/>
              </w:rPr>
            </w:pPr>
          </w:p>
        </w:tc>
        <w:tc>
          <w:tcPr>
            <w:tcW w:w="2113" w:type="dxa"/>
            <w:tcBorders>
              <w:right w:val="single" w:sz="4" w:space="0" w:color="auto"/>
            </w:tcBorders>
            <w:tcMar>
              <w:top w:w="43" w:type="dxa"/>
              <w:left w:w="115" w:type="dxa"/>
              <w:bottom w:w="43" w:type="dxa"/>
              <w:right w:w="115" w:type="dxa"/>
            </w:tcMar>
          </w:tcPr>
          <w:p w:rsidR="0039294B" w:rsidRPr="002757B7" w:rsidRDefault="0039294B" w:rsidP="0039294B">
            <w:pPr>
              <w:numPr>
                <w:ilvl w:val="0"/>
                <w:numId w:val="9"/>
              </w:numPr>
              <w:spacing w:before="0" w:after="0"/>
              <w:ind w:left="379"/>
              <w:jc w:val="left"/>
              <w:rPr>
                <w:rFonts w:ascii="Trebuchet MS" w:hAnsi="Trebuchet MS" w:cs="Courier New"/>
                <w:bCs/>
                <w:sz w:val="20"/>
              </w:rPr>
            </w:pPr>
            <w:r w:rsidRPr="00DD34E4">
              <w:rPr>
                <w:rFonts w:ascii="Trebuchet MS" w:hAnsi="Trebuchet MS" w:cs="Courier New"/>
                <w:bCs/>
                <w:sz w:val="20"/>
              </w:rPr>
              <w:t xml:space="preserve">Internal </w:t>
            </w:r>
          </w:p>
        </w:tc>
        <w:tc>
          <w:tcPr>
            <w:tcW w:w="2970" w:type="dxa"/>
            <w:tcBorders>
              <w:left w:val="single" w:sz="4" w:space="0" w:color="auto"/>
            </w:tcBorders>
          </w:tcPr>
          <w:p w:rsidR="0039294B" w:rsidRPr="00DD34E4" w:rsidRDefault="0039294B" w:rsidP="0039294B">
            <w:pPr>
              <w:spacing w:before="0" w:after="0"/>
              <w:ind w:left="19"/>
              <w:rPr>
                <w:rFonts w:ascii="Trebuchet MS" w:hAnsi="Trebuchet MS" w:cs="Courier New"/>
                <w:bCs/>
                <w:sz w:val="20"/>
              </w:rPr>
            </w:pPr>
          </w:p>
        </w:tc>
      </w:tr>
      <w:tr w:rsidR="0039294B" w:rsidRPr="00F75A8F" w:rsidTr="0039294B">
        <w:tc>
          <w:tcPr>
            <w:tcW w:w="697" w:type="dxa"/>
            <w:vMerge/>
          </w:tcPr>
          <w:p w:rsidR="0039294B" w:rsidRPr="00DD34E4" w:rsidRDefault="0039294B" w:rsidP="0039294B">
            <w:pPr>
              <w:spacing w:before="0" w:after="0"/>
              <w:ind w:left="0"/>
              <w:rPr>
                <w:rFonts w:ascii="Trebuchet MS" w:hAnsi="Trebuchet MS"/>
                <w:sz w:val="18"/>
                <w:szCs w:val="18"/>
                <w:lang w:val="fi-FI"/>
              </w:rPr>
            </w:pPr>
          </w:p>
        </w:tc>
        <w:tc>
          <w:tcPr>
            <w:tcW w:w="2860" w:type="dxa"/>
            <w:vMerge/>
            <w:tcMar>
              <w:top w:w="43" w:type="dxa"/>
              <w:left w:w="115" w:type="dxa"/>
              <w:bottom w:w="43" w:type="dxa"/>
              <w:right w:w="115" w:type="dxa"/>
            </w:tcMar>
          </w:tcPr>
          <w:p w:rsidR="0039294B" w:rsidRPr="00F75A8F" w:rsidRDefault="0039294B" w:rsidP="0039294B">
            <w:pPr>
              <w:spacing w:before="0" w:after="0"/>
              <w:ind w:left="0"/>
              <w:jc w:val="left"/>
              <w:rPr>
                <w:rFonts w:ascii="Trebuchet MS" w:hAnsi="Trebuchet MS" w:cs="Arial"/>
                <w:sz w:val="20"/>
              </w:rPr>
            </w:pPr>
          </w:p>
        </w:tc>
        <w:tc>
          <w:tcPr>
            <w:tcW w:w="2113" w:type="dxa"/>
            <w:tcBorders>
              <w:right w:val="single" w:sz="4" w:space="0" w:color="auto"/>
            </w:tcBorders>
            <w:tcMar>
              <w:top w:w="43" w:type="dxa"/>
              <w:left w:w="115" w:type="dxa"/>
              <w:bottom w:w="43" w:type="dxa"/>
              <w:right w:w="115" w:type="dxa"/>
            </w:tcMar>
          </w:tcPr>
          <w:p w:rsidR="0039294B" w:rsidRPr="002757B7" w:rsidRDefault="0039294B" w:rsidP="0039294B">
            <w:pPr>
              <w:numPr>
                <w:ilvl w:val="0"/>
                <w:numId w:val="9"/>
              </w:numPr>
              <w:spacing w:before="0" w:after="0"/>
              <w:ind w:left="379"/>
              <w:jc w:val="left"/>
              <w:rPr>
                <w:rFonts w:ascii="Trebuchet MS" w:hAnsi="Trebuchet MS" w:cs="Courier New"/>
                <w:bCs/>
                <w:sz w:val="20"/>
              </w:rPr>
            </w:pPr>
            <w:r w:rsidRPr="00DD34E4">
              <w:rPr>
                <w:rFonts w:ascii="Trebuchet MS" w:hAnsi="Trebuchet MS" w:cs="Courier New"/>
                <w:bCs/>
                <w:sz w:val="20"/>
              </w:rPr>
              <w:t>SAN Storage</w:t>
            </w:r>
          </w:p>
        </w:tc>
        <w:tc>
          <w:tcPr>
            <w:tcW w:w="2970" w:type="dxa"/>
            <w:tcBorders>
              <w:left w:val="single" w:sz="4" w:space="0" w:color="auto"/>
            </w:tcBorders>
          </w:tcPr>
          <w:p w:rsidR="0039294B" w:rsidRPr="00DD34E4" w:rsidRDefault="0039294B" w:rsidP="0039294B">
            <w:pPr>
              <w:spacing w:before="0" w:after="0"/>
              <w:ind w:left="19"/>
              <w:rPr>
                <w:rFonts w:ascii="Trebuchet MS" w:hAnsi="Trebuchet MS" w:cs="Courier New"/>
                <w:bCs/>
                <w:sz w:val="20"/>
              </w:rPr>
            </w:pPr>
          </w:p>
        </w:tc>
      </w:tr>
      <w:tr w:rsidR="0039294B" w:rsidRPr="00F75A8F" w:rsidTr="0039294B">
        <w:tc>
          <w:tcPr>
            <w:tcW w:w="697" w:type="dxa"/>
            <w:vMerge/>
          </w:tcPr>
          <w:p w:rsidR="0039294B" w:rsidRPr="00DD34E4" w:rsidRDefault="0039294B" w:rsidP="0039294B">
            <w:pPr>
              <w:spacing w:before="0" w:after="0"/>
              <w:ind w:left="0"/>
              <w:rPr>
                <w:rFonts w:ascii="Trebuchet MS" w:hAnsi="Trebuchet MS"/>
                <w:sz w:val="18"/>
                <w:szCs w:val="18"/>
                <w:lang w:val="fi-FI"/>
              </w:rPr>
            </w:pPr>
          </w:p>
        </w:tc>
        <w:tc>
          <w:tcPr>
            <w:tcW w:w="2860" w:type="dxa"/>
            <w:vMerge/>
            <w:tcMar>
              <w:top w:w="43" w:type="dxa"/>
              <w:left w:w="115" w:type="dxa"/>
              <w:bottom w:w="43" w:type="dxa"/>
              <w:right w:w="115" w:type="dxa"/>
            </w:tcMar>
          </w:tcPr>
          <w:p w:rsidR="0039294B" w:rsidRPr="00F75A8F" w:rsidRDefault="0039294B" w:rsidP="0039294B">
            <w:pPr>
              <w:spacing w:before="0" w:after="0"/>
              <w:ind w:left="0"/>
              <w:jc w:val="left"/>
              <w:rPr>
                <w:rFonts w:ascii="Trebuchet MS" w:hAnsi="Trebuchet MS" w:cs="Arial"/>
                <w:sz w:val="20"/>
              </w:rPr>
            </w:pPr>
          </w:p>
        </w:tc>
        <w:tc>
          <w:tcPr>
            <w:tcW w:w="2113" w:type="dxa"/>
            <w:tcBorders>
              <w:right w:val="single" w:sz="4" w:space="0" w:color="auto"/>
            </w:tcBorders>
            <w:tcMar>
              <w:top w:w="43" w:type="dxa"/>
              <w:left w:w="115" w:type="dxa"/>
              <w:bottom w:w="43" w:type="dxa"/>
              <w:right w:w="115" w:type="dxa"/>
            </w:tcMar>
          </w:tcPr>
          <w:p w:rsidR="0039294B" w:rsidRPr="00DD34E4" w:rsidRDefault="0039294B" w:rsidP="0039294B">
            <w:pPr>
              <w:spacing w:before="0" w:after="0"/>
              <w:ind w:left="19"/>
              <w:rPr>
                <w:rFonts w:ascii="Trebuchet MS" w:hAnsi="Trebuchet MS" w:cs="Courier New"/>
                <w:bCs/>
                <w:sz w:val="20"/>
              </w:rPr>
            </w:pPr>
            <w:r w:rsidRPr="00DD34E4">
              <w:rPr>
                <w:rFonts w:ascii="Trebuchet MS" w:hAnsi="Trebuchet MS" w:cs="Courier New"/>
                <w:bCs/>
                <w:sz w:val="20"/>
              </w:rPr>
              <w:t>Rack Dimension</w:t>
            </w:r>
          </w:p>
        </w:tc>
        <w:tc>
          <w:tcPr>
            <w:tcW w:w="2970" w:type="dxa"/>
            <w:tcBorders>
              <w:left w:val="single" w:sz="4" w:space="0" w:color="auto"/>
            </w:tcBorders>
          </w:tcPr>
          <w:p w:rsidR="0039294B" w:rsidRPr="00DD34E4" w:rsidRDefault="0039294B" w:rsidP="0039294B">
            <w:pPr>
              <w:spacing w:before="0" w:after="0"/>
              <w:ind w:left="19"/>
              <w:rPr>
                <w:rFonts w:ascii="Trebuchet MS" w:hAnsi="Trebuchet MS" w:cs="Courier New"/>
                <w:bCs/>
                <w:sz w:val="20"/>
              </w:rPr>
            </w:pPr>
          </w:p>
        </w:tc>
      </w:tr>
      <w:tr w:rsidR="0039294B" w:rsidRPr="00F75A8F" w:rsidTr="0039294B">
        <w:tc>
          <w:tcPr>
            <w:tcW w:w="697" w:type="dxa"/>
            <w:vMerge/>
          </w:tcPr>
          <w:p w:rsidR="0039294B" w:rsidRPr="00DD34E4" w:rsidRDefault="0039294B" w:rsidP="0039294B">
            <w:pPr>
              <w:spacing w:before="0" w:after="0"/>
              <w:ind w:left="0"/>
              <w:rPr>
                <w:rFonts w:ascii="Trebuchet MS" w:hAnsi="Trebuchet MS"/>
                <w:sz w:val="18"/>
                <w:szCs w:val="18"/>
                <w:lang w:val="fi-FI"/>
              </w:rPr>
            </w:pPr>
          </w:p>
        </w:tc>
        <w:tc>
          <w:tcPr>
            <w:tcW w:w="2860" w:type="dxa"/>
            <w:vMerge/>
            <w:tcMar>
              <w:top w:w="43" w:type="dxa"/>
              <w:left w:w="115" w:type="dxa"/>
              <w:bottom w:w="43" w:type="dxa"/>
              <w:right w:w="115" w:type="dxa"/>
            </w:tcMar>
          </w:tcPr>
          <w:p w:rsidR="0039294B" w:rsidRPr="00F75A8F" w:rsidRDefault="0039294B" w:rsidP="0039294B">
            <w:pPr>
              <w:spacing w:before="0" w:after="0"/>
              <w:ind w:left="0"/>
              <w:jc w:val="left"/>
              <w:rPr>
                <w:rFonts w:ascii="Trebuchet MS" w:hAnsi="Trebuchet MS" w:cs="Arial"/>
                <w:sz w:val="20"/>
              </w:rPr>
            </w:pPr>
          </w:p>
        </w:tc>
        <w:tc>
          <w:tcPr>
            <w:tcW w:w="2113" w:type="dxa"/>
            <w:tcBorders>
              <w:right w:val="single" w:sz="4" w:space="0" w:color="auto"/>
            </w:tcBorders>
            <w:tcMar>
              <w:top w:w="43" w:type="dxa"/>
              <w:left w:w="115" w:type="dxa"/>
              <w:bottom w:w="43" w:type="dxa"/>
              <w:right w:w="115" w:type="dxa"/>
            </w:tcMar>
          </w:tcPr>
          <w:p w:rsidR="0039294B" w:rsidRPr="00DD34E4" w:rsidRDefault="0039294B" w:rsidP="0039294B">
            <w:pPr>
              <w:spacing w:before="0" w:after="0"/>
              <w:ind w:left="19"/>
              <w:rPr>
                <w:rFonts w:ascii="Trebuchet MS" w:hAnsi="Trebuchet MS" w:cs="Courier New"/>
                <w:bCs/>
                <w:sz w:val="20"/>
              </w:rPr>
            </w:pPr>
            <w:r w:rsidRPr="00DD34E4">
              <w:rPr>
                <w:rFonts w:ascii="Trebuchet MS" w:hAnsi="Trebuchet MS" w:cs="Courier New"/>
                <w:bCs/>
                <w:sz w:val="20"/>
              </w:rPr>
              <w:t>Number of Rack</w:t>
            </w:r>
          </w:p>
        </w:tc>
        <w:tc>
          <w:tcPr>
            <w:tcW w:w="2970" w:type="dxa"/>
            <w:tcBorders>
              <w:left w:val="single" w:sz="4" w:space="0" w:color="auto"/>
            </w:tcBorders>
          </w:tcPr>
          <w:p w:rsidR="0039294B" w:rsidRPr="00DD34E4" w:rsidRDefault="0039294B" w:rsidP="0039294B">
            <w:pPr>
              <w:spacing w:before="0" w:after="0"/>
              <w:ind w:left="19"/>
              <w:rPr>
                <w:rFonts w:ascii="Trebuchet MS" w:hAnsi="Trebuchet MS" w:cs="Courier New"/>
                <w:bCs/>
                <w:sz w:val="20"/>
              </w:rPr>
            </w:pPr>
          </w:p>
        </w:tc>
      </w:tr>
      <w:tr w:rsidR="0039294B" w:rsidRPr="00F75A8F" w:rsidTr="0039294B">
        <w:tc>
          <w:tcPr>
            <w:tcW w:w="697" w:type="dxa"/>
            <w:vMerge/>
          </w:tcPr>
          <w:p w:rsidR="0039294B" w:rsidRPr="00DD34E4" w:rsidRDefault="0039294B" w:rsidP="0039294B">
            <w:pPr>
              <w:spacing w:before="0" w:after="0"/>
              <w:ind w:left="0"/>
              <w:rPr>
                <w:rFonts w:ascii="Trebuchet MS" w:hAnsi="Trebuchet MS"/>
                <w:sz w:val="18"/>
                <w:szCs w:val="18"/>
                <w:lang w:val="fi-FI"/>
              </w:rPr>
            </w:pPr>
          </w:p>
        </w:tc>
        <w:tc>
          <w:tcPr>
            <w:tcW w:w="2860" w:type="dxa"/>
            <w:vMerge/>
            <w:tcMar>
              <w:top w:w="43" w:type="dxa"/>
              <w:left w:w="115" w:type="dxa"/>
              <w:bottom w:w="43" w:type="dxa"/>
              <w:right w:w="115" w:type="dxa"/>
            </w:tcMar>
          </w:tcPr>
          <w:p w:rsidR="0039294B" w:rsidRPr="00F75A8F" w:rsidRDefault="0039294B" w:rsidP="0039294B">
            <w:pPr>
              <w:spacing w:before="0" w:after="0"/>
              <w:ind w:left="0"/>
              <w:jc w:val="left"/>
              <w:rPr>
                <w:rFonts w:ascii="Trebuchet MS" w:hAnsi="Trebuchet MS" w:cs="Arial"/>
                <w:sz w:val="20"/>
              </w:rPr>
            </w:pPr>
          </w:p>
        </w:tc>
        <w:tc>
          <w:tcPr>
            <w:tcW w:w="2113" w:type="dxa"/>
            <w:tcBorders>
              <w:right w:val="single" w:sz="4" w:space="0" w:color="auto"/>
            </w:tcBorders>
            <w:tcMar>
              <w:top w:w="43" w:type="dxa"/>
              <w:left w:w="115" w:type="dxa"/>
              <w:bottom w:w="43" w:type="dxa"/>
              <w:right w:w="115" w:type="dxa"/>
            </w:tcMar>
          </w:tcPr>
          <w:p w:rsidR="0039294B" w:rsidRPr="00DD34E4" w:rsidRDefault="0039294B" w:rsidP="0039294B">
            <w:pPr>
              <w:spacing w:before="0" w:after="0"/>
              <w:ind w:left="0"/>
              <w:rPr>
                <w:rFonts w:ascii="Trebuchet MS" w:hAnsi="Trebuchet MS" w:cs="Courier New"/>
                <w:bCs/>
                <w:sz w:val="20"/>
              </w:rPr>
            </w:pPr>
            <w:r w:rsidRPr="00DD34E4">
              <w:rPr>
                <w:rFonts w:ascii="Trebuchet MS" w:hAnsi="Trebuchet MS" w:cs="Courier New"/>
                <w:bCs/>
                <w:sz w:val="20"/>
              </w:rPr>
              <w:t>Power</w:t>
            </w:r>
          </w:p>
        </w:tc>
        <w:tc>
          <w:tcPr>
            <w:tcW w:w="2970" w:type="dxa"/>
            <w:tcBorders>
              <w:left w:val="single" w:sz="4" w:space="0" w:color="auto"/>
            </w:tcBorders>
          </w:tcPr>
          <w:p w:rsidR="0039294B" w:rsidRPr="00DD34E4" w:rsidRDefault="0039294B" w:rsidP="0039294B">
            <w:pPr>
              <w:spacing w:before="0" w:after="0"/>
              <w:ind w:left="19"/>
              <w:rPr>
                <w:rFonts w:ascii="Trebuchet MS" w:hAnsi="Trebuchet MS" w:cs="Courier New"/>
                <w:bCs/>
                <w:sz w:val="20"/>
              </w:rPr>
            </w:pPr>
          </w:p>
        </w:tc>
      </w:tr>
    </w:tbl>
    <w:p w:rsidR="0039294B" w:rsidRDefault="0039294B" w:rsidP="0039294B">
      <w:pPr>
        <w:ind w:left="360"/>
        <w:rPr>
          <w:rStyle w:val="IntenseEmphasis"/>
          <w:rFonts w:ascii="Trebuchet MS" w:hAnsi="Trebuchet MS"/>
          <w:color w:val="auto"/>
          <w:lang w:val="de-DE"/>
        </w:rPr>
      </w:pPr>
    </w:p>
    <w:p w:rsidR="00393F7A" w:rsidRDefault="00393F7A" w:rsidP="0039294B">
      <w:pPr>
        <w:ind w:left="360"/>
        <w:rPr>
          <w:rStyle w:val="IntenseEmphasis"/>
          <w:rFonts w:ascii="Trebuchet MS" w:hAnsi="Trebuchet MS"/>
          <w:color w:val="auto"/>
          <w:lang w:val="de-DE"/>
        </w:rPr>
      </w:pPr>
    </w:p>
    <w:p w:rsidR="00A3730C" w:rsidRPr="00F75A8F" w:rsidRDefault="00A3730C" w:rsidP="00A3730C">
      <w:pPr>
        <w:pStyle w:val="BodyText"/>
        <w:rPr>
          <w:rStyle w:val="IntenseEmphasis"/>
          <w:color w:val="auto"/>
          <w:lang w:val="de-DE"/>
        </w:rPr>
      </w:pPr>
    </w:p>
    <w:p w:rsidR="0039294B" w:rsidRPr="00BE32C3" w:rsidRDefault="0039294B" w:rsidP="0039294B">
      <w:pPr>
        <w:pStyle w:val="Heading2"/>
        <w:rPr>
          <w:rFonts w:ascii="Trebuchet MS" w:hAnsi="Trebuchet MS"/>
          <w:caps w:val="0"/>
          <w:sz w:val="20"/>
          <w:szCs w:val="20"/>
        </w:rPr>
      </w:pPr>
      <w:bookmarkStart w:id="1005" w:name="_Toc437774436"/>
      <w:bookmarkStart w:id="1006" w:name="_Toc440541269"/>
      <w:r w:rsidRPr="00BE32C3">
        <w:rPr>
          <w:rFonts w:ascii="Trebuchet MS" w:hAnsi="Trebuchet MS"/>
          <w:caps w:val="0"/>
          <w:sz w:val="20"/>
          <w:szCs w:val="20"/>
        </w:rPr>
        <w:t>SPESIFIKASI OPERATING SYSTEM</w:t>
      </w:r>
      <w:bookmarkEnd w:id="1005"/>
      <w:bookmarkEnd w:id="1006"/>
    </w:p>
    <w:tbl>
      <w:tblPr>
        <w:tblStyle w:val="TableGrid"/>
        <w:tblW w:w="8730" w:type="dxa"/>
        <w:tblInd w:w="648" w:type="dxa"/>
        <w:tblLook w:val="01E0" w:firstRow="1" w:lastRow="1" w:firstColumn="1" w:lastColumn="1" w:noHBand="0" w:noVBand="0"/>
      </w:tblPr>
      <w:tblGrid>
        <w:gridCol w:w="720"/>
        <w:gridCol w:w="2880"/>
        <w:gridCol w:w="2070"/>
        <w:gridCol w:w="3060"/>
      </w:tblGrid>
      <w:tr w:rsidR="0039294B" w:rsidRPr="00F75A8F" w:rsidTr="0039294B">
        <w:trPr>
          <w:trHeight w:val="288"/>
        </w:trPr>
        <w:tc>
          <w:tcPr>
            <w:tcW w:w="720" w:type="dxa"/>
            <w:tcBorders>
              <w:bottom w:val="single" w:sz="4" w:space="0" w:color="auto"/>
            </w:tcBorders>
            <w:shd w:val="clear" w:color="auto" w:fill="EEECE1" w:themeFill="background2"/>
            <w:vAlign w:val="center"/>
          </w:tcPr>
          <w:p w:rsidR="0039294B" w:rsidRPr="00F75A8F" w:rsidRDefault="0039294B" w:rsidP="0039294B">
            <w:pPr>
              <w:spacing w:before="0" w:after="0"/>
              <w:ind w:left="78"/>
              <w:jc w:val="center"/>
              <w:rPr>
                <w:rFonts w:ascii="Trebuchet MS" w:hAnsi="Trebuchet MS" w:cs="Arial"/>
                <w:b/>
                <w:sz w:val="20"/>
              </w:rPr>
            </w:pPr>
            <w:r>
              <w:rPr>
                <w:rFonts w:ascii="Trebuchet MS" w:hAnsi="Trebuchet MS" w:cs="Arial"/>
                <w:b/>
                <w:sz w:val="20"/>
              </w:rPr>
              <w:t>Opsi</w:t>
            </w:r>
          </w:p>
        </w:tc>
        <w:tc>
          <w:tcPr>
            <w:tcW w:w="2880" w:type="dxa"/>
            <w:tcBorders>
              <w:bottom w:val="single" w:sz="4" w:space="0" w:color="auto"/>
            </w:tcBorders>
            <w:shd w:val="clear" w:color="auto" w:fill="EEECE1" w:themeFill="background2"/>
            <w:tcMar>
              <w:top w:w="43" w:type="dxa"/>
              <w:left w:w="115" w:type="dxa"/>
              <w:bottom w:w="43" w:type="dxa"/>
              <w:right w:w="115" w:type="dxa"/>
            </w:tcMar>
            <w:vAlign w:val="center"/>
          </w:tcPr>
          <w:p w:rsidR="0039294B" w:rsidRPr="00F75A8F" w:rsidRDefault="0039294B" w:rsidP="0039294B">
            <w:pPr>
              <w:spacing w:before="0" w:after="0"/>
              <w:ind w:left="0"/>
              <w:jc w:val="center"/>
              <w:rPr>
                <w:rFonts w:ascii="Trebuchet MS" w:hAnsi="Trebuchet MS" w:cs="Arial"/>
                <w:b/>
                <w:sz w:val="20"/>
              </w:rPr>
            </w:pPr>
            <w:r w:rsidRPr="00F75A8F">
              <w:rPr>
                <w:rFonts w:ascii="Trebuchet MS" w:hAnsi="Trebuchet MS" w:cs="Arial"/>
                <w:b/>
                <w:sz w:val="20"/>
                <w:szCs w:val="20"/>
              </w:rPr>
              <w:t>Server Operating System</w:t>
            </w:r>
          </w:p>
        </w:tc>
        <w:tc>
          <w:tcPr>
            <w:tcW w:w="5130" w:type="dxa"/>
            <w:gridSpan w:val="2"/>
            <w:shd w:val="clear" w:color="auto" w:fill="EEECE1" w:themeFill="background2"/>
            <w:tcMar>
              <w:top w:w="43" w:type="dxa"/>
              <w:left w:w="115" w:type="dxa"/>
              <w:bottom w:w="43" w:type="dxa"/>
              <w:right w:w="115" w:type="dxa"/>
            </w:tcMar>
            <w:vAlign w:val="center"/>
          </w:tcPr>
          <w:p w:rsidR="0039294B" w:rsidRPr="00F75A8F" w:rsidRDefault="0039294B" w:rsidP="0039294B">
            <w:pPr>
              <w:spacing w:before="0" w:after="0"/>
              <w:ind w:left="0"/>
              <w:jc w:val="center"/>
              <w:rPr>
                <w:rFonts w:ascii="Trebuchet MS" w:hAnsi="Trebuchet MS" w:cs="Arial"/>
                <w:b/>
                <w:sz w:val="20"/>
              </w:rPr>
            </w:pPr>
            <w:r w:rsidRPr="00F75A8F">
              <w:rPr>
                <w:rFonts w:ascii="Trebuchet MS" w:hAnsi="Trebuchet MS" w:cs="Arial"/>
                <w:b/>
                <w:sz w:val="20"/>
              </w:rPr>
              <w:t>Description</w:t>
            </w:r>
          </w:p>
        </w:tc>
      </w:tr>
      <w:tr w:rsidR="0039294B" w:rsidRPr="00F75A8F" w:rsidTr="0039294B">
        <w:tc>
          <w:tcPr>
            <w:tcW w:w="720" w:type="dxa"/>
            <w:vMerge w:val="restart"/>
          </w:tcPr>
          <w:p w:rsidR="0039294B" w:rsidRPr="00F75A8F" w:rsidRDefault="0039294B" w:rsidP="0039294B">
            <w:pPr>
              <w:spacing w:before="0" w:after="0"/>
              <w:ind w:left="0"/>
              <w:jc w:val="center"/>
              <w:rPr>
                <w:rFonts w:ascii="Trebuchet MS" w:hAnsi="Trebuchet MS" w:cs="Arial"/>
                <w:sz w:val="20"/>
                <w:szCs w:val="20"/>
              </w:rPr>
            </w:pPr>
            <w:r w:rsidRPr="00DD34E4">
              <w:rPr>
                <w:rFonts w:ascii="Trebuchet MS" w:hAnsi="Trebuchet MS"/>
                <w:sz w:val="18"/>
                <w:szCs w:val="18"/>
                <w:lang w:val="fi-FI"/>
              </w:rPr>
              <w:fldChar w:fldCharType="begin">
                <w:ffData>
                  <w:name w:val="Check2"/>
                  <w:enabled/>
                  <w:calcOnExit w:val="0"/>
                  <w:checkBox>
                    <w:sizeAuto/>
                    <w:default w:val="0"/>
                  </w:checkBox>
                </w:ffData>
              </w:fldChar>
            </w:r>
            <w:r w:rsidRPr="00DD34E4">
              <w:rPr>
                <w:rFonts w:ascii="Trebuchet MS" w:hAnsi="Trebuchet MS"/>
                <w:sz w:val="18"/>
                <w:szCs w:val="18"/>
                <w:lang w:val="fi-FI"/>
              </w:rPr>
              <w:instrText xml:space="preserve"> FORMCHECKBOX </w:instrText>
            </w:r>
            <w:r w:rsidR="00E95F7C">
              <w:rPr>
                <w:rFonts w:ascii="Trebuchet MS" w:hAnsi="Trebuchet MS"/>
                <w:sz w:val="18"/>
                <w:szCs w:val="18"/>
                <w:lang w:val="fi-FI"/>
              </w:rPr>
            </w:r>
            <w:r w:rsidR="00E95F7C">
              <w:rPr>
                <w:rFonts w:ascii="Trebuchet MS" w:hAnsi="Trebuchet MS"/>
                <w:sz w:val="18"/>
                <w:szCs w:val="18"/>
                <w:lang w:val="fi-FI"/>
              </w:rPr>
              <w:fldChar w:fldCharType="separate"/>
            </w:r>
            <w:r w:rsidRPr="00DD34E4">
              <w:rPr>
                <w:rFonts w:ascii="Trebuchet MS" w:hAnsi="Trebuchet MS"/>
                <w:sz w:val="18"/>
                <w:szCs w:val="18"/>
                <w:lang w:val="fi-FI"/>
              </w:rPr>
              <w:fldChar w:fldCharType="end"/>
            </w:r>
          </w:p>
        </w:tc>
        <w:tc>
          <w:tcPr>
            <w:tcW w:w="2880" w:type="dxa"/>
            <w:vMerge w:val="restart"/>
            <w:tcMar>
              <w:top w:w="43" w:type="dxa"/>
              <w:left w:w="115" w:type="dxa"/>
              <w:bottom w:w="43" w:type="dxa"/>
              <w:right w:w="115" w:type="dxa"/>
            </w:tcMar>
          </w:tcPr>
          <w:p w:rsidR="0039294B" w:rsidRPr="00F75A8F" w:rsidRDefault="0039294B" w:rsidP="0039294B">
            <w:pPr>
              <w:spacing w:before="0" w:after="0"/>
              <w:ind w:left="0"/>
              <w:rPr>
                <w:rFonts w:ascii="Trebuchet MS" w:hAnsi="Trebuchet MS" w:cs="Arial"/>
                <w:sz w:val="20"/>
                <w:szCs w:val="20"/>
              </w:rPr>
            </w:pPr>
            <w:r w:rsidRPr="00F75A8F">
              <w:rPr>
                <w:rFonts w:ascii="Trebuchet MS" w:hAnsi="Trebuchet MS" w:cs="Arial"/>
                <w:sz w:val="20"/>
                <w:szCs w:val="20"/>
              </w:rPr>
              <w:t>Microsoft Windows</w:t>
            </w:r>
          </w:p>
        </w:tc>
        <w:tc>
          <w:tcPr>
            <w:tcW w:w="2070" w:type="dxa"/>
            <w:tcMar>
              <w:top w:w="43" w:type="dxa"/>
              <w:left w:w="115" w:type="dxa"/>
              <w:bottom w:w="43" w:type="dxa"/>
              <w:right w:w="115" w:type="dxa"/>
            </w:tcMar>
          </w:tcPr>
          <w:p w:rsidR="0039294B" w:rsidRPr="00DD34E4" w:rsidRDefault="0039294B" w:rsidP="0039294B">
            <w:pPr>
              <w:spacing w:before="0" w:after="0"/>
              <w:ind w:left="0"/>
              <w:jc w:val="left"/>
              <w:rPr>
                <w:rFonts w:ascii="Trebuchet MS" w:hAnsi="Trebuchet MS" w:cs="Courier New"/>
                <w:bCs/>
                <w:sz w:val="20"/>
                <w:szCs w:val="20"/>
              </w:rPr>
            </w:pPr>
            <w:r>
              <w:rPr>
                <w:rFonts w:ascii="Trebuchet MS" w:hAnsi="Trebuchet MS" w:cs="Courier New"/>
                <w:bCs/>
                <w:sz w:val="20"/>
                <w:szCs w:val="20"/>
              </w:rPr>
              <w:t>Type</w:t>
            </w:r>
          </w:p>
        </w:tc>
        <w:tc>
          <w:tcPr>
            <w:tcW w:w="3060" w:type="dxa"/>
          </w:tcPr>
          <w:p w:rsidR="0039294B" w:rsidRPr="002757B7" w:rsidRDefault="0039294B" w:rsidP="0039294B">
            <w:pPr>
              <w:spacing w:before="0" w:after="0"/>
              <w:ind w:left="0"/>
              <w:rPr>
                <w:rFonts w:ascii="Trebuchet MS" w:hAnsi="Trebuchet MS" w:cs="Courier New"/>
                <w:bCs/>
                <w:sz w:val="20"/>
                <w:szCs w:val="20"/>
              </w:rPr>
            </w:pPr>
            <w:r w:rsidRPr="002757B7">
              <w:rPr>
                <w:rFonts w:ascii="Trebuchet MS" w:hAnsi="Trebuchet MS"/>
                <w:sz w:val="18"/>
                <w:szCs w:val="18"/>
                <w:lang w:val="fi-FI"/>
              </w:rPr>
              <w:fldChar w:fldCharType="begin">
                <w:ffData>
                  <w:name w:val="Check2"/>
                  <w:enabled/>
                  <w:calcOnExit w:val="0"/>
                  <w:checkBox>
                    <w:sizeAuto/>
                    <w:default w:val="0"/>
                  </w:checkBox>
                </w:ffData>
              </w:fldChar>
            </w:r>
            <w:r w:rsidRPr="002757B7">
              <w:rPr>
                <w:rFonts w:ascii="Trebuchet MS" w:hAnsi="Trebuchet MS"/>
                <w:sz w:val="18"/>
                <w:szCs w:val="18"/>
                <w:lang w:val="fi-FI"/>
              </w:rPr>
              <w:instrText xml:space="preserve"> FORMCHECKBOX </w:instrText>
            </w:r>
            <w:r w:rsidR="00E95F7C">
              <w:rPr>
                <w:rFonts w:ascii="Trebuchet MS" w:hAnsi="Trebuchet MS"/>
                <w:sz w:val="18"/>
                <w:szCs w:val="18"/>
                <w:lang w:val="fi-FI"/>
              </w:rPr>
            </w:r>
            <w:r w:rsidR="00E95F7C">
              <w:rPr>
                <w:rFonts w:ascii="Trebuchet MS" w:hAnsi="Trebuchet MS"/>
                <w:sz w:val="18"/>
                <w:szCs w:val="18"/>
                <w:lang w:val="fi-FI"/>
              </w:rPr>
              <w:fldChar w:fldCharType="separate"/>
            </w:r>
            <w:r w:rsidRPr="002757B7">
              <w:rPr>
                <w:rFonts w:ascii="Trebuchet MS" w:hAnsi="Trebuchet MS"/>
                <w:sz w:val="18"/>
                <w:szCs w:val="18"/>
                <w:lang w:val="fi-FI"/>
              </w:rPr>
              <w:fldChar w:fldCharType="end"/>
            </w:r>
            <w:r w:rsidRPr="002757B7">
              <w:rPr>
                <w:rFonts w:ascii="Trebuchet MS" w:hAnsi="Trebuchet MS" w:cs="Courier New"/>
                <w:bCs/>
                <w:sz w:val="20"/>
                <w:szCs w:val="20"/>
              </w:rPr>
              <w:t xml:space="preserve"> Enterprise     </w:t>
            </w:r>
          </w:p>
          <w:p w:rsidR="0039294B" w:rsidRPr="002757B7" w:rsidRDefault="0039294B" w:rsidP="0039294B">
            <w:pPr>
              <w:spacing w:before="0" w:after="0"/>
              <w:ind w:left="0"/>
              <w:rPr>
                <w:rFonts w:ascii="Trebuchet MS" w:hAnsi="Trebuchet MS" w:cs="Courier New"/>
                <w:bCs/>
                <w:sz w:val="20"/>
                <w:szCs w:val="20"/>
              </w:rPr>
            </w:pPr>
            <w:r w:rsidRPr="002757B7">
              <w:rPr>
                <w:rFonts w:ascii="Trebuchet MS" w:hAnsi="Trebuchet MS"/>
                <w:sz w:val="18"/>
                <w:szCs w:val="18"/>
                <w:lang w:val="fi-FI"/>
              </w:rPr>
              <w:fldChar w:fldCharType="begin">
                <w:ffData>
                  <w:name w:val="Check2"/>
                  <w:enabled/>
                  <w:calcOnExit w:val="0"/>
                  <w:checkBox>
                    <w:sizeAuto/>
                    <w:default w:val="0"/>
                  </w:checkBox>
                </w:ffData>
              </w:fldChar>
            </w:r>
            <w:r w:rsidRPr="002757B7">
              <w:rPr>
                <w:rFonts w:ascii="Trebuchet MS" w:hAnsi="Trebuchet MS"/>
                <w:sz w:val="18"/>
                <w:szCs w:val="18"/>
                <w:lang w:val="fi-FI"/>
              </w:rPr>
              <w:instrText xml:space="preserve"> FORMCHECKBOX </w:instrText>
            </w:r>
            <w:r w:rsidR="00E95F7C">
              <w:rPr>
                <w:rFonts w:ascii="Trebuchet MS" w:hAnsi="Trebuchet MS"/>
                <w:sz w:val="18"/>
                <w:szCs w:val="18"/>
                <w:lang w:val="fi-FI"/>
              </w:rPr>
            </w:r>
            <w:r w:rsidR="00E95F7C">
              <w:rPr>
                <w:rFonts w:ascii="Trebuchet MS" w:hAnsi="Trebuchet MS"/>
                <w:sz w:val="18"/>
                <w:szCs w:val="18"/>
                <w:lang w:val="fi-FI"/>
              </w:rPr>
              <w:fldChar w:fldCharType="separate"/>
            </w:r>
            <w:r w:rsidRPr="002757B7">
              <w:rPr>
                <w:rFonts w:ascii="Trebuchet MS" w:hAnsi="Trebuchet MS"/>
                <w:sz w:val="18"/>
                <w:szCs w:val="18"/>
                <w:lang w:val="fi-FI"/>
              </w:rPr>
              <w:fldChar w:fldCharType="end"/>
            </w:r>
            <w:r>
              <w:rPr>
                <w:rFonts w:ascii="Trebuchet MS" w:hAnsi="Trebuchet MS"/>
                <w:sz w:val="18"/>
                <w:szCs w:val="18"/>
                <w:lang w:val="fi-FI"/>
              </w:rPr>
              <w:t xml:space="preserve"> </w:t>
            </w:r>
            <w:r w:rsidRPr="002757B7">
              <w:rPr>
                <w:rFonts w:ascii="Trebuchet MS" w:hAnsi="Trebuchet MS" w:cs="Courier New"/>
                <w:bCs/>
                <w:sz w:val="20"/>
                <w:szCs w:val="20"/>
              </w:rPr>
              <w:t>Standard</w:t>
            </w:r>
          </w:p>
        </w:tc>
      </w:tr>
      <w:tr w:rsidR="0039294B" w:rsidRPr="00F75A8F" w:rsidTr="0039294B">
        <w:tc>
          <w:tcPr>
            <w:tcW w:w="720" w:type="dxa"/>
            <w:vMerge/>
          </w:tcPr>
          <w:p w:rsidR="0039294B" w:rsidRPr="00F75A8F" w:rsidRDefault="0039294B" w:rsidP="0039294B">
            <w:pPr>
              <w:spacing w:before="0" w:after="0"/>
              <w:jc w:val="center"/>
              <w:rPr>
                <w:rFonts w:ascii="Trebuchet MS" w:hAnsi="Trebuchet MS" w:cs="Arial"/>
                <w:sz w:val="20"/>
                <w:szCs w:val="20"/>
              </w:rPr>
            </w:pPr>
          </w:p>
        </w:tc>
        <w:tc>
          <w:tcPr>
            <w:tcW w:w="2880" w:type="dxa"/>
            <w:vMerge/>
            <w:tcMar>
              <w:top w:w="43" w:type="dxa"/>
              <w:left w:w="115" w:type="dxa"/>
              <w:bottom w:w="43" w:type="dxa"/>
              <w:right w:w="115" w:type="dxa"/>
            </w:tcMar>
          </w:tcPr>
          <w:p w:rsidR="0039294B" w:rsidRPr="00F75A8F" w:rsidRDefault="0039294B" w:rsidP="0039294B">
            <w:pPr>
              <w:spacing w:before="0" w:after="0"/>
              <w:rPr>
                <w:rFonts w:ascii="Trebuchet MS" w:hAnsi="Trebuchet MS" w:cs="Arial"/>
                <w:sz w:val="20"/>
                <w:szCs w:val="20"/>
              </w:rPr>
            </w:pPr>
          </w:p>
        </w:tc>
        <w:tc>
          <w:tcPr>
            <w:tcW w:w="2070" w:type="dxa"/>
            <w:tcMar>
              <w:top w:w="43" w:type="dxa"/>
              <w:left w:w="115" w:type="dxa"/>
              <w:bottom w:w="43" w:type="dxa"/>
              <w:right w:w="115" w:type="dxa"/>
            </w:tcMar>
          </w:tcPr>
          <w:p w:rsidR="0039294B" w:rsidRPr="00DD34E4" w:rsidRDefault="0039294B" w:rsidP="0039294B">
            <w:pPr>
              <w:spacing w:before="0" w:after="0"/>
              <w:ind w:left="0"/>
              <w:jc w:val="left"/>
              <w:rPr>
                <w:rFonts w:ascii="Trebuchet MS" w:hAnsi="Trebuchet MS" w:cs="Courier New"/>
                <w:bCs/>
                <w:sz w:val="20"/>
                <w:szCs w:val="20"/>
              </w:rPr>
            </w:pPr>
            <w:r>
              <w:rPr>
                <w:rFonts w:ascii="Trebuchet MS" w:hAnsi="Trebuchet MS" w:cs="Courier New"/>
                <w:bCs/>
                <w:sz w:val="20"/>
                <w:szCs w:val="20"/>
              </w:rPr>
              <w:t>Version</w:t>
            </w:r>
            <w:r w:rsidRPr="00DD34E4">
              <w:rPr>
                <w:rFonts w:ascii="Trebuchet MS" w:hAnsi="Trebuchet MS" w:cs="Courier New"/>
                <w:bCs/>
                <w:sz w:val="20"/>
                <w:szCs w:val="20"/>
              </w:rPr>
              <w:t xml:space="preserve">  </w:t>
            </w:r>
          </w:p>
        </w:tc>
        <w:tc>
          <w:tcPr>
            <w:tcW w:w="3060" w:type="dxa"/>
          </w:tcPr>
          <w:p w:rsidR="0039294B" w:rsidRPr="002757B7" w:rsidRDefault="0039294B" w:rsidP="0039294B">
            <w:pPr>
              <w:spacing w:before="0" w:after="0"/>
              <w:ind w:left="0"/>
              <w:rPr>
                <w:rFonts w:ascii="Trebuchet MS" w:hAnsi="Trebuchet MS" w:cs="Courier New"/>
                <w:bCs/>
                <w:sz w:val="20"/>
                <w:szCs w:val="20"/>
              </w:rPr>
            </w:pPr>
            <w:r w:rsidRPr="002757B7">
              <w:rPr>
                <w:rFonts w:ascii="Trebuchet MS" w:hAnsi="Trebuchet MS"/>
                <w:sz w:val="18"/>
                <w:szCs w:val="18"/>
                <w:lang w:val="fi-FI"/>
              </w:rPr>
              <w:fldChar w:fldCharType="begin">
                <w:ffData>
                  <w:name w:val="Check2"/>
                  <w:enabled/>
                  <w:calcOnExit w:val="0"/>
                  <w:checkBox>
                    <w:sizeAuto/>
                    <w:default w:val="0"/>
                  </w:checkBox>
                </w:ffData>
              </w:fldChar>
            </w:r>
            <w:r w:rsidRPr="002757B7">
              <w:rPr>
                <w:rFonts w:ascii="Trebuchet MS" w:hAnsi="Trebuchet MS"/>
                <w:sz w:val="18"/>
                <w:szCs w:val="18"/>
                <w:lang w:val="fi-FI"/>
              </w:rPr>
              <w:instrText xml:space="preserve"> FORMCHECKBOX </w:instrText>
            </w:r>
            <w:r w:rsidR="00E95F7C">
              <w:rPr>
                <w:rFonts w:ascii="Trebuchet MS" w:hAnsi="Trebuchet MS"/>
                <w:sz w:val="18"/>
                <w:szCs w:val="18"/>
                <w:lang w:val="fi-FI"/>
              </w:rPr>
            </w:r>
            <w:r w:rsidR="00E95F7C">
              <w:rPr>
                <w:rFonts w:ascii="Trebuchet MS" w:hAnsi="Trebuchet MS"/>
                <w:sz w:val="18"/>
                <w:szCs w:val="18"/>
                <w:lang w:val="fi-FI"/>
              </w:rPr>
              <w:fldChar w:fldCharType="separate"/>
            </w:r>
            <w:r w:rsidRPr="002757B7">
              <w:rPr>
                <w:rFonts w:ascii="Trebuchet MS" w:hAnsi="Trebuchet MS"/>
                <w:sz w:val="18"/>
                <w:szCs w:val="18"/>
                <w:lang w:val="fi-FI"/>
              </w:rPr>
              <w:fldChar w:fldCharType="end"/>
            </w:r>
            <w:r w:rsidRPr="002757B7">
              <w:rPr>
                <w:rFonts w:ascii="Trebuchet MS" w:hAnsi="Trebuchet MS"/>
                <w:sz w:val="18"/>
                <w:szCs w:val="18"/>
                <w:lang w:val="fi-FI"/>
              </w:rPr>
              <w:t xml:space="preserve"> </w:t>
            </w:r>
            <w:r w:rsidRPr="002757B7">
              <w:rPr>
                <w:rFonts w:ascii="Trebuchet MS" w:hAnsi="Trebuchet MS" w:cs="Courier New"/>
                <w:bCs/>
                <w:sz w:val="20"/>
                <w:szCs w:val="20"/>
              </w:rPr>
              <w:t>2012</w:t>
            </w:r>
          </w:p>
        </w:tc>
      </w:tr>
      <w:tr w:rsidR="0039294B" w:rsidRPr="00F75A8F" w:rsidTr="0039294B">
        <w:tc>
          <w:tcPr>
            <w:tcW w:w="720" w:type="dxa"/>
            <w:vMerge/>
          </w:tcPr>
          <w:p w:rsidR="0039294B" w:rsidRPr="00F75A8F" w:rsidRDefault="0039294B" w:rsidP="0039294B">
            <w:pPr>
              <w:spacing w:before="0" w:after="0"/>
              <w:jc w:val="center"/>
              <w:rPr>
                <w:rFonts w:ascii="Trebuchet MS" w:hAnsi="Trebuchet MS" w:cs="Arial"/>
                <w:sz w:val="20"/>
                <w:szCs w:val="20"/>
              </w:rPr>
            </w:pPr>
          </w:p>
        </w:tc>
        <w:tc>
          <w:tcPr>
            <w:tcW w:w="2880" w:type="dxa"/>
            <w:vMerge/>
            <w:tcMar>
              <w:top w:w="43" w:type="dxa"/>
              <w:left w:w="115" w:type="dxa"/>
              <w:bottom w:w="43" w:type="dxa"/>
              <w:right w:w="115" w:type="dxa"/>
            </w:tcMar>
          </w:tcPr>
          <w:p w:rsidR="0039294B" w:rsidRPr="00F75A8F" w:rsidRDefault="0039294B" w:rsidP="0039294B">
            <w:pPr>
              <w:spacing w:before="0" w:after="0"/>
              <w:rPr>
                <w:rFonts w:ascii="Trebuchet MS" w:hAnsi="Trebuchet MS" w:cs="Arial"/>
                <w:sz w:val="20"/>
                <w:szCs w:val="20"/>
              </w:rPr>
            </w:pPr>
          </w:p>
        </w:tc>
        <w:tc>
          <w:tcPr>
            <w:tcW w:w="2070" w:type="dxa"/>
            <w:tcMar>
              <w:top w:w="43" w:type="dxa"/>
              <w:left w:w="115" w:type="dxa"/>
              <w:bottom w:w="43" w:type="dxa"/>
              <w:right w:w="115" w:type="dxa"/>
            </w:tcMar>
          </w:tcPr>
          <w:p w:rsidR="0039294B" w:rsidRPr="00DD34E4" w:rsidRDefault="0039294B" w:rsidP="0039294B">
            <w:pPr>
              <w:spacing w:before="0" w:after="0"/>
              <w:ind w:left="0"/>
              <w:jc w:val="left"/>
              <w:rPr>
                <w:rFonts w:ascii="Trebuchet MS" w:hAnsi="Trebuchet MS" w:cs="Courier New"/>
                <w:bCs/>
                <w:sz w:val="20"/>
                <w:szCs w:val="20"/>
              </w:rPr>
            </w:pPr>
            <w:r>
              <w:rPr>
                <w:rFonts w:ascii="Trebuchet MS" w:hAnsi="Trebuchet MS" w:cs="Courier New"/>
                <w:bCs/>
                <w:sz w:val="20"/>
                <w:szCs w:val="20"/>
              </w:rPr>
              <w:t xml:space="preserve">Bit    </w:t>
            </w:r>
            <w:r w:rsidRPr="00DD34E4">
              <w:rPr>
                <w:rFonts w:ascii="Trebuchet MS" w:hAnsi="Trebuchet MS" w:cs="Courier New"/>
                <w:bCs/>
                <w:sz w:val="20"/>
                <w:szCs w:val="20"/>
              </w:rPr>
              <w:t xml:space="preserve">  </w:t>
            </w:r>
          </w:p>
        </w:tc>
        <w:tc>
          <w:tcPr>
            <w:tcW w:w="3060" w:type="dxa"/>
          </w:tcPr>
          <w:p w:rsidR="0039294B" w:rsidRPr="002757B7" w:rsidRDefault="0039294B" w:rsidP="0039294B">
            <w:pPr>
              <w:spacing w:before="0" w:after="0"/>
              <w:ind w:left="0"/>
              <w:rPr>
                <w:rFonts w:ascii="Trebuchet MS" w:hAnsi="Trebuchet MS" w:cs="Courier New"/>
                <w:bCs/>
                <w:sz w:val="20"/>
                <w:szCs w:val="20"/>
              </w:rPr>
            </w:pPr>
            <w:r w:rsidRPr="002757B7">
              <w:rPr>
                <w:rFonts w:ascii="Trebuchet MS" w:hAnsi="Trebuchet MS"/>
                <w:sz w:val="18"/>
                <w:szCs w:val="18"/>
                <w:lang w:val="fi-FI"/>
              </w:rPr>
              <w:fldChar w:fldCharType="begin">
                <w:ffData>
                  <w:name w:val="Check2"/>
                  <w:enabled/>
                  <w:calcOnExit w:val="0"/>
                  <w:checkBox>
                    <w:sizeAuto/>
                    <w:default w:val="0"/>
                  </w:checkBox>
                </w:ffData>
              </w:fldChar>
            </w:r>
            <w:r w:rsidRPr="002757B7">
              <w:rPr>
                <w:rFonts w:ascii="Trebuchet MS" w:hAnsi="Trebuchet MS"/>
                <w:sz w:val="18"/>
                <w:szCs w:val="18"/>
                <w:lang w:val="fi-FI"/>
              </w:rPr>
              <w:instrText xml:space="preserve"> FORMCHECKBOX </w:instrText>
            </w:r>
            <w:r w:rsidR="00E95F7C">
              <w:rPr>
                <w:rFonts w:ascii="Trebuchet MS" w:hAnsi="Trebuchet MS"/>
                <w:sz w:val="18"/>
                <w:szCs w:val="18"/>
                <w:lang w:val="fi-FI"/>
              </w:rPr>
            </w:r>
            <w:r w:rsidR="00E95F7C">
              <w:rPr>
                <w:rFonts w:ascii="Trebuchet MS" w:hAnsi="Trebuchet MS"/>
                <w:sz w:val="18"/>
                <w:szCs w:val="18"/>
                <w:lang w:val="fi-FI"/>
              </w:rPr>
              <w:fldChar w:fldCharType="separate"/>
            </w:r>
            <w:r w:rsidRPr="002757B7">
              <w:rPr>
                <w:rFonts w:ascii="Trebuchet MS" w:hAnsi="Trebuchet MS"/>
                <w:sz w:val="18"/>
                <w:szCs w:val="18"/>
                <w:lang w:val="fi-FI"/>
              </w:rPr>
              <w:fldChar w:fldCharType="end"/>
            </w:r>
            <w:r w:rsidRPr="002757B7">
              <w:rPr>
                <w:rFonts w:ascii="Trebuchet MS" w:hAnsi="Trebuchet MS" w:cs="Courier New"/>
                <w:bCs/>
                <w:sz w:val="20"/>
                <w:szCs w:val="20"/>
              </w:rPr>
              <w:t xml:space="preserve"> 64bit</w:t>
            </w:r>
          </w:p>
        </w:tc>
      </w:tr>
      <w:tr w:rsidR="0039294B" w:rsidRPr="00F75A8F" w:rsidTr="0039294B">
        <w:tc>
          <w:tcPr>
            <w:tcW w:w="720" w:type="dxa"/>
            <w:vMerge/>
          </w:tcPr>
          <w:p w:rsidR="0039294B" w:rsidRPr="00F75A8F" w:rsidRDefault="0039294B" w:rsidP="0039294B">
            <w:pPr>
              <w:spacing w:before="0" w:after="0"/>
              <w:jc w:val="center"/>
              <w:rPr>
                <w:rFonts w:ascii="Trebuchet MS" w:hAnsi="Trebuchet MS" w:cs="Arial"/>
                <w:sz w:val="20"/>
                <w:szCs w:val="20"/>
              </w:rPr>
            </w:pPr>
          </w:p>
        </w:tc>
        <w:tc>
          <w:tcPr>
            <w:tcW w:w="2880" w:type="dxa"/>
            <w:vMerge/>
            <w:tcMar>
              <w:top w:w="43" w:type="dxa"/>
              <w:left w:w="115" w:type="dxa"/>
              <w:bottom w:w="43" w:type="dxa"/>
              <w:right w:w="115" w:type="dxa"/>
            </w:tcMar>
          </w:tcPr>
          <w:p w:rsidR="0039294B" w:rsidRPr="00F75A8F" w:rsidRDefault="0039294B" w:rsidP="0039294B">
            <w:pPr>
              <w:spacing w:before="0" w:after="0"/>
              <w:rPr>
                <w:rFonts w:ascii="Trebuchet MS" w:hAnsi="Trebuchet MS" w:cs="Arial"/>
                <w:sz w:val="20"/>
                <w:szCs w:val="20"/>
              </w:rPr>
            </w:pPr>
          </w:p>
        </w:tc>
        <w:tc>
          <w:tcPr>
            <w:tcW w:w="2070" w:type="dxa"/>
            <w:tcMar>
              <w:top w:w="43" w:type="dxa"/>
              <w:left w:w="115" w:type="dxa"/>
              <w:bottom w:w="43" w:type="dxa"/>
              <w:right w:w="115" w:type="dxa"/>
            </w:tcMar>
          </w:tcPr>
          <w:p w:rsidR="0039294B" w:rsidRPr="00DD34E4" w:rsidRDefault="0039294B" w:rsidP="0039294B">
            <w:pPr>
              <w:spacing w:before="0" w:after="0"/>
              <w:ind w:left="0"/>
              <w:jc w:val="left"/>
              <w:rPr>
                <w:rFonts w:ascii="Trebuchet MS" w:hAnsi="Trebuchet MS" w:cs="Courier New"/>
                <w:bCs/>
                <w:sz w:val="20"/>
                <w:szCs w:val="20"/>
              </w:rPr>
            </w:pPr>
            <w:r>
              <w:rPr>
                <w:rFonts w:ascii="Trebuchet MS" w:hAnsi="Trebuchet MS" w:cs="Courier New"/>
                <w:bCs/>
                <w:sz w:val="20"/>
                <w:szCs w:val="20"/>
              </w:rPr>
              <w:t>Cluster</w:t>
            </w:r>
            <w:r w:rsidRPr="00DD34E4">
              <w:rPr>
                <w:rFonts w:ascii="Trebuchet MS" w:hAnsi="Trebuchet MS" w:cs="Courier New"/>
                <w:bCs/>
                <w:sz w:val="20"/>
                <w:szCs w:val="20"/>
              </w:rPr>
              <w:t xml:space="preserve">  </w:t>
            </w:r>
          </w:p>
        </w:tc>
        <w:tc>
          <w:tcPr>
            <w:tcW w:w="3060" w:type="dxa"/>
          </w:tcPr>
          <w:p w:rsidR="0039294B" w:rsidRPr="002757B7" w:rsidRDefault="0039294B" w:rsidP="0039294B">
            <w:pPr>
              <w:spacing w:before="0" w:after="0"/>
              <w:ind w:left="0"/>
              <w:rPr>
                <w:rFonts w:ascii="Trebuchet MS" w:hAnsi="Trebuchet MS" w:cs="Courier New"/>
                <w:bCs/>
                <w:sz w:val="20"/>
                <w:szCs w:val="20"/>
              </w:rPr>
            </w:pPr>
            <w:r w:rsidRPr="002757B7">
              <w:rPr>
                <w:rFonts w:ascii="Trebuchet MS" w:hAnsi="Trebuchet MS"/>
                <w:sz w:val="18"/>
                <w:szCs w:val="18"/>
                <w:lang w:val="fi-FI"/>
              </w:rPr>
              <w:fldChar w:fldCharType="begin">
                <w:ffData>
                  <w:name w:val="Check2"/>
                  <w:enabled/>
                  <w:calcOnExit w:val="0"/>
                  <w:checkBox>
                    <w:sizeAuto/>
                    <w:default w:val="0"/>
                  </w:checkBox>
                </w:ffData>
              </w:fldChar>
            </w:r>
            <w:r w:rsidRPr="002757B7">
              <w:rPr>
                <w:rFonts w:ascii="Trebuchet MS" w:hAnsi="Trebuchet MS"/>
                <w:sz w:val="18"/>
                <w:szCs w:val="18"/>
                <w:lang w:val="fi-FI"/>
              </w:rPr>
              <w:instrText xml:space="preserve"> FORMCHECKBOX </w:instrText>
            </w:r>
            <w:r w:rsidR="00E95F7C">
              <w:rPr>
                <w:rFonts w:ascii="Trebuchet MS" w:hAnsi="Trebuchet MS"/>
                <w:sz w:val="18"/>
                <w:szCs w:val="18"/>
                <w:lang w:val="fi-FI"/>
              </w:rPr>
            </w:r>
            <w:r w:rsidR="00E95F7C">
              <w:rPr>
                <w:rFonts w:ascii="Trebuchet MS" w:hAnsi="Trebuchet MS"/>
                <w:sz w:val="18"/>
                <w:szCs w:val="18"/>
                <w:lang w:val="fi-FI"/>
              </w:rPr>
              <w:fldChar w:fldCharType="separate"/>
            </w:r>
            <w:r w:rsidRPr="002757B7">
              <w:rPr>
                <w:rFonts w:ascii="Trebuchet MS" w:hAnsi="Trebuchet MS"/>
                <w:sz w:val="18"/>
                <w:szCs w:val="18"/>
                <w:lang w:val="fi-FI"/>
              </w:rPr>
              <w:fldChar w:fldCharType="end"/>
            </w:r>
            <w:r w:rsidRPr="002757B7">
              <w:rPr>
                <w:rFonts w:ascii="Trebuchet MS" w:hAnsi="Trebuchet MS" w:cs="Courier New"/>
                <w:bCs/>
                <w:sz w:val="20"/>
                <w:szCs w:val="20"/>
              </w:rPr>
              <w:t xml:space="preserve"> Yes      </w:t>
            </w:r>
          </w:p>
          <w:p w:rsidR="0039294B" w:rsidRPr="002757B7" w:rsidRDefault="0039294B" w:rsidP="0039294B">
            <w:pPr>
              <w:spacing w:before="0" w:after="0"/>
              <w:ind w:left="0"/>
              <w:rPr>
                <w:rFonts w:ascii="Trebuchet MS" w:hAnsi="Trebuchet MS" w:cs="Courier New"/>
                <w:bCs/>
                <w:sz w:val="20"/>
                <w:szCs w:val="20"/>
              </w:rPr>
            </w:pPr>
            <w:r w:rsidRPr="002757B7">
              <w:rPr>
                <w:rFonts w:ascii="Trebuchet MS" w:hAnsi="Trebuchet MS"/>
                <w:sz w:val="18"/>
                <w:szCs w:val="18"/>
                <w:lang w:val="fi-FI"/>
              </w:rPr>
              <w:fldChar w:fldCharType="begin">
                <w:ffData>
                  <w:name w:val="Check2"/>
                  <w:enabled/>
                  <w:calcOnExit w:val="0"/>
                  <w:checkBox>
                    <w:sizeAuto/>
                    <w:default w:val="0"/>
                  </w:checkBox>
                </w:ffData>
              </w:fldChar>
            </w:r>
            <w:r w:rsidRPr="002757B7">
              <w:rPr>
                <w:rFonts w:ascii="Trebuchet MS" w:hAnsi="Trebuchet MS"/>
                <w:sz w:val="18"/>
                <w:szCs w:val="18"/>
                <w:lang w:val="fi-FI"/>
              </w:rPr>
              <w:instrText xml:space="preserve"> FORMCHECKBOX </w:instrText>
            </w:r>
            <w:r w:rsidR="00E95F7C">
              <w:rPr>
                <w:rFonts w:ascii="Trebuchet MS" w:hAnsi="Trebuchet MS"/>
                <w:sz w:val="18"/>
                <w:szCs w:val="18"/>
                <w:lang w:val="fi-FI"/>
              </w:rPr>
            </w:r>
            <w:r w:rsidR="00E95F7C">
              <w:rPr>
                <w:rFonts w:ascii="Trebuchet MS" w:hAnsi="Trebuchet MS"/>
                <w:sz w:val="18"/>
                <w:szCs w:val="18"/>
                <w:lang w:val="fi-FI"/>
              </w:rPr>
              <w:fldChar w:fldCharType="separate"/>
            </w:r>
            <w:r w:rsidRPr="002757B7">
              <w:rPr>
                <w:rFonts w:ascii="Trebuchet MS" w:hAnsi="Trebuchet MS"/>
                <w:sz w:val="18"/>
                <w:szCs w:val="18"/>
                <w:lang w:val="fi-FI"/>
              </w:rPr>
              <w:fldChar w:fldCharType="end"/>
            </w:r>
            <w:r w:rsidRPr="002757B7">
              <w:rPr>
                <w:rFonts w:ascii="Trebuchet MS" w:hAnsi="Trebuchet MS" w:cs="Courier New"/>
                <w:bCs/>
                <w:sz w:val="20"/>
                <w:szCs w:val="20"/>
              </w:rPr>
              <w:t xml:space="preserve"> No</w:t>
            </w:r>
          </w:p>
        </w:tc>
      </w:tr>
      <w:tr w:rsidR="0039294B" w:rsidRPr="00F75A8F" w:rsidTr="0039294B">
        <w:tc>
          <w:tcPr>
            <w:tcW w:w="720" w:type="dxa"/>
            <w:vMerge/>
            <w:tcBorders>
              <w:bottom w:val="single" w:sz="4" w:space="0" w:color="auto"/>
            </w:tcBorders>
          </w:tcPr>
          <w:p w:rsidR="0039294B" w:rsidRPr="00F75A8F" w:rsidRDefault="0039294B" w:rsidP="0039294B">
            <w:pPr>
              <w:spacing w:before="0" w:after="0"/>
              <w:jc w:val="center"/>
              <w:rPr>
                <w:rFonts w:ascii="Trebuchet MS" w:hAnsi="Trebuchet MS" w:cs="Arial"/>
                <w:sz w:val="20"/>
                <w:szCs w:val="20"/>
              </w:rPr>
            </w:pPr>
          </w:p>
        </w:tc>
        <w:tc>
          <w:tcPr>
            <w:tcW w:w="2880" w:type="dxa"/>
            <w:vMerge/>
            <w:tcBorders>
              <w:bottom w:val="single" w:sz="4" w:space="0" w:color="auto"/>
            </w:tcBorders>
            <w:tcMar>
              <w:top w:w="43" w:type="dxa"/>
              <w:left w:w="115" w:type="dxa"/>
              <w:bottom w:w="43" w:type="dxa"/>
              <w:right w:w="115" w:type="dxa"/>
            </w:tcMar>
          </w:tcPr>
          <w:p w:rsidR="0039294B" w:rsidRPr="00F75A8F" w:rsidRDefault="0039294B" w:rsidP="0039294B">
            <w:pPr>
              <w:spacing w:before="0" w:after="0"/>
              <w:rPr>
                <w:rFonts w:ascii="Trebuchet MS" w:hAnsi="Trebuchet MS" w:cs="Arial"/>
                <w:sz w:val="20"/>
                <w:szCs w:val="20"/>
              </w:rPr>
            </w:pPr>
          </w:p>
        </w:tc>
        <w:tc>
          <w:tcPr>
            <w:tcW w:w="2070" w:type="dxa"/>
            <w:tcMar>
              <w:top w:w="43" w:type="dxa"/>
              <w:left w:w="115" w:type="dxa"/>
              <w:bottom w:w="43" w:type="dxa"/>
              <w:right w:w="115" w:type="dxa"/>
            </w:tcMar>
          </w:tcPr>
          <w:p w:rsidR="0039294B" w:rsidRPr="00DD34E4" w:rsidRDefault="0039294B" w:rsidP="0039294B">
            <w:pPr>
              <w:spacing w:before="0" w:after="0"/>
              <w:ind w:left="0"/>
              <w:jc w:val="left"/>
              <w:rPr>
                <w:rFonts w:ascii="Trebuchet MS" w:hAnsi="Trebuchet MS" w:cs="Courier New"/>
                <w:bCs/>
                <w:sz w:val="20"/>
                <w:szCs w:val="20"/>
              </w:rPr>
            </w:pPr>
            <w:r w:rsidRPr="00DD34E4">
              <w:rPr>
                <w:rFonts w:ascii="Trebuchet MS" w:hAnsi="Trebuchet MS" w:cs="Courier New"/>
                <w:bCs/>
                <w:sz w:val="20"/>
                <w:szCs w:val="20"/>
              </w:rPr>
              <w:t xml:space="preserve">License </w:t>
            </w:r>
          </w:p>
        </w:tc>
        <w:tc>
          <w:tcPr>
            <w:tcW w:w="3060" w:type="dxa"/>
          </w:tcPr>
          <w:p w:rsidR="0039294B" w:rsidRPr="002757B7" w:rsidRDefault="0039294B" w:rsidP="0039294B">
            <w:pPr>
              <w:spacing w:before="0" w:after="0"/>
              <w:ind w:left="0"/>
              <w:rPr>
                <w:rFonts w:ascii="Trebuchet MS" w:hAnsi="Trebuchet MS" w:cs="Courier New"/>
                <w:bCs/>
                <w:sz w:val="20"/>
                <w:szCs w:val="20"/>
              </w:rPr>
            </w:pPr>
          </w:p>
        </w:tc>
      </w:tr>
    </w:tbl>
    <w:p w:rsidR="0039294B" w:rsidRPr="00F75A8F" w:rsidRDefault="0039294B" w:rsidP="00393F7A">
      <w:pPr>
        <w:spacing w:before="0" w:after="0"/>
        <w:ind w:left="0"/>
        <w:jc w:val="left"/>
        <w:rPr>
          <w:rStyle w:val="IntenseEmphasis"/>
          <w:rFonts w:ascii="Trebuchet MS" w:hAnsi="Trebuchet MS"/>
          <w:color w:val="auto"/>
          <w:lang w:val="de-DE"/>
        </w:rPr>
      </w:pPr>
    </w:p>
    <w:p w:rsidR="0039294B" w:rsidRPr="00BE32C3" w:rsidRDefault="0039294B" w:rsidP="0039294B">
      <w:pPr>
        <w:pStyle w:val="Heading2"/>
        <w:rPr>
          <w:caps w:val="0"/>
          <w:sz w:val="20"/>
          <w:szCs w:val="20"/>
        </w:rPr>
      </w:pPr>
      <w:bookmarkStart w:id="1007" w:name="_Toc437774437"/>
      <w:bookmarkStart w:id="1008" w:name="_Toc440541270"/>
      <w:r w:rsidRPr="00BE32C3">
        <w:rPr>
          <w:rFonts w:ascii="Trebuchet MS" w:hAnsi="Trebuchet MS"/>
          <w:caps w:val="0"/>
          <w:sz w:val="20"/>
          <w:szCs w:val="20"/>
        </w:rPr>
        <w:t>SPESIFIKASI DATABASE SERVER</w:t>
      </w:r>
      <w:bookmarkEnd w:id="1007"/>
      <w:bookmarkEnd w:id="1008"/>
    </w:p>
    <w:tbl>
      <w:tblPr>
        <w:tblStyle w:val="TableGrid"/>
        <w:tblW w:w="8730" w:type="dxa"/>
        <w:tblInd w:w="648" w:type="dxa"/>
        <w:tblLook w:val="01E0" w:firstRow="1" w:lastRow="1" w:firstColumn="1" w:lastColumn="1" w:noHBand="0" w:noVBand="0"/>
      </w:tblPr>
      <w:tblGrid>
        <w:gridCol w:w="720"/>
        <w:gridCol w:w="2610"/>
        <w:gridCol w:w="2070"/>
        <w:gridCol w:w="3330"/>
      </w:tblGrid>
      <w:tr w:rsidR="0039294B" w:rsidRPr="00F75A8F" w:rsidTr="0039294B">
        <w:trPr>
          <w:trHeight w:val="288"/>
        </w:trPr>
        <w:tc>
          <w:tcPr>
            <w:tcW w:w="720" w:type="dxa"/>
            <w:tcBorders>
              <w:bottom w:val="single" w:sz="4" w:space="0" w:color="auto"/>
            </w:tcBorders>
            <w:shd w:val="clear" w:color="auto" w:fill="EEECE1" w:themeFill="background2"/>
            <w:vAlign w:val="center"/>
          </w:tcPr>
          <w:p w:rsidR="0039294B" w:rsidRPr="00F75A8F" w:rsidRDefault="0039294B" w:rsidP="0039294B">
            <w:pPr>
              <w:spacing w:before="0" w:after="0"/>
              <w:ind w:left="78"/>
              <w:jc w:val="center"/>
              <w:rPr>
                <w:rFonts w:ascii="Trebuchet MS" w:hAnsi="Trebuchet MS" w:cs="Arial"/>
                <w:b/>
                <w:sz w:val="20"/>
              </w:rPr>
            </w:pPr>
            <w:r>
              <w:rPr>
                <w:rFonts w:ascii="Trebuchet MS" w:hAnsi="Trebuchet MS" w:cs="Arial"/>
                <w:b/>
                <w:sz w:val="20"/>
              </w:rPr>
              <w:t>Opsi</w:t>
            </w:r>
          </w:p>
        </w:tc>
        <w:tc>
          <w:tcPr>
            <w:tcW w:w="2610" w:type="dxa"/>
            <w:tcBorders>
              <w:bottom w:val="single" w:sz="4" w:space="0" w:color="auto"/>
            </w:tcBorders>
            <w:shd w:val="clear" w:color="auto" w:fill="EEECE1" w:themeFill="background2"/>
            <w:tcMar>
              <w:top w:w="43" w:type="dxa"/>
              <w:left w:w="115" w:type="dxa"/>
              <w:bottom w:w="43" w:type="dxa"/>
              <w:right w:w="115" w:type="dxa"/>
            </w:tcMar>
            <w:vAlign w:val="center"/>
          </w:tcPr>
          <w:p w:rsidR="0039294B" w:rsidRPr="00F75A8F" w:rsidRDefault="0039294B" w:rsidP="0039294B">
            <w:pPr>
              <w:spacing w:before="0" w:after="0"/>
              <w:ind w:left="0"/>
              <w:jc w:val="center"/>
              <w:rPr>
                <w:rFonts w:ascii="Trebuchet MS" w:hAnsi="Trebuchet MS" w:cs="Arial"/>
                <w:b/>
                <w:sz w:val="20"/>
              </w:rPr>
            </w:pPr>
            <w:r w:rsidRPr="00F75A8F">
              <w:rPr>
                <w:rFonts w:ascii="Trebuchet MS" w:hAnsi="Trebuchet MS" w:cs="Arial"/>
                <w:b/>
                <w:sz w:val="20"/>
                <w:szCs w:val="20"/>
              </w:rPr>
              <w:t>Database Server</w:t>
            </w:r>
          </w:p>
        </w:tc>
        <w:tc>
          <w:tcPr>
            <w:tcW w:w="5400" w:type="dxa"/>
            <w:gridSpan w:val="2"/>
            <w:shd w:val="clear" w:color="auto" w:fill="EEECE1" w:themeFill="background2"/>
            <w:vAlign w:val="center"/>
          </w:tcPr>
          <w:p w:rsidR="0039294B" w:rsidRPr="00F75A8F" w:rsidRDefault="0039294B" w:rsidP="0039294B">
            <w:pPr>
              <w:spacing w:before="0" w:after="0"/>
              <w:ind w:left="0"/>
              <w:jc w:val="center"/>
              <w:rPr>
                <w:rFonts w:ascii="Trebuchet MS" w:hAnsi="Trebuchet MS" w:cs="Arial"/>
                <w:b/>
                <w:sz w:val="20"/>
              </w:rPr>
            </w:pPr>
            <w:r w:rsidRPr="00F75A8F">
              <w:rPr>
                <w:rFonts w:ascii="Trebuchet MS" w:hAnsi="Trebuchet MS" w:cs="Arial"/>
                <w:b/>
                <w:sz w:val="20"/>
              </w:rPr>
              <w:t>Description</w:t>
            </w:r>
          </w:p>
        </w:tc>
      </w:tr>
      <w:tr w:rsidR="0039294B" w:rsidRPr="00F75A8F" w:rsidTr="0039294B">
        <w:tc>
          <w:tcPr>
            <w:tcW w:w="720" w:type="dxa"/>
            <w:vMerge w:val="restart"/>
          </w:tcPr>
          <w:p w:rsidR="0039294B" w:rsidRPr="00F75A8F" w:rsidRDefault="0039294B" w:rsidP="0039294B">
            <w:pPr>
              <w:spacing w:before="0" w:after="0"/>
              <w:ind w:left="0"/>
              <w:jc w:val="center"/>
              <w:rPr>
                <w:rFonts w:ascii="Trebuchet MS" w:hAnsi="Trebuchet MS" w:cs="Arial"/>
                <w:sz w:val="20"/>
                <w:szCs w:val="20"/>
              </w:rPr>
            </w:pPr>
            <w:r w:rsidRPr="00DD34E4">
              <w:rPr>
                <w:rFonts w:ascii="Trebuchet MS" w:hAnsi="Trebuchet MS"/>
                <w:sz w:val="18"/>
                <w:szCs w:val="18"/>
                <w:lang w:val="fi-FI"/>
              </w:rPr>
              <w:fldChar w:fldCharType="begin">
                <w:ffData>
                  <w:name w:val="Check2"/>
                  <w:enabled/>
                  <w:calcOnExit w:val="0"/>
                  <w:checkBox>
                    <w:sizeAuto/>
                    <w:default w:val="0"/>
                  </w:checkBox>
                </w:ffData>
              </w:fldChar>
            </w:r>
            <w:r w:rsidRPr="00DD34E4">
              <w:rPr>
                <w:rFonts w:ascii="Trebuchet MS" w:hAnsi="Trebuchet MS"/>
                <w:sz w:val="18"/>
                <w:szCs w:val="18"/>
                <w:lang w:val="fi-FI"/>
              </w:rPr>
              <w:instrText xml:space="preserve"> FORMCHECKBOX </w:instrText>
            </w:r>
            <w:r w:rsidR="00E95F7C">
              <w:rPr>
                <w:rFonts w:ascii="Trebuchet MS" w:hAnsi="Trebuchet MS"/>
                <w:sz w:val="18"/>
                <w:szCs w:val="18"/>
                <w:lang w:val="fi-FI"/>
              </w:rPr>
            </w:r>
            <w:r w:rsidR="00E95F7C">
              <w:rPr>
                <w:rFonts w:ascii="Trebuchet MS" w:hAnsi="Trebuchet MS"/>
                <w:sz w:val="18"/>
                <w:szCs w:val="18"/>
                <w:lang w:val="fi-FI"/>
              </w:rPr>
              <w:fldChar w:fldCharType="separate"/>
            </w:r>
            <w:r w:rsidRPr="00DD34E4">
              <w:rPr>
                <w:rFonts w:ascii="Trebuchet MS" w:hAnsi="Trebuchet MS"/>
                <w:sz w:val="18"/>
                <w:szCs w:val="18"/>
                <w:lang w:val="fi-FI"/>
              </w:rPr>
              <w:fldChar w:fldCharType="end"/>
            </w:r>
          </w:p>
        </w:tc>
        <w:tc>
          <w:tcPr>
            <w:tcW w:w="2610" w:type="dxa"/>
            <w:vMerge w:val="restart"/>
            <w:tcMar>
              <w:top w:w="43" w:type="dxa"/>
              <w:left w:w="115" w:type="dxa"/>
              <w:bottom w:w="43" w:type="dxa"/>
              <w:right w:w="115" w:type="dxa"/>
            </w:tcMar>
          </w:tcPr>
          <w:p w:rsidR="0039294B" w:rsidRPr="00F75A8F" w:rsidRDefault="0039294B" w:rsidP="0039294B">
            <w:pPr>
              <w:spacing w:before="0" w:after="0"/>
              <w:ind w:left="0"/>
              <w:jc w:val="left"/>
              <w:rPr>
                <w:rFonts w:ascii="Trebuchet MS" w:hAnsi="Trebuchet MS" w:cs="Arial"/>
                <w:sz w:val="20"/>
                <w:szCs w:val="20"/>
              </w:rPr>
            </w:pPr>
            <w:r w:rsidRPr="00F75A8F">
              <w:rPr>
                <w:rFonts w:ascii="Trebuchet MS" w:hAnsi="Trebuchet MS" w:cs="Arial"/>
                <w:sz w:val="20"/>
                <w:szCs w:val="20"/>
              </w:rPr>
              <w:t xml:space="preserve">Microsoft SQL Database </w:t>
            </w:r>
          </w:p>
        </w:tc>
        <w:tc>
          <w:tcPr>
            <w:tcW w:w="2070" w:type="dxa"/>
          </w:tcPr>
          <w:p w:rsidR="0039294B" w:rsidRPr="00DD34E4" w:rsidRDefault="0039294B" w:rsidP="0039294B">
            <w:pPr>
              <w:spacing w:before="0" w:after="0"/>
              <w:ind w:left="0"/>
              <w:jc w:val="left"/>
              <w:rPr>
                <w:rFonts w:ascii="Trebuchet MS" w:hAnsi="Trebuchet MS" w:cs="Courier New"/>
                <w:bCs/>
                <w:sz w:val="20"/>
                <w:szCs w:val="20"/>
              </w:rPr>
            </w:pPr>
            <w:r w:rsidRPr="00DD34E4">
              <w:rPr>
                <w:rFonts w:ascii="Trebuchet MS" w:hAnsi="Trebuchet MS" w:cs="Courier New"/>
                <w:bCs/>
                <w:sz w:val="20"/>
                <w:szCs w:val="20"/>
              </w:rPr>
              <w:t xml:space="preserve">Version       </w:t>
            </w:r>
            <w:r>
              <w:rPr>
                <w:rFonts w:ascii="Trebuchet MS" w:hAnsi="Trebuchet MS" w:cs="Courier New"/>
                <w:bCs/>
                <w:sz w:val="20"/>
                <w:szCs w:val="20"/>
              </w:rPr>
              <w:t xml:space="preserve">     </w:t>
            </w:r>
            <w:r w:rsidRPr="00DD34E4">
              <w:rPr>
                <w:rFonts w:ascii="Trebuchet MS" w:hAnsi="Trebuchet MS" w:cs="Courier New"/>
                <w:bCs/>
                <w:sz w:val="20"/>
                <w:szCs w:val="20"/>
              </w:rPr>
              <w:t xml:space="preserve"> </w:t>
            </w:r>
          </w:p>
        </w:tc>
        <w:tc>
          <w:tcPr>
            <w:tcW w:w="3330" w:type="dxa"/>
            <w:tcMar>
              <w:top w:w="43" w:type="dxa"/>
              <w:left w:w="115" w:type="dxa"/>
              <w:bottom w:w="43" w:type="dxa"/>
              <w:right w:w="115" w:type="dxa"/>
            </w:tcMar>
          </w:tcPr>
          <w:p w:rsidR="0039294B" w:rsidRPr="00DD34E4" w:rsidRDefault="0039294B" w:rsidP="0039294B">
            <w:pPr>
              <w:spacing w:before="0" w:after="0"/>
              <w:ind w:left="0"/>
              <w:rPr>
                <w:rFonts w:ascii="Trebuchet MS" w:hAnsi="Trebuchet MS" w:cs="Courier New"/>
                <w:bCs/>
                <w:sz w:val="20"/>
                <w:szCs w:val="20"/>
              </w:rPr>
            </w:pPr>
            <w:r w:rsidRPr="00DD34E4">
              <w:rPr>
                <w:rFonts w:ascii="Trebuchet MS" w:hAnsi="Trebuchet MS"/>
                <w:sz w:val="18"/>
                <w:szCs w:val="18"/>
                <w:lang w:val="fi-FI"/>
              </w:rPr>
              <w:fldChar w:fldCharType="begin">
                <w:ffData>
                  <w:name w:val="Check2"/>
                  <w:enabled/>
                  <w:calcOnExit w:val="0"/>
                  <w:checkBox>
                    <w:sizeAuto/>
                    <w:default w:val="0"/>
                  </w:checkBox>
                </w:ffData>
              </w:fldChar>
            </w:r>
            <w:r w:rsidRPr="00DD34E4">
              <w:rPr>
                <w:rFonts w:ascii="Trebuchet MS" w:hAnsi="Trebuchet MS"/>
                <w:sz w:val="18"/>
                <w:szCs w:val="18"/>
                <w:lang w:val="fi-FI"/>
              </w:rPr>
              <w:instrText xml:space="preserve"> FORMCHECKBOX </w:instrText>
            </w:r>
            <w:r w:rsidR="00E95F7C">
              <w:rPr>
                <w:rFonts w:ascii="Trebuchet MS" w:hAnsi="Trebuchet MS"/>
                <w:sz w:val="18"/>
                <w:szCs w:val="18"/>
                <w:lang w:val="fi-FI"/>
              </w:rPr>
            </w:r>
            <w:r w:rsidR="00E95F7C">
              <w:rPr>
                <w:rFonts w:ascii="Trebuchet MS" w:hAnsi="Trebuchet MS"/>
                <w:sz w:val="18"/>
                <w:szCs w:val="18"/>
                <w:lang w:val="fi-FI"/>
              </w:rPr>
              <w:fldChar w:fldCharType="separate"/>
            </w:r>
            <w:r w:rsidRPr="00DD34E4">
              <w:rPr>
                <w:rFonts w:ascii="Trebuchet MS" w:hAnsi="Trebuchet MS"/>
                <w:sz w:val="18"/>
                <w:szCs w:val="18"/>
                <w:lang w:val="fi-FI"/>
              </w:rPr>
              <w:fldChar w:fldCharType="end"/>
            </w:r>
            <w:r w:rsidRPr="00DD34E4">
              <w:rPr>
                <w:rFonts w:ascii="Trebuchet MS" w:hAnsi="Trebuchet MS" w:cs="Courier New"/>
                <w:b/>
                <w:bCs/>
                <w:sz w:val="20"/>
                <w:szCs w:val="20"/>
              </w:rPr>
              <w:t xml:space="preserve"> </w:t>
            </w:r>
            <w:r w:rsidRPr="00DD34E4">
              <w:rPr>
                <w:rFonts w:ascii="Trebuchet MS" w:hAnsi="Trebuchet MS" w:cs="Courier New"/>
                <w:bCs/>
                <w:sz w:val="20"/>
                <w:szCs w:val="20"/>
              </w:rPr>
              <w:t>2012</w:t>
            </w:r>
            <w:r w:rsidRPr="00DD34E4">
              <w:rPr>
                <w:rFonts w:ascii="Trebuchet MS" w:hAnsi="Trebuchet MS" w:cs="Courier New"/>
                <w:b/>
                <w:bCs/>
                <w:sz w:val="20"/>
                <w:szCs w:val="20"/>
              </w:rPr>
              <w:t xml:space="preserve">     </w:t>
            </w:r>
          </w:p>
        </w:tc>
      </w:tr>
      <w:tr w:rsidR="0039294B" w:rsidRPr="00F75A8F" w:rsidTr="0039294B">
        <w:tc>
          <w:tcPr>
            <w:tcW w:w="720" w:type="dxa"/>
            <w:vMerge/>
          </w:tcPr>
          <w:p w:rsidR="0039294B" w:rsidRPr="00F75A8F" w:rsidRDefault="0039294B" w:rsidP="0039294B">
            <w:pPr>
              <w:spacing w:before="0" w:after="0"/>
              <w:jc w:val="center"/>
              <w:rPr>
                <w:rFonts w:ascii="Trebuchet MS" w:hAnsi="Trebuchet MS" w:cs="Arial"/>
                <w:sz w:val="20"/>
                <w:szCs w:val="20"/>
              </w:rPr>
            </w:pPr>
          </w:p>
        </w:tc>
        <w:tc>
          <w:tcPr>
            <w:tcW w:w="2610" w:type="dxa"/>
            <w:vMerge/>
            <w:tcMar>
              <w:top w:w="43" w:type="dxa"/>
              <w:left w:w="115" w:type="dxa"/>
              <w:bottom w:w="43" w:type="dxa"/>
              <w:right w:w="115" w:type="dxa"/>
            </w:tcMar>
          </w:tcPr>
          <w:p w:rsidR="0039294B" w:rsidRPr="00F75A8F" w:rsidRDefault="0039294B" w:rsidP="0039294B">
            <w:pPr>
              <w:spacing w:before="0" w:after="0"/>
              <w:rPr>
                <w:rFonts w:ascii="Trebuchet MS" w:hAnsi="Trebuchet MS" w:cs="Arial"/>
                <w:sz w:val="20"/>
                <w:szCs w:val="20"/>
              </w:rPr>
            </w:pPr>
          </w:p>
        </w:tc>
        <w:tc>
          <w:tcPr>
            <w:tcW w:w="2070" w:type="dxa"/>
          </w:tcPr>
          <w:p w:rsidR="0039294B" w:rsidRPr="00DD34E4" w:rsidRDefault="0039294B" w:rsidP="0039294B">
            <w:pPr>
              <w:spacing w:before="0" w:after="0"/>
              <w:ind w:left="0"/>
              <w:jc w:val="left"/>
              <w:rPr>
                <w:rFonts w:ascii="Trebuchet MS" w:hAnsi="Trebuchet MS" w:cs="Courier New"/>
                <w:bCs/>
                <w:sz w:val="20"/>
                <w:szCs w:val="20"/>
              </w:rPr>
            </w:pPr>
            <w:r w:rsidRPr="00DD34E4">
              <w:rPr>
                <w:rFonts w:ascii="Trebuchet MS" w:hAnsi="Trebuchet MS" w:cs="Courier New"/>
                <w:bCs/>
                <w:sz w:val="20"/>
                <w:szCs w:val="20"/>
              </w:rPr>
              <w:t xml:space="preserve">Replication   </w:t>
            </w:r>
            <w:r>
              <w:rPr>
                <w:rFonts w:ascii="Trebuchet MS" w:hAnsi="Trebuchet MS" w:cs="Courier New"/>
                <w:bCs/>
                <w:sz w:val="20"/>
                <w:szCs w:val="20"/>
              </w:rPr>
              <w:t xml:space="preserve">   </w:t>
            </w:r>
            <w:r w:rsidRPr="00DD34E4">
              <w:rPr>
                <w:rFonts w:ascii="Trebuchet MS" w:hAnsi="Trebuchet MS" w:cs="Courier New"/>
                <w:bCs/>
                <w:sz w:val="20"/>
                <w:szCs w:val="20"/>
              </w:rPr>
              <w:t xml:space="preserve"> </w:t>
            </w:r>
          </w:p>
        </w:tc>
        <w:tc>
          <w:tcPr>
            <w:tcW w:w="3330" w:type="dxa"/>
            <w:tcMar>
              <w:top w:w="43" w:type="dxa"/>
              <w:left w:w="115" w:type="dxa"/>
              <w:bottom w:w="43" w:type="dxa"/>
              <w:right w:w="115" w:type="dxa"/>
            </w:tcMar>
          </w:tcPr>
          <w:p w:rsidR="0039294B" w:rsidRPr="00DD34E4" w:rsidRDefault="0039294B" w:rsidP="0039294B">
            <w:pPr>
              <w:spacing w:before="0" w:after="0"/>
              <w:ind w:left="0"/>
              <w:rPr>
                <w:rFonts w:ascii="Trebuchet MS" w:hAnsi="Trebuchet MS" w:cs="Courier New"/>
                <w:bCs/>
                <w:sz w:val="20"/>
                <w:szCs w:val="20"/>
              </w:rPr>
            </w:pPr>
            <w:r w:rsidRPr="00DD34E4">
              <w:rPr>
                <w:rFonts w:ascii="Trebuchet MS" w:hAnsi="Trebuchet MS"/>
                <w:sz w:val="18"/>
                <w:szCs w:val="18"/>
                <w:lang w:val="fi-FI"/>
              </w:rPr>
              <w:fldChar w:fldCharType="begin">
                <w:ffData>
                  <w:name w:val="Check2"/>
                  <w:enabled/>
                  <w:calcOnExit w:val="0"/>
                  <w:checkBox>
                    <w:sizeAuto/>
                    <w:default w:val="0"/>
                  </w:checkBox>
                </w:ffData>
              </w:fldChar>
            </w:r>
            <w:r w:rsidRPr="00DD34E4">
              <w:rPr>
                <w:rFonts w:ascii="Trebuchet MS" w:hAnsi="Trebuchet MS"/>
                <w:sz w:val="18"/>
                <w:szCs w:val="18"/>
                <w:lang w:val="fi-FI"/>
              </w:rPr>
              <w:instrText xml:space="preserve"> FORMCHECKBOX </w:instrText>
            </w:r>
            <w:r w:rsidR="00E95F7C">
              <w:rPr>
                <w:rFonts w:ascii="Trebuchet MS" w:hAnsi="Trebuchet MS"/>
                <w:sz w:val="18"/>
                <w:szCs w:val="18"/>
                <w:lang w:val="fi-FI"/>
              </w:rPr>
            </w:r>
            <w:r w:rsidR="00E95F7C">
              <w:rPr>
                <w:rFonts w:ascii="Trebuchet MS" w:hAnsi="Trebuchet MS"/>
                <w:sz w:val="18"/>
                <w:szCs w:val="18"/>
                <w:lang w:val="fi-FI"/>
              </w:rPr>
              <w:fldChar w:fldCharType="separate"/>
            </w:r>
            <w:r w:rsidRPr="00DD34E4">
              <w:rPr>
                <w:rFonts w:ascii="Trebuchet MS" w:hAnsi="Trebuchet MS"/>
                <w:sz w:val="18"/>
                <w:szCs w:val="18"/>
                <w:lang w:val="fi-FI"/>
              </w:rPr>
              <w:fldChar w:fldCharType="end"/>
            </w:r>
            <w:r w:rsidRPr="00DD34E4">
              <w:rPr>
                <w:rFonts w:ascii="Trebuchet MS" w:hAnsi="Trebuchet MS" w:cs="Courier New"/>
                <w:b/>
                <w:bCs/>
                <w:sz w:val="20"/>
                <w:szCs w:val="20"/>
              </w:rPr>
              <w:t xml:space="preserve"> </w:t>
            </w:r>
            <w:r w:rsidRPr="00DD34E4">
              <w:rPr>
                <w:rFonts w:ascii="Trebuchet MS" w:hAnsi="Trebuchet MS" w:cs="Courier New"/>
                <w:bCs/>
                <w:sz w:val="20"/>
                <w:szCs w:val="20"/>
              </w:rPr>
              <w:t>On</w:t>
            </w:r>
            <w:r w:rsidRPr="00DD34E4">
              <w:rPr>
                <w:rFonts w:ascii="Trebuchet MS" w:hAnsi="Trebuchet MS" w:cs="Courier New"/>
                <w:b/>
                <w:bCs/>
                <w:sz w:val="20"/>
                <w:szCs w:val="20"/>
              </w:rPr>
              <w:t xml:space="preserve">        </w:t>
            </w:r>
            <w:r w:rsidRPr="00DD34E4">
              <w:rPr>
                <w:rFonts w:ascii="Trebuchet MS" w:hAnsi="Trebuchet MS"/>
                <w:sz w:val="18"/>
                <w:szCs w:val="18"/>
                <w:lang w:val="fi-FI"/>
              </w:rPr>
              <w:fldChar w:fldCharType="begin">
                <w:ffData>
                  <w:name w:val="Check2"/>
                  <w:enabled/>
                  <w:calcOnExit w:val="0"/>
                  <w:checkBox>
                    <w:sizeAuto/>
                    <w:default w:val="0"/>
                  </w:checkBox>
                </w:ffData>
              </w:fldChar>
            </w:r>
            <w:r w:rsidRPr="00DD34E4">
              <w:rPr>
                <w:rFonts w:ascii="Trebuchet MS" w:hAnsi="Trebuchet MS"/>
                <w:sz w:val="18"/>
                <w:szCs w:val="18"/>
                <w:lang w:val="fi-FI"/>
              </w:rPr>
              <w:instrText xml:space="preserve"> FORMCHECKBOX </w:instrText>
            </w:r>
            <w:r w:rsidR="00E95F7C">
              <w:rPr>
                <w:rFonts w:ascii="Trebuchet MS" w:hAnsi="Trebuchet MS"/>
                <w:sz w:val="18"/>
                <w:szCs w:val="18"/>
                <w:lang w:val="fi-FI"/>
              </w:rPr>
            </w:r>
            <w:r w:rsidR="00E95F7C">
              <w:rPr>
                <w:rFonts w:ascii="Trebuchet MS" w:hAnsi="Trebuchet MS"/>
                <w:sz w:val="18"/>
                <w:szCs w:val="18"/>
                <w:lang w:val="fi-FI"/>
              </w:rPr>
              <w:fldChar w:fldCharType="separate"/>
            </w:r>
            <w:r w:rsidRPr="00DD34E4">
              <w:rPr>
                <w:rFonts w:ascii="Trebuchet MS" w:hAnsi="Trebuchet MS"/>
                <w:sz w:val="18"/>
                <w:szCs w:val="18"/>
                <w:lang w:val="fi-FI"/>
              </w:rPr>
              <w:fldChar w:fldCharType="end"/>
            </w:r>
            <w:r w:rsidRPr="00DD34E4">
              <w:rPr>
                <w:rFonts w:ascii="Trebuchet MS" w:hAnsi="Trebuchet MS" w:cs="Courier New"/>
                <w:b/>
                <w:bCs/>
                <w:sz w:val="20"/>
                <w:szCs w:val="20"/>
              </w:rPr>
              <w:t xml:space="preserve"> </w:t>
            </w:r>
            <w:r w:rsidRPr="00DD34E4">
              <w:rPr>
                <w:rFonts w:ascii="Trebuchet MS" w:hAnsi="Trebuchet MS" w:cs="Courier New"/>
                <w:bCs/>
                <w:sz w:val="20"/>
                <w:szCs w:val="20"/>
              </w:rPr>
              <w:t>Off</w:t>
            </w:r>
          </w:p>
        </w:tc>
      </w:tr>
      <w:tr w:rsidR="0039294B" w:rsidRPr="00F75A8F" w:rsidTr="0039294B">
        <w:tc>
          <w:tcPr>
            <w:tcW w:w="720" w:type="dxa"/>
            <w:vMerge/>
          </w:tcPr>
          <w:p w:rsidR="0039294B" w:rsidRPr="00F75A8F" w:rsidRDefault="0039294B" w:rsidP="0039294B">
            <w:pPr>
              <w:spacing w:before="0" w:after="0"/>
              <w:jc w:val="center"/>
              <w:rPr>
                <w:rFonts w:ascii="Trebuchet MS" w:hAnsi="Trebuchet MS" w:cs="Arial"/>
                <w:sz w:val="20"/>
                <w:szCs w:val="20"/>
              </w:rPr>
            </w:pPr>
          </w:p>
        </w:tc>
        <w:tc>
          <w:tcPr>
            <w:tcW w:w="2610" w:type="dxa"/>
            <w:vMerge/>
            <w:tcMar>
              <w:top w:w="43" w:type="dxa"/>
              <w:left w:w="115" w:type="dxa"/>
              <w:bottom w:w="43" w:type="dxa"/>
              <w:right w:w="115" w:type="dxa"/>
            </w:tcMar>
          </w:tcPr>
          <w:p w:rsidR="0039294B" w:rsidRPr="00F75A8F" w:rsidRDefault="0039294B" w:rsidP="0039294B">
            <w:pPr>
              <w:spacing w:before="0" w:after="0"/>
              <w:rPr>
                <w:rFonts w:ascii="Trebuchet MS" w:hAnsi="Trebuchet MS" w:cs="Arial"/>
                <w:sz w:val="20"/>
                <w:szCs w:val="20"/>
              </w:rPr>
            </w:pPr>
          </w:p>
        </w:tc>
        <w:tc>
          <w:tcPr>
            <w:tcW w:w="2070" w:type="dxa"/>
          </w:tcPr>
          <w:p w:rsidR="0039294B" w:rsidRPr="00DD34E4" w:rsidRDefault="0039294B" w:rsidP="0039294B">
            <w:pPr>
              <w:spacing w:before="0" w:after="0"/>
              <w:ind w:left="0"/>
              <w:jc w:val="left"/>
              <w:rPr>
                <w:rFonts w:ascii="Trebuchet MS" w:hAnsi="Trebuchet MS" w:cs="Courier New"/>
                <w:bCs/>
                <w:sz w:val="20"/>
                <w:szCs w:val="20"/>
              </w:rPr>
            </w:pPr>
            <w:r w:rsidRPr="00DD34E4">
              <w:rPr>
                <w:rFonts w:ascii="Trebuchet MS" w:hAnsi="Trebuchet MS" w:cs="Courier New"/>
                <w:bCs/>
                <w:sz w:val="20"/>
                <w:szCs w:val="20"/>
              </w:rPr>
              <w:t xml:space="preserve">Dataguard     </w:t>
            </w:r>
            <w:r>
              <w:rPr>
                <w:rFonts w:ascii="Trebuchet MS" w:hAnsi="Trebuchet MS" w:cs="Courier New"/>
                <w:bCs/>
                <w:sz w:val="20"/>
                <w:szCs w:val="20"/>
              </w:rPr>
              <w:t xml:space="preserve">   </w:t>
            </w:r>
            <w:r w:rsidRPr="00DD34E4">
              <w:rPr>
                <w:rFonts w:ascii="Trebuchet MS" w:hAnsi="Trebuchet MS" w:cs="Courier New"/>
                <w:bCs/>
                <w:sz w:val="20"/>
                <w:szCs w:val="20"/>
              </w:rPr>
              <w:t xml:space="preserve"> </w:t>
            </w:r>
          </w:p>
        </w:tc>
        <w:tc>
          <w:tcPr>
            <w:tcW w:w="3330" w:type="dxa"/>
            <w:tcMar>
              <w:top w:w="43" w:type="dxa"/>
              <w:left w:w="115" w:type="dxa"/>
              <w:bottom w:w="43" w:type="dxa"/>
              <w:right w:w="115" w:type="dxa"/>
            </w:tcMar>
          </w:tcPr>
          <w:p w:rsidR="0039294B" w:rsidRPr="00DD34E4" w:rsidRDefault="0039294B" w:rsidP="0039294B">
            <w:pPr>
              <w:spacing w:before="0" w:after="0"/>
              <w:ind w:left="0"/>
              <w:rPr>
                <w:rFonts w:ascii="Trebuchet MS" w:hAnsi="Trebuchet MS" w:cs="Courier New"/>
                <w:bCs/>
                <w:sz w:val="20"/>
                <w:szCs w:val="20"/>
              </w:rPr>
            </w:pPr>
            <w:r w:rsidRPr="00DD34E4">
              <w:rPr>
                <w:rFonts w:ascii="Trebuchet MS" w:hAnsi="Trebuchet MS"/>
                <w:sz w:val="18"/>
                <w:szCs w:val="18"/>
                <w:lang w:val="fi-FI"/>
              </w:rPr>
              <w:fldChar w:fldCharType="begin">
                <w:ffData>
                  <w:name w:val="Check2"/>
                  <w:enabled/>
                  <w:calcOnExit w:val="0"/>
                  <w:checkBox>
                    <w:sizeAuto/>
                    <w:default w:val="0"/>
                  </w:checkBox>
                </w:ffData>
              </w:fldChar>
            </w:r>
            <w:r w:rsidRPr="00DD34E4">
              <w:rPr>
                <w:rFonts w:ascii="Trebuchet MS" w:hAnsi="Trebuchet MS"/>
                <w:sz w:val="18"/>
                <w:szCs w:val="18"/>
                <w:lang w:val="fi-FI"/>
              </w:rPr>
              <w:instrText xml:space="preserve"> FORMCHECKBOX </w:instrText>
            </w:r>
            <w:r w:rsidR="00E95F7C">
              <w:rPr>
                <w:rFonts w:ascii="Trebuchet MS" w:hAnsi="Trebuchet MS"/>
                <w:sz w:val="18"/>
                <w:szCs w:val="18"/>
                <w:lang w:val="fi-FI"/>
              </w:rPr>
            </w:r>
            <w:r w:rsidR="00E95F7C">
              <w:rPr>
                <w:rFonts w:ascii="Trebuchet MS" w:hAnsi="Trebuchet MS"/>
                <w:sz w:val="18"/>
                <w:szCs w:val="18"/>
                <w:lang w:val="fi-FI"/>
              </w:rPr>
              <w:fldChar w:fldCharType="separate"/>
            </w:r>
            <w:r w:rsidRPr="00DD34E4">
              <w:rPr>
                <w:rFonts w:ascii="Trebuchet MS" w:hAnsi="Trebuchet MS"/>
                <w:sz w:val="18"/>
                <w:szCs w:val="18"/>
                <w:lang w:val="fi-FI"/>
              </w:rPr>
              <w:fldChar w:fldCharType="end"/>
            </w:r>
            <w:r w:rsidRPr="00DD34E4">
              <w:rPr>
                <w:rFonts w:ascii="Trebuchet MS" w:hAnsi="Trebuchet MS" w:cs="Courier New"/>
                <w:bCs/>
                <w:sz w:val="20"/>
                <w:szCs w:val="20"/>
              </w:rPr>
              <w:t xml:space="preserve"> Yes       </w:t>
            </w:r>
            <w:r w:rsidRPr="00DD34E4">
              <w:rPr>
                <w:rFonts w:ascii="Trebuchet MS" w:hAnsi="Trebuchet MS"/>
                <w:sz w:val="18"/>
                <w:szCs w:val="18"/>
                <w:lang w:val="fi-FI"/>
              </w:rPr>
              <w:fldChar w:fldCharType="begin">
                <w:ffData>
                  <w:name w:val="Check2"/>
                  <w:enabled/>
                  <w:calcOnExit w:val="0"/>
                  <w:checkBox>
                    <w:sizeAuto/>
                    <w:default w:val="0"/>
                  </w:checkBox>
                </w:ffData>
              </w:fldChar>
            </w:r>
            <w:r w:rsidRPr="00DD34E4">
              <w:rPr>
                <w:rFonts w:ascii="Trebuchet MS" w:hAnsi="Trebuchet MS"/>
                <w:sz w:val="18"/>
                <w:szCs w:val="18"/>
                <w:lang w:val="fi-FI"/>
              </w:rPr>
              <w:instrText xml:space="preserve"> FORMCHECKBOX </w:instrText>
            </w:r>
            <w:r w:rsidR="00E95F7C">
              <w:rPr>
                <w:rFonts w:ascii="Trebuchet MS" w:hAnsi="Trebuchet MS"/>
                <w:sz w:val="18"/>
                <w:szCs w:val="18"/>
                <w:lang w:val="fi-FI"/>
              </w:rPr>
            </w:r>
            <w:r w:rsidR="00E95F7C">
              <w:rPr>
                <w:rFonts w:ascii="Trebuchet MS" w:hAnsi="Trebuchet MS"/>
                <w:sz w:val="18"/>
                <w:szCs w:val="18"/>
                <w:lang w:val="fi-FI"/>
              </w:rPr>
              <w:fldChar w:fldCharType="separate"/>
            </w:r>
            <w:r w:rsidRPr="00DD34E4">
              <w:rPr>
                <w:rFonts w:ascii="Trebuchet MS" w:hAnsi="Trebuchet MS"/>
                <w:sz w:val="18"/>
                <w:szCs w:val="18"/>
                <w:lang w:val="fi-FI"/>
              </w:rPr>
              <w:fldChar w:fldCharType="end"/>
            </w:r>
            <w:r w:rsidRPr="00DD34E4">
              <w:rPr>
                <w:rFonts w:ascii="Trebuchet MS" w:hAnsi="Trebuchet MS" w:cs="Courier New"/>
                <w:bCs/>
                <w:sz w:val="20"/>
                <w:szCs w:val="20"/>
              </w:rPr>
              <w:t xml:space="preserve"> No</w:t>
            </w:r>
          </w:p>
        </w:tc>
      </w:tr>
      <w:tr w:rsidR="0039294B" w:rsidRPr="00F75A8F" w:rsidTr="0039294B">
        <w:tc>
          <w:tcPr>
            <w:tcW w:w="720" w:type="dxa"/>
            <w:vMerge/>
          </w:tcPr>
          <w:p w:rsidR="0039294B" w:rsidRPr="00F75A8F" w:rsidRDefault="0039294B" w:rsidP="0039294B">
            <w:pPr>
              <w:spacing w:before="0" w:after="0"/>
              <w:jc w:val="center"/>
              <w:rPr>
                <w:rFonts w:ascii="Trebuchet MS" w:hAnsi="Trebuchet MS" w:cs="Arial"/>
                <w:sz w:val="20"/>
                <w:szCs w:val="20"/>
              </w:rPr>
            </w:pPr>
          </w:p>
        </w:tc>
        <w:tc>
          <w:tcPr>
            <w:tcW w:w="2610" w:type="dxa"/>
            <w:vMerge/>
            <w:tcMar>
              <w:top w:w="43" w:type="dxa"/>
              <w:left w:w="115" w:type="dxa"/>
              <w:bottom w:w="43" w:type="dxa"/>
              <w:right w:w="115" w:type="dxa"/>
            </w:tcMar>
          </w:tcPr>
          <w:p w:rsidR="0039294B" w:rsidRPr="00F75A8F" w:rsidRDefault="0039294B" w:rsidP="0039294B">
            <w:pPr>
              <w:spacing w:before="0" w:after="0"/>
              <w:rPr>
                <w:rFonts w:ascii="Trebuchet MS" w:hAnsi="Trebuchet MS" w:cs="Arial"/>
                <w:sz w:val="20"/>
                <w:szCs w:val="20"/>
              </w:rPr>
            </w:pPr>
          </w:p>
        </w:tc>
        <w:tc>
          <w:tcPr>
            <w:tcW w:w="2070" w:type="dxa"/>
          </w:tcPr>
          <w:p w:rsidR="0039294B" w:rsidRPr="00DD34E4" w:rsidRDefault="0039294B" w:rsidP="0039294B">
            <w:pPr>
              <w:spacing w:before="0" w:after="0"/>
              <w:ind w:left="0"/>
              <w:jc w:val="left"/>
              <w:rPr>
                <w:rFonts w:ascii="Trebuchet MS" w:hAnsi="Trebuchet MS" w:cs="Courier New"/>
                <w:bCs/>
                <w:sz w:val="20"/>
                <w:szCs w:val="20"/>
              </w:rPr>
            </w:pPr>
            <w:r w:rsidRPr="00DD34E4">
              <w:rPr>
                <w:rFonts w:ascii="Trebuchet MS" w:hAnsi="Trebuchet MS" w:cs="Courier New"/>
                <w:bCs/>
                <w:sz w:val="20"/>
                <w:szCs w:val="20"/>
              </w:rPr>
              <w:t xml:space="preserve">RAC         </w:t>
            </w:r>
            <w:r>
              <w:rPr>
                <w:rFonts w:ascii="Trebuchet MS" w:hAnsi="Trebuchet MS" w:cs="Courier New"/>
                <w:bCs/>
                <w:sz w:val="20"/>
                <w:szCs w:val="20"/>
              </w:rPr>
              <w:t xml:space="preserve">      </w:t>
            </w:r>
            <w:r w:rsidRPr="00DD34E4">
              <w:rPr>
                <w:rFonts w:ascii="Trebuchet MS" w:hAnsi="Trebuchet MS" w:cs="Courier New"/>
                <w:bCs/>
                <w:sz w:val="20"/>
                <w:szCs w:val="20"/>
              </w:rPr>
              <w:t xml:space="preserve">   </w:t>
            </w:r>
          </w:p>
        </w:tc>
        <w:tc>
          <w:tcPr>
            <w:tcW w:w="3330" w:type="dxa"/>
            <w:tcMar>
              <w:top w:w="43" w:type="dxa"/>
              <w:left w:w="115" w:type="dxa"/>
              <w:bottom w:w="43" w:type="dxa"/>
              <w:right w:w="115" w:type="dxa"/>
            </w:tcMar>
          </w:tcPr>
          <w:p w:rsidR="0039294B" w:rsidRPr="00DD34E4" w:rsidRDefault="0039294B" w:rsidP="0039294B">
            <w:pPr>
              <w:spacing w:before="0" w:after="0"/>
              <w:ind w:left="0"/>
              <w:rPr>
                <w:rFonts w:ascii="Trebuchet MS" w:hAnsi="Trebuchet MS" w:cs="Courier New"/>
                <w:bCs/>
                <w:sz w:val="20"/>
                <w:szCs w:val="20"/>
              </w:rPr>
            </w:pPr>
            <w:r w:rsidRPr="00DD34E4">
              <w:rPr>
                <w:rFonts w:ascii="Trebuchet MS" w:hAnsi="Trebuchet MS"/>
                <w:sz w:val="18"/>
                <w:szCs w:val="18"/>
                <w:lang w:val="fi-FI"/>
              </w:rPr>
              <w:fldChar w:fldCharType="begin">
                <w:ffData>
                  <w:name w:val="Check2"/>
                  <w:enabled/>
                  <w:calcOnExit w:val="0"/>
                  <w:checkBox>
                    <w:sizeAuto/>
                    <w:default w:val="0"/>
                  </w:checkBox>
                </w:ffData>
              </w:fldChar>
            </w:r>
            <w:r w:rsidRPr="00DD34E4">
              <w:rPr>
                <w:rFonts w:ascii="Trebuchet MS" w:hAnsi="Trebuchet MS"/>
                <w:sz w:val="18"/>
                <w:szCs w:val="18"/>
                <w:lang w:val="fi-FI"/>
              </w:rPr>
              <w:instrText xml:space="preserve"> FORMCHECKBOX </w:instrText>
            </w:r>
            <w:r w:rsidR="00E95F7C">
              <w:rPr>
                <w:rFonts w:ascii="Trebuchet MS" w:hAnsi="Trebuchet MS"/>
                <w:sz w:val="18"/>
                <w:szCs w:val="18"/>
                <w:lang w:val="fi-FI"/>
              </w:rPr>
            </w:r>
            <w:r w:rsidR="00E95F7C">
              <w:rPr>
                <w:rFonts w:ascii="Trebuchet MS" w:hAnsi="Trebuchet MS"/>
                <w:sz w:val="18"/>
                <w:szCs w:val="18"/>
                <w:lang w:val="fi-FI"/>
              </w:rPr>
              <w:fldChar w:fldCharType="separate"/>
            </w:r>
            <w:r w:rsidRPr="00DD34E4">
              <w:rPr>
                <w:rFonts w:ascii="Trebuchet MS" w:hAnsi="Trebuchet MS"/>
                <w:sz w:val="18"/>
                <w:szCs w:val="18"/>
                <w:lang w:val="fi-FI"/>
              </w:rPr>
              <w:fldChar w:fldCharType="end"/>
            </w:r>
            <w:r w:rsidRPr="00DD34E4">
              <w:rPr>
                <w:rFonts w:ascii="Trebuchet MS" w:hAnsi="Trebuchet MS" w:cs="Courier New"/>
                <w:bCs/>
                <w:sz w:val="20"/>
                <w:szCs w:val="20"/>
              </w:rPr>
              <w:t xml:space="preserve"> Yes       </w:t>
            </w:r>
            <w:r w:rsidRPr="00DD34E4">
              <w:rPr>
                <w:rFonts w:ascii="Trebuchet MS" w:hAnsi="Trebuchet MS"/>
                <w:sz w:val="18"/>
                <w:szCs w:val="18"/>
                <w:lang w:val="fi-FI"/>
              </w:rPr>
              <w:fldChar w:fldCharType="begin">
                <w:ffData>
                  <w:name w:val="Check2"/>
                  <w:enabled/>
                  <w:calcOnExit w:val="0"/>
                  <w:checkBox>
                    <w:sizeAuto/>
                    <w:default w:val="0"/>
                  </w:checkBox>
                </w:ffData>
              </w:fldChar>
            </w:r>
            <w:r w:rsidRPr="00DD34E4">
              <w:rPr>
                <w:rFonts w:ascii="Trebuchet MS" w:hAnsi="Trebuchet MS"/>
                <w:sz w:val="18"/>
                <w:szCs w:val="18"/>
                <w:lang w:val="fi-FI"/>
              </w:rPr>
              <w:instrText xml:space="preserve"> FORMCHECKBOX </w:instrText>
            </w:r>
            <w:r w:rsidR="00E95F7C">
              <w:rPr>
                <w:rFonts w:ascii="Trebuchet MS" w:hAnsi="Trebuchet MS"/>
                <w:sz w:val="18"/>
                <w:szCs w:val="18"/>
                <w:lang w:val="fi-FI"/>
              </w:rPr>
            </w:r>
            <w:r w:rsidR="00E95F7C">
              <w:rPr>
                <w:rFonts w:ascii="Trebuchet MS" w:hAnsi="Trebuchet MS"/>
                <w:sz w:val="18"/>
                <w:szCs w:val="18"/>
                <w:lang w:val="fi-FI"/>
              </w:rPr>
              <w:fldChar w:fldCharType="separate"/>
            </w:r>
            <w:r w:rsidRPr="00DD34E4">
              <w:rPr>
                <w:rFonts w:ascii="Trebuchet MS" w:hAnsi="Trebuchet MS"/>
                <w:sz w:val="18"/>
                <w:szCs w:val="18"/>
                <w:lang w:val="fi-FI"/>
              </w:rPr>
              <w:fldChar w:fldCharType="end"/>
            </w:r>
            <w:r w:rsidRPr="00DD34E4">
              <w:rPr>
                <w:rFonts w:ascii="Trebuchet MS" w:hAnsi="Trebuchet MS" w:cs="Courier New"/>
                <w:bCs/>
                <w:sz w:val="20"/>
                <w:szCs w:val="20"/>
              </w:rPr>
              <w:t xml:space="preserve"> No</w:t>
            </w:r>
          </w:p>
        </w:tc>
      </w:tr>
      <w:tr w:rsidR="0039294B" w:rsidRPr="00F75A8F" w:rsidTr="0039294B">
        <w:tc>
          <w:tcPr>
            <w:tcW w:w="720" w:type="dxa"/>
            <w:vMerge/>
            <w:tcBorders>
              <w:bottom w:val="single" w:sz="4" w:space="0" w:color="auto"/>
            </w:tcBorders>
          </w:tcPr>
          <w:p w:rsidR="0039294B" w:rsidRPr="00F75A8F" w:rsidRDefault="0039294B" w:rsidP="0039294B">
            <w:pPr>
              <w:spacing w:before="0" w:after="0"/>
              <w:jc w:val="center"/>
              <w:rPr>
                <w:rFonts w:ascii="Trebuchet MS" w:hAnsi="Trebuchet MS" w:cs="Arial"/>
                <w:sz w:val="20"/>
                <w:szCs w:val="20"/>
              </w:rPr>
            </w:pPr>
          </w:p>
        </w:tc>
        <w:tc>
          <w:tcPr>
            <w:tcW w:w="2610" w:type="dxa"/>
            <w:vMerge/>
            <w:tcBorders>
              <w:bottom w:val="single" w:sz="4" w:space="0" w:color="auto"/>
            </w:tcBorders>
            <w:tcMar>
              <w:top w:w="43" w:type="dxa"/>
              <w:left w:w="115" w:type="dxa"/>
              <w:bottom w:w="43" w:type="dxa"/>
              <w:right w:w="115" w:type="dxa"/>
            </w:tcMar>
          </w:tcPr>
          <w:p w:rsidR="0039294B" w:rsidRPr="00F75A8F" w:rsidRDefault="0039294B" w:rsidP="0039294B">
            <w:pPr>
              <w:spacing w:before="0" w:after="0"/>
              <w:rPr>
                <w:rFonts w:ascii="Trebuchet MS" w:hAnsi="Trebuchet MS" w:cs="Arial"/>
                <w:sz w:val="20"/>
                <w:szCs w:val="20"/>
              </w:rPr>
            </w:pPr>
          </w:p>
        </w:tc>
        <w:tc>
          <w:tcPr>
            <w:tcW w:w="2070" w:type="dxa"/>
          </w:tcPr>
          <w:p w:rsidR="0039294B" w:rsidRPr="00DD34E4" w:rsidRDefault="0039294B" w:rsidP="0039294B">
            <w:pPr>
              <w:spacing w:before="0" w:after="0"/>
              <w:ind w:left="0"/>
              <w:jc w:val="left"/>
              <w:rPr>
                <w:rFonts w:ascii="Trebuchet MS" w:hAnsi="Trebuchet MS" w:cs="Courier New"/>
                <w:bCs/>
                <w:sz w:val="20"/>
                <w:szCs w:val="20"/>
              </w:rPr>
            </w:pPr>
            <w:r w:rsidRPr="00DD34E4">
              <w:rPr>
                <w:rFonts w:ascii="Trebuchet MS" w:hAnsi="Trebuchet MS" w:cs="Courier New"/>
                <w:bCs/>
                <w:sz w:val="20"/>
                <w:szCs w:val="20"/>
              </w:rPr>
              <w:t xml:space="preserve">License        </w:t>
            </w:r>
            <w:r>
              <w:rPr>
                <w:rFonts w:ascii="Trebuchet MS" w:hAnsi="Trebuchet MS" w:cs="Courier New"/>
                <w:bCs/>
                <w:sz w:val="20"/>
                <w:szCs w:val="20"/>
              </w:rPr>
              <w:t xml:space="preserve">    </w:t>
            </w:r>
          </w:p>
        </w:tc>
        <w:tc>
          <w:tcPr>
            <w:tcW w:w="3330" w:type="dxa"/>
            <w:tcMar>
              <w:top w:w="43" w:type="dxa"/>
              <w:left w:w="115" w:type="dxa"/>
              <w:bottom w:w="43" w:type="dxa"/>
              <w:right w:w="115" w:type="dxa"/>
            </w:tcMar>
          </w:tcPr>
          <w:p w:rsidR="0039294B" w:rsidRPr="00DD34E4" w:rsidRDefault="0039294B" w:rsidP="0039294B">
            <w:pPr>
              <w:spacing w:before="0" w:after="0"/>
              <w:ind w:left="0"/>
              <w:rPr>
                <w:rFonts w:ascii="Trebuchet MS" w:hAnsi="Trebuchet MS" w:cs="Courier New"/>
                <w:bCs/>
                <w:sz w:val="20"/>
                <w:szCs w:val="20"/>
              </w:rPr>
            </w:pPr>
          </w:p>
        </w:tc>
      </w:tr>
    </w:tbl>
    <w:p w:rsidR="0039294B" w:rsidRDefault="0039294B" w:rsidP="0039294B">
      <w:pPr>
        <w:ind w:left="0"/>
        <w:rPr>
          <w:rStyle w:val="IntenseEmphasis"/>
          <w:rFonts w:ascii="Trebuchet MS" w:hAnsi="Trebuchet MS"/>
          <w:color w:val="auto"/>
          <w:lang w:val="de-DE"/>
        </w:rPr>
      </w:pPr>
    </w:p>
    <w:p w:rsidR="00393F7A" w:rsidRPr="00F75A8F" w:rsidRDefault="00393F7A" w:rsidP="0039294B">
      <w:pPr>
        <w:ind w:left="0"/>
        <w:rPr>
          <w:rStyle w:val="IntenseEmphasis"/>
          <w:rFonts w:ascii="Trebuchet MS" w:hAnsi="Trebuchet MS"/>
          <w:color w:val="auto"/>
          <w:lang w:val="de-DE"/>
        </w:rPr>
      </w:pPr>
    </w:p>
    <w:p w:rsidR="0039294B" w:rsidRPr="00BE32C3" w:rsidRDefault="0039294B" w:rsidP="0039294B">
      <w:pPr>
        <w:pStyle w:val="Heading2"/>
        <w:rPr>
          <w:rFonts w:ascii="Trebuchet MS" w:hAnsi="Trebuchet MS"/>
          <w:caps w:val="0"/>
          <w:sz w:val="20"/>
          <w:szCs w:val="20"/>
        </w:rPr>
      </w:pPr>
      <w:bookmarkStart w:id="1009" w:name="_Toc437774438"/>
      <w:bookmarkStart w:id="1010" w:name="_Toc440541271"/>
      <w:r w:rsidRPr="00BE32C3">
        <w:rPr>
          <w:rFonts w:ascii="Trebuchet MS" w:hAnsi="Trebuchet MS"/>
          <w:caps w:val="0"/>
          <w:sz w:val="20"/>
          <w:szCs w:val="20"/>
        </w:rPr>
        <w:t>SPESIFIKASI WEB SERVER</w:t>
      </w:r>
      <w:bookmarkEnd w:id="1009"/>
      <w:bookmarkEnd w:id="1010"/>
    </w:p>
    <w:tbl>
      <w:tblPr>
        <w:tblStyle w:val="TableGrid"/>
        <w:tblW w:w="8730" w:type="dxa"/>
        <w:tblInd w:w="648" w:type="dxa"/>
        <w:tblLook w:val="01E0" w:firstRow="1" w:lastRow="1" w:firstColumn="1" w:lastColumn="1" w:noHBand="0" w:noVBand="0"/>
      </w:tblPr>
      <w:tblGrid>
        <w:gridCol w:w="720"/>
        <w:gridCol w:w="2610"/>
        <w:gridCol w:w="5400"/>
      </w:tblGrid>
      <w:tr w:rsidR="0039294B" w:rsidRPr="00F75A8F" w:rsidTr="0039294B">
        <w:trPr>
          <w:trHeight w:val="288"/>
        </w:trPr>
        <w:tc>
          <w:tcPr>
            <w:tcW w:w="720" w:type="dxa"/>
            <w:tcBorders>
              <w:bottom w:val="single" w:sz="4" w:space="0" w:color="auto"/>
            </w:tcBorders>
            <w:shd w:val="clear" w:color="auto" w:fill="EEECE1" w:themeFill="background2"/>
            <w:vAlign w:val="center"/>
          </w:tcPr>
          <w:p w:rsidR="0039294B" w:rsidRPr="00F75A8F" w:rsidRDefault="0039294B" w:rsidP="0039294B">
            <w:pPr>
              <w:spacing w:before="0" w:after="0"/>
              <w:ind w:left="78"/>
              <w:jc w:val="center"/>
              <w:rPr>
                <w:rFonts w:ascii="Trebuchet MS" w:hAnsi="Trebuchet MS" w:cs="Arial"/>
                <w:b/>
                <w:sz w:val="20"/>
              </w:rPr>
            </w:pPr>
            <w:r>
              <w:rPr>
                <w:rFonts w:ascii="Trebuchet MS" w:hAnsi="Trebuchet MS" w:cs="Arial"/>
                <w:b/>
                <w:sz w:val="20"/>
              </w:rPr>
              <w:t>Opsi</w:t>
            </w:r>
          </w:p>
        </w:tc>
        <w:tc>
          <w:tcPr>
            <w:tcW w:w="2610" w:type="dxa"/>
            <w:tcBorders>
              <w:bottom w:val="single" w:sz="4" w:space="0" w:color="auto"/>
            </w:tcBorders>
            <w:shd w:val="clear" w:color="auto" w:fill="EEECE1" w:themeFill="background2"/>
            <w:tcMar>
              <w:top w:w="43" w:type="dxa"/>
              <w:left w:w="115" w:type="dxa"/>
              <w:bottom w:w="43" w:type="dxa"/>
              <w:right w:w="115" w:type="dxa"/>
            </w:tcMar>
            <w:vAlign w:val="center"/>
          </w:tcPr>
          <w:p w:rsidR="0039294B" w:rsidRPr="00F75A8F" w:rsidRDefault="0039294B" w:rsidP="0039294B">
            <w:pPr>
              <w:spacing w:before="0" w:after="0"/>
              <w:ind w:left="0"/>
              <w:jc w:val="center"/>
              <w:rPr>
                <w:rFonts w:ascii="Trebuchet MS" w:hAnsi="Trebuchet MS" w:cs="Arial"/>
                <w:b/>
                <w:sz w:val="20"/>
              </w:rPr>
            </w:pPr>
            <w:r w:rsidRPr="00F75A8F">
              <w:rPr>
                <w:rFonts w:ascii="Trebuchet MS" w:hAnsi="Trebuchet MS" w:cs="Arial"/>
                <w:b/>
                <w:sz w:val="20"/>
                <w:szCs w:val="20"/>
              </w:rPr>
              <w:t>Web Server</w:t>
            </w:r>
          </w:p>
        </w:tc>
        <w:tc>
          <w:tcPr>
            <w:tcW w:w="5400" w:type="dxa"/>
            <w:shd w:val="clear" w:color="auto" w:fill="EEECE1" w:themeFill="background2"/>
            <w:tcMar>
              <w:top w:w="43" w:type="dxa"/>
              <w:left w:w="115" w:type="dxa"/>
              <w:bottom w:w="43" w:type="dxa"/>
              <w:right w:w="115" w:type="dxa"/>
            </w:tcMar>
            <w:vAlign w:val="center"/>
          </w:tcPr>
          <w:p w:rsidR="0039294B" w:rsidRPr="00F75A8F" w:rsidRDefault="0039294B" w:rsidP="0039294B">
            <w:pPr>
              <w:spacing w:before="0" w:after="0"/>
              <w:ind w:left="0"/>
              <w:jc w:val="center"/>
              <w:rPr>
                <w:rFonts w:ascii="Trebuchet MS" w:hAnsi="Trebuchet MS" w:cs="Arial"/>
                <w:b/>
                <w:sz w:val="20"/>
              </w:rPr>
            </w:pPr>
            <w:r w:rsidRPr="00F75A8F">
              <w:rPr>
                <w:rFonts w:ascii="Trebuchet MS" w:hAnsi="Trebuchet MS" w:cs="Arial"/>
                <w:b/>
                <w:sz w:val="20"/>
              </w:rPr>
              <w:t>Description</w:t>
            </w:r>
          </w:p>
        </w:tc>
      </w:tr>
      <w:tr w:rsidR="0039294B" w:rsidRPr="00F75A8F" w:rsidTr="0039294B">
        <w:tc>
          <w:tcPr>
            <w:tcW w:w="720" w:type="dxa"/>
          </w:tcPr>
          <w:p w:rsidR="0039294B" w:rsidRPr="00F75A8F" w:rsidRDefault="0039294B" w:rsidP="0039294B">
            <w:pPr>
              <w:ind w:left="0"/>
              <w:jc w:val="center"/>
              <w:rPr>
                <w:rFonts w:ascii="Trebuchet MS" w:hAnsi="Trebuchet MS" w:cs="Arial"/>
                <w:sz w:val="20"/>
                <w:szCs w:val="20"/>
              </w:rPr>
            </w:pPr>
            <w:r w:rsidRPr="00DD34E4">
              <w:rPr>
                <w:rFonts w:ascii="Trebuchet MS" w:hAnsi="Trebuchet MS"/>
                <w:sz w:val="18"/>
                <w:szCs w:val="18"/>
                <w:lang w:val="fi-FI"/>
              </w:rPr>
              <w:fldChar w:fldCharType="begin">
                <w:ffData>
                  <w:name w:val="Check2"/>
                  <w:enabled/>
                  <w:calcOnExit w:val="0"/>
                  <w:checkBox>
                    <w:sizeAuto/>
                    <w:default w:val="0"/>
                  </w:checkBox>
                </w:ffData>
              </w:fldChar>
            </w:r>
            <w:r w:rsidRPr="00DD34E4">
              <w:rPr>
                <w:rFonts w:ascii="Trebuchet MS" w:hAnsi="Trebuchet MS"/>
                <w:sz w:val="18"/>
                <w:szCs w:val="18"/>
                <w:lang w:val="fi-FI"/>
              </w:rPr>
              <w:instrText xml:space="preserve"> FORMCHECKBOX </w:instrText>
            </w:r>
            <w:r w:rsidR="00E95F7C">
              <w:rPr>
                <w:rFonts w:ascii="Trebuchet MS" w:hAnsi="Trebuchet MS"/>
                <w:sz w:val="18"/>
                <w:szCs w:val="18"/>
                <w:lang w:val="fi-FI"/>
              </w:rPr>
            </w:r>
            <w:r w:rsidR="00E95F7C">
              <w:rPr>
                <w:rFonts w:ascii="Trebuchet MS" w:hAnsi="Trebuchet MS"/>
                <w:sz w:val="18"/>
                <w:szCs w:val="18"/>
                <w:lang w:val="fi-FI"/>
              </w:rPr>
              <w:fldChar w:fldCharType="separate"/>
            </w:r>
            <w:r w:rsidRPr="00DD34E4">
              <w:rPr>
                <w:rFonts w:ascii="Trebuchet MS" w:hAnsi="Trebuchet MS"/>
                <w:sz w:val="18"/>
                <w:szCs w:val="18"/>
                <w:lang w:val="fi-FI"/>
              </w:rPr>
              <w:fldChar w:fldCharType="end"/>
            </w:r>
          </w:p>
        </w:tc>
        <w:tc>
          <w:tcPr>
            <w:tcW w:w="2610" w:type="dxa"/>
            <w:tcMar>
              <w:top w:w="43" w:type="dxa"/>
              <w:left w:w="115" w:type="dxa"/>
              <w:bottom w:w="43" w:type="dxa"/>
              <w:right w:w="115" w:type="dxa"/>
            </w:tcMar>
          </w:tcPr>
          <w:p w:rsidR="0039294B" w:rsidRPr="00F75A8F" w:rsidRDefault="0039294B" w:rsidP="0039294B">
            <w:pPr>
              <w:ind w:left="0"/>
              <w:rPr>
                <w:rFonts w:ascii="Trebuchet MS" w:hAnsi="Trebuchet MS" w:cs="Arial"/>
                <w:sz w:val="20"/>
                <w:szCs w:val="20"/>
              </w:rPr>
            </w:pPr>
            <w:r w:rsidRPr="00F75A8F">
              <w:rPr>
                <w:rFonts w:ascii="Trebuchet MS" w:hAnsi="Trebuchet MS" w:cs="Arial"/>
                <w:sz w:val="20"/>
                <w:szCs w:val="20"/>
              </w:rPr>
              <w:t>Apache HTTP Server</w:t>
            </w:r>
          </w:p>
        </w:tc>
        <w:tc>
          <w:tcPr>
            <w:tcW w:w="5400" w:type="dxa"/>
            <w:tcMar>
              <w:top w:w="43" w:type="dxa"/>
              <w:left w:w="115" w:type="dxa"/>
              <w:bottom w:w="43" w:type="dxa"/>
              <w:right w:w="115" w:type="dxa"/>
            </w:tcMar>
          </w:tcPr>
          <w:p w:rsidR="0039294B" w:rsidRPr="00DD34E4" w:rsidRDefault="0039294B" w:rsidP="0039294B">
            <w:pPr>
              <w:ind w:left="0"/>
              <w:rPr>
                <w:rFonts w:ascii="Trebuchet MS" w:hAnsi="Trebuchet MS" w:cs="Arial"/>
                <w:sz w:val="20"/>
                <w:szCs w:val="20"/>
              </w:rPr>
            </w:pPr>
            <w:r w:rsidRPr="00DD34E4">
              <w:rPr>
                <w:rFonts w:ascii="Trebuchet MS" w:hAnsi="Trebuchet MS" w:cs="Arial"/>
                <w:sz w:val="20"/>
                <w:szCs w:val="20"/>
              </w:rPr>
              <w:t xml:space="preserve">Version: </w:t>
            </w:r>
          </w:p>
        </w:tc>
      </w:tr>
      <w:tr w:rsidR="0039294B" w:rsidRPr="00F75A8F" w:rsidTr="0039294B">
        <w:tc>
          <w:tcPr>
            <w:tcW w:w="720" w:type="dxa"/>
          </w:tcPr>
          <w:p w:rsidR="0039294B" w:rsidRPr="00F75A8F" w:rsidRDefault="0039294B" w:rsidP="0039294B">
            <w:pPr>
              <w:ind w:left="0"/>
              <w:jc w:val="center"/>
              <w:rPr>
                <w:rFonts w:ascii="Trebuchet MS" w:hAnsi="Trebuchet MS" w:cs="Arial"/>
                <w:sz w:val="20"/>
                <w:szCs w:val="20"/>
              </w:rPr>
            </w:pPr>
            <w:r w:rsidRPr="00DD34E4">
              <w:rPr>
                <w:rFonts w:ascii="Trebuchet MS" w:hAnsi="Trebuchet MS"/>
                <w:sz w:val="18"/>
                <w:szCs w:val="18"/>
                <w:lang w:val="fi-FI"/>
              </w:rPr>
              <w:fldChar w:fldCharType="begin">
                <w:ffData>
                  <w:name w:val="Check2"/>
                  <w:enabled/>
                  <w:calcOnExit w:val="0"/>
                  <w:checkBox>
                    <w:sizeAuto/>
                    <w:default w:val="0"/>
                  </w:checkBox>
                </w:ffData>
              </w:fldChar>
            </w:r>
            <w:r w:rsidRPr="00DD34E4">
              <w:rPr>
                <w:rFonts w:ascii="Trebuchet MS" w:hAnsi="Trebuchet MS"/>
                <w:sz w:val="18"/>
                <w:szCs w:val="18"/>
                <w:lang w:val="fi-FI"/>
              </w:rPr>
              <w:instrText xml:space="preserve"> FORMCHECKBOX </w:instrText>
            </w:r>
            <w:r w:rsidR="00E95F7C">
              <w:rPr>
                <w:rFonts w:ascii="Trebuchet MS" w:hAnsi="Trebuchet MS"/>
                <w:sz w:val="18"/>
                <w:szCs w:val="18"/>
                <w:lang w:val="fi-FI"/>
              </w:rPr>
            </w:r>
            <w:r w:rsidR="00E95F7C">
              <w:rPr>
                <w:rFonts w:ascii="Trebuchet MS" w:hAnsi="Trebuchet MS"/>
                <w:sz w:val="18"/>
                <w:szCs w:val="18"/>
                <w:lang w:val="fi-FI"/>
              </w:rPr>
              <w:fldChar w:fldCharType="separate"/>
            </w:r>
            <w:r w:rsidRPr="00DD34E4">
              <w:rPr>
                <w:rFonts w:ascii="Trebuchet MS" w:hAnsi="Trebuchet MS"/>
                <w:sz w:val="18"/>
                <w:szCs w:val="18"/>
                <w:lang w:val="fi-FI"/>
              </w:rPr>
              <w:fldChar w:fldCharType="end"/>
            </w:r>
          </w:p>
        </w:tc>
        <w:tc>
          <w:tcPr>
            <w:tcW w:w="2610" w:type="dxa"/>
            <w:tcMar>
              <w:top w:w="43" w:type="dxa"/>
              <w:left w:w="115" w:type="dxa"/>
              <w:bottom w:w="43" w:type="dxa"/>
              <w:right w:w="115" w:type="dxa"/>
            </w:tcMar>
          </w:tcPr>
          <w:p w:rsidR="0039294B" w:rsidRPr="00F75A8F" w:rsidRDefault="0039294B" w:rsidP="0039294B">
            <w:pPr>
              <w:ind w:left="0"/>
              <w:rPr>
                <w:rFonts w:ascii="Trebuchet MS" w:hAnsi="Trebuchet MS" w:cs="Arial"/>
                <w:sz w:val="20"/>
                <w:szCs w:val="20"/>
              </w:rPr>
            </w:pPr>
            <w:r w:rsidRPr="00F75A8F">
              <w:rPr>
                <w:rFonts w:ascii="Trebuchet MS" w:hAnsi="Trebuchet MS" w:cs="Arial"/>
                <w:sz w:val="20"/>
                <w:szCs w:val="20"/>
              </w:rPr>
              <w:t>Apache Tomcat</w:t>
            </w:r>
          </w:p>
        </w:tc>
        <w:tc>
          <w:tcPr>
            <w:tcW w:w="5400" w:type="dxa"/>
            <w:tcMar>
              <w:top w:w="43" w:type="dxa"/>
              <w:left w:w="115" w:type="dxa"/>
              <w:bottom w:w="43" w:type="dxa"/>
              <w:right w:w="115" w:type="dxa"/>
            </w:tcMar>
          </w:tcPr>
          <w:p w:rsidR="0039294B" w:rsidRPr="00DD34E4" w:rsidRDefault="0039294B" w:rsidP="0039294B">
            <w:pPr>
              <w:ind w:left="0"/>
              <w:rPr>
                <w:rFonts w:ascii="Trebuchet MS" w:hAnsi="Trebuchet MS" w:cs="Arial"/>
                <w:sz w:val="20"/>
                <w:szCs w:val="20"/>
              </w:rPr>
            </w:pPr>
            <w:r w:rsidRPr="00DD34E4">
              <w:rPr>
                <w:rFonts w:ascii="Trebuchet MS" w:hAnsi="Trebuchet MS" w:cs="Arial"/>
                <w:sz w:val="20"/>
                <w:szCs w:val="20"/>
              </w:rPr>
              <w:t>Version:</w:t>
            </w:r>
          </w:p>
        </w:tc>
      </w:tr>
      <w:tr w:rsidR="0039294B" w:rsidRPr="00F75A8F" w:rsidTr="0039294B">
        <w:tc>
          <w:tcPr>
            <w:tcW w:w="720" w:type="dxa"/>
          </w:tcPr>
          <w:p w:rsidR="0039294B" w:rsidRPr="00F75A8F" w:rsidRDefault="0039294B" w:rsidP="0039294B">
            <w:pPr>
              <w:ind w:left="0"/>
              <w:jc w:val="center"/>
              <w:rPr>
                <w:rFonts w:ascii="Trebuchet MS" w:hAnsi="Trebuchet MS" w:cs="Arial"/>
                <w:sz w:val="20"/>
                <w:szCs w:val="20"/>
              </w:rPr>
            </w:pPr>
            <w:r w:rsidRPr="00DD34E4">
              <w:rPr>
                <w:rFonts w:ascii="Trebuchet MS" w:hAnsi="Trebuchet MS"/>
                <w:sz w:val="18"/>
                <w:szCs w:val="18"/>
                <w:lang w:val="fi-FI"/>
              </w:rPr>
              <w:fldChar w:fldCharType="begin">
                <w:ffData>
                  <w:name w:val="Check2"/>
                  <w:enabled/>
                  <w:calcOnExit w:val="0"/>
                  <w:checkBox>
                    <w:sizeAuto/>
                    <w:default w:val="0"/>
                  </w:checkBox>
                </w:ffData>
              </w:fldChar>
            </w:r>
            <w:r w:rsidRPr="00DD34E4">
              <w:rPr>
                <w:rFonts w:ascii="Trebuchet MS" w:hAnsi="Trebuchet MS"/>
                <w:sz w:val="18"/>
                <w:szCs w:val="18"/>
                <w:lang w:val="fi-FI"/>
              </w:rPr>
              <w:instrText xml:space="preserve"> FORMCHECKBOX </w:instrText>
            </w:r>
            <w:r w:rsidR="00E95F7C">
              <w:rPr>
                <w:rFonts w:ascii="Trebuchet MS" w:hAnsi="Trebuchet MS"/>
                <w:sz w:val="18"/>
                <w:szCs w:val="18"/>
                <w:lang w:val="fi-FI"/>
              </w:rPr>
            </w:r>
            <w:r w:rsidR="00E95F7C">
              <w:rPr>
                <w:rFonts w:ascii="Trebuchet MS" w:hAnsi="Trebuchet MS"/>
                <w:sz w:val="18"/>
                <w:szCs w:val="18"/>
                <w:lang w:val="fi-FI"/>
              </w:rPr>
              <w:fldChar w:fldCharType="separate"/>
            </w:r>
            <w:r w:rsidRPr="00DD34E4">
              <w:rPr>
                <w:rFonts w:ascii="Trebuchet MS" w:hAnsi="Trebuchet MS"/>
                <w:sz w:val="18"/>
                <w:szCs w:val="18"/>
                <w:lang w:val="fi-FI"/>
              </w:rPr>
              <w:fldChar w:fldCharType="end"/>
            </w:r>
          </w:p>
        </w:tc>
        <w:tc>
          <w:tcPr>
            <w:tcW w:w="2610" w:type="dxa"/>
            <w:tcMar>
              <w:top w:w="43" w:type="dxa"/>
              <w:left w:w="115" w:type="dxa"/>
              <w:bottom w:w="43" w:type="dxa"/>
              <w:right w:w="115" w:type="dxa"/>
            </w:tcMar>
          </w:tcPr>
          <w:p w:rsidR="0039294B" w:rsidRPr="00F75A8F" w:rsidRDefault="0039294B" w:rsidP="0039294B">
            <w:pPr>
              <w:ind w:left="0"/>
              <w:rPr>
                <w:rFonts w:ascii="Trebuchet MS" w:hAnsi="Trebuchet MS" w:cs="Arial"/>
                <w:sz w:val="20"/>
                <w:szCs w:val="20"/>
              </w:rPr>
            </w:pPr>
            <w:r w:rsidRPr="00F75A8F">
              <w:rPr>
                <w:rFonts w:ascii="Trebuchet MS" w:hAnsi="Trebuchet MS" w:cs="Arial"/>
                <w:sz w:val="20"/>
                <w:szCs w:val="20"/>
              </w:rPr>
              <w:t xml:space="preserve">IIS </w:t>
            </w:r>
          </w:p>
        </w:tc>
        <w:tc>
          <w:tcPr>
            <w:tcW w:w="5400" w:type="dxa"/>
            <w:tcMar>
              <w:top w:w="43" w:type="dxa"/>
              <w:left w:w="115" w:type="dxa"/>
              <w:bottom w:w="43" w:type="dxa"/>
              <w:right w:w="115" w:type="dxa"/>
            </w:tcMar>
          </w:tcPr>
          <w:p w:rsidR="0039294B" w:rsidRPr="00DD34E4" w:rsidRDefault="0039294B" w:rsidP="0039294B">
            <w:pPr>
              <w:ind w:left="0"/>
              <w:rPr>
                <w:rFonts w:ascii="Trebuchet MS" w:hAnsi="Trebuchet MS" w:cs="Arial"/>
                <w:sz w:val="20"/>
                <w:szCs w:val="20"/>
              </w:rPr>
            </w:pPr>
            <w:r w:rsidRPr="00DD34E4">
              <w:rPr>
                <w:rFonts w:ascii="Trebuchet MS" w:hAnsi="Trebuchet MS" w:cs="Arial"/>
                <w:sz w:val="20"/>
                <w:szCs w:val="20"/>
              </w:rPr>
              <w:t>Version:</w:t>
            </w:r>
          </w:p>
        </w:tc>
      </w:tr>
      <w:tr w:rsidR="0039294B" w:rsidRPr="00F75A8F" w:rsidTr="0039294B">
        <w:tc>
          <w:tcPr>
            <w:tcW w:w="720" w:type="dxa"/>
          </w:tcPr>
          <w:p w:rsidR="0039294B" w:rsidRPr="00F75A8F" w:rsidRDefault="0039294B" w:rsidP="0039294B">
            <w:pPr>
              <w:ind w:left="0"/>
              <w:jc w:val="center"/>
              <w:rPr>
                <w:rFonts w:ascii="Trebuchet MS" w:hAnsi="Trebuchet MS" w:cs="Arial"/>
                <w:sz w:val="20"/>
                <w:szCs w:val="20"/>
              </w:rPr>
            </w:pPr>
            <w:r w:rsidRPr="00DD34E4">
              <w:rPr>
                <w:rFonts w:ascii="Trebuchet MS" w:hAnsi="Trebuchet MS"/>
                <w:sz w:val="18"/>
                <w:szCs w:val="18"/>
                <w:lang w:val="fi-FI"/>
              </w:rPr>
              <w:fldChar w:fldCharType="begin">
                <w:ffData>
                  <w:name w:val="Check2"/>
                  <w:enabled/>
                  <w:calcOnExit w:val="0"/>
                  <w:checkBox>
                    <w:sizeAuto/>
                    <w:default w:val="0"/>
                  </w:checkBox>
                </w:ffData>
              </w:fldChar>
            </w:r>
            <w:r w:rsidRPr="00DD34E4">
              <w:rPr>
                <w:rFonts w:ascii="Trebuchet MS" w:hAnsi="Trebuchet MS"/>
                <w:sz w:val="18"/>
                <w:szCs w:val="18"/>
                <w:lang w:val="fi-FI"/>
              </w:rPr>
              <w:instrText xml:space="preserve"> FORMCHECKBOX </w:instrText>
            </w:r>
            <w:r w:rsidR="00E95F7C">
              <w:rPr>
                <w:rFonts w:ascii="Trebuchet MS" w:hAnsi="Trebuchet MS"/>
                <w:sz w:val="18"/>
                <w:szCs w:val="18"/>
                <w:lang w:val="fi-FI"/>
              </w:rPr>
            </w:r>
            <w:r w:rsidR="00E95F7C">
              <w:rPr>
                <w:rFonts w:ascii="Trebuchet MS" w:hAnsi="Trebuchet MS"/>
                <w:sz w:val="18"/>
                <w:szCs w:val="18"/>
                <w:lang w:val="fi-FI"/>
              </w:rPr>
              <w:fldChar w:fldCharType="separate"/>
            </w:r>
            <w:r w:rsidRPr="00DD34E4">
              <w:rPr>
                <w:rFonts w:ascii="Trebuchet MS" w:hAnsi="Trebuchet MS"/>
                <w:sz w:val="18"/>
                <w:szCs w:val="18"/>
                <w:lang w:val="fi-FI"/>
              </w:rPr>
              <w:fldChar w:fldCharType="end"/>
            </w:r>
          </w:p>
        </w:tc>
        <w:tc>
          <w:tcPr>
            <w:tcW w:w="2610" w:type="dxa"/>
            <w:tcMar>
              <w:top w:w="43" w:type="dxa"/>
              <w:left w:w="115" w:type="dxa"/>
              <w:bottom w:w="43" w:type="dxa"/>
              <w:right w:w="115" w:type="dxa"/>
            </w:tcMar>
          </w:tcPr>
          <w:p w:rsidR="0039294B" w:rsidRPr="00F75A8F" w:rsidRDefault="0039294B" w:rsidP="0039294B">
            <w:pPr>
              <w:ind w:left="0"/>
              <w:rPr>
                <w:rFonts w:ascii="Trebuchet MS" w:hAnsi="Trebuchet MS" w:cs="Arial"/>
                <w:sz w:val="20"/>
                <w:szCs w:val="20"/>
              </w:rPr>
            </w:pPr>
            <w:r w:rsidRPr="00F75A8F">
              <w:rPr>
                <w:rFonts w:ascii="Trebuchet MS" w:hAnsi="Trebuchet MS" w:cs="Arial"/>
                <w:sz w:val="20"/>
                <w:szCs w:val="20"/>
              </w:rPr>
              <w:t xml:space="preserve">Cluster </w:t>
            </w:r>
          </w:p>
        </w:tc>
        <w:tc>
          <w:tcPr>
            <w:tcW w:w="5400" w:type="dxa"/>
            <w:tcMar>
              <w:top w:w="43" w:type="dxa"/>
              <w:left w:w="115" w:type="dxa"/>
              <w:bottom w:w="43" w:type="dxa"/>
              <w:right w:w="115" w:type="dxa"/>
            </w:tcMar>
          </w:tcPr>
          <w:p w:rsidR="0039294B" w:rsidRPr="00DD34E4" w:rsidRDefault="0039294B" w:rsidP="0039294B">
            <w:pPr>
              <w:rPr>
                <w:rFonts w:ascii="Trebuchet MS" w:hAnsi="Trebuchet MS" w:cs="Arial"/>
                <w:sz w:val="20"/>
                <w:szCs w:val="20"/>
              </w:rPr>
            </w:pPr>
          </w:p>
        </w:tc>
      </w:tr>
    </w:tbl>
    <w:p w:rsidR="0039294B" w:rsidRDefault="0039294B" w:rsidP="0039294B">
      <w:pPr>
        <w:ind w:left="360"/>
        <w:rPr>
          <w:rStyle w:val="IntenseEmphasis"/>
          <w:rFonts w:ascii="Trebuchet MS" w:hAnsi="Trebuchet MS"/>
          <w:color w:val="auto"/>
          <w:lang w:val="de-DE"/>
        </w:rPr>
      </w:pPr>
    </w:p>
    <w:p w:rsidR="00393F7A" w:rsidRPr="00F75A8F" w:rsidRDefault="00393F7A" w:rsidP="0039294B">
      <w:pPr>
        <w:ind w:left="360"/>
        <w:rPr>
          <w:rStyle w:val="IntenseEmphasis"/>
          <w:rFonts w:ascii="Trebuchet MS" w:hAnsi="Trebuchet MS"/>
          <w:color w:val="auto"/>
          <w:lang w:val="de-DE"/>
        </w:rPr>
      </w:pPr>
    </w:p>
    <w:p w:rsidR="0039294B" w:rsidRPr="00BE32C3" w:rsidRDefault="0039294B" w:rsidP="0039294B">
      <w:pPr>
        <w:pStyle w:val="Heading2"/>
        <w:rPr>
          <w:rFonts w:ascii="Trebuchet MS" w:hAnsi="Trebuchet MS"/>
          <w:caps w:val="0"/>
          <w:sz w:val="20"/>
          <w:szCs w:val="20"/>
        </w:rPr>
      </w:pPr>
      <w:bookmarkStart w:id="1011" w:name="_Toc437774439"/>
      <w:bookmarkStart w:id="1012" w:name="_Toc440541272"/>
      <w:r w:rsidRPr="00BE32C3">
        <w:rPr>
          <w:rFonts w:ascii="Trebuchet MS" w:hAnsi="Trebuchet MS"/>
          <w:caps w:val="0"/>
          <w:sz w:val="20"/>
          <w:szCs w:val="20"/>
        </w:rPr>
        <w:t xml:space="preserve">SPESIFIKASI APPLICATION </w:t>
      </w:r>
      <w:r>
        <w:rPr>
          <w:rFonts w:ascii="Trebuchet MS" w:hAnsi="Trebuchet MS"/>
          <w:caps w:val="0"/>
          <w:sz w:val="20"/>
          <w:szCs w:val="20"/>
        </w:rPr>
        <w:t>S</w:t>
      </w:r>
      <w:r w:rsidRPr="00BE32C3">
        <w:rPr>
          <w:rFonts w:ascii="Trebuchet MS" w:hAnsi="Trebuchet MS"/>
          <w:caps w:val="0"/>
          <w:sz w:val="20"/>
          <w:szCs w:val="20"/>
        </w:rPr>
        <w:t>ERVER</w:t>
      </w:r>
      <w:bookmarkEnd w:id="1011"/>
      <w:bookmarkEnd w:id="1012"/>
    </w:p>
    <w:tbl>
      <w:tblPr>
        <w:tblStyle w:val="TableGrid"/>
        <w:tblW w:w="8730" w:type="dxa"/>
        <w:tblInd w:w="648" w:type="dxa"/>
        <w:tblLook w:val="01E0" w:firstRow="1" w:lastRow="1" w:firstColumn="1" w:lastColumn="1" w:noHBand="0" w:noVBand="0"/>
      </w:tblPr>
      <w:tblGrid>
        <w:gridCol w:w="720"/>
        <w:gridCol w:w="2610"/>
        <w:gridCol w:w="5400"/>
      </w:tblGrid>
      <w:tr w:rsidR="0039294B" w:rsidRPr="00F75A8F" w:rsidTr="0039294B">
        <w:trPr>
          <w:trHeight w:val="288"/>
        </w:trPr>
        <w:tc>
          <w:tcPr>
            <w:tcW w:w="720" w:type="dxa"/>
            <w:tcBorders>
              <w:bottom w:val="single" w:sz="4" w:space="0" w:color="auto"/>
            </w:tcBorders>
            <w:shd w:val="clear" w:color="auto" w:fill="EEECE1" w:themeFill="background2"/>
            <w:vAlign w:val="center"/>
          </w:tcPr>
          <w:p w:rsidR="0039294B" w:rsidRPr="00F75A8F" w:rsidRDefault="0039294B" w:rsidP="0039294B">
            <w:pPr>
              <w:spacing w:before="0" w:after="0"/>
              <w:ind w:left="78"/>
              <w:jc w:val="center"/>
              <w:rPr>
                <w:rFonts w:ascii="Trebuchet MS" w:hAnsi="Trebuchet MS" w:cs="Arial"/>
                <w:b/>
                <w:sz w:val="20"/>
              </w:rPr>
            </w:pPr>
            <w:r>
              <w:rPr>
                <w:rFonts w:ascii="Trebuchet MS" w:hAnsi="Trebuchet MS" w:cs="Arial"/>
                <w:b/>
                <w:sz w:val="20"/>
              </w:rPr>
              <w:t>Opsi</w:t>
            </w:r>
          </w:p>
        </w:tc>
        <w:tc>
          <w:tcPr>
            <w:tcW w:w="2610" w:type="dxa"/>
            <w:tcBorders>
              <w:bottom w:val="single" w:sz="4" w:space="0" w:color="auto"/>
            </w:tcBorders>
            <w:shd w:val="clear" w:color="auto" w:fill="EEECE1" w:themeFill="background2"/>
            <w:tcMar>
              <w:top w:w="43" w:type="dxa"/>
              <w:left w:w="115" w:type="dxa"/>
              <w:bottom w:w="43" w:type="dxa"/>
              <w:right w:w="115" w:type="dxa"/>
            </w:tcMar>
            <w:vAlign w:val="center"/>
          </w:tcPr>
          <w:p w:rsidR="0039294B" w:rsidRPr="00F75A8F" w:rsidRDefault="0039294B" w:rsidP="0039294B">
            <w:pPr>
              <w:spacing w:before="0" w:after="0"/>
              <w:ind w:left="0"/>
              <w:jc w:val="center"/>
              <w:rPr>
                <w:rFonts w:ascii="Trebuchet MS" w:hAnsi="Trebuchet MS" w:cs="Arial"/>
                <w:b/>
                <w:sz w:val="20"/>
              </w:rPr>
            </w:pPr>
            <w:r w:rsidRPr="00F75A8F">
              <w:rPr>
                <w:rFonts w:ascii="Trebuchet MS" w:hAnsi="Trebuchet MS" w:cs="Arial"/>
                <w:b/>
                <w:sz w:val="20"/>
                <w:szCs w:val="20"/>
              </w:rPr>
              <w:t>Application Server</w:t>
            </w:r>
          </w:p>
        </w:tc>
        <w:tc>
          <w:tcPr>
            <w:tcW w:w="5400" w:type="dxa"/>
            <w:shd w:val="clear" w:color="auto" w:fill="EEECE1" w:themeFill="background2"/>
            <w:tcMar>
              <w:top w:w="43" w:type="dxa"/>
              <w:left w:w="115" w:type="dxa"/>
              <w:bottom w:w="43" w:type="dxa"/>
              <w:right w:w="115" w:type="dxa"/>
            </w:tcMar>
            <w:vAlign w:val="center"/>
          </w:tcPr>
          <w:p w:rsidR="0039294B" w:rsidRPr="00F75A8F" w:rsidRDefault="0039294B" w:rsidP="0039294B">
            <w:pPr>
              <w:spacing w:before="0" w:after="0"/>
              <w:ind w:left="0"/>
              <w:jc w:val="center"/>
              <w:rPr>
                <w:rFonts w:ascii="Trebuchet MS" w:hAnsi="Trebuchet MS" w:cs="Arial"/>
                <w:b/>
                <w:sz w:val="20"/>
              </w:rPr>
            </w:pPr>
            <w:r w:rsidRPr="00F75A8F">
              <w:rPr>
                <w:rFonts w:ascii="Trebuchet MS" w:hAnsi="Trebuchet MS" w:cs="Arial"/>
                <w:b/>
                <w:sz w:val="20"/>
              </w:rPr>
              <w:t>Description</w:t>
            </w:r>
          </w:p>
        </w:tc>
      </w:tr>
      <w:tr w:rsidR="0039294B" w:rsidRPr="00F75A8F" w:rsidTr="0039294B">
        <w:tc>
          <w:tcPr>
            <w:tcW w:w="720" w:type="dxa"/>
          </w:tcPr>
          <w:p w:rsidR="0039294B" w:rsidRPr="00F75A8F" w:rsidRDefault="0039294B" w:rsidP="0039294B">
            <w:pPr>
              <w:ind w:left="0"/>
              <w:jc w:val="center"/>
              <w:rPr>
                <w:rFonts w:ascii="Trebuchet MS" w:hAnsi="Trebuchet MS" w:cs="Arial"/>
                <w:sz w:val="20"/>
                <w:szCs w:val="20"/>
              </w:rPr>
            </w:pPr>
            <w:r w:rsidRPr="00DD34E4">
              <w:rPr>
                <w:rFonts w:ascii="Trebuchet MS" w:hAnsi="Trebuchet MS"/>
                <w:sz w:val="18"/>
                <w:szCs w:val="18"/>
                <w:lang w:val="fi-FI"/>
              </w:rPr>
              <w:fldChar w:fldCharType="begin">
                <w:ffData>
                  <w:name w:val="Check2"/>
                  <w:enabled/>
                  <w:calcOnExit w:val="0"/>
                  <w:checkBox>
                    <w:sizeAuto/>
                    <w:default w:val="0"/>
                  </w:checkBox>
                </w:ffData>
              </w:fldChar>
            </w:r>
            <w:r w:rsidRPr="00DD34E4">
              <w:rPr>
                <w:rFonts w:ascii="Trebuchet MS" w:hAnsi="Trebuchet MS"/>
                <w:sz w:val="18"/>
                <w:szCs w:val="18"/>
                <w:lang w:val="fi-FI"/>
              </w:rPr>
              <w:instrText xml:space="preserve"> FORMCHECKBOX </w:instrText>
            </w:r>
            <w:r w:rsidR="00E95F7C">
              <w:rPr>
                <w:rFonts w:ascii="Trebuchet MS" w:hAnsi="Trebuchet MS"/>
                <w:sz w:val="18"/>
                <w:szCs w:val="18"/>
                <w:lang w:val="fi-FI"/>
              </w:rPr>
            </w:r>
            <w:r w:rsidR="00E95F7C">
              <w:rPr>
                <w:rFonts w:ascii="Trebuchet MS" w:hAnsi="Trebuchet MS"/>
                <w:sz w:val="18"/>
                <w:szCs w:val="18"/>
                <w:lang w:val="fi-FI"/>
              </w:rPr>
              <w:fldChar w:fldCharType="separate"/>
            </w:r>
            <w:r w:rsidRPr="00DD34E4">
              <w:rPr>
                <w:rFonts w:ascii="Trebuchet MS" w:hAnsi="Trebuchet MS"/>
                <w:sz w:val="18"/>
                <w:szCs w:val="18"/>
                <w:lang w:val="fi-FI"/>
              </w:rPr>
              <w:fldChar w:fldCharType="end"/>
            </w:r>
          </w:p>
        </w:tc>
        <w:tc>
          <w:tcPr>
            <w:tcW w:w="2610" w:type="dxa"/>
            <w:tcMar>
              <w:top w:w="43" w:type="dxa"/>
              <w:left w:w="115" w:type="dxa"/>
              <w:bottom w:w="43" w:type="dxa"/>
              <w:right w:w="115" w:type="dxa"/>
            </w:tcMar>
          </w:tcPr>
          <w:p w:rsidR="0039294B" w:rsidRPr="00F75A8F" w:rsidRDefault="0039294B" w:rsidP="0039294B">
            <w:pPr>
              <w:ind w:left="0"/>
              <w:rPr>
                <w:rFonts w:ascii="Trebuchet MS" w:hAnsi="Trebuchet MS" w:cs="Arial"/>
                <w:sz w:val="20"/>
              </w:rPr>
            </w:pPr>
            <w:r w:rsidRPr="00F75A8F">
              <w:rPr>
                <w:rFonts w:ascii="Trebuchet MS" w:hAnsi="Trebuchet MS" w:cs="Arial"/>
                <w:sz w:val="20"/>
              </w:rPr>
              <w:t xml:space="preserve">GlassFish </w:t>
            </w:r>
          </w:p>
        </w:tc>
        <w:tc>
          <w:tcPr>
            <w:tcW w:w="5400" w:type="dxa"/>
            <w:tcMar>
              <w:top w:w="43" w:type="dxa"/>
              <w:left w:w="115" w:type="dxa"/>
              <w:bottom w:w="43" w:type="dxa"/>
              <w:right w:w="115" w:type="dxa"/>
            </w:tcMar>
          </w:tcPr>
          <w:p w:rsidR="0039294B" w:rsidRPr="00DD34E4" w:rsidRDefault="0039294B" w:rsidP="0039294B">
            <w:pPr>
              <w:ind w:left="0"/>
              <w:rPr>
                <w:rFonts w:ascii="Trebuchet MS" w:hAnsi="Trebuchet MS" w:cs="Arial"/>
                <w:sz w:val="20"/>
                <w:szCs w:val="20"/>
              </w:rPr>
            </w:pPr>
            <w:r w:rsidRPr="00DD34E4">
              <w:rPr>
                <w:rFonts w:ascii="Trebuchet MS" w:hAnsi="Trebuchet MS" w:cs="Arial"/>
                <w:sz w:val="20"/>
                <w:szCs w:val="20"/>
              </w:rPr>
              <w:t xml:space="preserve">Version: </w:t>
            </w:r>
          </w:p>
        </w:tc>
      </w:tr>
      <w:tr w:rsidR="0039294B" w:rsidRPr="00F75A8F" w:rsidTr="0039294B">
        <w:tc>
          <w:tcPr>
            <w:tcW w:w="720" w:type="dxa"/>
          </w:tcPr>
          <w:p w:rsidR="0039294B" w:rsidRPr="00F75A8F" w:rsidRDefault="0039294B" w:rsidP="0039294B">
            <w:pPr>
              <w:ind w:left="0"/>
              <w:jc w:val="center"/>
              <w:rPr>
                <w:rFonts w:ascii="Trebuchet MS" w:hAnsi="Trebuchet MS" w:cs="Arial"/>
                <w:sz w:val="20"/>
                <w:szCs w:val="20"/>
              </w:rPr>
            </w:pPr>
            <w:r w:rsidRPr="00DD34E4">
              <w:rPr>
                <w:rFonts w:ascii="Trebuchet MS" w:hAnsi="Trebuchet MS"/>
                <w:sz w:val="18"/>
                <w:szCs w:val="18"/>
                <w:lang w:val="fi-FI"/>
              </w:rPr>
              <w:fldChar w:fldCharType="begin">
                <w:ffData>
                  <w:name w:val="Check2"/>
                  <w:enabled/>
                  <w:calcOnExit w:val="0"/>
                  <w:checkBox>
                    <w:sizeAuto/>
                    <w:default w:val="0"/>
                  </w:checkBox>
                </w:ffData>
              </w:fldChar>
            </w:r>
            <w:r w:rsidRPr="00DD34E4">
              <w:rPr>
                <w:rFonts w:ascii="Trebuchet MS" w:hAnsi="Trebuchet MS"/>
                <w:sz w:val="18"/>
                <w:szCs w:val="18"/>
                <w:lang w:val="fi-FI"/>
              </w:rPr>
              <w:instrText xml:space="preserve"> FORMCHECKBOX </w:instrText>
            </w:r>
            <w:r w:rsidR="00E95F7C">
              <w:rPr>
                <w:rFonts w:ascii="Trebuchet MS" w:hAnsi="Trebuchet MS"/>
                <w:sz w:val="18"/>
                <w:szCs w:val="18"/>
                <w:lang w:val="fi-FI"/>
              </w:rPr>
            </w:r>
            <w:r w:rsidR="00E95F7C">
              <w:rPr>
                <w:rFonts w:ascii="Trebuchet MS" w:hAnsi="Trebuchet MS"/>
                <w:sz w:val="18"/>
                <w:szCs w:val="18"/>
                <w:lang w:val="fi-FI"/>
              </w:rPr>
              <w:fldChar w:fldCharType="separate"/>
            </w:r>
            <w:r w:rsidRPr="00DD34E4">
              <w:rPr>
                <w:rFonts w:ascii="Trebuchet MS" w:hAnsi="Trebuchet MS"/>
                <w:sz w:val="18"/>
                <w:szCs w:val="18"/>
                <w:lang w:val="fi-FI"/>
              </w:rPr>
              <w:fldChar w:fldCharType="end"/>
            </w:r>
          </w:p>
        </w:tc>
        <w:tc>
          <w:tcPr>
            <w:tcW w:w="2610" w:type="dxa"/>
            <w:tcMar>
              <w:top w:w="43" w:type="dxa"/>
              <w:left w:w="115" w:type="dxa"/>
              <w:bottom w:w="43" w:type="dxa"/>
              <w:right w:w="115" w:type="dxa"/>
            </w:tcMar>
          </w:tcPr>
          <w:p w:rsidR="0039294B" w:rsidRPr="00F75A8F" w:rsidRDefault="0039294B" w:rsidP="0039294B">
            <w:pPr>
              <w:ind w:left="0"/>
              <w:rPr>
                <w:rFonts w:ascii="Trebuchet MS" w:hAnsi="Trebuchet MS" w:cs="Arial"/>
                <w:sz w:val="20"/>
              </w:rPr>
            </w:pPr>
            <w:r w:rsidRPr="00F75A8F">
              <w:rPr>
                <w:rFonts w:ascii="Trebuchet MS" w:hAnsi="Trebuchet MS" w:cs="Arial"/>
                <w:sz w:val="20"/>
              </w:rPr>
              <w:t xml:space="preserve">Oracle BEA Web Logic </w:t>
            </w:r>
          </w:p>
        </w:tc>
        <w:tc>
          <w:tcPr>
            <w:tcW w:w="5400" w:type="dxa"/>
            <w:tcMar>
              <w:top w:w="43" w:type="dxa"/>
              <w:left w:w="115" w:type="dxa"/>
              <w:bottom w:w="43" w:type="dxa"/>
              <w:right w:w="115" w:type="dxa"/>
            </w:tcMar>
          </w:tcPr>
          <w:p w:rsidR="0039294B" w:rsidRPr="00DD34E4" w:rsidRDefault="0039294B" w:rsidP="0039294B">
            <w:pPr>
              <w:ind w:left="0"/>
              <w:rPr>
                <w:rFonts w:ascii="Trebuchet MS" w:hAnsi="Trebuchet MS" w:cs="Arial"/>
                <w:sz w:val="20"/>
                <w:szCs w:val="20"/>
              </w:rPr>
            </w:pPr>
            <w:r w:rsidRPr="00DD34E4">
              <w:rPr>
                <w:rFonts w:ascii="Trebuchet MS" w:hAnsi="Trebuchet MS" w:cs="Arial"/>
                <w:sz w:val="20"/>
                <w:szCs w:val="20"/>
              </w:rPr>
              <w:t>Version:</w:t>
            </w:r>
          </w:p>
        </w:tc>
      </w:tr>
      <w:tr w:rsidR="0039294B" w:rsidRPr="00F75A8F" w:rsidTr="0039294B">
        <w:tc>
          <w:tcPr>
            <w:tcW w:w="720" w:type="dxa"/>
          </w:tcPr>
          <w:p w:rsidR="0039294B" w:rsidRPr="00F75A8F" w:rsidRDefault="0039294B" w:rsidP="0039294B">
            <w:pPr>
              <w:ind w:left="0"/>
              <w:jc w:val="center"/>
              <w:rPr>
                <w:rFonts w:ascii="Trebuchet MS" w:hAnsi="Trebuchet MS" w:cs="Arial"/>
                <w:sz w:val="20"/>
                <w:szCs w:val="20"/>
              </w:rPr>
            </w:pPr>
            <w:r w:rsidRPr="00DD34E4">
              <w:rPr>
                <w:rFonts w:ascii="Trebuchet MS" w:hAnsi="Trebuchet MS"/>
                <w:sz w:val="18"/>
                <w:szCs w:val="18"/>
                <w:lang w:val="fi-FI"/>
              </w:rPr>
              <w:fldChar w:fldCharType="begin">
                <w:ffData>
                  <w:name w:val="Check2"/>
                  <w:enabled/>
                  <w:calcOnExit w:val="0"/>
                  <w:checkBox>
                    <w:sizeAuto/>
                    <w:default w:val="0"/>
                  </w:checkBox>
                </w:ffData>
              </w:fldChar>
            </w:r>
            <w:r w:rsidRPr="00DD34E4">
              <w:rPr>
                <w:rFonts w:ascii="Trebuchet MS" w:hAnsi="Trebuchet MS"/>
                <w:sz w:val="18"/>
                <w:szCs w:val="18"/>
                <w:lang w:val="fi-FI"/>
              </w:rPr>
              <w:instrText xml:space="preserve"> FORMCHECKBOX </w:instrText>
            </w:r>
            <w:r w:rsidR="00E95F7C">
              <w:rPr>
                <w:rFonts w:ascii="Trebuchet MS" w:hAnsi="Trebuchet MS"/>
                <w:sz w:val="18"/>
                <w:szCs w:val="18"/>
                <w:lang w:val="fi-FI"/>
              </w:rPr>
            </w:r>
            <w:r w:rsidR="00E95F7C">
              <w:rPr>
                <w:rFonts w:ascii="Trebuchet MS" w:hAnsi="Trebuchet MS"/>
                <w:sz w:val="18"/>
                <w:szCs w:val="18"/>
                <w:lang w:val="fi-FI"/>
              </w:rPr>
              <w:fldChar w:fldCharType="separate"/>
            </w:r>
            <w:r w:rsidRPr="00DD34E4">
              <w:rPr>
                <w:rFonts w:ascii="Trebuchet MS" w:hAnsi="Trebuchet MS"/>
                <w:sz w:val="18"/>
                <w:szCs w:val="18"/>
                <w:lang w:val="fi-FI"/>
              </w:rPr>
              <w:fldChar w:fldCharType="end"/>
            </w:r>
          </w:p>
        </w:tc>
        <w:tc>
          <w:tcPr>
            <w:tcW w:w="2610" w:type="dxa"/>
            <w:tcMar>
              <w:top w:w="43" w:type="dxa"/>
              <w:left w:w="115" w:type="dxa"/>
              <w:bottom w:w="43" w:type="dxa"/>
              <w:right w:w="115" w:type="dxa"/>
            </w:tcMar>
          </w:tcPr>
          <w:p w:rsidR="0039294B" w:rsidRPr="00F75A8F" w:rsidRDefault="0039294B" w:rsidP="0039294B">
            <w:pPr>
              <w:ind w:left="0"/>
              <w:rPr>
                <w:rFonts w:ascii="Trebuchet MS" w:hAnsi="Trebuchet MS" w:cs="Arial"/>
                <w:sz w:val="20"/>
              </w:rPr>
            </w:pPr>
            <w:r w:rsidRPr="00F75A8F">
              <w:rPr>
                <w:rFonts w:ascii="Trebuchet MS" w:hAnsi="Trebuchet MS" w:cs="Arial"/>
                <w:sz w:val="20"/>
              </w:rPr>
              <w:t>Cluster</w:t>
            </w:r>
          </w:p>
        </w:tc>
        <w:tc>
          <w:tcPr>
            <w:tcW w:w="5400" w:type="dxa"/>
            <w:tcMar>
              <w:top w:w="43" w:type="dxa"/>
              <w:left w:w="115" w:type="dxa"/>
              <w:bottom w:w="43" w:type="dxa"/>
              <w:right w:w="115" w:type="dxa"/>
            </w:tcMar>
          </w:tcPr>
          <w:p w:rsidR="0039294B" w:rsidRPr="00DD34E4" w:rsidRDefault="0039294B" w:rsidP="0039294B">
            <w:pPr>
              <w:ind w:left="0"/>
              <w:rPr>
                <w:rFonts w:ascii="Trebuchet MS" w:hAnsi="Trebuchet MS" w:cs="Arial"/>
                <w:sz w:val="20"/>
                <w:szCs w:val="20"/>
              </w:rPr>
            </w:pPr>
          </w:p>
        </w:tc>
      </w:tr>
    </w:tbl>
    <w:p w:rsidR="0039294B" w:rsidRPr="00F75A8F" w:rsidRDefault="0039294B" w:rsidP="0039294B">
      <w:pPr>
        <w:ind w:left="360"/>
        <w:rPr>
          <w:rStyle w:val="IntenseEmphasis"/>
          <w:rFonts w:ascii="Trebuchet MS" w:hAnsi="Trebuchet MS"/>
          <w:color w:val="auto"/>
          <w:lang w:val="de-DE"/>
        </w:rPr>
      </w:pPr>
    </w:p>
    <w:p w:rsidR="0039294B" w:rsidRPr="00F75A8F" w:rsidRDefault="0039294B" w:rsidP="0039294B">
      <w:pPr>
        <w:ind w:left="360"/>
        <w:rPr>
          <w:rStyle w:val="IntenseEmphasis"/>
          <w:rFonts w:ascii="Trebuchet MS" w:hAnsi="Trebuchet MS"/>
          <w:color w:val="auto"/>
          <w:lang w:val="de-DE"/>
        </w:rPr>
      </w:pPr>
    </w:p>
    <w:p w:rsidR="0039294B" w:rsidRPr="00F75A8F" w:rsidRDefault="0039294B" w:rsidP="0039294B">
      <w:pPr>
        <w:ind w:left="360"/>
        <w:rPr>
          <w:rStyle w:val="IntenseEmphasis"/>
          <w:rFonts w:ascii="Trebuchet MS" w:hAnsi="Trebuchet MS"/>
          <w:color w:val="auto"/>
          <w:lang w:val="de-DE"/>
        </w:rPr>
      </w:pPr>
    </w:p>
    <w:p w:rsidR="0039294B" w:rsidRPr="00BE32C3" w:rsidRDefault="0039294B" w:rsidP="0039294B">
      <w:pPr>
        <w:pStyle w:val="Heading2"/>
        <w:rPr>
          <w:rFonts w:ascii="Trebuchet MS" w:hAnsi="Trebuchet MS"/>
          <w:caps w:val="0"/>
          <w:sz w:val="20"/>
          <w:szCs w:val="20"/>
        </w:rPr>
      </w:pPr>
      <w:bookmarkStart w:id="1013" w:name="_Toc437774440"/>
      <w:bookmarkStart w:id="1014" w:name="_Toc440541273"/>
      <w:r w:rsidRPr="00BE32C3">
        <w:rPr>
          <w:rFonts w:ascii="Trebuchet MS" w:hAnsi="Trebuchet MS"/>
          <w:caps w:val="0"/>
          <w:sz w:val="20"/>
          <w:szCs w:val="20"/>
        </w:rPr>
        <w:t>SPESIFIKASI SERVER SIDE PROGRAMMING/SCRIPTING</w:t>
      </w:r>
      <w:bookmarkEnd w:id="1013"/>
      <w:bookmarkEnd w:id="1014"/>
    </w:p>
    <w:tbl>
      <w:tblPr>
        <w:tblStyle w:val="TableGrid"/>
        <w:tblW w:w="8730" w:type="dxa"/>
        <w:tblInd w:w="648" w:type="dxa"/>
        <w:tblLook w:val="01E0" w:firstRow="1" w:lastRow="1" w:firstColumn="1" w:lastColumn="1" w:noHBand="0" w:noVBand="0"/>
      </w:tblPr>
      <w:tblGrid>
        <w:gridCol w:w="720"/>
        <w:gridCol w:w="2610"/>
        <w:gridCol w:w="5400"/>
      </w:tblGrid>
      <w:tr w:rsidR="0039294B" w:rsidRPr="00F75A8F" w:rsidTr="0039294B">
        <w:trPr>
          <w:trHeight w:val="288"/>
        </w:trPr>
        <w:tc>
          <w:tcPr>
            <w:tcW w:w="720" w:type="dxa"/>
            <w:tcBorders>
              <w:bottom w:val="single" w:sz="4" w:space="0" w:color="auto"/>
            </w:tcBorders>
            <w:shd w:val="clear" w:color="auto" w:fill="EEECE1" w:themeFill="background2"/>
            <w:vAlign w:val="center"/>
          </w:tcPr>
          <w:p w:rsidR="0039294B" w:rsidRPr="00F75A8F" w:rsidRDefault="0039294B" w:rsidP="0039294B">
            <w:pPr>
              <w:spacing w:before="0" w:after="0"/>
              <w:ind w:left="78"/>
              <w:jc w:val="center"/>
              <w:rPr>
                <w:rFonts w:ascii="Trebuchet MS" w:hAnsi="Trebuchet MS" w:cs="Arial"/>
                <w:b/>
                <w:sz w:val="20"/>
              </w:rPr>
            </w:pPr>
            <w:r>
              <w:rPr>
                <w:rFonts w:ascii="Trebuchet MS" w:hAnsi="Trebuchet MS" w:cs="Arial"/>
                <w:b/>
                <w:sz w:val="20"/>
              </w:rPr>
              <w:t>Opsi</w:t>
            </w:r>
          </w:p>
        </w:tc>
        <w:tc>
          <w:tcPr>
            <w:tcW w:w="2610" w:type="dxa"/>
            <w:tcBorders>
              <w:bottom w:val="single" w:sz="4" w:space="0" w:color="auto"/>
            </w:tcBorders>
            <w:shd w:val="clear" w:color="auto" w:fill="EEECE1" w:themeFill="background2"/>
            <w:tcMar>
              <w:top w:w="43" w:type="dxa"/>
              <w:left w:w="115" w:type="dxa"/>
              <w:bottom w:w="43" w:type="dxa"/>
              <w:right w:w="115" w:type="dxa"/>
            </w:tcMar>
            <w:vAlign w:val="center"/>
          </w:tcPr>
          <w:p w:rsidR="0039294B" w:rsidRPr="00F75A8F" w:rsidRDefault="0039294B" w:rsidP="0039294B">
            <w:pPr>
              <w:spacing w:before="0" w:after="0"/>
              <w:ind w:left="0"/>
              <w:jc w:val="center"/>
              <w:rPr>
                <w:rFonts w:ascii="Trebuchet MS" w:hAnsi="Trebuchet MS" w:cs="Arial"/>
                <w:b/>
                <w:sz w:val="20"/>
              </w:rPr>
            </w:pPr>
            <w:r w:rsidRPr="00F75A8F">
              <w:rPr>
                <w:rFonts w:ascii="Trebuchet MS" w:hAnsi="Trebuchet MS" w:cs="Arial"/>
                <w:b/>
                <w:sz w:val="20"/>
                <w:szCs w:val="20"/>
              </w:rPr>
              <w:t>Server Side Programming / Scripting</w:t>
            </w:r>
          </w:p>
        </w:tc>
        <w:tc>
          <w:tcPr>
            <w:tcW w:w="5400" w:type="dxa"/>
            <w:shd w:val="clear" w:color="auto" w:fill="EEECE1" w:themeFill="background2"/>
            <w:tcMar>
              <w:top w:w="43" w:type="dxa"/>
              <w:left w:w="115" w:type="dxa"/>
              <w:bottom w:w="43" w:type="dxa"/>
              <w:right w:w="115" w:type="dxa"/>
            </w:tcMar>
            <w:vAlign w:val="center"/>
          </w:tcPr>
          <w:p w:rsidR="0039294B" w:rsidRPr="00F75A8F" w:rsidRDefault="0039294B" w:rsidP="0039294B">
            <w:pPr>
              <w:spacing w:before="0" w:after="0"/>
              <w:ind w:left="0"/>
              <w:jc w:val="center"/>
              <w:rPr>
                <w:rFonts w:ascii="Trebuchet MS" w:hAnsi="Trebuchet MS" w:cs="Arial"/>
                <w:b/>
                <w:sz w:val="20"/>
              </w:rPr>
            </w:pPr>
            <w:r w:rsidRPr="00F75A8F">
              <w:rPr>
                <w:rFonts w:ascii="Trebuchet MS" w:hAnsi="Trebuchet MS" w:cs="Arial"/>
                <w:b/>
                <w:sz w:val="20"/>
              </w:rPr>
              <w:t>Description</w:t>
            </w:r>
          </w:p>
        </w:tc>
      </w:tr>
      <w:tr w:rsidR="0039294B" w:rsidRPr="00F75A8F" w:rsidTr="0039294B">
        <w:tc>
          <w:tcPr>
            <w:tcW w:w="720" w:type="dxa"/>
          </w:tcPr>
          <w:p w:rsidR="0039294B" w:rsidRPr="00F75A8F" w:rsidRDefault="0039294B" w:rsidP="0039294B">
            <w:pPr>
              <w:ind w:left="0"/>
              <w:jc w:val="center"/>
              <w:rPr>
                <w:rFonts w:ascii="Trebuchet MS" w:hAnsi="Trebuchet MS" w:cs="Arial"/>
                <w:sz w:val="20"/>
                <w:szCs w:val="20"/>
              </w:rPr>
            </w:pPr>
            <w:r w:rsidRPr="00DD34E4">
              <w:rPr>
                <w:rFonts w:ascii="Trebuchet MS" w:hAnsi="Trebuchet MS"/>
                <w:sz w:val="18"/>
                <w:szCs w:val="18"/>
                <w:lang w:val="fi-FI"/>
              </w:rPr>
              <w:fldChar w:fldCharType="begin">
                <w:ffData>
                  <w:name w:val="Check2"/>
                  <w:enabled/>
                  <w:calcOnExit w:val="0"/>
                  <w:checkBox>
                    <w:sizeAuto/>
                    <w:default w:val="0"/>
                  </w:checkBox>
                </w:ffData>
              </w:fldChar>
            </w:r>
            <w:r w:rsidRPr="00DD34E4">
              <w:rPr>
                <w:rFonts w:ascii="Trebuchet MS" w:hAnsi="Trebuchet MS"/>
                <w:sz w:val="18"/>
                <w:szCs w:val="18"/>
                <w:lang w:val="fi-FI"/>
              </w:rPr>
              <w:instrText xml:space="preserve"> FORMCHECKBOX </w:instrText>
            </w:r>
            <w:r w:rsidR="00E95F7C">
              <w:rPr>
                <w:rFonts w:ascii="Trebuchet MS" w:hAnsi="Trebuchet MS"/>
                <w:sz w:val="18"/>
                <w:szCs w:val="18"/>
                <w:lang w:val="fi-FI"/>
              </w:rPr>
            </w:r>
            <w:r w:rsidR="00E95F7C">
              <w:rPr>
                <w:rFonts w:ascii="Trebuchet MS" w:hAnsi="Trebuchet MS"/>
                <w:sz w:val="18"/>
                <w:szCs w:val="18"/>
                <w:lang w:val="fi-FI"/>
              </w:rPr>
              <w:fldChar w:fldCharType="separate"/>
            </w:r>
            <w:r w:rsidRPr="00DD34E4">
              <w:rPr>
                <w:rFonts w:ascii="Trebuchet MS" w:hAnsi="Trebuchet MS"/>
                <w:sz w:val="18"/>
                <w:szCs w:val="18"/>
                <w:lang w:val="fi-FI"/>
              </w:rPr>
              <w:fldChar w:fldCharType="end"/>
            </w:r>
          </w:p>
        </w:tc>
        <w:tc>
          <w:tcPr>
            <w:tcW w:w="2610" w:type="dxa"/>
            <w:tcMar>
              <w:top w:w="43" w:type="dxa"/>
              <w:left w:w="115" w:type="dxa"/>
              <w:bottom w:w="43" w:type="dxa"/>
              <w:right w:w="115" w:type="dxa"/>
            </w:tcMar>
          </w:tcPr>
          <w:p w:rsidR="0039294B" w:rsidRPr="00F75A8F" w:rsidRDefault="0039294B" w:rsidP="0039294B">
            <w:pPr>
              <w:ind w:left="0"/>
              <w:rPr>
                <w:rFonts w:ascii="Trebuchet MS" w:hAnsi="Trebuchet MS" w:cs="Arial"/>
                <w:sz w:val="20"/>
              </w:rPr>
            </w:pPr>
            <w:r w:rsidRPr="00F75A8F">
              <w:rPr>
                <w:rFonts w:ascii="Trebuchet MS" w:hAnsi="Trebuchet MS" w:cs="Arial"/>
                <w:sz w:val="20"/>
              </w:rPr>
              <w:t>Java</w:t>
            </w:r>
          </w:p>
        </w:tc>
        <w:tc>
          <w:tcPr>
            <w:tcW w:w="5400" w:type="dxa"/>
            <w:tcMar>
              <w:top w:w="43" w:type="dxa"/>
              <w:left w:w="115" w:type="dxa"/>
              <w:bottom w:w="43" w:type="dxa"/>
              <w:right w:w="115" w:type="dxa"/>
            </w:tcMar>
          </w:tcPr>
          <w:p w:rsidR="0039294B" w:rsidRPr="00DD34E4" w:rsidRDefault="0039294B" w:rsidP="0039294B">
            <w:pPr>
              <w:ind w:left="0"/>
              <w:rPr>
                <w:rFonts w:ascii="Trebuchet MS" w:hAnsi="Trebuchet MS" w:cs="Courier New"/>
                <w:bCs/>
                <w:sz w:val="20"/>
                <w:szCs w:val="20"/>
              </w:rPr>
            </w:pPr>
            <w:r w:rsidRPr="00DD34E4">
              <w:rPr>
                <w:rFonts w:ascii="Trebuchet MS" w:hAnsi="Trebuchet MS" w:cs="Courier New"/>
                <w:bCs/>
                <w:sz w:val="20"/>
                <w:szCs w:val="20"/>
              </w:rPr>
              <w:t xml:space="preserve">Version: </w:t>
            </w:r>
          </w:p>
        </w:tc>
      </w:tr>
      <w:tr w:rsidR="0039294B" w:rsidRPr="00F75A8F" w:rsidTr="0039294B">
        <w:tc>
          <w:tcPr>
            <w:tcW w:w="720" w:type="dxa"/>
          </w:tcPr>
          <w:p w:rsidR="0039294B" w:rsidRPr="00F75A8F" w:rsidRDefault="0039294B" w:rsidP="0039294B">
            <w:pPr>
              <w:ind w:left="0"/>
              <w:jc w:val="center"/>
              <w:rPr>
                <w:rFonts w:ascii="Trebuchet MS" w:hAnsi="Trebuchet MS" w:cs="Arial"/>
                <w:sz w:val="20"/>
                <w:szCs w:val="20"/>
              </w:rPr>
            </w:pPr>
            <w:r w:rsidRPr="00DD34E4">
              <w:rPr>
                <w:rFonts w:ascii="Trebuchet MS" w:hAnsi="Trebuchet MS"/>
                <w:sz w:val="18"/>
                <w:szCs w:val="18"/>
                <w:lang w:val="fi-FI"/>
              </w:rPr>
              <w:fldChar w:fldCharType="begin">
                <w:ffData>
                  <w:name w:val="Check2"/>
                  <w:enabled/>
                  <w:calcOnExit w:val="0"/>
                  <w:checkBox>
                    <w:sizeAuto/>
                    <w:default w:val="0"/>
                  </w:checkBox>
                </w:ffData>
              </w:fldChar>
            </w:r>
            <w:r w:rsidRPr="00DD34E4">
              <w:rPr>
                <w:rFonts w:ascii="Trebuchet MS" w:hAnsi="Trebuchet MS"/>
                <w:sz w:val="18"/>
                <w:szCs w:val="18"/>
                <w:lang w:val="fi-FI"/>
              </w:rPr>
              <w:instrText xml:space="preserve"> FORMCHECKBOX </w:instrText>
            </w:r>
            <w:r w:rsidR="00E95F7C">
              <w:rPr>
                <w:rFonts w:ascii="Trebuchet MS" w:hAnsi="Trebuchet MS"/>
                <w:sz w:val="18"/>
                <w:szCs w:val="18"/>
                <w:lang w:val="fi-FI"/>
              </w:rPr>
            </w:r>
            <w:r w:rsidR="00E95F7C">
              <w:rPr>
                <w:rFonts w:ascii="Trebuchet MS" w:hAnsi="Trebuchet MS"/>
                <w:sz w:val="18"/>
                <w:szCs w:val="18"/>
                <w:lang w:val="fi-FI"/>
              </w:rPr>
              <w:fldChar w:fldCharType="separate"/>
            </w:r>
            <w:r w:rsidRPr="00DD34E4">
              <w:rPr>
                <w:rFonts w:ascii="Trebuchet MS" w:hAnsi="Trebuchet MS"/>
                <w:sz w:val="18"/>
                <w:szCs w:val="18"/>
                <w:lang w:val="fi-FI"/>
              </w:rPr>
              <w:fldChar w:fldCharType="end"/>
            </w:r>
          </w:p>
        </w:tc>
        <w:tc>
          <w:tcPr>
            <w:tcW w:w="2610" w:type="dxa"/>
            <w:tcMar>
              <w:top w:w="43" w:type="dxa"/>
              <w:left w:w="115" w:type="dxa"/>
              <w:bottom w:w="43" w:type="dxa"/>
              <w:right w:w="115" w:type="dxa"/>
            </w:tcMar>
          </w:tcPr>
          <w:p w:rsidR="0039294B" w:rsidRPr="00F75A8F" w:rsidRDefault="0039294B" w:rsidP="0039294B">
            <w:pPr>
              <w:ind w:left="0"/>
              <w:rPr>
                <w:rFonts w:ascii="Trebuchet MS" w:hAnsi="Trebuchet MS" w:cs="Arial"/>
                <w:sz w:val="20"/>
              </w:rPr>
            </w:pPr>
            <w:r w:rsidRPr="00F75A8F">
              <w:rPr>
                <w:rFonts w:ascii="Trebuchet MS" w:hAnsi="Trebuchet MS" w:cs="Arial"/>
                <w:sz w:val="20"/>
              </w:rPr>
              <w:t xml:space="preserve">PHP </w:t>
            </w:r>
          </w:p>
        </w:tc>
        <w:tc>
          <w:tcPr>
            <w:tcW w:w="5400" w:type="dxa"/>
            <w:tcMar>
              <w:top w:w="43" w:type="dxa"/>
              <w:left w:w="115" w:type="dxa"/>
              <w:bottom w:w="43" w:type="dxa"/>
              <w:right w:w="115" w:type="dxa"/>
            </w:tcMar>
          </w:tcPr>
          <w:p w:rsidR="0039294B" w:rsidRPr="00DD34E4" w:rsidRDefault="0039294B" w:rsidP="0039294B">
            <w:pPr>
              <w:ind w:left="0"/>
              <w:rPr>
                <w:rFonts w:ascii="Trebuchet MS" w:hAnsi="Trebuchet MS" w:cs="Courier New"/>
                <w:bCs/>
                <w:sz w:val="20"/>
                <w:szCs w:val="20"/>
              </w:rPr>
            </w:pPr>
            <w:r w:rsidRPr="00DD34E4">
              <w:rPr>
                <w:rFonts w:ascii="Trebuchet MS" w:hAnsi="Trebuchet MS" w:cs="Courier New"/>
                <w:bCs/>
                <w:sz w:val="20"/>
                <w:szCs w:val="20"/>
              </w:rPr>
              <w:t>Version:</w:t>
            </w:r>
          </w:p>
        </w:tc>
      </w:tr>
      <w:tr w:rsidR="0039294B" w:rsidRPr="00F75A8F" w:rsidTr="0039294B">
        <w:tc>
          <w:tcPr>
            <w:tcW w:w="720" w:type="dxa"/>
          </w:tcPr>
          <w:p w:rsidR="0039294B" w:rsidRPr="00F75A8F" w:rsidRDefault="0039294B" w:rsidP="0039294B">
            <w:pPr>
              <w:ind w:left="0"/>
              <w:jc w:val="center"/>
              <w:rPr>
                <w:rFonts w:ascii="Trebuchet MS" w:hAnsi="Trebuchet MS" w:cs="Arial"/>
                <w:sz w:val="20"/>
                <w:szCs w:val="20"/>
              </w:rPr>
            </w:pPr>
            <w:r w:rsidRPr="00DD34E4">
              <w:rPr>
                <w:rFonts w:ascii="Trebuchet MS" w:hAnsi="Trebuchet MS"/>
                <w:sz w:val="18"/>
                <w:szCs w:val="18"/>
                <w:lang w:val="fi-FI"/>
              </w:rPr>
              <w:fldChar w:fldCharType="begin">
                <w:ffData>
                  <w:name w:val="Check2"/>
                  <w:enabled/>
                  <w:calcOnExit w:val="0"/>
                  <w:checkBox>
                    <w:sizeAuto/>
                    <w:default w:val="0"/>
                  </w:checkBox>
                </w:ffData>
              </w:fldChar>
            </w:r>
            <w:r w:rsidRPr="00DD34E4">
              <w:rPr>
                <w:rFonts w:ascii="Trebuchet MS" w:hAnsi="Trebuchet MS"/>
                <w:sz w:val="18"/>
                <w:szCs w:val="18"/>
                <w:lang w:val="fi-FI"/>
              </w:rPr>
              <w:instrText xml:space="preserve"> FORMCHECKBOX </w:instrText>
            </w:r>
            <w:r w:rsidR="00E95F7C">
              <w:rPr>
                <w:rFonts w:ascii="Trebuchet MS" w:hAnsi="Trebuchet MS"/>
                <w:sz w:val="18"/>
                <w:szCs w:val="18"/>
                <w:lang w:val="fi-FI"/>
              </w:rPr>
            </w:r>
            <w:r w:rsidR="00E95F7C">
              <w:rPr>
                <w:rFonts w:ascii="Trebuchet MS" w:hAnsi="Trebuchet MS"/>
                <w:sz w:val="18"/>
                <w:szCs w:val="18"/>
                <w:lang w:val="fi-FI"/>
              </w:rPr>
              <w:fldChar w:fldCharType="separate"/>
            </w:r>
            <w:r w:rsidRPr="00DD34E4">
              <w:rPr>
                <w:rFonts w:ascii="Trebuchet MS" w:hAnsi="Trebuchet MS"/>
                <w:sz w:val="18"/>
                <w:szCs w:val="18"/>
                <w:lang w:val="fi-FI"/>
              </w:rPr>
              <w:fldChar w:fldCharType="end"/>
            </w:r>
          </w:p>
        </w:tc>
        <w:tc>
          <w:tcPr>
            <w:tcW w:w="2610" w:type="dxa"/>
            <w:tcMar>
              <w:top w:w="43" w:type="dxa"/>
              <w:left w:w="115" w:type="dxa"/>
              <w:bottom w:w="43" w:type="dxa"/>
              <w:right w:w="115" w:type="dxa"/>
            </w:tcMar>
          </w:tcPr>
          <w:p w:rsidR="0039294B" w:rsidRPr="00F75A8F" w:rsidRDefault="0039294B" w:rsidP="0039294B">
            <w:pPr>
              <w:ind w:left="0"/>
              <w:rPr>
                <w:rFonts w:ascii="Trebuchet MS" w:hAnsi="Trebuchet MS" w:cs="Arial"/>
                <w:sz w:val="20"/>
              </w:rPr>
            </w:pPr>
            <w:r w:rsidRPr="00F75A8F">
              <w:rPr>
                <w:rFonts w:ascii="Trebuchet MS" w:hAnsi="Trebuchet MS" w:cs="Arial"/>
                <w:sz w:val="20"/>
              </w:rPr>
              <w:t>.Net</w:t>
            </w:r>
          </w:p>
        </w:tc>
        <w:tc>
          <w:tcPr>
            <w:tcW w:w="5400" w:type="dxa"/>
            <w:tcMar>
              <w:top w:w="43" w:type="dxa"/>
              <w:left w:w="115" w:type="dxa"/>
              <w:bottom w:w="43" w:type="dxa"/>
              <w:right w:w="115" w:type="dxa"/>
            </w:tcMar>
          </w:tcPr>
          <w:p w:rsidR="0039294B" w:rsidRPr="00DD34E4" w:rsidRDefault="0039294B" w:rsidP="0039294B">
            <w:pPr>
              <w:ind w:left="0"/>
              <w:rPr>
                <w:rFonts w:ascii="Trebuchet MS" w:hAnsi="Trebuchet MS" w:cs="Courier New"/>
                <w:bCs/>
                <w:sz w:val="20"/>
                <w:szCs w:val="20"/>
              </w:rPr>
            </w:pPr>
          </w:p>
        </w:tc>
      </w:tr>
    </w:tbl>
    <w:p w:rsidR="0039294B" w:rsidRDefault="0039294B" w:rsidP="0039294B">
      <w:pPr>
        <w:ind w:left="360"/>
        <w:rPr>
          <w:rStyle w:val="IntenseEmphasis"/>
          <w:rFonts w:ascii="Trebuchet MS" w:hAnsi="Trebuchet MS"/>
          <w:color w:val="auto"/>
          <w:lang w:val="de-DE"/>
        </w:rPr>
      </w:pPr>
    </w:p>
    <w:p w:rsidR="00393F7A" w:rsidRPr="00F75A8F" w:rsidRDefault="00393F7A" w:rsidP="00A3730C">
      <w:pPr>
        <w:ind w:left="0"/>
        <w:rPr>
          <w:rStyle w:val="IntenseEmphasis"/>
          <w:rFonts w:ascii="Trebuchet MS" w:hAnsi="Trebuchet MS"/>
          <w:color w:val="auto"/>
          <w:lang w:val="de-DE"/>
        </w:rPr>
      </w:pPr>
    </w:p>
    <w:p w:rsidR="0039294B" w:rsidRPr="00BE32C3" w:rsidRDefault="0039294B" w:rsidP="0039294B">
      <w:pPr>
        <w:pStyle w:val="Heading2"/>
        <w:rPr>
          <w:rFonts w:ascii="Trebuchet MS" w:hAnsi="Trebuchet MS"/>
          <w:caps w:val="0"/>
          <w:sz w:val="20"/>
          <w:szCs w:val="20"/>
        </w:rPr>
      </w:pPr>
      <w:bookmarkStart w:id="1015" w:name="_Toc437774441"/>
      <w:bookmarkStart w:id="1016" w:name="_Toc440541274"/>
      <w:r w:rsidRPr="00BE32C3">
        <w:rPr>
          <w:rFonts w:ascii="Trebuchet MS" w:hAnsi="Trebuchet MS"/>
          <w:caps w:val="0"/>
          <w:sz w:val="20"/>
          <w:szCs w:val="20"/>
        </w:rPr>
        <w:t>BACKUP</w:t>
      </w:r>
      <w:bookmarkEnd w:id="1015"/>
      <w:bookmarkEnd w:id="1016"/>
    </w:p>
    <w:tbl>
      <w:tblPr>
        <w:tblStyle w:val="TableGrid"/>
        <w:tblW w:w="0" w:type="auto"/>
        <w:tblInd w:w="655" w:type="dxa"/>
        <w:tblLook w:val="01E0" w:firstRow="1" w:lastRow="1" w:firstColumn="1" w:lastColumn="1" w:noHBand="0" w:noVBand="0"/>
      </w:tblPr>
      <w:tblGrid>
        <w:gridCol w:w="3318"/>
        <w:gridCol w:w="5377"/>
      </w:tblGrid>
      <w:tr w:rsidR="0039294B" w:rsidRPr="00F75A8F" w:rsidTr="0039294B">
        <w:trPr>
          <w:trHeight w:val="288"/>
        </w:trPr>
        <w:tc>
          <w:tcPr>
            <w:tcW w:w="3330" w:type="dxa"/>
            <w:tcBorders>
              <w:bottom w:val="single" w:sz="4" w:space="0" w:color="auto"/>
            </w:tcBorders>
            <w:shd w:val="clear" w:color="auto" w:fill="EEECE1" w:themeFill="background2"/>
            <w:tcMar>
              <w:top w:w="43" w:type="dxa"/>
              <w:left w:w="115" w:type="dxa"/>
              <w:bottom w:w="43" w:type="dxa"/>
              <w:right w:w="115" w:type="dxa"/>
            </w:tcMar>
            <w:vAlign w:val="center"/>
          </w:tcPr>
          <w:p w:rsidR="0039294B" w:rsidRPr="00F75A8F" w:rsidRDefault="0039294B" w:rsidP="0039294B">
            <w:pPr>
              <w:spacing w:before="0" w:after="0"/>
              <w:ind w:left="0"/>
              <w:jc w:val="center"/>
              <w:rPr>
                <w:rFonts w:ascii="Trebuchet MS" w:hAnsi="Trebuchet MS" w:cs="Arial"/>
                <w:b/>
                <w:sz w:val="20"/>
              </w:rPr>
            </w:pPr>
            <w:r w:rsidRPr="00F75A8F">
              <w:rPr>
                <w:rFonts w:ascii="Trebuchet MS" w:hAnsi="Trebuchet MS" w:cs="Arial"/>
                <w:b/>
                <w:sz w:val="20"/>
                <w:szCs w:val="20"/>
              </w:rPr>
              <w:t>Backup</w:t>
            </w:r>
          </w:p>
        </w:tc>
        <w:tc>
          <w:tcPr>
            <w:tcW w:w="5400" w:type="dxa"/>
            <w:shd w:val="clear" w:color="auto" w:fill="EEECE1" w:themeFill="background2"/>
            <w:tcMar>
              <w:top w:w="43" w:type="dxa"/>
              <w:left w:w="115" w:type="dxa"/>
              <w:bottom w:w="43" w:type="dxa"/>
              <w:right w:w="115" w:type="dxa"/>
            </w:tcMar>
            <w:vAlign w:val="center"/>
          </w:tcPr>
          <w:p w:rsidR="0039294B" w:rsidRPr="00F75A8F" w:rsidRDefault="0039294B" w:rsidP="0039294B">
            <w:pPr>
              <w:spacing w:before="0" w:after="0"/>
              <w:ind w:left="0"/>
              <w:jc w:val="center"/>
              <w:rPr>
                <w:rFonts w:ascii="Trebuchet MS" w:hAnsi="Trebuchet MS" w:cs="Arial"/>
                <w:b/>
                <w:sz w:val="20"/>
              </w:rPr>
            </w:pPr>
            <w:r w:rsidRPr="00F75A8F">
              <w:rPr>
                <w:rFonts w:ascii="Trebuchet MS" w:hAnsi="Trebuchet MS" w:cs="Arial"/>
                <w:b/>
                <w:sz w:val="20"/>
              </w:rPr>
              <w:t>Description</w:t>
            </w:r>
          </w:p>
        </w:tc>
      </w:tr>
      <w:tr w:rsidR="0039294B" w:rsidRPr="00F75A8F" w:rsidTr="0039294B">
        <w:tc>
          <w:tcPr>
            <w:tcW w:w="3330" w:type="dxa"/>
            <w:tcMar>
              <w:top w:w="43" w:type="dxa"/>
              <w:left w:w="115" w:type="dxa"/>
              <w:bottom w:w="43" w:type="dxa"/>
              <w:right w:w="115" w:type="dxa"/>
            </w:tcMar>
          </w:tcPr>
          <w:p w:rsidR="0039294B" w:rsidRPr="00F75A8F" w:rsidRDefault="0039294B" w:rsidP="0039294B">
            <w:pPr>
              <w:ind w:left="0"/>
              <w:rPr>
                <w:rFonts w:ascii="Trebuchet MS" w:hAnsi="Trebuchet MS" w:cs="Arial"/>
                <w:sz w:val="20"/>
              </w:rPr>
            </w:pPr>
            <w:r w:rsidRPr="00F75A8F">
              <w:rPr>
                <w:rFonts w:ascii="Trebuchet MS" w:hAnsi="Trebuchet MS" w:cs="Arial"/>
                <w:sz w:val="20"/>
              </w:rPr>
              <w:t xml:space="preserve">Object Aplikasi </w:t>
            </w:r>
          </w:p>
        </w:tc>
        <w:tc>
          <w:tcPr>
            <w:tcW w:w="5400" w:type="dxa"/>
            <w:tcMar>
              <w:top w:w="43" w:type="dxa"/>
              <w:left w:w="115" w:type="dxa"/>
              <w:bottom w:w="43" w:type="dxa"/>
              <w:right w:w="115" w:type="dxa"/>
            </w:tcMar>
          </w:tcPr>
          <w:p w:rsidR="0039294B" w:rsidRPr="00DD34E4" w:rsidRDefault="0039294B" w:rsidP="0039294B">
            <w:pPr>
              <w:ind w:left="0"/>
              <w:rPr>
                <w:rFonts w:ascii="Trebuchet MS" w:hAnsi="Trebuchet MS" w:cs="Courier New"/>
                <w:bCs/>
                <w:sz w:val="20"/>
                <w:szCs w:val="20"/>
              </w:rPr>
            </w:pPr>
          </w:p>
        </w:tc>
      </w:tr>
      <w:tr w:rsidR="0039294B" w:rsidRPr="00F75A8F" w:rsidTr="0039294B">
        <w:tc>
          <w:tcPr>
            <w:tcW w:w="3330" w:type="dxa"/>
            <w:tcMar>
              <w:top w:w="43" w:type="dxa"/>
              <w:left w:w="115" w:type="dxa"/>
              <w:bottom w:w="43" w:type="dxa"/>
              <w:right w:w="115" w:type="dxa"/>
            </w:tcMar>
          </w:tcPr>
          <w:p w:rsidR="0039294B" w:rsidRPr="00F75A8F" w:rsidRDefault="0039294B" w:rsidP="0039294B">
            <w:pPr>
              <w:ind w:left="0"/>
              <w:rPr>
                <w:rFonts w:ascii="Trebuchet MS" w:hAnsi="Trebuchet MS" w:cs="Arial"/>
                <w:sz w:val="20"/>
              </w:rPr>
            </w:pPr>
            <w:r w:rsidRPr="00F75A8F">
              <w:rPr>
                <w:rFonts w:ascii="Trebuchet MS" w:hAnsi="Trebuchet MS" w:cs="Arial"/>
                <w:sz w:val="20"/>
              </w:rPr>
              <w:t xml:space="preserve">Object Database </w:t>
            </w:r>
          </w:p>
        </w:tc>
        <w:tc>
          <w:tcPr>
            <w:tcW w:w="5400" w:type="dxa"/>
            <w:tcMar>
              <w:top w:w="43" w:type="dxa"/>
              <w:left w:w="115" w:type="dxa"/>
              <w:bottom w:w="43" w:type="dxa"/>
              <w:right w:w="115" w:type="dxa"/>
            </w:tcMar>
          </w:tcPr>
          <w:p w:rsidR="0039294B" w:rsidRPr="00DD34E4" w:rsidRDefault="0039294B" w:rsidP="0039294B">
            <w:pPr>
              <w:ind w:left="0"/>
              <w:rPr>
                <w:rFonts w:ascii="Trebuchet MS" w:hAnsi="Trebuchet MS" w:cs="Courier New"/>
                <w:bCs/>
                <w:sz w:val="20"/>
                <w:szCs w:val="20"/>
              </w:rPr>
            </w:pPr>
            <w:r w:rsidRPr="00DD34E4">
              <w:rPr>
                <w:rFonts w:ascii="Trebuchet MS" w:hAnsi="Trebuchet MS"/>
                <w:sz w:val="20"/>
                <w:szCs w:val="20"/>
                <w:lang w:val="fi-FI"/>
              </w:rPr>
              <w:fldChar w:fldCharType="begin">
                <w:ffData>
                  <w:name w:val="Check2"/>
                  <w:enabled/>
                  <w:calcOnExit w:val="0"/>
                  <w:checkBox>
                    <w:sizeAuto/>
                    <w:default w:val="0"/>
                  </w:checkBox>
                </w:ffData>
              </w:fldChar>
            </w:r>
            <w:r w:rsidRPr="00DD34E4">
              <w:rPr>
                <w:rFonts w:ascii="Trebuchet MS" w:hAnsi="Trebuchet MS"/>
                <w:sz w:val="20"/>
                <w:szCs w:val="20"/>
                <w:lang w:val="fi-FI"/>
              </w:rPr>
              <w:instrText xml:space="preserve"> FORMCHECKBOX </w:instrText>
            </w:r>
            <w:r w:rsidR="00E95F7C">
              <w:rPr>
                <w:rFonts w:ascii="Trebuchet MS" w:hAnsi="Trebuchet MS"/>
                <w:sz w:val="20"/>
                <w:szCs w:val="20"/>
                <w:lang w:val="fi-FI"/>
              </w:rPr>
            </w:r>
            <w:r w:rsidR="00E95F7C">
              <w:rPr>
                <w:rFonts w:ascii="Trebuchet MS" w:hAnsi="Trebuchet MS"/>
                <w:sz w:val="20"/>
                <w:szCs w:val="20"/>
                <w:lang w:val="fi-FI"/>
              </w:rPr>
              <w:fldChar w:fldCharType="separate"/>
            </w:r>
            <w:r w:rsidRPr="00DD34E4">
              <w:rPr>
                <w:rFonts w:ascii="Trebuchet MS" w:hAnsi="Trebuchet MS"/>
                <w:sz w:val="20"/>
                <w:szCs w:val="20"/>
                <w:lang w:val="fi-FI"/>
              </w:rPr>
              <w:fldChar w:fldCharType="end"/>
            </w:r>
            <w:r w:rsidRPr="00DD34E4">
              <w:rPr>
                <w:rFonts w:ascii="Trebuchet MS" w:hAnsi="Trebuchet MS"/>
                <w:sz w:val="20"/>
                <w:szCs w:val="20"/>
                <w:lang w:val="fi-FI"/>
              </w:rPr>
              <w:t xml:space="preserve"> </w:t>
            </w:r>
            <w:r w:rsidRPr="00DD34E4">
              <w:rPr>
                <w:rFonts w:ascii="Trebuchet MS" w:hAnsi="Trebuchet MS" w:cs="Courier New"/>
                <w:bCs/>
                <w:sz w:val="20"/>
                <w:szCs w:val="20"/>
              </w:rPr>
              <w:t xml:space="preserve">Online       </w:t>
            </w:r>
          </w:p>
          <w:p w:rsidR="0039294B" w:rsidRPr="00DD34E4" w:rsidRDefault="0039294B" w:rsidP="0039294B">
            <w:pPr>
              <w:ind w:left="0"/>
              <w:rPr>
                <w:rFonts w:ascii="Trebuchet MS" w:hAnsi="Trebuchet MS" w:cs="Courier New"/>
                <w:b/>
                <w:bCs/>
                <w:sz w:val="20"/>
                <w:szCs w:val="20"/>
              </w:rPr>
            </w:pPr>
            <w:r w:rsidRPr="00DD34E4">
              <w:rPr>
                <w:rFonts w:ascii="Trebuchet MS" w:hAnsi="Trebuchet MS"/>
                <w:sz w:val="20"/>
                <w:szCs w:val="20"/>
                <w:lang w:val="fi-FI"/>
              </w:rPr>
              <w:fldChar w:fldCharType="begin">
                <w:ffData>
                  <w:name w:val="Check2"/>
                  <w:enabled/>
                  <w:calcOnExit w:val="0"/>
                  <w:checkBox>
                    <w:sizeAuto/>
                    <w:default w:val="0"/>
                  </w:checkBox>
                </w:ffData>
              </w:fldChar>
            </w:r>
            <w:r w:rsidRPr="00DD34E4">
              <w:rPr>
                <w:rFonts w:ascii="Trebuchet MS" w:hAnsi="Trebuchet MS"/>
                <w:sz w:val="20"/>
                <w:szCs w:val="20"/>
                <w:lang w:val="fi-FI"/>
              </w:rPr>
              <w:instrText xml:space="preserve"> FORMCHECKBOX </w:instrText>
            </w:r>
            <w:r w:rsidR="00E95F7C">
              <w:rPr>
                <w:rFonts w:ascii="Trebuchet MS" w:hAnsi="Trebuchet MS"/>
                <w:sz w:val="20"/>
                <w:szCs w:val="20"/>
                <w:lang w:val="fi-FI"/>
              </w:rPr>
            </w:r>
            <w:r w:rsidR="00E95F7C">
              <w:rPr>
                <w:rFonts w:ascii="Trebuchet MS" w:hAnsi="Trebuchet MS"/>
                <w:sz w:val="20"/>
                <w:szCs w:val="20"/>
                <w:lang w:val="fi-FI"/>
              </w:rPr>
              <w:fldChar w:fldCharType="separate"/>
            </w:r>
            <w:r w:rsidRPr="00DD34E4">
              <w:rPr>
                <w:rFonts w:ascii="Trebuchet MS" w:hAnsi="Trebuchet MS"/>
                <w:sz w:val="20"/>
                <w:szCs w:val="20"/>
                <w:lang w:val="fi-FI"/>
              </w:rPr>
              <w:fldChar w:fldCharType="end"/>
            </w:r>
            <w:r w:rsidRPr="00DD34E4">
              <w:rPr>
                <w:rFonts w:ascii="Trebuchet MS" w:hAnsi="Trebuchet MS"/>
                <w:sz w:val="20"/>
                <w:szCs w:val="20"/>
                <w:lang w:val="fi-FI"/>
              </w:rPr>
              <w:t xml:space="preserve"> </w:t>
            </w:r>
            <w:r w:rsidRPr="00DD34E4">
              <w:rPr>
                <w:rFonts w:ascii="Trebuchet MS" w:hAnsi="Trebuchet MS" w:cs="Courier New"/>
                <w:bCs/>
                <w:sz w:val="20"/>
                <w:szCs w:val="20"/>
              </w:rPr>
              <w:t>Off line</w:t>
            </w:r>
          </w:p>
          <w:p w:rsidR="0039294B" w:rsidRPr="00DD34E4" w:rsidRDefault="0039294B" w:rsidP="0039294B">
            <w:pPr>
              <w:ind w:left="0"/>
              <w:rPr>
                <w:rFonts w:ascii="Trebuchet MS" w:hAnsi="Trebuchet MS" w:cs="Courier New"/>
                <w:bCs/>
                <w:sz w:val="20"/>
                <w:szCs w:val="20"/>
              </w:rPr>
            </w:pPr>
            <w:r w:rsidRPr="00DD34E4">
              <w:rPr>
                <w:rFonts w:ascii="Trebuchet MS" w:hAnsi="Trebuchet MS"/>
                <w:sz w:val="20"/>
                <w:szCs w:val="20"/>
                <w:lang w:val="fi-FI"/>
              </w:rPr>
              <w:fldChar w:fldCharType="begin">
                <w:ffData>
                  <w:name w:val="Check2"/>
                  <w:enabled/>
                  <w:calcOnExit w:val="0"/>
                  <w:checkBox>
                    <w:sizeAuto/>
                    <w:default w:val="0"/>
                  </w:checkBox>
                </w:ffData>
              </w:fldChar>
            </w:r>
            <w:r w:rsidRPr="00DD34E4">
              <w:rPr>
                <w:rFonts w:ascii="Trebuchet MS" w:hAnsi="Trebuchet MS"/>
                <w:sz w:val="20"/>
                <w:szCs w:val="20"/>
                <w:lang w:val="fi-FI"/>
              </w:rPr>
              <w:instrText xml:space="preserve"> FORMCHECKBOX </w:instrText>
            </w:r>
            <w:r w:rsidR="00E95F7C">
              <w:rPr>
                <w:rFonts w:ascii="Trebuchet MS" w:hAnsi="Trebuchet MS"/>
                <w:sz w:val="20"/>
                <w:szCs w:val="20"/>
                <w:lang w:val="fi-FI"/>
              </w:rPr>
            </w:r>
            <w:r w:rsidR="00E95F7C">
              <w:rPr>
                <w:rFonts w:ascii="Trebuchet MS" w:hAnsi="Trebuchet MS"/>
                <w:sz w:val="20"/>
                <w:szCs w:val="20"/>
                <w:lang w:val="fi-FI"/>
              </w:rPr>
              <w:fldChar w:fldCharType="separate"/>
            </w:r>
            <w:r w:rsidRPr="00DD34E4">
              <w:rPr>
                <w:rFonts w:ascii="Trebuchet MS" w:hAnsi="Trebuchet MS"/>
                <w:sz w:val="20"/>
                <w:szCs w:val="20"/>
                <w:lang w:val="fi-FI"/>
              </w:rPr>
              <w:fldChar w:fldCharType="end"/>
            </w:r>
            <w:r w:rsidRPr="00DD34E4">
              <w:rPr>
                <w:rFonts w:ascii="Trebuchet MS" w:hAnsi="Trebuchet MS"/>
                <w:sz w:val="20"/>
                <w:szCs w:val="20"/>
                <w:lang w:val="fi-FI"/>
              </w:rPr>
              <w:t xml:space="preserve"> </w:t>
            </w:r>
            <w:r w:rsidRPr="00DD34E4">
              <w:rPr>
                <w:rFonts w:ascii="Trebuchet MS" w:hAnsi="Trebuchet MS" w:cs="Courier New"/>
                <w:bCs/>
                <w:sz w:val="20"/>
                <w:szCs w:val="20"/>
              </w:rPr>
              <w:t>Copy File</w:t>
            </w:r>
          </w:p>
        </w:tc>
      </w:tr>
      <w:tr w:rsidR="0039294B" w:rsidRPr="00F75A8F" w:rsidTr="0039294B">
        <w:tc>
          <w:tcPr>
            <w:tcW w:w="3330" w:type="dxa"/>
            <w:tcMar>
              <w:top w:w="43" w:type="dxa"/>
              <w:left w:w="115" w:type="dxa"/>
              <w:bottom w:w="43" w:type="dxa"/>
              <w:right w:w="115" w:type="dxa"/>
            </w:tcMar>
          </w:tcPr>
          <w:p w:rsidR="0039294B" w:rsidRPr="00F75A8F" w:rsidRDefault="0039294B" w:rsidP="0039294B">
            <w:pPr>
              <w:ind w:left="0"/>
              <w:rPr>
                <w:rFonts w:ascii="Trebuchet MS" w:hAnsi="Trebuchet MS" w:cs="Arial"/>
                <w:sz w:val="20"/>
              </w:rPr>
            </w:pPr>
            <w:r w:rsidRPr="00F75A8F">
              <w:rPr>
                <w:rFonts w:ascii="Trebuchet MS" w:hAnsi="Trebuchet MS" w:cs="Arial"/>
                <w:sz w:val="20"/>
              </w:rPr>
              <w:t xml:space="preserve">Frequency </w:t>
            </w:r>
          </w:p>
        </w:tc>
        <w:tc>
          <w:tcPr>
            <w:tcW w:w="5400" w:type="dxa"/>
            <w:tcMar>
              <w:top w:w="43" w:type="dxa"/>
              <w:left w:w="115" w:type="dxa"/>
              <w:bottom w:w="43" w:type="dxa"/>
              <w:right w:w="115" w:type="dxa"/>
            </w:tcMar>
          </w:tcPr>
          <w:p w:rsidR="0039294B" w:rsidRPr="00DD34E4" w:rsidRDefault="0039294B" w:rsidP="0039294B">
            <w:pPr>
              <w:ind w:left="0"/>
              <w:rPr>
                <w:rFonts w:ascii="Trebuchet MS" w:hAnsi="Trebuchet MS" w:cs="Courier New"/>
                <w:bCs/>
                <w:sz w:val="20"/>
                <w:szCs w:val="20"/>
              </w:rPr>
            </w:pPr>
            <w:r w:rsidRPr="00DD34E4">
              <w:rPr>
                <w:rFonts w:ascii="Trebuchet MS" w:hAnsi="Trebuchet MS"/>
                <w:sz w:val="20"/>
                <w:szCs w:val="20"/>
                <w:lang w:val="fi-FI"/>
              </w:rPr>
              <w:fldChar w:fldCharType="begin">
                <w:ffData>
                  <w:name w:val="Check2"/>
                  <w:enabled/>
                  <w:calcOnExit w:val="0"/>
                  <w:checkBox>
                    <w:sizeAuto/>
                    <w:default w:val="0"/>
                  </w:checkBox>
                </w:ffData>
              </w:fldChar>
            </w:r>
            <w:r w:rsidRPr="00DD34E4">
              <w:rPr>
                <w:rFonts w:ascii="Trebuchet MS" w:hAnsi="Trebuchet MS"/>
                <w:sz w:val="20"/>
                <w:szCs w:val="20"/>
                <w:lang w:val="fi-FI"/>
              </w:rPr>
              <w:instrText xml:space="preserve"> FORMCHECKBOX </w:instrText>
            </w:r>
            <w:r w:rsidR="00E95F7C">
              <w:rPr>
                <w:rFonts w:ascii="Trebuchet MS" w:hAnsi="Trebuchet MS"/>
                <w:sz w:val="20"/>
                <w:szCs w:val="20"/>
                <w:lang w:val="fi-FI"/>
              </w:rPr>
            </w:r>
            <w:r w:rsidR="00E95F7C">
              <w:rPr>
                <w:rFonts w:ascii="Trebuchet MS" w:hAnsi="Trebuchet MS"/>
                <w:sz w:val="20"/>
                <w:szCs w:val="20"/>
                <w:lang w:val="fi-FI"/>
              </w:rPr>
              <w:fldChar w:fldCharType="separate"/>
            </w:r>
            <w:r w:rsidRPr="00DD34E4">
              <w:rPr>
                <w:rFonts w:ascii="Trebuchet MS" w:hAnsi="Trebuchet MS"/>
                <w:sz w:val="20"/>
                <w:szCs w:val="20"/>
                <w:lang w:val="fi-FI"/>
              </w:rPr>
              <w:fldChar w:fldCharType="end"/>
            </w:r>
            <w:r w:rsidRPr="00DD34E4">
              <w:rPr>
                <w:rFonts w:ascii="Trebuchet MS" w:hAnsi="Trebuchet MS"/>
                <w:sz w:val="20"/>
                <w:szCs w:val="20"/>
                <w:lang w:val="fi-FI"/>
              </w:rPr>
              <w:t xml:space="preserve"> </w:t>
            </w:r>
            <w:r w:rsidRPr="00DD34E4">
              <w:rPr>
                <w:rFonts w:ascii="Trebuchet MS" w:hAnsi="Trebuchet MS" w:cs="Courier New"/>
                <w:bCs/>
                <w:sz w:val="20"/>
                <w:szCs w:val="20"/>
              </w:rPr>
              <w:t xml:space="preserve">Monday        </w:t>
            </w:r>
          </w:p>
          <w:p w:rsidR="0039294B" w:rsidRPr="00DD34E4" w:rsidRDefault="0039294B" w:rsidP="0039294B">
            <w:pPr>
              <w:ind w:left="0"/>
              <w:rPr>
                <w:rFonts w:ascii="Trebuchet MS" w:hAnsi="Trebuchet MS" w:cs="Courier New"/>
                <w:b/>
                <w:bCs/>
                <w:sz w:val="20"/>
                <w:szCs w:val="20"/>
              </w:rPr>
            </w:pPr>
            <w:r w:rsidRPr="00DD34E4">
              <w:rPr>
                <w:rFonts w:ascii="Trebuchet MS" w:hAnsi="Trebuchet MS"/>
                <w:sz w:val="20"/>
                <w:szCs w:val="20"/>
                <w:lang w:val="fi-FI"/>
              </w:rPr>
              <w:fldChar w:fldCharType="begin">
                <w:ffData>
                  <w:name w:val="Check2"/>
                  <w:enabled/>
                  <w:calcOnExit w:val="0"/>
                  <w:checkBox>
                    <w:sizeAuto/>
                    <w:default w:val="0"/>
                  </w:checkBox>
                </w:ffData>
              </w:fldChar>
            </w:r>
            <w:r w:rsidRPr="00DD34E4">
              <w:rPr>
                <w:rFonts w:ascii="Trebuchet MS" w:hAnsi="Trebuchet MS"/>
                <w:sz w:val="20"/>
                <w:szCs w:val="20"/>
                <w:lang w:val="fi-FI"/>
              </w:rPr>
              <w:instrText xml:space="preserve"> FORMCHECKBOX </w:instrText>
            </w:r>
            <w:r w:rsidR="00E95F7C">
              <w:rPr>
                <w:rFonts w:ascii="Trebuchet MS" w:hAnsi="Trebuchet MS"/>
                <w:sz w:val="20"/>
                <w:szCs w:val="20"/>
                <w:lang w:val="fi-FI"/>
              </w:rPr>
            </w:r>
            <w:r w:rsidR="00E95F7C">
              <w:rPr>
                <w:rFonts w:ascii="Trebuchet MS" w:hAnsi="Trebuchet MS"/>
                <w:sz w:val="20"/>
                <w:szCs w:val="20"/>
                <w:lang w:val="fi-FI"/>
              </w:rPr>
              <w:fldChar w:fldCharType="separate"/>
            </w:r>
            <w:r w:rsidRPr="00DD34E4">
              <w:rPr>
                <w:rFonts w:ascii="Trebuchet MS" w:hAnsi="Trebuchet MS"/>
                <w:sz w:val="20"/>
                <w:szCs w:val="20"/>
                <w:lang w:val="fi-FI"/>
              </w:rPr>
              <w:fldChar w:fldCharType="end"/>
            </w:r>
            <w:r w:rsidRPr="00DD34E4">
              <w:rPr>
                <w:rFonts w:ascii="Trebuchet MS" w:hAnsi="Trebuchet MS"/>
                <w:sz w:val="20"/>
                <w:szCs w:val="20"/>
                <w:lang w:val="fi-FI"/>
              </w:rPr>
              <w:t xml:space="preserve"> </w:t>
            </w:r>
            <w:r w:rsidRPr="00DD34E4">
              <w:rPr>
                <w:rFonts w:ascii="Trebuchet MS" w:hAnsi="Trebuchet MS" w:cs="Courier New"/>
                <w:bCs/>
                <w:sz w:val="20"/>
                <w:szCs w:val="20"/>
              </w:rPr>
              <w:t>Tuesday</w:t>
            </w:r>
            <w:r w:rsidRPr="00DD34E4">
              <w:rPr>
                <w:rFonts w:ascii="Trebuchet MS" w:hAnsi="Trebuchet MS" w:cs="Courier New"/>
                <w:b/>
                <w:bCs/>
                <w:sz w:val="20"/>
                <w:szCs w:val="20"/>
              </w:rPr>
              <w:t xml:space="preserve"> </w:t>
            </w:r>
          </w:p>
          <w:p w:rsidR="0039294B" w:rsidRPr="00DD34E4" w:rsidRDefault="0039294B" w:rsidP="0039294B">
            <w:pPr>
              <w:ind w:left="0"/>
              <w:rPr>
                <w:rFonts w:ascii="Trebuchet MS" w:hAnsi="Trebuchet MS" w:cs="Courier New"/>
                <w:b/>
                <w:bCs/>
                <w:sz w:val="20"/>
                <w:szCs w:val="20"/>
              </w:rPr>
            </w:pPr>
            <w:r w:rsidRPr="00DD34E4">
              <w:rPr>
                <w:rFonts w:ascii="Trebuchet MS" w:hAnsi="Trebuchet MS"/>
                <w:sz w:val="20"/>
                <w:szCs w:val="20"/>
                <w:lang w:val="fi-FI"/>
              </w:rPr>
              <w:fldChar w:fldCharType="begin">
                <w:ffData>
                  <w:name w:val="Check2"/>
                  <w:enabled/>
                  <w:calcOnExit w:val="0"/>
                  <w:checkBox>
                    <w:sizeAuto/>
                    <w:default w:val="0"/>
                  </w:checkBox>
                </w:ffData>
              </w:fldChar>
            </w:r>
            <w:r w:rsidRPr="00DD34E4">
              <w:rPr>
                <w:rFonts w:ascii="Trebuchet MS" w:hAnsi="Trebuchet MS"/>
                <w:sz w:val="20"/>
                <w:szCs w:val="20"/>
                <w:lang w:val="fi-FI"/>
              </w:rPr>
              <w:instrText xml:space="preserve"> FORMCHECKBOX </w:instrText>
            </w:r>
            <w:r w:rsidR="00E95F7C">
              <w:rPr>
                <w:rFonts w:ascii="Trebuchet MS" w:hAnsi="Trebuchet MS"/>
                <w:sz w:val="20"/>
                <w:szCs w:val="20"/>
                <w:lang w:val="fi-FI"/>
              </w:rPr>
            </w:r>
            <w:r w:rsidR="00E95F7C">
              <w:rPr>
                <w:rFonts w:ascii="Trebuchet MS" w:hAnsi="Trebuchet MS"/>
                <w:sz w:val="20"/>
                <w:szCs w:val="20"/>
                <w:lang w:val="fi-FI"/>
              </w:rPr>
              <w:fldChar w:fldCharType="separate"/>
            </w:r>
            <w:r w:rsidRPr="00DD34E4">
              <w:rPr>
                <w:rFonts w:ascii="Trebuchet MS" w:hAnsi="Trebuchet MS"/>
                <w:sz w:val="20"/>
                <w:szCs w:val="20"/>
                <w:lang w:val="fi-FI"/>
              </w:rPr>
              <w:fldChar w:fldCharType="end"/>
            </w:r>
            <w:r w:rsidRPr="00DD34E4">
              <w:rPr>
                <w:rFonts w:ascii="Trebuchet MS" w:hAnsi="Trebuchet MS"/>
                <w:sz w:val="20"/>
                <w:szCs w:val="20"/>
                <w:lang w:val="fi-FI"/>
              </w:rPr>
              <w:t xml:space="preserve"> </w:t>
            </w:r>
            <w:r w:rsidRPr="00DD34E4">
              <w:rPr>
                <w:rFonts w:ascii="Trebuchet MS" w:hAnsi="Trebuchet MS" w:cs="Courier New"/>
                <w:bCs/>
                <w:sz w:val="20"/>
                <w:szCs w:val="20"/>
              </w:rPr>
              <w:t>Wednesday</w:t>
            </w:r>
            <w:r w:rsidRPr="00DD34E4">
              <w:rPr>
                <w:rFonts w:ascii="Trebuchet MS" w:hAnsi="Trebuchet MS" w:cs="Courier New"/>
                <w:b/>
                <w:bCs/>
                <w:sz w:val="20"/>
                <w:szCs w:val="20"/>
              </w:rPr>
              <w:t xml:space="preserve"> </w:t>
            </w:r>
          </w:p>
          <w:p w:rsidR="0039294B" w:rsidRPr="00DD34E4" w:rsidRDefault="0039294B" w:rsidP="0039294B">
            <w:pPr>
              <w:ind w:left="0"/>
              <w:rPr>
                <w:rFonts w:ascii="Trebuchet MS" w:hAnsi="Trebuchet MS" w:cs="Courier New"/>
                <w:b/>
                <w:bCs/>
                <w:sz w:val="20"/>
                <w:szCs w:val="20"/>
              </w:rPr>
            </w:pPr>
            <w:r w:rsidRPr="00DD34E4">
              <w:rPr>
                <w:rFonts w:ascii="Trebuchet MS" w:hAnsi="Trebuchet MS"/>
                <w:sz w:val="20"/>
                <w:szCs w:val="20"/>
                <w:lang w:val="fi-FI"/>
              </w:rPr>
              <w:fldChar w:fldCharType="begin">
                <w:ffData>
                  <w:name w:val="Check2"/>
                  <w:enabled/>
                  <w:calcOnExit w:val="0"/>
                  <w:checkBox>
                    <w:sizeAuto/>
                    <w:default w:val="0"/>
                  </w:checkBox>
                </w:ffData>
              </w:fldChar>
            </w:r>
            <w:r w:rsidRPr="00DD34E4">
              <w:rPr>
                <w:rFonts w:ascii="Trebuchet MS" w:hAnsi="Trebuchet MS"/>
                <w:sz w:val="20"/>
                <w:szCs w:val="20"/>
                <w:lang w:val="fi-FI"/>
              </w:rPr>
              <w:instrText xml:space="preserve"> FORMCHECKBOX </w:instrText>
            </w:r>
            <w:r w:rsidR="00E95F7C">
              <w:rPr>
                <w:rFonts w:ascii="Trebuchet MS" w:hAnsi="Trebuchet MS"/>
                <w:sz w:val="20"/>
                <w:szCs w:val="20"/>
                <w:lang w:val="fi-FI"/>
              </w:rPr>
            </w:r>
            <w:r w:rsidR="00E95F7C">
              <w:rPr>
                <w:rFonts w:ascii="Trebuchet MS" w:hAnsi="Trebuchet MS"/>
                <w:sz w:val="20"/>
                <w:szCs w:val="20"/>
                <w:lang w:val="fi-FI"/>
              </w:rPr>
              <w:fldChar w:fldCharType="separate"/>
            </w:r>
            <w:r w:rsidRPr="00DD34E4">
              <w:rPr>
                <w:rFonts w:ascii="Trebuchet MS" w:hAnsi="Trebuchet MS"/>
                <w:sz w:val="20"/>
                <w:szCs w:val="20"/>
                <w:lang w:val="fi-FI"/>
              </w:rPr>
              <w:fldChar w:fldCharType="end"/>
            </w:r>
            <w:r w:rsidRPr="00DD34E4">
              <w:rPr>
                <w:rFonts w:ascii="Trebuchet MS" w:hAnsi="Trebuchet MS"/>
                <w:sz w:val="20"/>
                <w:szCs w:val="20"/>
                <w:lang w:val="fi-FI"/>
              </w:rPr>
              <w:t xml:space="preserve"> </w:t>
            </w:r>
            <w:r w:rsidRPr="00DD34E4">
              <w:rPr>
                <w:rFonts w:ascii="Trebuchet MS" w:hAnsi="Trebuchet MS" w:cs="Courier New"/>
                <w:bCs/>
                <w:sz w:val="20"/>
                <w:szCs w:val="20"/>
              </w:rPr>
              <w:t xml:space="preserve">Thursday </w:t>
            </w:r>
          </w:p>
          <w:p w:rsidR="0039294B" w:rsidRPr="00DD34E4" w:rsidRDefault="0039294B" w:rsidP="0039294B">
            <w:pPr>
              <w:ind w:left="0"/>
              <w:rPr>
                <w:rFonts w:ascii="Trebuchet MS" w:hAnsi="Trebuchet MS" w:cs="Courier New"/>
                <w:b/>
                <w:bCs/>
                <w:sz w:val="20"/>
                <w:szCs w:val="20"/>
              </w:rPr>
            </w:pPr>
            <w:r w:rsidRPr="00DD34E4">
              <w:rPr>
                <w:rFonts w:ascii="Trebuchet MS" w:hAnsi="Trebuchet MS"/>
                <w:sz w:val="20"/>
                <w:szCs w:val="20"/>
                <w:lang w:val="fi-FI"/>
              </w:rPr>
              <w:fldChar w:fldCharType="begin">
                <w:ffData>
                  <w:name w:val="Check2"/>
                  <w:enabled/>
                  <w:calcOnExit w:val="0"/>
                  <w:checkBox>
                    <w:sizeAuto/>
                    <w:default w:val="0"/>
                  </w:checkBox>
                </w:ffData>
              </w:fldChar>
            </w:r>
            <w:r w:rsidRPr="00DD34E4">
              <w:rPr>
                <w:rFonts w:ascii="Trebuchet MS" w:hAnsi="Trebuchet MS"/>
                <w:sz w:val="20"/>
                <w:szCs w:val="20"/>
                <w:lang w:val="fi-FI"/>
              </w:rPr>
              <w:instrText xml:space="preserve"> FORMCHECKBOX </w:instrText>
            </w:r>
            <w:r w:rsidR="00E95F7C">
              <w:rPr>
                <w:rFonts w:ascii="Trebuchet MS" w:hAnsi="Trebuchet MS"/>
                <w:sz w:val="20"/>
                <w:szCs w:val="20"/>
                <w:lang w:val="fi-FI"/>
              </w:rPr>
            </w:r>
            <w:r w:rsidR="00E95F7C">
              <w:rPr>
                <w:rFonts w:ascii="Trebuchet MS" w:hAnsi="Trebuchet MS"/>
                <w:sz w:val="20"/>
                <w:szCs w:val="20"/>
                <w:lang w:val="fi-FI"/>
              </w:rPr>
              <w:fldChar w:fldCharType="separate"/>
            </w:r>
            <w:r w:rsidRPr="00DD34E4">
              <w:rPr>
                <w:rFonts w:ascii="Trebuchet MS" w:hAnsi="Trebuchet MS"/>
                <w:sz w:val="20"/>
                <w:szCs w:val="20"/>
                <w:lang w:val="fi-FI"/>
              </w:rPr>
              <w:fldChar w:fldCharType="end"/>
            </w:r>
            <w:r w:rsidRPr="00DD34E4">
              <w:rPr>
                <w:rFonts w:ascii="Trebuchet MS" w:hAnsi="Trebuchet MS"/>
                <w:sz w:val="20"/>
                <w:szCs w:val="20"/>
                <w:lang w:val="fi-FI"/>
              </w:rPr>
              <w:t xml:space="preserve"> </w:t>
            </w:r>
            <w:r w:rsidRPr="00DD34E4">
              <w:rPr>
                <w:rFonts w:ascii="Trebuchet MS" w:hAnsi="Trebuchet MS" w:cs="Courier New"/>
                <w:bCs/>
                <w:sz w:val="20"/>
                <w:szCs w:val="20"/>
              </w:rPr>
              <w:t>Friday</w:t>
            </w:r>
            <w:r w:rsidRPr="00DD34E4">
              <w:rPr>
                <w:rFonts w:ascii="Trebuchet MS" w:hAnsi="Trebuchet MS" w:cs="Courier New"/>
                <w:b/>
                <w:bCs/>
                <w:sz w:val="20"/>
                <w:szCs w:val="20"/>
              </w:rPr>
              <w:t xml:space="preserve"> </w:t>
            </w:r>
          </w:p>
          <w:p w:rsidR="0039294B" w:rsidRPr="00DD34E4" w:rsidRDefault="0039294B" w:rsidP="0039294B">
            <w:pPr>
              <w:ind w:left="0"/>
              <w:rPr>
                <w:rFonts w:ascii="Trebuchet MS" w:hAnsi="Trebuchet MS" w:cs="Courier New"/>
                <w:b/>
                <w:bCs/>
                <w:sz w:val="20"/>
                <w:szCs w:val="20"/>
              </w:rPr>
            </w:pPr>
            <w:r w:rsidRPr="00DD34E4">
              <w:rPr>
                <w:rFonts w:ascii="Trebuchet MS" w:hAnsi="Trebuchet MS"/>
                <w:sz w:val="20"/>
                <w:szCs w:val="20"/>
                <w:lang w:val="fi-FI"/>
              </w:rPr>
              <w:fldChar w:fldCharType="begin">
                <w:ffData>
                  <w:name w:val="Check2"/>
                  <w:enabled/>
                  <w:calcOnExit w:val="0"/>
                  <w:checkBox>
                    <w:sizeAuto/>
                    <w:default w:val="0"/>
                  </w:checkBox>
                </w:ffData>
              </w:fldChar>
            </w:r>
            <w:r w:rsidRPr="00DD34E4">
              <w:rPr>
                <w:rFonts w:ascii="Trebuchet MS" w:hAnsi="Trebuchet MS"/>
                <w:sz w:val="20"/>
                <w:szCs w:val="20"/>
                <w:lang w:val="fi-FI"/>
              </w:rPr>
              <w:instrText xml:space="preserve"> FORMCHECKBOX </w:instrText>
            </w:r>
            <w:r w:rsidR="00E95F7C">
              <w:rPr>
                <w:rFonts w:ascii="Trebuchet MS" w:hAnsi="Trebuchet MS"/>
                <w:sz w:val="20"/>
                <w:szCs w:val="20"/>
                <w:lang w:val="fi-FI"/>
              </w:rPr>
            </w:r>
            <w:r w:rsidR="00E95F7C">
              <w:rPr>
                <w:rFonts w:ascii="Trebuchet MS" w:hAnsi="Trebuchet MS"/>
                <w:sz w:val="20"/>
                <w:szCs w:val="20"/>
                <w:lang w:val="fi-FI"/>
              </w:rPr>
              <w:fldChar w:fldCharType="separate"/>
            </w:r>
            <w:r w:rsidRPr="00DD34E4">
              <w:rPr>
                <w:rFonts w:ascii="Trebuchet MS" w:hAnsi="Trebuchet MS"/>
                <w:sz w:val="20"/>
                <w:szCs w:val="20"/>
                <w:lang w:val="fi-FI"/>
              </w:rPr>
              <w:fldChar w:fldCharType="end"/>
            </w:r>
            <w:r w:rsidRPr="00DD34E4">
              <w:rPr>
                <w:rFonts w:ascii="Trebuchet MS" w:hAnsi="Trebuchet MS"/>
                <w:sz w:val="20"/>
                <w:szCs w:val="20"/>
                <w:lang w:val="fi-FI"/>
              </w:rPr>
              <w:t xml:space="preserve"> </w:t>
            </w:r>
            <w:r w:rsidRPr="00DD34E4">
              <w:rPr>
                <w:rFonts w:ascii="Trebuchet MS" w:hAnsi="Trebuchet MS" w:cs="Courier New"/>
                <w:bCs/>
                <w:sz w:val="20"/>
                <w:szCs w:val="20"/>
              </w:rPr>
              <w:t>Saturday</w:t>
            </w:r>
            <w:r w:rsidRPr="00DD34E4">
              <w:rPr>
                <w:rFonts w:ascii="Trebuchet MS" w:hAnsi="Trebuchet MS" w:cs="Courier New"/>
                <w:b/>
                <w:bCs/>
                <w:sz w:val="20"/>
                <w:szCs w:val="20"/>
              </w:rPr>
              <w:t xml:space="preserve"> </w:t>
            </w:r>
          </w:p>
          <w:p w:rsidR="0039294B" w:rsidRPr="00DD34E4" w:rsidRDefault="0039294B" w:rsidP="0039294B">
            <w:pPr>
              <w:ind w:left="0"/>
              <w:rPr>
                <w:rFonts w:ascii="Trebuchet MS" w:hAnsi="Trebuchet MS" w:cs="Courier New"/>
                <w:bCs/>
                <w:sz w:val="20"/>
                <w:szCs w:val="20"/>
              </w:rPr>
            </w:pPr>
            <w:r w:rsidRPr="00DD34E4">
              <w:rPr>
                <w:rFonts w:ascii="Trebuchet MS" w:hAnsi="Trebuchet MS"/>
                <w:sz w:val="20"/>
                <w:szCs w:val="20"/>
                <w:lang w:val="fi-FI"/>
              </w:rPr>
              <w:fldChar w:fldCharType="begin">
                <w:ffData>
                  <w:name w:val="Check2"/>
                  <w:enabled/>
                  <w:calcOnExit w:val="0"/>
                  <w:checkBox>
                    <w:sizeAuto/>
                    <w:default w:val="0"/>
                  </w:checkBox>
                </w:ffData>
              </w:fldChar>
            </w:r>
            <w:r w:rsidRPr="00DD34E4">
              <w:rPr>
                <w:rFonts w:ascii="Trebuchet MS" w:hAnsi="Trebuchet MS"/>
                <w:sz w:val="20"/>
                <w:szCs w:val="20"/>
                <w:lang w:val="fi-FI"/>
              </w:rPr>
              <w:instrText xml:space="preserve"> FORMCHECKBOX </w:instrText>
            </w:r>
            <w:r w:rsidR="00E95F7C">
              <w:rPr>
                <w:rFonts w:ascii="Trebuchet MS" w:hAnsi="Trebuchet MS"/>
                <w:sz w:val="20"/>
                <w:szCs w:val="20"/>
                <w:lang w:val="fi-FI"/>
              </w:rPr>
            </w:r>
            <w:r w:rsidR="00E95F7C">
              <w:rPr>
                <w:rFonts w:ascii="Trebuchet MS" w:hAnsi="Trebuchet MS"/>
                <w:sz w:val="20"/>
                <w:szCs w:val="20"/>
                <w:lang w:val="fi-FI"/>
              </w:rPr>
              <w:fldChar w:fldCharType="separate"/>
            </w:r>
            <w:r w:rsidRPr="00DD34E4">
              <w:rPr>
                <w:rFonts w:ascii="Trebuchet MS" w:hAnsi="Trebuchet MS"/>
                <w:sz w:val="20"/>
                <w:szCs w:val="20"/>
                <w:lang w:val="fi-FI"/>
              </w:rPr>
              <w:fldChar w:fldCharType="end"/>
            </w:r>
            <w:r w:rsidRPr="00DD34E4">
              <w:rPr>
                <w:rFonts w:ascii="Trebuchet MS" w:hAnsi="Trebuchet MS"/>
                <w:sz w:val="20"/>
                <w:szCs w:val="20"/>
                <w:lang w:val="fi-FI"/>
              </w:rPr>
              <w:t xml:space="preserve"> </w:t>
            </w:r>
            <w:r w:rsidRPr="00DD34E4">
              <w:rPr>
                <w:rFonts w:ascii="Trebuchet MS" w:hAnsi="Trebuchet MS" w:cs="Courier New"/>
                <w:bCs/>
                <w:sz w:val="20"/>
                <w:szCs w:val="20"/>
              </w:rPr>
              <w:t>Sunday</w:t>
            </w:r>
          </w:p>
          <w:p w:rsidR="0039294B" w:rsidRPr="00DD34E4" w:rsidRDefault="0039294B" w:rsidP="0039294B">
            <w:pPr>
              <w:ind w:left="0"/>
              <w:rPr>
                <w:rFonts w:ascii="Trebuchet MS" w:hAnsi="Trebuchet MS" w:cs="Courier New"/>
                <w:bCs/>
                <w:sz w:val="20"/>
                <w:szCs w:val="20"/>
              </w:rPr>
            </w:pPr>
            <w:r w:rsidRPr="00DD34E4">
              <w:rPr>
                <w:rFonts w:ascii="Trebuchet MS" w:hAnsi="Trebuchet MS"/>
                <w:sz w:val="20"/>
                <w:szCs w:val="20"/>
                <w:lang w:val="fi-FI"/>
              </w:rPr>
              <w:fldChar w:fldCharType="begin">
                <w:ffData>
                  <w:name w:val="Check2"/>
                  <w:enabled/>
                  <w:calcOnExit w:val="0"/>
                  <w:checkBox>
                    <w:sizeAuto/>
                    <w:default w:val="0"/>
                  </w:checkBox>
                </w:ffData>
              </w:fldChar>
            </w:r>
            <w:r w:rsidRPr="00DD34E4">
              <w:rPr>
                <w:rFonts w:ascii="Trebuchet MS" w:hAnsi="Trebuchet MS"/>
                <w:sz w:val="20"/>
                <w:szCs w:val="20"/>
                <w:lang w:val="fi-FI"/>
              </w:rPr>
              <w:instrText xml:space="preserve"> FORMCHECKBOX </w:instrText>
            </w:r>
            <w:r w:rsidR="00E95F7C">
              <w:rPr>
                <w:rFonts w:ascii="Trebuchet MS" w:hAnsi="Trebuchet MS"/>
                <w:sz w:val="20"/>
                <w:szCs w:val="20"/>
                <w:lang w:val="fi-FI"/>
              </w:rPr>
            </w:r>
            <w:r w:rsidR="00E95F7C">
              <w:rPr>
                <w:rFonts w:ascii="Trebuchet MS" w:hAnsi="Trebuchet MS"/>
                <w:sz w:val="20"/>
                <w:szCs w:val="20"/>
                <w:lang w:val="fi-FI"/>
              </w:rPr>
              <w:fldChar w:fldCharType="separate"/>
            </w:r>
            <w:r w:rsidRPr="00DD34E4">
              <w:rPr>
                <w:rFonts w:ascii="Trebuchet MS" w:hAnsi="Trebuchet MS"/>
                <w:sz w:val="20"/>
                <w:szCs w:val="20"/>
                <w:lang w:val="fi-FI"/>
              </w:rPr>
              <w:fldChar w:fldCharType="end"/>
            </w:r>
            <w:r w:rsidRPr="00DD34E4">
              <w:rPr>
                <w:rFonts w:ascii="Trebuchet MS" w:hAnsi="Trebuchet MS"/>
                <w:sz w:val="20"/>
                <w:szCs w:val="20"/>
                <w:lang w:val="fi-FI"/>
              </w:rPr>
              <w:t xml:space="preserve"> </w:t>
            </w:r>
            <w:r w:rsidRPr="00DD34E4">
              <w:rPr>
                <w:rFonts w:ascii="Trebuchet MS" w:hAnsi="Trebuchet MS" w:cs="Courier New"/>
                <w:bCs/>
                <w:sz w:val="20"/>
                <w:szCs w:val="20"/>
              </w:rPr>
              <w:t>End Of Month</w:t>
            </w:r>
          </w:p>
        </w:tc>
      </w:tr>
      <w:tr w:rsidR="0039294B" w:rsidRPr="00F75A8F" w:rsidTr="0039294B">
        <w:tc>
          <w:tcPr>
            <w:tcW w:w="3330" w:type="dxa"/>
            <w:tcMar>
              <w:top w:w="43" w:type="dxa"/>
              <w:left w:w="115" w:type="dxa"/>
              <w:bottom w:w="43" w:type="dxa"/>
              <w:right w:w="115" w:type="dxa"/>
            </w:tcMar>
          </w:tcPr>
          <w:p w:rsidR="0039294B" w:rsidRPr="00F75A8F" w:rsidRDefault="0039294B" w:rsidP="0039294B">
            <w:pPr>
              <w:ind w:left="0"/>
              <w:rPr>
                <w:rFonts w:ascii="Trebuchet MS" w:hAnsi="Trebuchet MS" w:cs="Arial"/>
                <w:sz w:val="20"/>
              </w:rPr>
            </w:pPr>
            <w:r w:rsidRPr="00F75A8F">
              <w:rPr>
                <w:rFonts w:ascii="Trebuchet MS" w:hAnsi="Trebuchet MS" w:cs="Arial"/>
                <w:sz w:val="20"/>
              </w:rPr>
              <w:t xml:space="preserve">Backup Retention </w:t>
            </w:r>
          </w:p>
        </w:tc>
        <w:tc>
          <w:tcPr>
            <w:tcW w:w="5400" w:type="dxa"/>
            <w:tcMar>
              <w:top w:w="43" w:type="dxa"/>
              <w:left w:w="115" w:type="dxa"/>
              <w:bottom w:w="43" w:type="dxa"/>
              <w:right w:w="115" w:type="dxa"/>
            </w:tcMar>
          </w:tcPr>
          <w:p w:rsidR="0039294B" w:rsidRPr="00DD34E4" w:rsidRDefault="0039294B" w:rsidP="0039294B">
            <w:pPr>
              <w:ind w:left="0"/>
              <w:rPr>
                <w:rFonts w:ascii="Trebuchet MS" w:hAnsi="Trebuchet MS" w:cs="Courier New"/>
                <w:bCs/>
                <w:sz w:val="20"/>
                <w:szCs w:val="20"/>
              </w:rPr>
            </w:pPr>
            <w:r w:rsidRPr="00DD34E4">
              <w:rPr>
                <w:rFonts w:ascii="Trebuchet MS" w:hAnsi="Trebuchet MS"/>
                <w:sz w:val="20"/>
                <w:szCs w:val="20"/>
                <w:lang w:val="fi-FI"/>
              </w:rPr>
              <w:fldChar w:fldCharType="begin">
                <w:ffData>
                  <w:name w:val="Check2"/>
                  <w:enabled/>
                  <w:calcOnExit w:val="0"/>
                  <w:checkBox>
                    <w:sizeAuto/>
                    <w:default w:val="0"/>
                  </w:checkBox>
                </w:ffData>
              </w:fldChar>
            </w:r>
            <w:r w:rsidRPr="00DD34E4">
              <w:rPr>
                <w:rFonts w:ascii="Trebuchet MS" w:hAnsi="Trebuchet MS"/>
                <w:sz w:val="20"/>
                <w:szCs w:val="20"/>
                <w:lang w:val="fi-FI"/>
              </w:rPr>
              <w:instrText xml:space="preserve"> FORMCHECKBOX </w:instrText>
            </w:r>
            <w:r w:rsidR="00E95F7C">
              <w:rPr>
                <w:rFonts w:ascii="Trebuchet MS" w:hAnsi="Trebuchet MS"/>
                <w:sz w:val="20"/>
                <w:szCs w:val="20"/>
                <w:lang w:val="fi-FI"/>
              </w:rPr>
            </w:r>
            <w:r w:rsidR="00E95F7C">
              <w:rPr>
                <w:rFonts w:ascii="Trebuchet MS" w:hAnsi="Trebuchet MS"/>
                <w:sz w:val="20"/>
                <w:szCs w:val="20"/>
                <w:lang w:val="fi-FI"/>
              </w:rPr>
              <w:fldChar w:fldCharType="separate"/>
            </w:r>
            <w:r w:rsidRPr="00DD34E4">
              <w:rPr>
                <w:rFonts w:ascii="Trebuchet MS" w:hAnsi="Trebuchet MS"/>
                <w:sz w:val="20"/>
                <w:szCs w:val="20"/>
                <w:lang w:val="fi-FI"/>
              </w:rPr>
              <w:fldChar w:fldCharType="end"/>
            </w:r>
            <w:r w:rsidRPr="00DD34E4">
              <w:rPr>
                <w:rFonts w:ascii="Trebuchet MS" w:hAnsi="Trebuchet MS"/>
                <w:sz w:val="20"/>
                <w:szCs w:val="20"/>
                <w:lang w:val="fi-FI"/>
              </w:rPr>
              <w:t xml:space="preserve"> </w:t>
            </w:r>
            <w:r w:rsidRPr="00DD34E4">
              <w:rPr>
                <w:rFonts w:ascii="Trebuchet MS" w:hAnsi="Trebuchet MS" w:cs="Courier New"/>
                <w:bCs/>
                <w:sz w:val="20"/>
                <w:szCs w:val="20"/>
              </w:rPr>
              <w:t xml:space="preserve">3 Months       </w:t>
            </w:r>
          </w:p>
          <w:p w:rsidR="0039294B" w:rsidRPr="00DD34E4" w:rsidRDefault="0039294B" w:rsidP="0039294B">
            <w:pPr>
              <w:ind w:left="0"/>
              <w:rPr>
                <w:rFonts w:ascii="Trebuchet MS" w:hAnsi="Trebuchet MS" w:cs="Courier New"/>
                <w:bCs/>
                <w:sz w:val="20"/>
                <w:szCs w:val="20"/>
              </w:rPr>
            </w:pPr>
            <w:r w:rsidRPr="00DD34E4">
              <w:rPr>
                <w:rFonts w:ascii="Trebuchet MS" w:hAnsi="Trebuchet MS"/>
                <w:sz w:val="20"/>
                <w:szCs w:val="20"/>
                <w:lang w:val="fi-FI"/>
              </w:rPr>
              <w:fldChar w:fldCharType="begin">
                <w:ffData>
                  <w:name w:val="Check2"/>
                  <w:enabled/>
                  <w:calcOnExit w:val="0"/>
                  <w:checkBox>
                    <w:sizeAuto/>
                    <w:default w:val="0"/>
                  </w:checkBox>
                </w:ffData>
              </w:fldChar>
            </w:r>
            <w:r w:rsidRPr="00DD34E4">
              <w:rPr>
                <w:rFonts w:ascii="Trebuchet MS" w:hAnsi="Trebuchet MS"/>
                <w:sz w:val="20"/>
                <w:szCs w:val="20"/>
                <w:lang w:val="fi-FI"/>
              </w:rPr>
              <w:instrText xml:space="preserve"> FORMCHECKBOX </w:instrText>
            </w:r>
            <w:r w:rsidR="00E95F7C">
              <w:rPr>
                <w:rFonts w:ascii="Trebuchet MS" w:hAnsi="Trebuchet MS"/>
                <w:sz w:val="20"/>
                <w:szCs w:val="20"/>
                <w:lang w:val="fi-FI"/>
              </w:rPr>
            </w:r>
            <w:r w:rsidR="00E95F7C">
              <w:rPr>
                <w:rFonts w:ascii="Trebuchet MS" w:hAnsi="Trebuchet MS"/>
                <w:sz w:val="20"/>
                <w:szCs w:val="20"/>
                <w:lang w:val="fi-FI"/>
              </w:rPr>
              <w:fldChar w:fldCharType="separate"/>
            </w:r>
            <w:r w:rsidRPr="00DD34E4">
              <w:rPr>
                <w:rFonts w:ascii="Trebuchet MS" w:hAnsi="Trebuchet MS"/>
                <w:sz w:val="20"/>
                <w:szCs w:val="20"/>
                <w:lang w:val="fi-FI"/>
              </w:rPr>
              <w:fldChar w:fldCharType="end"/>
            </w:r>
            <w:r w:rsidRPr="00DD34E4">
              <w:rPr>
                <w:rFonts w:ascii="Trebuchet MS" w:hAnsi="Trebuchet MS"/>
                <w:sz w:val="20"/>
                <w:szCs w:val="20"/>
                <w:lang w:val="fi-FI"/>
              </w:rPr>
              <w:t xml:space="preserve"> </w:t>
            </w:r>
            <w:r w:rsidRPr="00DD34E4">
              <w:rPr>
                <w:rFonts w:ascii="Trebuchet MS" w:hAnsi="Trebuchet MS" w:cs="Courier New"/>
                <w:bCs/>
                <w:sz w:val="20"/>
                <w:szCs w:val="20"/>
              </w:rPr>
              <w:t xml:space="preserve">6 Months       </w:t>
            </w:r>
          </w:p>
          <w:p w:rsidR="0039294B" w:rsidRPr="00DD34E4" w:rsidRDefault="0039294B" w:rsidP="0039294B">
            <w:pPr>
              <w:ind w:left="0"/>
              <w:rPr>
                <w:rFonts w:ascii="Trebuchet MS" w:hAnsi="Trebuchet MS" w:cs="Courier New"/>
                <w:bCs/>
                <w:sz w:val="20"/>
                <w:szCs w:val="20"/>
              </w:rPr>
            </w:pPr>
            <w:r w:rsidRPr="00DD34E4">
              <w:rPr>
                <w:rFonts w:ascii="Trebuchet MS" w:hAnsi="Trebuchet MS"/>
                <w:sz w:val="20"/>
                <w:szCs w:val="20"/>
                <w:lang w:val="fi-FI"/>
              </w:rPr>
              <w:fldChar w:fldCharType="begin">
                <w:ffData>
                  <w:name w:val="Check2"/>
                  <w:enabled/>
                  <w:calcOnExit w:val="0"/>
                  <w:checkBox>
                    <w:sizeAuto/>
                    <w:default w:val="0"/>
                  </w:checkBox>
                </w:ffData>
              </w:fldChar>
            </w:r>
            <w:r w:rsidRPr="00DD34E4">
              <w:rPr>
                <w:rFonts w:ascii="Trebuchet MS" w:hAnsi="Trebuchet MS"/>
                <w:sz w:val="20"/>
                <w:szCs w:val="20"/>
                <w:lang w:val="fi-FI"/>
              </w:rPr>
              <w:instrText xml:space="preserve"> FORMCHECKBOX </w:instrText>
            </w:r>
            <w:r w:rsidR="00E95F7C">
              <w:rPr>
                <w:rFonts w:ascii="Trebuchet MS" w:hAnsi="Trebuchet MS"/>
                <w:sz w:val="20"/>
                <w:szCs w:val="20"/>
                <w:lang w:val="fi-FI"/>
              </w:rPr>
            </w:r>
            <w:r w:rsidR="00E95F7C">
              <w:rPr>
                <w:rFonts w:ascii="Trebuchet MS" w:hAnsi="Trebuchet MS"/>
                <w:sz w:val="20"/>
                <w:szCs w:val="20"/>
                <w:lang w:val="fi-FI"/>
              </w:rPr>
              <w:fldChar w:fldCharType="separate"/>
            </w:r>
            <w:r w:rsidRPr="00DD34E4">
              <w:rPr>
                <w:rFonts w:ascii="Trebuchet MS" w:hAnsi="Trebuchet MS"/>
                <w:sz w:val="20"/>
                <w:szCs w:val="20"/>
                <w:lang w:val="fi-FI"/>
              </w:rPr>
              <w:fldChar w:fldCharType="end"/>
            </w:r>
            <w:r w:rsidRPr="00DD34E4">
              <w:rPr>
                <w:rFonts w:ascii="Trebuchet MS" w:hAnsi="Trebuchet MS"/>
                <w:sz w:val="20"/>
                <w:szCs w:val="20"/>
                <w:lang w:val="fi-FI"/>
              </w:rPr>
              <w:t xml:space="preserve"> </w:t>
            </w:r>
            <w:r w:rsidRPr="00DD34E4">
              <w:rPr>
                <w:rFonts w:ascii="Trebuchet MS" w:hAnsi="Trebuchet MS" w:cs="Courier New"/>
                <w:b/>
                <w:bCs/>
                <w:sz w:val="20"/>
                <w:szCs w:val="20"/>
              </w:rPr>
              <w:t>……………</w:t>
            </w:r>
          </w:p>
        </w:tc>
      </w:tr>
    </w:tbl>
    <w:p w:rsidR="00393F7A" w:rsidRPr="00F75A8F" w:rsidRDefault="00393F7A" w:rsidP="00A3730C">
      <w:pPr>
        <w:ind w:left="0"/>
        <w:rPr>
          <w:rStyle w:val="IntenseEmphasis"/>
          <w:rFonts w:ascii="Trebuchet MS" w:hAnsi="Trebuchet MS"/>
          <w:color w:val="auto"/>
          <w:lang w:val="de-DE"/>
        </w:rPr>
      </w:pPr>
    </w:p>
    <w:p w:rsidR="0039294B" w:rsidRPr="00BE32C3" w:rsidRDefault="0039294B" w:rsidP="0039294B">
      <w:pPr>
        <w:pStyle w:val="Heading2"/>
        <w:rPr>
          <w:rFonts w:ascii="Trebuchet MS" w:hAnsi="Trebuchet MS"/>
          <w:caps w:val="0"/>
          <w:sz w:val="20"/>
          <w:szCs w:val="20"/>
        </w:rPr>
      </w:pPr>
      <w:bookmarkStart w:id="1017" w:name="_Toc437774442"/>
      <w:bookmarkStart w:id="1018" w:name="_Toc440541275"/>
      <w:r w:rsidRPr="00BE32C3">
        <w:rPr>
          <w:rFonts w:ascii="Trebuchet MS" w:hAnsi="Trebuchet MS"/>
          <w:caps w:val="0"/>
          <w:sz w:val="20"/>
          <w:szCs w:val="20"/>
        </w:rPr>
        <w:t>NETWORK</w:t>
      </w:r>
      <w:bookmarkEnd w:id="1017"/>
      <w:bookmarkEnd w:id="1018"/>
    </w:p>
    <w:tbl>
      <w:tblPr>
        <w:tblStyle w:val="TableGrid"/>
        <w:tblW w:w="0" w:type="auto"/>
        <w:tblInd w:w="655" w:type="dxa"/>
        <w:tblLook w:val="01E0" w:firstRow="1" w:lastRow="1" w:firstColumn="1" w:lastColumn="1" w:noHBand="0" w:noVBand="0"/>
      </w:tblPr>
      <w:tblGrid>
        <w:gridCol w:w="3318"/>
        <w:gridCol w:w="5377"/>
      </w:tblGrid>
      <w:tr w:rsidR="0039294B" w:rsidRPr="00F75A8F" w:rsidTr="0039294B">
        <w:trPr>
          <w:cantSplit/>
          <w:trHeight w:val="288"/>
        </w:trPr>
        <w:tc>
          <w:tcPr>
            <w:tcW w:w="3330" w:type="dxa"/>
            <w:tcBorders>
              <w:bottom w:val="single" w:sz="4" w:space="0" w:color="auto"/>
            </w:tcBorders>
            <w:shd w:val="clear" w:color="auto" w:fill="EEECE1" w:themeFill="background2"/>
            <w:tcMar>
              <w:top w:w="43" w:type="dxa"/>
              <w:left w:w="115" w:type="dxa"/>
              <w:bottom w:w="43" w:type="dxa"/>
              <w:right w:w="115" w:type="dxa"/>
            </w:tcMar>
            <w:vAlign w:val="center"/>
          </w:tcPr>
          <w:p w:rsidR="0039294B" w:rsidRPr="00F75A8F" w:rsidRDefault="0039294B" w:rsidP="0039294B">
            <w:pPr>
              <w:spacing w:before="0" w:after="0"/>
              <w:ind w:left="0"/>
              <w:jc w:val="center"/>
              <w:rPr>
                <w:rFonts w:ascii="Trebuchet MS" w:hAnsi="Trebuchet MS" w:cs="Arial"/>
                <w:b/>
                <w:sz w:val="20"/>
              </w:rPr>
            </w:pPr>
            <w:r w:rsidRPr="00F75A8F">
              <w:rPr>
                <w:rFonts w:ascii="Trebuchet MS" w:hAnsi="Trebuchet MS" w:cs="Arial"/>
                <w:b/>
                <w:sz w:val="20"/>
              </w:rPr>
              <w:t>Network</w:t>
            </w:r>
          </w:p>
        </w:tc>
        <w:tc>
          <w:tcPr>
            <w:tcW w:w="5400" w:type="dxa"/>
            <w:shd w:val="clear" w:color="auto" w:fill="EEECE1" w:themeFill="background2"/>
            <w:tcMar>
              <w:top w:w="43" w:type="dxa"/>
              <w:left w:w="115" w:type="dxa"/>
              <w:bottom w:w="43" w:type="dxa"/>
              <w:right w:w="115" w:type="dxa"/>
            </w:tcMar>
            <w:vAlign w:val="center"/>
          </w:tcPr>
          <w:p w:rsidR="0039294B" w:rsidRPr="00F75A8F" w:rsidRDefault="0039294B" w:rsidP="0039294B">
            <w:pPr>
              <w:spacing w:before="0" w:after="0"/>
              <w:ind w:left="0"/>
              <w:jc w:val="center"/>
              <w:rPr>
                <w:rFonts w:ascii="Trebuchet MS" w:hAnsi="Trebuchet MS" w:cs="Arial"/>
                <w:b/>
                <w:sz w:val="20"/>
              </w:rPr>
            </w:pPr>
            <w:r w:rsidRPr="00F75A8F">
              <w:rPr>
                <w:rFonts w:ascii="Trebuchet MS" w:hAnsi="Trebuchet MS" w:cs="Arial"/>
                <w:b/>
                <w:sz w:val="20"/>
              </w:rPr>
              <w:t>Description</w:t>
            </w:r>
          </w:p>
        </w:tc>
      </w:tr>
      <w:tr w:rsidR="0039294B" w:rsidRPr="00F75A8F" w:rsidTr="0039294B">
        <w:trPr>
          <w:cantSplit/>
        </w:trPr>
        <w:tc>
          <w:tcPr>
            <w:tcW w:w="3330" w:type="dxa"/>
            <w:tcMar>
              <w:top w:w="43" w:type="dxa"/>
              <w:left w:w="115" w:type="dxa"/>
              <w:bottom w:w="43" w:type="dxa"/>
              <w:right w:w="115" w:type="dxa"/>
            </w:tcMar>
          </w:tcPr>
          <w:p w:rsidR="0039294B" w:rsidRPr="00F75A8F" w:rsidRDefault="0039294B" w:rsidP="0039294B">
            <w:pPr>
              <w:ind w:left="0"/>
              <w:rPr>
                <w:rFonts w:ascii="Trebuchet MS" w:hAnsi="Trebuchet MS" w:cs="Arial"/>
                <w:sz w:val="20"/>
                <w:szCs w:val="20"/>
              </w:rPr>
            </w:pPr>
            <w:r w:rsidRPr="00F75A8F">
              <w:rPr>
                <w:rFonts w:ascii="Trebuchet MS" w:hAnsi="Trebuchet MS" w:cs="Arial"/>
                <w:sz w:val="20"/>
                <w:szCs w:val="20"/>
              </w:rPr>
              <w:t xml:space="preserve">Branch network access </w:t>
            </w:r>
          </w:p>
        </w:tc>
        <w:tc>
          <w:tcPr>
            <w:tcW w:w="5400" w:type="dxa"/>
            <w:tcMar>
              <w:top w:w="43" w:type="dxa"/>
              <w:left w:w="115" w:type="dxa"/>
              <w:bottom w:w="43" w:type="dxa"/>
              <w:right w:w="115" w:type="dxa"/>
            </w:tcMar>
          </w:tcPr>
          <w:p w:rsidR="0039294B" w:rsidRPr="00DD34E4" w:rsidRDefault="0039294B" w:rsidP="0039294B">
            <w:pPr>
              <w:ind w:left="0"/>
              <w:rPr>
                <w:rFonts w:ascii="Trebuchet MS" w:hAnsi="Trebuchet MS" w:cs="Courier New"/>
                <w:bCs/>
                <w:sz w:val="20"/>
                <w:szCs w:val="20"/>
              </w:rPr>
            </w:pPr>
          </w:p>
        </w:tc>
      </w:tr>
      <w:tr w:rsidR="0039294B" w:rsidRPr="00F75A8F" w:rsidTr="0039294B">
        <w:trPr>
          <w:cantSplit/>
        </w:trPr>
        <w:tc>
          <w:tcPr>
            <w:tcW w:w="3330" w:type="dxa"/>
            <w:tcMar>
              <w:top w:w="43" w:type="dxa"/>
              <w:left w:w="115" w:type="dxa"/>
              <w:bottom w:w="43" w:type="dxa"/>
              <w:right w:w="115" w:type="dxa"/>
            </w:tcMar>
          </w:tcPr>
          <w:p w:rsidR="0039294B" w:rsidRPr="00F75A8F" w:rsidRDefault="0039294B" w:rsidP="0039294B">
            <w:pPr>
              <w:ind w:left="0"/>
              <w:rPr>
                <w:rFonts w:ascii="Trebuchet MS" w:hAnsi="Trebuchet MS" w:cs="Arial"/>
                <w:sz w:val="20"/>
                <w:szCs w:val="20"/>
              </w:rPr>
            </w:pPr>
            <w:r w:rsidRPr="00F75A8F">
              <w:rPr>
                <w:rFonts w:ascii="Trebuchet MS" w:hAnsi="Trebuchet MS" w:cs="Arial"/>
                <w:sz w:val="20"/>
                <w:szCs w:val="20"/>
              </w:rPr>
              <w:t xml:space="preserve">Internet access </w:t>
            </w:r>
          </w:p>
        </w:tc>
        <w:tc>
          <w:tcPr>
            <w:tcW w:w="5400" w:type="dxa"/>
            <w:tcMar>
              <w:top w:w="43" w:type="dxa"/>
              <w:left w:w="115" w:type="dxa"/>
              <w:bottom w:w="43" w:type="dxa"/>
              <w:right w:w="115" w:type="dxa"/>
            </w:tcMar>
          </w:tcPr>
          <w:p w:rsidR="0039294B" w:rsidRPr="00DD34E4" w:rsidRDefault="0039294B" w:rsidP="0039294B">
            <w:pPr>
              <w:ind w:left="0"/>
              <w:rPr>
                <w:rFonts w:ascii="Trebuchet MS" w:hAnsi="Trebuchet MS" w:cs="Courier New"/>
                <w:bCs/>
                <w:sz w:val="20"/>
                <w:szCs w:val="20"/>
              </w:rPr>
            </w:pPr>
          </w:p>
        </w:tc>
      </w:tr>
      <w:tr w:rsidR="0039294B" w:rsidRPr="00F75A8F" w:rsidTr="0039294B">
        <w:trPr>
          <w:cantSplit/>
        </w:trPr>
        <w:tc>
          <w:tcPr>
            <w:tcW w:w="3330" w:type="dxa"/>
            <w:tcMar>
              <w:top w:w="43" w:type="dxa"/>
              <w:left w:w="115" w:type="dxa"/>
              <w:bottom w:w="43" w:type="dxa"/>
              <w:right w:w="115" w:type="dxa"/>
            </w:tcMar>
          </w:tcPr>
          <w:p w:rsidR="0039294B" w:rsidRPr="00F75A8F" w:rsidRDefault="0039294B" w:rsidP="0039294B">
            <w:pPr>
              <w:ind w:left="0"/>
              <w:rPr>
                <w:rFonts w:ascii="Trebuchet MS" w:hAnsi="Trebuchet MS" w:cs="Arial"/>
                <w:sz w:val="20"/>
                <w:szCs w:val="20"/>
              </w:rPr>
            </w:pPr>
            <w:r w:rsidRPr="00F75A8F">
              <w:rPr>
                <w:rFonts w:ascii="Trebuchet MS" w:hAnsi="Trebuchet MS" w:cs="Arial"/>
                <w:sz w:val="20"/>
                <w:szCs w:val="20"/>
              </w:rPr>
              <w:t>Mini branch test scenario</w:t>
            </w:r>
          </w:p>
        </w:tc>
        <w:tc>
          <w:tcPr>
            <w:tcW w:w="5400" w:type="dxa"/>
            <w:tcMar>
              <w:top w:w="43" w:type="dxa"/>
              <w:left w:w="115" w:type="dxa"/>
              <w:bottom w:w="43" w:type="dxa"/>
              <w:right w:w="115" w:type="dxa"/>
            </w:tcMar>
          </w:tcPr>
          <w:p w:rsidR="0039294B" w:rsidRPr="00DD34E4" w:rsidRDefault="0039294B" w:rsidP="0039294B">
            <w:pPr>
              <w:ind w:left="0"/>
              <w:rPr>
                <w:rFonts w:ascii="Trebuchet MS" w:hAnsi="Trebuchet MS" w:cs="Courier New"/>
                <w:bCs/>
                <w:sz w:val="20"/>
                <w:szCs w:val="20"/>
              </w:rPr>
            </w:pPr>
          </w:p>
        </w:tc>
      </w:tr>
      <w:tr w:rsidR="0039294B" w:rsidRPr="00F75A8F" w:rsidTr="0039294B">
        <w:trPr>
          <w:cantSplit/>
        </w:trPr>
        <w:tc>
          <w:tcPr>
            <w:tcW w:w="3330" w:type="dxa"/>
            <w:tcMar>
              <w:top w:w="43" w:type="dxa"/>
              <w:left w:w="115" w:type="dxa"/>
              <w:bottom w:w="43" w:type="dxa"/>
              <w:right w:w="115" w:type="dxa"/>
            </w:tcMar>
          </w:tcPr>
          <w:p w:rsidR="0039294B" w:rsidRPr="00F75A8F" w:rsidRDefault="0039294B" w:rsidP="0039294B">
            <w:pPr>
              <w:ind w:left="0"/>
              <w:rPr>
                <w:rFonts w:ascii="Trebuchet MS" w:hAnsi="Trebuchet MS" w:cs="Arial"/>
                <w:sz w:val="20"/>
                <w:szCs w:val="20"/>
              </w:rPr>
            </w:pPr>
            <w:r w:rsidRPr="00F75A8F">
              <w:rPr>
                <w:rFonts w:ascii="Trebuchet MS" w:hAnsi="Trebuchet MS" w:cs="Arial"/>
                <w:sz w:val="20"/>
                <w:szCs w:val="20"/>
              </w:rPr>
              <w:t>3</w:t>
            </w:r>
            <w:r w:rsidRPr="00F75A8F">
              <w:rPr>
                <w:rFonts w:ascii="Trebuchet MS" w:hAnsi="Trebuchet MS" w:cs="Arial"/>
                <w:sz w:val="20"/>
                <w:szCs w:val="20"/>
                <w:vertAlign w:val="superscript"/>
              </w:rPr>
              <w:t>rd</w:t>
            </w:r>
            <w:r w:rsidRPr="00F75A8F">
              <w:rPr>
                <w:rFonts w:ascii="Trebuchet MS" w:hAnsi="Trebuchet MS" w:cs="Arial"/>
                <w:sz w:val="20"/>
                <w:szCs w:val="20"/>
              </w:rPr>
              <w:t xml:space="preserve"> party connectivity</w:t>
            </w:r>
          </w:p>
        </w:tc>
        <w:tc>
          <w:tcPr>
            <w:tcW w:w="5400" w:type="dxa"/>
            <w:tcMar>
              <w:top w:w="43" w:type="dxa"/>
              <w:left w:w="115" w:type="dxa"/>
              <w:bottom w:w="43" w:type="dxa"/>
              <w:right w:w="115" w:type="dxa"/>
            </w:tcMar>
          </w:tcPr>
          <w:p w:rsidR="0039294B" w:rsidRPr="00DD34E4" w:rsidRDefault="0039294B" w:rsidP="0039294B">
            <w:pPr>
              <w:ind w:left="0"/>
              <w:rPr>
                <w:rFonts w:ascii="Trebuchet MS" w:hAnsi="Trebuchet MS" w:cs="Courier New"/>
                <w:bCs/>
                <w:sz w:val="20"/>
                <w:szCs w:val="20"/>
              </w:rPr>
            </w:pPr>
          </w:p>
        </w:tc>
      </w:tr>
      <w:tr w:rsidR="0039294B" w:rsidRPr="00F75A8F" w:rsidTr="0039294B">
        <w:trPr>
          <w:cantSplit/>
        </w:trPr>
        <w:tc>
          <w:tcPr>
            <w:tcW w:w="3330" w:type="dxa"/>
            <w:tcMar>
              <w:top w:w="43" w:type="dxa"/>
              <w:left w:w="115" w:type="dxa"/>
              <w:bottom w:w="43" w:type="dxa"/>
              <w:right w:w="115" w:type="dxa"/>
            </w:tcMar>
          </w:tcPr>
          <w:p w:rsidR="0039294B" w:rsidRPr="00F75A8F" w:rsidRDefault="0039294B" w:rsidP="0039294B">
            <w:pPr>
              <w:ind w:left="0"/>
              <w:rPr>
                <w:rFonts w:ascii="Trebuchet MS" w:hAnsi="Trebuchet MS" w:cs="Arial"/>
                <w:sz w:val="20"/>
                <w:szCs w:val="20"/>
              </w:rPr>
            </w:pPr>
            <w:r w:rsidRPr="00F75A8F">
              <w:rPr>
                <w:rFonts w:ascii="Trebuchet MS" w:hAnsi="Trebuchet MS" w:cs="Arial"/>
                <w:sz w:val="20"/>
                <w:szCs w:val="20"/>
              </w:rPr>
              <w:t>Cable/port network requirement</w:t>
            </w:r>
          </w:p>
        </w:tc>
        <w:tc>
          <w:tcPr>
            <w:tcW w:w="5400" w:type="dxa"/>
            <w:tcMar>
              <w:top w:w="43" w:type="dxa"/>
              <w:left w:w="115" w:type="dxa"/>
              <w:bottom w:w="43" w:type="dxa"/>
              <w:right w:w="115" w:type="dxa"/>
            </w:tcMar>
          </w:tcPr>
          <w:p w:rsidR="0039294B" w:rsidRPr="00DD34E4" w:rsidRDefault="0039294B" w:rsidP="0039294B">
            <w:pPr>
              <w:ind w:left="0"/>
              <w:jc w:val="left"/>
              <w:rPr>
                <w:rFonts w:ascii="Trebuchet MS" w:hAnsi="Trebuchet MS" w:cs="Courier New"/>
                <w:bCs/>
                <w:sz w:val="20"/>
                <w:szCs w:val="20"/>
              </w:rPr>
            </w:pPr>
            <w:r w:rsidRPr="00DD34E4">
              <w:rPr>
                <w:rFonts w:ascii="Trebuchet MS" w:hAnsi="Trebuchet MS"/>
                <w:sz w:val="20"/>
                <w:szCs w:val="20"/>
                <w:lang w:val="fi-FI"/>
              </w:rPr>
              <w:fldChar w:fldCharType="begin">
                <w:ffData>
                  <w:name w:val="Check2"/>
                  <w:enabled/>
                  <w:calcOnExit w:val="0"/>
                  <w:checkBox>
                    <w:sizeAuto/>
                    <w:default w:val="0"/>
                  </w:checkBox>
                </w:ffData>
              </w:fldChar>
            </w:r>
            <w:r w:rsidRPr="00DD34E4">
              <w:rPr>
                <w:rFonts w:ascii="Trebuchet MS" w:hAnsi="Trebuchet MS"/>
                <w:sz w:val="20"/>
                <w:szCs w:val="20"/>
                <w:lang w:val="fi-FI"/>
              </w:rPr>
              <w:instrText xml:space="preserve"> FORMCHECKBOX </w:instrText>
            </w:r>
            <w:r w:rsidR="00E95F7C">
              <w:rPr>
                <w:rFonts w:ascii="Trebuchet MS" w:hAnsi="Trebuchet MS"/>
                <w:sz w:val="20"/>
                <w:szCs w:val="20"/>
                <w:lang w:val="fi-FI"/>
              </w:rPr>
            </w:r>
            <w:r w:rsidR="00E95F7C">
              <w:rPr>
                <w:rFonts w:ascii="Trebuchet MS" w:hAnsi="Trebuchet MS"/>
                <w:sz w:val="20"/>
                <w:szCs w:val="20"/>
                <w:lang w:val="fi-FI"/>
              </w:rPr>
              <w:fldChar w:fldCharType="separate"/>
            </w:r>
            <w:r w:rsidRPr="00DD34E4">
              <w:rPr>
                <w:rFonts w:ascii="Trebuchet MS" w:hAnsi="Trebuchet MS"/>
                <w:sz w:val="20"/>
                <w:szCs w:val="20"/>
                <w:lang w:val="fi-FI"/>
              </w:rPr>
              <w:fldChar w:fldCharType="end"/>
            </w:r>
            <w:r w:rsidRPr="00DD34E4">
              <w:rPr>
                <w:rFonts w:ascii="Trebuchet MS" w:hAnsi="Trebuchet MS"/>
                <w:sz w:val="20"/>
                <w:szCs w:val="20"/>
                <w:lang w:val="fi-FI"/>
              </w:rPr>
              <w:t xml:space="preserve"> </w:t>
            </w:r>
            <w:r w:rsidRPr="00DD34E4">
              <w:rPr>
                <w:rFonts w:ascii="Trebuchet MS" w:hAnsi="Trebuchet MS" w:cs="Courier New"/>
                <w:bCs/>
                <w:sz w:val="20"/>
                <w:szCs w:val="20"/>
              </w:rPr>
              <w:t>UTP : Included redundant</w:t>
            </w:r>
            <w:r>
              <w:rPr>
                <w:rFonts w:ascii="Trebuchet MS" w:hAnsi="Trebuchet MS" w:cs="Courier New"/>
                <w:bCs/>
                <w:sz w:val="20"/>
                <w:szCs w:val="20"/>
              </w:rPr>
              <w:t xml:space="preserve"> </w:t>
            </w:r>
            <w:r w:rsidRPr="00DD34E4">
              <w:rPr>
                <w:rFonts w:ascii="Trebuchet MS" w:hAnsi="Trebuchet MS" w:cs="Courier New"/>
                <w:bCs/>
                <w:sz w:val="20"/>
                <w:szCs w:val="20"/>
              </w:rPr>
              <w:t>port(card and cabling)</w:t>
            </w:r>
          </w:p>
          <w:p w:rsidR="0039294B" w:rsidRPr="00DD34E4" w:rsidRDefault="0039294B" w:rsidP="0039294B">
            <w:pPr>
              <w:ind w:left="0"/>
              <w:jc w:val="left"/>
              <w:rPr>
                <w:rFonts w:ascii="Trebuchet MS" w:hAnsi="Trebuchet MS" w:cs="Arial"/>
                <w:bCs/>
                <w:sz w:val="20"/>
                <w:szCs w:val="20"/>
              </w:rPr>
            </w:pPr>
            <w:r w:rsidRPr="00DD34E4">
              <w:rPr>
                <w:rFonts w:ascii="Trebuchet MS" w:hAnsi="Trebuchet MS"/>
                <w:sz w:val="20"/>
                <w:szCs w:val="20"/>
                <w:lang w:val="fi-FI"/>
              </w:rPr>
              <w:fldChar w:fldCharType="begin">
                <w:ffData>
                  <w:name w:val="Check2"/>
                  <w:enabled/>
                  <w:calcOnExit w:val="0"/>
                  <w:checkBox>
                    <w:sizeAuto/>
                    <w:default w:val="0"/>
                  </w:checkBox>
                </w:ffData>
              </w:fldChar>
            </w:r>
            <w:r w:rsidRPr="00DD34E4">
              <w:rPr>
                <w:rFonts w:ascii="Trebuchet MS" w:hAnsi="Trebuchet MS"/>
                <w:sz w:val="20"/>
                <w:szCs w:val="20"/>
                <w:lang w:val="fi-FI"/>
              </w:rPr>
              <w:instrText xml:space="preserve"> FORMCHECKBOX </w:instrText>
            </w:r>
            <w:r w:rsidR="00E95F7C">
              <w:rPr>
                <w:rFonts w:ascii="Trebuchet MS" w:hAnsi="Trebuchet MS"/>
                <w:sz w:val="20"/>
                <w:szCs w:val="20"/>
                <w:lang w:val="fi-FI"/>
              </w:rPr>
            </w:r>
            <w:r w:rsidR="00E95F7C">
              <w:rPr>
                <w:rFonts w:ascii="Trebuchet MS" w:hAnsi="Trebuchet MS"/>
                <w:sz w:val="20"/>
                <w:szCs w:val="20"/>
                <w:lang w:val="fi-FI"/>
              </w:rPr>
              <w:fldChar w:fldCharType="separate"/>
            </w:r>
            <w:r w:rsidRPr="00DD34E4">
              <w:rPr>
                <w:rFonts w:ascii="Trebuchet MS" w:hAnsi="Trebuchet MS"/>
                <w:sz w:val="20"/>
                <w:szCs w:val="20"/>
                <w:lang w:val="fi-FI"/>
              </w:rPr>
              <w:fldChar w:fldCharType="end"/>
            </w:r>
            <w:r w:rsidRPr="00DD34E4">
              <w:rPr>
                <w:rFonts w:ascii="Trebuchet MS" w:hAnsi="Trebuchet MS"/>
                <w:sz w:val="20"/>
                <w:szCs w:val="20"/>
                <w:lang w:val="fi-FI"/>
              </w:rPr>
              <w:t xml:space="preserve"> </w:t>
            </w:r>
            <w:r w:rsidRPr="00DD34E4">
              <w:rPr>
                <w:rFonts w:ascii="Trebuchet MS" w:hAnsi="Trebuchet MS" w:cs="Courier New"/>
                <w:bCs/>
                <w:sz w:val="20"/>
                <w:szCs w:val="20"/>
              </w:rPr>
              <w:t>FO :  Included redundant port(card and cabling)</w:t>
            </w:r>
          </w:p>
        </w:tc>
      </w:tr>
      <w:tr w:rsidR="0039294B" w:rsidRPr="00F75A8F" w:rsidTr="0039294B">
        <w:trPr>
          <w:cantSplit/>
        </w:trPr>
        <w:tc>
          <w:tcPr>
            <w:tcW w:w="3330" w:type="dxa"/>
            <w:tcMar>
              <w:top w:w="43" w:type="dxa"/>
              <w:left w:w="115" w:type="dxa"/>
              <w:bottom w:w="43" w:type="dxa"/>
              <w:right w:w="115" w:type="dxa"/>
            </w:tcMar>
          </w:tcPr>
          <w:p w:rsidR="0039294B" w:rsidRPr="00F75A8F" w:rsidRDefault="0039294B" w:rsidP="0039294B">
            <w:pPr>
              <w:ind w:left="0"/>
              <w:rPr>
                <w:rFonts w:ascii="Trebuchet MS" w:hAnsi="Trebuchet MS" w:cs="Arial"/>
                <w:sz w:val="20"/>
                <w:szCs w:val="20"/>
              </w:rPr>
            </w:pPr>
            <w:r w:rsidRPr="00F75A8F">
              <w:rPr>
                <w:rFonts w:ascii="Trebuchet MS" w:hAnsi="Trebuchet MS" w:cs="Arial"/>
                <w:sz w:val="20"/>
                <w:szCs w:val="20"/>
              </w:rPr>
              <w:lastRenderedPageBreak/>
              <w:t>Port</w:t>
            </w:r>
          </w:p>
        </w:tc>
        <w:tc>
          <w:tcPr>
            <w:tcW w:w="5400" w:type="dxa"/>
            <w:tcMar>
              <w:top w:w="43" w:type="dxa"/>
              <w:left w:w="115" w:type="dxa"/>
              <w:bottom w:w="43" w:type="dxa"/>
              <w:right w:w="115" w:type="dxa"/>
            </w:tcMar>
          </w:tcPr>
          <w:p w:rsidR="0039294B" w:rsidRPr="00DD34E4" w:rsidRDefault="0039294B" w:rsidP="0039294B">
            <w:pPr>
              <w:ind w:left="0"/>
              <w:jc w:val="left"/>
              <w:rPr>
                <w:rFonts w:ascii="Trebuchet MS" w:hAnsi="Trebuchet MS" w:cs="Courier New"/>
                <w:bCs/>
                <w:sz w:val="20"/>
                <w:szCs w:val="20"/>
              </w:rPr>
            </w:pPr>
            <w:r w:rsidRPr="00DD34E4">
              <w:rPr>
                <w:rFonts w:ascii="Trebuchet MS" w:hAnsi="Trebuchet MS"/>
                <w:sz w:val="20"/>
                <w:szCs w:val="20"/>
                <w:lang w:val="fi-FI"/>
              </w:rPr>
              <w:fldChar w:fldCharType="begin">
                <w:ffData>
                  <w:name w:val="Check2"/>
                  <w:enabled/>
                  <w:calcOnExit w:val="0"/>
                  <w:checkBox>
                    <w:sizeAuto/>
                    <w:default w:val="0"/>
                  </w:checkBox>
                </w:ffData>
              </w:fldChar>
            </w:r>
            <w:r w:rsidRPr="00DD34E4">
              <w:rPr>
                <w:rFonts w:ascii="Trebuchet MS" w:hAnsi="Trebuchet MS"/>
                <w:sz w:val="20"/>
                <w:szCs w:val="20"/>
                <w:lang w:val="fi-FI"/>
              </w:rPr>
              <w:instrText xml:space="preserve"> FORMCHECKBOX </w:instrText>
            </w:r>
            <w:r w:rsidR="00E95F7C">
              <w:rPr>
                <w:rFonts w:ascii="Trebuchet MS" w:hAnsi="Trebuchet MS"/>
                <w:sz w:val="20"/>
                <w:szCs w:val="20"/>
                <w:lang w:val="fi-FI"/>
              </w:rPr>
            </w:r>
            <w:r w:rsidR="00E95F7C">
              <w:rPr>
                <w:rFonts w:ascii="Trebuchet MS" w:hAnsi="Trebuchet MS"/>
                <w:sz w:val="20"/>
                <w:szCs w:val="20"/>
                <w:lang w:val="fi-FI"/>
              </w:rPr>
              <w:fldChar w:fldCharType="separate"/>
            </w:r>
            <w:r w:rsidRPr="00DD34E4">
              <w:rPr>
                <w:rFonts w:ascii="Trebuchet MS" w:hAnsi="Trebuchet MS"/>
                <w:sz w:val="20"/>
                <w:szCs w:val="20"/>
                <w:lang w:val="fi-FI"/>
              </w:rPr>
              <w:fldChar w:fldCharType="end"/>
            </w:r>
            <w:r w:rsidRPr="00DD34E4">
              <w:rPr>
                <w:rFonts w:ascii="Trebuchet MS" w:hAnsi="Trebuchet MS"/>
                <w:sz w:val="20"/>
                <w:szCs w:val="20"/>
                <w:lang w:val="fi-FI"/>
              </w:rPr>
              <w:t xml:space="preserve"> </w:t>
            </w:r>
            <w:r w:rsidRPr="00DD34E4">
              <w:rPr>
                <w:rFonts w:ascii="Trebuchet MS" w:hAnsi="Trebuchet MS" w:cs="Courier New"/>
                <w:bCs/>
                <w:sz w:val="20"/>
                <w:szCs w:val="20"/>
              </w:rPr>
              <w:t>80</w:t>
            </w:r>
            <w:r w:rsidRPr="00DD34E4">
              <w:rPr>
                <w:rFonts w:ascii="Trebuchet MS" w:hAnsi="Trebuchet MS" w:cs="Courier New"/>
                <w:bCs/>
                <w:sz w:val="20"/>
                <w:szCs w:val="20"/>
              </w:rPr>
              <w:tab/>
              <w:t>Hypertext Transfer Protocol (HTTP)</w:t>
            </w:r>
          </w:p>
          <w:p w:rsidR="0039294B" w:rsidRDefault="0039294B" w:rsidP="0039294B">
            <w:pPr>
              <w:ind w:left="0"/>
              <w:jc w:val="left"/>
              <w:rPr>
                <w:rFonts w:ascii="Trebuchet MS" w:hAnsi="Trebuchet MS" w:cs="Courier New"/>
                <w:bCs/>
                <w:sz w:val="20"/>
                <w:szCs w:val="20"/>
              </w:rPr>
            </w:pPr>
            <w:r w:rsidRPr="00DD34E4">
              <w:rPr>
                <w:rFonts w:ascii="Trebuchet MS" w:hAnsi="Trebuchet MS"/>
                <w:sz w:val="20"/>
                <w:szCs w:val="20"/>
                <w:lang w:val="fi-FI"/>
              </w:rPr>
              <w:fldChar w:fldCharType="begin">
                <w:ffData>
                  <w:name w:val="Check2"/>
                  <w:enabled/>
                  <w:calcOnExit w:val="0"/>
                  <w:checkBox>
                    <w:sizeAuto/>
                    <w:default w:val="0"/>
                  </w:checkBox>
                </w:ffData>
              </w:fldChar>
            </w:r>
            <w:r w:rsidRPr="00DD34E4">
              <w:rPr>
                <w:rFonts w:ascii="Trebuchet MS" w:hAnsi="Trebuchet MS"/>
                <w:sz w:val="20"/>
                <w:szCs w:val="20"/>
                <w:lang w:val="fi-FI"/>
              </w:rPr>
              <w:instrText xml:space="preserve"> FORMCHECKBOX </w:instrText>
            </w:r>
            <w:r w:rsidR="00E95F7C">
              <w:rPr>
                <w:rFonts w:ascii="Trebuchet MS" w:hAnsi="Trebuchet MS"/>
                <w:sz w:val="20"/>
                <w:szCs w:val="20"/>
                <w:lang w:val="fi-FI"/>
              </w:rPr>
            </w:r>
            <w:r w:rsidR="00E95F7C">
              <w:rPr>
                <w:rFonts w:ascii="Trebuchet MS" w:hAnsi="Trebuchet MS"/>
                <w:sz w:val="20"/>
                <w:szCs w:val="20"/>
                <w:lang w:val="fi-FI"/>
              </w:rPr>
              <w:fldChar w:fldCharType="separate"/>
            </w:r>
            <w:r w:rsidRPr="00DD34E4">
              <w:rPr>
                <w:rFonts w:ascii="Trebuchet MS" w:hAnsi="Trebuchet MS"/>
                <w:sz w:val="20"/>
                <w:szCs w:val="20"/>
                <w:lang w:val="fi-FI"/>
              </w:rPr>
              <w:fldChar w:fldCharType="end"/>
            </w:r>
            <w:r w:rsidRPr="00DD34E4">
              <w:rPr>
                <w:rFonts w:ascii="Trebuchet MS" w:hAnsi="Trebuchet MS"/>
                <w:sz w:val="20"/>
                <w:szCs w:val="20"/>
                <w:lang w:val="fi-FI"/>
              </w:rPr>
              <w:t xml:space="preserve"> </w:t>
            </w:r>
            <w:r w:rsidRPr="00DD34E4">
              <w:rPr>
                <w:rFonts w:ascii="Trebuchet MS" w:hAnsi="Trebuchet MS" w:cs="Courier New"/>
                <w:bCs/>
                <w:sz w:val="20"/>
                <w:szCs w:val="20"/>
              </w:rPr>
              <w:t xml:space="preserve">443 HTTPS (Hypertext Transfer Protocol over </w:t>
            </w:r>
          </w:p>
          <w:p w:rsidR="0039294B" w:rsidRPr="00DD34E4" w:rsidRDefault="0039294B" w:rsidP="0039294B">
            <w:pPr>
              <w:ind w:left="0"/>
              <w:jc w:val="left"/>
              <w:rPr>
                <w:rFonts w:ascii="Trebuchet MS" w:hAnsi="Trebuchet MS" w:cs="Courier New"/>
                <w:bCs/>
                <w:sz w:val="20"/>
                <w:szCs w:val="20"/>
              </w:rPr>
            </w:pPr>
            <w:r>
              <w:rPr>
                <w:rFonts w:ascii="Trebuchet MS" w:hAnsi="Trebuchet MS" w:cs="Courier New"/>
                <w:bCs/>
                <w:sz w:val="20"/>
                <w:szCs w:val="20"/>
              </w:rPr>
              <w:t xml:space="preserve">     </w:t>
            </w:r>
            <w:r w:rsidRPr="00DD34E4">
              <w:rPr>
                <w:rFonts w:ascii="Trebuchet MS" w:hAnsi="Trebuchet MS" w:cs="Courier New"/>
                <w:bCs/>
                <w:sz w:val="20"/>
                <w:szCs w:val="20"/>
              </w:rPr>
              <w:t>SSL/TLS)</w:t>
            </w:r>
          </w:p>
          <w:p w:rsidR="0039294B" w:rsidRDefault="0039294B" w:rsidP="0039294B">
            <w:pPr>
              <w:ind w:left="0"/>
              <w:jc w:val="left"/>
              <w:rPr>
                <w:rFonts w:ascii="Trebuchet MS" w:hAnsi="Trebuchet MS" w:cs="Courier New"/>
                <w:bCs/>
                <w:sz w:val="20"/>
                <w:szCs w:val="20"/>
              </w:rPr>
            </w:pPr>
            <w:r w:rsidRPr="00DD34E4">
              <w:rPr>
                <w:rFonts w:ascii="Trebuchet MS" w:hAnsi="Trebuchet MS"/>
                <w:sz w:val="20"/>
                <w:szCs w:val="20"/>
                <w:lang w:val="fi-FI"/>
              </w:rPr>
              <w:fldChar w:fldCharType="begin">
                <w:ffData>
                  <w:name w:val="Check2"/>
                  <w:enabled/>
                  <w:calcOnExit w:val="0"/>
                  <w:checkBox>
                    <w:sizeAuto/>
                    <w:default w:val="0"/>
                  </w:checkBox>
                </w:ffData>
              </w:fldChar>
            </w:r>
            <w:r w:rsidRPr="00DD34E4">
              <w:rPr>
                <w:rFonts w:ascii="Trebuchet MS" w:hAnsi="Trebuchet MS"/>
                <w:sz w:val="20"/>
                <w:szCs w:val="20"/>
                <w:lang w:val="fi-FI"/>
              </w:rPr>
              <w:instrText xml:space="preserve"> FORMCHECKBOX </w:instrText>
            </w:r>
            <w:r w:rsidR="00E95F7C">
              <w:rPr>
                <w:rFonts w:ascii="Trebuchet MS" w:hAnsi="Trebuchet MS"/>
                <w:sz w:val="20"/>
                <w:szCs w:val="20"/>
                <w:lang w:val="fi-FI"/>
              </w:rPr>
            </w:r>
            <w:r w:rsidR="00E95F7C">
              <w:rPr>
                <w:rFonts w:ascii="Trebuchet MS" w:hAnsi="Trebuchet MS"/>
                <w:sz w:val="20"/>
                <w:szCs w:val="20"/>
                <w:lang w:val="fi-FI"/>
              </w:rPr>
              <w:fldChar w:fldCharType="separate"/>
            </w:r>
            <w:r w:rsidRPr="00DD34E4">
              <w:rPr>
                <w:rFonts w:ascii="Trebuchet MS" w:hAnsi="Trebuchet MS"/>
                <w:sz w:val="20"/>
                <w:szCs w:val="20"/>
                <w:lang w:val="fi-FI"/>
              </w:rPr>
              <w:fldChar w:fldCharType="end"/>
            </w:r>
            <w:r w:rsidRPr="00DD34E4">
              <w:rPr>
                <w:rFonts w:ascii="Trebuchet MS" w:hAnsi="Trebuchet MS"/>
                <w:sz w:val="20"/>
                <w:szCs w:val="20"/>
                <w:lang w:val="fi-FI"/>
              </w:rPr>
              <w:t xml:space="preserve"> </w:t>
            </w:r>
            <w:r w:rsidRPr="00DD34E4">
              <w:rPr>
                <w:rFonts w:ascii="Trebuchet MS" w:hAnsi="Trebuchet MS" w:cs="Courier New"/>
                <w:bCs/>
                <w:sz w:val="20"/>
                <w:szCs w:val="20"/>
              </w:rPr>
              <w:t xml:space="preserve">1433 MSSQL (Microsoft SQL Server database </w:t>
            </w:r>
          </w:p>
          <w:p w:rsidR="0039294B" w:rsidRPr="00DD34E4" w:rsidRDefault="0039294B" w:rsidP="0039294B">
            <w:pPr>
              <w:ind w:left="0"/>
              <w:jc w:val="left"/>
              <w:rPr>
                <w:rFonts w:ascii="Trebuchet MS" w:hAnsi="Trebuchet MS" w:cs="Courier New"/>
                <w:bCs/>
                <w:sz w:val="20"/>
                <w:szCs w:val="20"/>
              </w:rPr>
            </w:pPr>
            <w:r>
              <w:rPr>
                <w:rFonts w:ascii="Trebuchet MS" w:hAnsi="Trebuchet MS" w:cs="Courier New"/>
                <w:bCs/>
                <w:sz w:val="20"/>
                <w:szCs w:val="20"/>
              </w:rPr>
              <w:t xml:space="preserve">     </w:t>
            </w:r>
            <w:r w:rsidRPr="00DD34E4">
              <w:rPr>
                <w:rFonts w:ascii="Trebuchet MS" w:hAnsi="Trebuchet MS" w:cs="Courier New"/>
                <w:bCs/>
                <w:sz w:val="20"/>
                <w:szCs w:val="20"/>
              </w:rPr>
              <w:t>management system) Server</w:t>
            </w:r>
          </w:p>
          <w:p w:rsidR="0039294B" w:rsidRDefault="0039294B" w:rsidP="0039294B">
            <w:pPr>
              <w:ind w:left="0"/>
              <w:jc w:val="left"/>
              <w:rPr>
                <w:rFonts w:ascii="Trebuchet MS" w:hAnsi="Trebuchet MS" w:cs="Courier New"/>
                <w:bCs/>
                <w:sz w:val="20"/>
                <w:szCs w:val="20"/>
              </w:rPr>
            </w:pPr>
            <w:r w:rsidRPr="00DD34E4">
              <w:rPr>
                <w:rFonts w:ascii="Trebuchet MS" w:hAnsi="Trebuchet MS"/>
                <w:sz w:val="20"/>
                <w:szCs w:val="20"/>
                <w:lang w:val="fi-FI"/>
              </w:rPr>
              <w:fldChar w:fldCharType="begin">
                <w:ffData>
                  <w:name w:val="Check2"/>
                  <w:enabled/>
                  <w:calcOnExit w:val="0"/>
                  <w:checkBox>
                    <w:sizeAuto/>
                    <w:default w:val="0"/>
                  </w:checkBox>
                </w:ffData>
              </w:fldChar>
            </w:r>
            <w:r w:rsidRPr="00DD34E4">
              <w:rPr>
                <w:rFonts w:ascii="Trebuchet MS" w:hAnsi="Trebuchet MS"/>
                <w:sz w:val="20"/>
                <w:szCs w:val="20"/>
                <w:lang w:val="fi-FI"/>
              </w:rPr>
              <w:instrText xml:space="preserve"> FORMCHECKBOX </w:instrText>
            </w:r>
            <w:r w:rsidR="00E95F7C">
              <w:rPr>
                <w:rFonts w:ascii="Trebuchet MS" w:hAnsi="Trebuchet MS"/>
                <w:sz w:val="20"/>
                <w:szCs w:val="20"/>
                <w:lang w:val="fi-FI"/>
              </w:rPr>
            </w:r>
            <w:r w:rsidR="00E95F7C">
              <w:rPr>
                <w:rFonts w:ascii="Trebuchet MS" w:hAnsi="Trebuchet MS"/>
                <w:sz w:val="20"/>
                <w:szCs w:val="20"/>
                <w:lang w:val="fi-FI"/>
              </w:rPr>
              <w:fldChar w:fldCharType="separate"/>
            </w:r>
            <w:r w:rsidRPr="00DD34E4">
              <w:rPr>
                <w:rFonts w:ascii="Trebuchet MS" w:hAnsi="Trebuchet MS"/>
                <w:sz w:val="20"/>
                <w:szCs w:val="20"/>
                <w:lang w:val="fi-FI"/>
              </w:rPr>
              <w:fldChar w:fldCharType="end"/>
            </w:r>
            <w:r w:rsidRPr="00DD34E4">
              <w:rPr>
                <w:rFonts w:ascii="Trebuchet MS" w:hAnsi="Trebuchet MS"/>
                <w:sz w:val="20"/>
                <w:szCs w:val="20"/>
                <w:lang w:val="fi-FI"/>
              </w:rPr>
              <w:t xml:space="preserve"> </w:t>
            </w:r>
            <w:r w:rsidRPr="00DD34E4">
              <w:rPr>
                <w:rFonts w:ascii="Trebuchet MS" w:hAnsi="Trebuchet MS" w:cs="Courier New"/>
                <w:bCs/>
                <w:sz w:val="20"/>
                <w:szCs w:val="20"/>
              </w:rPr>
              <w:t xml:space="preserve">1521 Oracle database default listener, in future </w:t>
            </w:r>
          </w:p>
          <w:p w:rsidR="0039294B" w:rsidRPr="00DD34E4" w:rsidRDefault="0039294B" w:rsidP="0039294B">
            <w:pPr>
              <w:ind w:left="0"/>
              <w:jc w:val="left"/>
              <w:rPr>
                <w:rFonts w:ascii="Trebuchet MS" w:hAnsi="Trebuchet MS" w:cs="Courier New"/>
                <w:bCs/>
                <w:sz w:val="20"/>
                <w:szCs w:val="20"/>
              </w:rPr>
            </w:pPr>
            <w:r>
              <w:rPr>
                <w:rFonts w:ascii="Trebuchet MS" w:hAnsi="Trebuchet MS" w:cs="Courier New"/>
                <w:bCs/>
                <w:sz w:val="20"/>
                <w:szCs w:val="20"/>
              </w:rPr>
              <w:t xml:space="preserve">     </w:t>
            </w:r>
            <w:r w:rsidRPr="00DD34E4">
              <w:rPr>
                <w:rFonts w:ascii="Trebuchet MS" w:hAnsi="Trebuchet MS" w:cs="Courier New"/>
                <w:bCs/>
                <w:sz w:val="20"/>
                <w:szCs w:val="20"/>
              </w:rPr>
              <w:t>releases official port 2483</w:t>
            </w:r>
          </w:p>
          <w:p w:rsidR="0039294B" w:rsidRPr="00DD34E4" w:rsidRDefault="0039294B" w:rsidP="0039294B">
            <w:pPr>
              <w:ind w:left="0"/>
              <w:jc w:val="left"/>
              <w:rPr>
                <w:rFonts w:ascii="Trebuchet MS" w:hAnsi="Trebuchet MS" w:cs="Arial"/>
                <w:bCs/>
                <w:sz w:val="20"/>
                <w:szCs w:val="20"/>
              </w:rPr>
            </w:pPr>
            <w:r w:rsidRPr="00DD34E4">
              <w:rPr>
                <w:rFonts w:ascii="Trebuchet MS" w:hAnsi="Trebuchet MS"/>
                <w:sz w:val="20"/>
                <w:szCs w:val="20"/>
                <w:lang w:val="fi-FI"/>
              </w:rPr>
              <w:fldChar w:fldCharType="begin">
                <w:ffData>
                  <w:name w:val="Check2"/>
                  <w:enabled/>
                  <w:calcOnExit w:val="0"/>
                  <w:checkBox>
                    <w:sizeAuto/>
                    <w:default w:val="0"/>
                  </w:checkBox>
                </w:ffData>
              </w:fldChar>
            </w:r>
            <w:r w:rsidRPr="00DD34E4">
              <w:rPr>
                <w:rFonts w:ascii="Trebuchet MS" w:hAnsi="Trebuchet MS"/>
                <w:sz w:val="20"/>
                <w:szCs w:val="20"/>
                <w:lang w:val="fi-FI"/>
              </w:rPr>
              <w:instrText xml:space="preserve"> FORMCHECKBOX </w:instrText>
            </w:r>
            <w:r w:rsidR="00E95F7C">
              <w:rPr>
                <w:rFonts w:ascii="Trebuchet MS" w:hAnsi="Trebuchet MS"/>
                <w:sz w:val="20"/>
                <w:szCs w:val="20"/>
                <w:lang w:val="fi-FI"/>
              </w:rPr>
            </w:r>
            <w:r w:rsidR="00E95F7C">
              <w:rPr>
                <w:rFonts w:ascii="Trebuchet MS" w:hAnsi="Trebuchet MS"/>
                <w:sz w:val="20"/>
                <w:szCs w:val="20"/>
                <w:lang w:val="fi-FI"/>
              </w:rPr>
              <w:fldChar w:fldCharType="separate"/>
            </w:r>
            <w:r w:rsidRPr="00DD34E4">
              <w:rPr>
                <w:rFonts w:ascii="Trebuchet MS" w:hAnsi="Trebuchet MS"/>
                <w:sz w:val="20"/>
                <w:szCs w:val="20"/>
                <w:lang w:val="fi-FI"/>
              </w:rPr>
              <w:fldChar w:fldCharType="end"/>
            </w:r>
            <w:r w:rsidRPr="00DD34E4">
              <w:rPr>
                <w:rFonts w:ascii="Trebuchet MS" w:hAnsi="Trebuchet MS"/>
                <w:sz w:val="20"/>
                <w:szCs w:val="20"/>
                <w:lang w:val="fi-FI"/>
              </w:rPr>
              <w:t xml:space="preserve"> </w:t>
            </w:r>
            <w:r w:rsidRPr="00DD34E4">
              <w:rPr>
                <w:rFonts w:ascii="Trebuchet MS" w:hAnsi="Trebuchet MS" w:cs="Courier New"/>
                <w:bCs/>
                <w:sz w:val="20"/>
                <w:szCs w:val="20"/>
              </w:rPr>
              <w:t>3306 MySQL database system</w:t>
            </w:r>
          </w:p>
        </w:tc>
      </w:tr>
    </w:tbl>
    <w:p w:rsidR="0039294B" w:rsidRDefault="0039294B" w:rsidP="0039294B">
      <w:pPr>
        <w:ind w:left="360"/>
        <w:rPr>
          <w:rStyle w:val="IntenseEmphasis"/>
          <w:rFonts w:ascii="Trebuchet MS" w:hAnsi="Trebuchet MS"/>
          <w:color w:val="auto"/>
          <w:lang w:val="de-DE"/>
        </w:rPr>
      </w:pPr>
    </w:p>
    <w:p w:rsidR="00393F7A" w:rsidRPr="00F75A8F" w:rsidRDefault="00393F7A" w:rsidP="0039294B">
      <w:pPr>
        <w:ind w:left="360"/>
        <w:rPr>
          <w:rStyle w:val="IntenseEmphasis"/>
          <w:rFonts w:ascii="Trebuchet MS" w:hAnsi="Trebuchet MS"/>
          <w:color w:val="auto"/>
          <w:lang w:val="de-DE"/>
        </w:rPr>
      </w:pPr>
    </w:p>
    <w:p w:rsidR="0039294B" w:rsidRPr="00BE32C3" w:rsidRDefault="0039294B" w:rsidP="0039294B">
      <w:pPr>
        <w:pStyle w:val="Heading2"/>
        <w:rPr>
          <w:rFonts w:ascii="Trebuchet MS" w:hAnsi="Trebuchet MS"/>
          <w:caps w:val="0"/>
          <w:sz w:val="20"/>
          <w:szCs w:val="20"/>
        </w:rPr>
      </w:pPr>
      <w:bookmarkStart w:id="1019" w:name="_Toc437774443"/>
      <w:bookmarkStart w:id="1020" w:name="_Toc440541276"/>
      <w:r w:rsidRPr="00BE32C3">
        <w:rPr>
          <w:rFonts w:ascii="Trebuchet MS" w:hAnsi="Trebuchet MS"/>
          <w:caps w:val="0"/>
          <w:sz w:val="20"/>
          <w:szCs w:val="20"/>
        </w:rPr>
        <w:t>SECURITY</w:t>
      </w:r>
      <w:bookmarkEnd w:id="1019"/>
      <w:bookmarkEnd w:id="1020"/>
    </w:p>
    <w:tbl>
      <w:tblPr>
        <w:tblStyle w:val="TableGrid"/>
        <w:tblW w:w="0" w:type="auto"/>
        <w:tblInd w:w="655" w:type="dxa"/>
        <w:tblLook w:val="01E0" w:firstRow="1" w:lastRow="1" w:firstColumn="1" w:lastColumn="1" w:noHBand="0" w:noVBand="0"/>
      </w:tblPr>
      <w:tblGrid>
        <w:gridCol w:w="3320"/>
        <w:gridCol w:w="5375"/>
      </w:tblGrid>
      <w:tr w:rsidR="0039294B" w:rsidRPr="00F75A8F" w:rsidTr="0039294B">
        <w:trPr>
          <w:trHeight w:val="288"/>
        </w:trPr>
        <w:tc>
          <w:tcPr>
            <w:tcW w:w="3330" w:type="dxa"/>
            <w:tcBorders>
              <w:bottom w:val="single" w:sz="4" w:space="0" w:color="auto"/>
            </w:tcBorders>
            <w:shd w:val="clear" w:color="auto" w:fill="EEECE1" w:themeFill="background2"/>
            <w:tcMar>
              <w:top w:w="43" w:type="dxa"/>
              <w:left w:w="115" w:type="dxa"/>
              <w:bottom w:w="43" w:type="dxa"/>
              <w:right w:w="115" w:type="dxa"/>
            </w:tcMar>
            <w:vAlign w:val="center"/>
          </w:tcPr>
          <w:p w:rsidR="0039294B" w:rsidRPr="00F75A8F" w:rsidRDefault="0039294B" w:rsidP="0039294B">
            <w:pPr>
              <w:spacing w:before="0" w:after="0"/>
              <w:ind w:left="0"/>
              <w:jc w:val="center"/>
              <w:rPr>
                <w:rFonts w:ascii="Trebuchet MS" w:hAnsi="Trebuchet MS" w:cs="Arial"/>
                <w:b/>
                <w:sz w:val="20"/>
              </w:rPr>
            </w:pPr>
            <w:r w:rsidRPr="00F75A8F">
              <w:rPr>
                <w:rFonts w:ascii="Trebuchet MS" w:hAnsi="Trebuchet MS" w:cs="Arial"/>
                <w:b/>
                <w:sz w:val="20"/>
              </w:rPr>
              <w:t>Security</w:t>
            </w:r>
          </w:p>
        </w:tc>
        <w:tc>
          <w:tcPr>
            <w:tcW w:w="5400" w:type="dxa"/>
            <w:shd w:val="clear" w:color="auto" w:fill="EEECE1" w:themeFill="background2"/>
            <w:tcMar>
              <w:top w:w="43" w:type="dxa"/>
              <w:left w:w="115" w:type="dxa"/>
              <w:bottom w:w="43" w:type="dxa"/>
              <w:right w:w="115" w:type="dxa"/>
            </w:tcMar>
            <w:vAlign w:val="center"/>
          </w:tcPr>
          <w:p w:rsidR="0039294B" w:rsidRPr="00F75A8F" w:rsidRDefault="0039294B" w:rsidP="0039294B">
            <w:pPr>
              <w:spacing w:before="0" w:after="0"/>
              <w:ind w:left="0"/>
              <w:jc w:val="center"/>
              <w:rPr>
                <w:rFonts w:ascii="Trebuchet MS" w:hAnsi="Trebuchet MS" w:cs="Arial"/>
                <w:b/>
                <w:sz w:val="20"/>
              </w:rPr>
            </w:pPr>
            <w:r w:rsidRPr="00F75A8F">
              <w:rPr>
                <w:rFonts w:ascii="Trebuchet MS" w:hAnsi="Trebuchet MS" w:cs="Arial"/>
                <w:b/>
                <w:sz w:val="20"/>
              </w:rPr>
              <w:t>Description</w:t>
            </w:r>
          </w:p>
        </w:tc>
      </w:tr>
      <w:tr w:rsidR="0039294B" w:rsidRPr="00F75A8F" w:rsidTr="0039294B">
        <w:tc>
          <w:tcPr>
            <w:tcW w:w="3330" w:type="dxa"/>
            <w:tcMar>
              <w:top w:w="43" w:type="dxa"/>
              <w:left w:w="115" w:type="dxa"/>
              <w:bottom w:w="43" w:type="dxa"/>
              <w:right w:w="115" w:type="dxa"/>
            </w:tcMar>
          </w:tcPr>
          <w:p w:rsidR="0039294B" w:rsidRPr="00F75A8F" w:rsidRDefault="0039294B" w:rsidP="0039294B">
            <w:pPr>
              <w:ind w:left="0"/>
              <w:rPr>
                <w:rFonts w:ascii="Trebuchet MS" w:hAnsi="Trebuchet MS" w:cs="Arial"/>
                <w:sz w:val="20"/>
                <w:szCs w:val="20"/>
              </w:rPr>
            </w:pPr>
            <w:r w:rsidRPr="00F75A8F">
              <w:rPr>
                <w:rFonts w:ascii="Trebuchet MS" w:hAnsi="Trebuchet MS" w:cs="Arial"/>
                <w:sz w:val="20"/>
                <w:szCs w:val="20"/>
              </w:rPr>
              <w:t>Penetration Test</w:t>
            </w:r>
          </w:p>
        </w:tc>
        <w:tc>
          <w:tcPr>
            <w:tcW w:w="5400" w:type="dxa"/>
            <w:tcMar>
              <w:top w:w="43" w:type="dxa"/>
              <w:left w:w="115" w:type="dxa"/>
              <w:bottom w:w="43" w:type="dxa"/>
              <w:right w:w="115" w:type="dxa"/>
            </w:tcMar>
          </w:tcPr>
          <w:p w:rsidR="0039294B" w:rsidRPr="00DD34E4" w:rsidRDefault="0039294B" w:rsidP="0039294B">
            <w:pPr>
              <w:ind w:left="0"/>
              <w:rPr>
                <w:rFonts w:ascii="Trebuchet MS" w:hAnsi="Trebuchet MS" w:cs="Courier New"/>
                <w:bCs/>
                <w:sz w:val="20"/>
                <w:szCs w:val="20"/>
              </w:rPr>
            </w:pPr>
          </w:p>
        </w:tc>
      </w:tr>
      <w:tr w:rsidR="0039294B" w:rsidRPr="00F75A8F" w:rsidTr="0039294B">
        <w:tc>
          <w:tcPr>
            <w:tcW w:w="3330" w:type="dxa"/>
            <w:tcMar>
              <w:top w:w="43" w:type="dxa"/>
              <w:left w:w="115" w:type="dxa"/>
              <w:bottom w:w="43" w:type="dxa"/>
              <w:right w:w="115" w:type="dxa"/>
            </w:tcMar>
          </w:tcPr>
          <w:p w:rsidR="0039294B" w:rsidRPr="00F75A8F" w:rsidRDefault="0039294B" w:rsidP="0039294B">
            <w:pPr>
              <w:ind w:left="0"/>
              <w:rPr>
                <w:rFonts w:ascii="Trebuchet MS" w:hAnsi="Trebuchet MS" w:cs="Arial"/>
                <w:sz w:val="20"/>
                <w:szCs w:val="20"/>
              </w:rPr>
            </w:pPr>
            <w:r w:rsidRPr="00F75A8F">
              <w:rPr>
                <w:rFonts w:ascii="Trebuchet MS" w:hAnsi="Trebuchet MS" w:cs="Arial"/>
                <w:sz w:val="20"/>
                <w:szCs w:val="20"/>
              </w:rPr>
              <w:t xml:space="preserve">Vulnerability Assessment Test </w:t>
            </w:r>
          </w:p>
        </w:tc>
        <w:tc>
          <w:tcPr>
            <w:tcW w:w="5400" w:type="dxa"/>
            <w:tcMar>
              <w:top w:w="43" w:type="dxa"/>
              <w:left w:w="115" w:type="dxa"/>
              <w:bottom w:w="43" w:type="dxa"/>
              <w:right w:w="115" w:type="dxa"/>
            </w:tcMar>
          </w:tcPr>
          <w:p w:rsidR="0039294B" w:rsidRPr="00DD34E4" w:rsidRDefault="0039294B" w:rsidP="0039294B">
            <w:pPr>
              <w:ind w:left="0"/>
              <w:rPr>
                <w:rFonts w:ascii="Trebuchet MS" w:hAnsi="Trebuchet MS" w:cs="Courier New"/>
                <w:bCs/>
                <w:sz w:val="20"/>
                <w:szCs w:val="20"/>
              </w:rPr>
            </w:pPr>
          </w:p>
        </w:tc>
      </w:tr>
      <w:tr w:rsidR="0039294B" w:rsidRPr="00F75A8F" w:rsidTr="0039294B">
        <w:tc>
          <w:tcPr>
            <w:tcW w:w="3330" w:type="dxa"/>
            <w:tcMar>
              <w:top w:w="43" w:type="dxa"/>
              <w:left w:w="115" w:type="dxa"/>
              <w:bottom w:w="43" w:type="dxa"/>
              <w:right w:w="115" w:type="dxa"/>
            </w:tcMar>
          </w:tcPr>
          <w:p w:rsidR="0039294B" w:rsidRPr="00F75A8F" w:rsidRDefault="0039294B" w:rsidP="0039294B">
            <w:pPr>
              <w:ind w:left="0"/>
              <w:rPr>
                <w:rFonts w:ascii="Trebuchet MS" w:hAnsi="Trebuchet MS" w:cs="Arial"/>
                <w:sz w:val="20"/>
                <w:szCs w:val="20"/>
              </w:rPr>
            </w:pPr>
            <w:r w:rsidRPr="00F75A8F">
              <w:rPr>
                <w:rFonts w:ascii="Trebuchet MS" w:hAnsi="Trebuchet MS" w:cs="Arial"/>
                <w:sz w:val="20"/>
                <w:szCs w:val="20"/>
              </w:rPr>
              <w:t xml:space="preserve">Hardening </w:t>
            </w:r>
          </w:p>
        </w:tc>
        <w:tc>
          <w:tcPr>
            <w:tcW w:w="5400" w:type="dxa"/>
            <w:tcMar>
              <w:top w:w="43" w:type="dxa"/>
              <w:left w:w="115" w:type="dxa"/>
              <w:bottom w:w="43" w:type="dxa"/>
              <w:right w:w="115" w:type="dxa"/>
            </w:tcMar>
          </w:tcPr>
          <w:p w:rsidR="0039294B" w:rsidRPr="00DD34E4" w:rsidRDefault="0039294B" w:rsidP="0039294B">
            <w:pPr>
              <w:ind w:left="0"/>
              <w:rPr>
                <w:rFonts w:ascii="Trebuchet MS" w:hAnsi="Trebuchet MS" w:cs="Courier New"/>
                <w:bCs/>
                <w:sz w:val="20"/>
                <w:szCs w:val="20"/>
              </w:rPr>
            </w:pPr>
            <w:r w:rsidRPr="00DD34E4">
              <w:rPr>
                <w:rFonts w:ascii="Trebuchet MS" w:hAnsi="Trebuchet MS"/>
                <w:sz w:val="20"/>
                <w:szCs w:val="20"/>
                <w:lang w:val="fi-FI"/>
              </w:rPr>
              <w:fldChar w:fldCharType="begin">
                <w:ffData>
                  <w:name w:val="Check2"/>
                  <w:enabled/>
                  <w:calcOnExit w:val="0"/>
                  <w:checkBox>
                    <w:sizeAuto/>
                    <w:default w:val="0"/>
                  </w:checkBox>
                </w:ffData>
              </w:fldChar>
            </w:r>
            <w:r w:rsidRPr="00DD34E4">
              <w:rPr>
                <w:rFonts w:ascii="Trebuchet MS" w:hAnsi="Trebuchet MS"/>
                <w:sz w:val="20"/>
                <w:szCs w:val="20"/>
                <w:lang w:val="fi-FI"/>
              </w:rPr>
              <w:instrText xml:space="preserve"> FORMCHECKBOX </w:instrText>
            </w:r>
            <w:r w:rsidR="00E95F7C">
              <w:rPr>
                <w:rFonts w:ascii="Trebuchet MS" w:hAnsi="Trebuchet MS"/>
                <w:sz w:val="20"/>
                <w:szCs w:val="20"/>
                <w:lang w:val="fi-FI"/>
              </w:rPr>
            </w:r>
            <w:r w:rsidR="00E95F7C">
              <w:rPr>
                <w:rFonts w:ascii="Trebuchet MS" w:hAnsi="Trebuchet MS"/>
                <w:sz w:val="20"/>
                <w:szCs w:val="20"/>
                <w:lang w:val="fi-FI"/>
              </w:rPr>
              <w:fldChar w:fldCharType="separate"/>
            </w:r>
            <w:r w:rsidRPr="00DD34E4">
              <w:rPr>
                <w:rFonts w:ascii="Trebuchet MS" w:hAnsi="Trebuchet MS"/>
                <w:sz w:val="20"/>
                <w:szCs w:val="20"/>
                <w:lang w:val="fi-FI"/>
              </w:rPr>
              <w:fldChar w:fldCharType="end"/>
            </w:r>
            <w:r w:rsidRPr="00DD34E4">
              <w:rPr>
                <w:rFonts w:ascii="Trebuchet MS" w:hAnsi="Trebuchet MS"/>
                <w:sz w:val="20"/>
                <w:szCs w:val="20"/>
                <w:lang w:val="fi-FI"/>
              </w:rPr>
              <w:t xml:space="preserve"> </w:t>
            </w:r>
            <w:r w:rsidRPr="00DD34E4">
              <w:rPr>
                <w:rFonts w:ascii="Trebuchet MS" w:hAnsi="Trebuchet MS" w:cs="Courier New"/>
                <w:bCs/>
                <w:sz w:val="20"/>
                <w:szCs w:val="20"/>
              </w:rPr>
              <w:t>Operating System</w:t>
            </w:r>
          </w:p>
          <w:p w:rsidR="0039294B" w:rsidRPr="00DD34E4" w:rsidRDefault="0039294B" w:rsidP="0039294B">
            <w:pPr>
              <w:ind w:left="0"/>
              <w:rPr>
                <w:rFonts w:ascii="Trebuchet MS" w:hAnsi="Trebuchet MS" w:cs="Courier New"/>
                <w:bCs/>
                <w:sz w:val="20"/>
                <w:szCs w:val="20"/>
              </w:rPr>
            </w:pPr>
            <w:r w:rsidRPr="00DD34E4">
              <w:rPr>
                <w:rFonts w:ascii="Trebuchet MS" w:hAnsi="Trebuchet MS"/>
                <w:sz w:val="20"/>
                <w:szCs w:val="20"/>
                <w:lang w:val="fi-FI"/>
              </w:rPr>
              <w:fldChar w:fldCharType="begin">
                <w:ffData>
                  <w:name w:val="Check2"/>
                  <w:enabled/>
                  <w:calcOnExit w:val="0"/>
                  <w:checkBox>
                    <w:sizeAuto/>
                    <w:default w:val="0"/>
                  </w:checkBox>
                </w:ffData>
              </w:fldChar>
            </w:r>
            <w:r w:rsidRPr="00DD34E4">
              <w:rPr>
                <w:rFonts w:ascii="Trebuchet MS" w:hAnsi="Trebuchet MS"/>
                <w:sz w:val="20"/>
                <w:szCs w:val="20"/>
                <w:lang w:val="fi-FI"/>
              </w:rPr>
              <w:instrText xml:space="preserve"> FORMCHECKBOX </w:instrText>
            </w:r>
            <w:r w:rsidR="00E95F7C">
              <w:rPr>
                <w:rFonts w:ascii="Trebuchet MS" w:hAnsi="Trebuchet MS"/>
                <w:sz w:val="20"/>
                <w:szCs w:val="20"/>
                <w:lang w:val="fi-FI"/>
              </w:rPr>
            </w:r>
            <w:r w:rsidR="00E95F7C">
              <w:rPr>
                <w:rFonts w:ascii="Trebuchet MS" w:hAnsi="Trebuchet MS"/>
                <w:sz w:val="20"/>
                <w:szCs w:val="20"/>
                <w:lang w:val="fi-FI"/>
              </w:rPr>
              <w:fldChar w:fldCharType="separate"/>
            </w:r>
            <w:r w:rsidRPr="00DD34E4">
              <w:rPr>
                <w:rFonts w:ascii="Trebuchet MS" w:hAnsi="Trebuchet MS"/>
                <w:sz w:val="20"/>
                <w:szCs w:val="20"/>
                <w:lang w:val="fi-FI"/>
              </w:rPr>
              <w:fldChar w:fldCharType="end"/>
            </w:r>
            <w:r w:rsidRPr="00DD34E4">
              <w:rPr>
                <w:rFonts w:ascii="Trebuchet MS" w:hAnsi="Trebuchet MS"/>
                <w:sz w:val="20"/>
                <w:szCs w:val="20"/>
                <w:lang w:val="fi-FI"/>
              </w:rPr>
              <w:t xml:space="preserve"> </w:t>
            </w:r>
            <w:r w:rsidRPr="00DD34E4">
              <w:rPr>
                <w:rFonts w:ascii="Trebuchet MS" w:hAnsi="Trebuchet MS" w:cs="Courier New"/>
                <w:bCs/>
                <w:sz w:val="20"/>
                <w:szCs w:val="20"/>
              </w:rPr>
              <w:t>Database</w:t>
            </w:r>
          </w:p>
          <w:p w:rsidR="0039294B" w:rsidRPr="00DD34E4" w:rsidRDefault="0039294B" w:rsidP="0039294B">
            <w:pPr>
              <w:ind w:left="0"/>
              <w:rPr>
                <w:rFonts w:ascii="Trebuchet MS" w:hAnsi="Trebuchet MS" w:cs="Courier New"/>
                <w:bCs/>
                <w:sz w:val="20"/>
                <w:szCs w:val="20"/>
              </w:rPr>
            </w:pPr>
            <w:r w:rsidRPr="00DD34E4">
              <w:rPr>
                <w:rFonts w:ascii="Trebuchet MS" w:hAnsi="Trebuchet MS"/>
                <w:sz w:val="20"/>
                <w:szCs w:val="20"/>
                <w:lang w:val="fi-FI"/>
              </w:rPr>
              <w:fldChar w:fldCharType="begin">
                <w:ffData>
                  <w:name w:val="Check2"/>
                  <w:enabled/>
                  <w:calcOnExit w:val="0"/>
                  <w:checkBox>
                    <w:sizeAuto/>
                    <w:default w:val="0"/>
                  </w:checkBox>
                </w:ffData>
              </w:fldChar>
            </w:r>
            <w:r w:rsidRPr="00DD34E4">
              <w:rPr>
                <w:rFonts w:ascii="Trebuchet MS" w:hAnsi="Trebuchet MS"/>
                <w:sz w:val="20"/>
                <w:szCs w:val="20"/>
                <w:lang w:val="fi-FI"/>
              </w:rPr>
              <w:instrText xml:space="preserve"> FORMCHECKBOX </w:instrText>
            </w:r>
            <w:r w:rsidR="00E95F7C">
              <w:rPr>
                <w:rFonts w:ascii="Trebuchet MS" w:hAnsi="Trebuchet MS"/>
                <w:sz w:val="20"/>
                <w:szCs w:val="20"/>
                <w:lang w:val="fi-FI"/>
              </w:rPr>
            </w:r>
            <w:r w:rsidR="00E95F7C">
              <w:rPr>
                <w:rFonts w:ascii="Trebuchet MS" w:hAnsi="Trebuchet MS"/>
                <w:sz w:val="20"/>
                <w:szCs w:val="20"/>
                <w:lang w:val="fi-FI"/>
              </w:rPr>
              <w:fldChar w:fldCharType="separate"/>
            </w:r>
            <w:r w:rsidRPr="00DD34E4">
              <w:rPr>
                <w:rFonts w:ascii="Trebuchet MS" w:hAnsi="Trebuchet MS"/>
                <w:sz w:val="20"/>
                <w:szCs w:val="20"/>
                <w:lang w:val="fi-FI"/>
              </w:rPr>
              <w:fldChar w:fldCharType="end"/>
            </w:r>
            <w:r w:rsidRPr="00DD34E4">
              <w:rPr>
                <w:rFonts w:ascii="Trebuchet MS" w:hAnsi="Trebuchet MS"/>
                <w:sz w:val="20"/>
                <w:szCs w:val="20"/>
                <w:lang w:val="fi-FI"/>
              </w:rPr>
              <w:t xml:space="preserve"> </w:t>
            </w:r>
            <w:r w:rsidRPr="00DD34E4">
              <w:rPr>
                <w:rFonts w:ascii="Trebuchet MS" w:hAnsi="Trebuchet MS" w:cs="Courier New"/>
                <w:bCs/>
                <w:sz w:val="20"/>
                <w:szCs w:val="20"/>
              </w:rPr>
              <w:t>Web Server</w:t>
            </w:r>
          </w:p>
          <w:p w:rsidR="0039294B" w:rsidRPr="00DD34E4" w:rsidRDefault="0039294B" w:rsidP="0039294B">
            <w:pPr>
              <w:ind w:left="0"/>
              <w:rPr>
                <w:rFonts w:ascii="Trebuchet MS" w:hAnsi="Trebuchet MS" w:cs="Courier New"/>
                <w:bCs/>
                <w:sz w:val="20"/>
                <w:szCs w:val="20"/>
              </w:rPr>
            </w:pPr>
            <w:r w:rsidRPr="00DD34E4">
              <w:rPr>
                <w:rFonts w:ascii="Trebuchet MS" w:hAnsi="Trebuchet MS"/>
                <w:sz w:val="20"/>
                <w:szCs w:val="20"/>
                <w:lang w:val="fi-FI"/>
              </w:rPr>
              <w:fldChar w:fldCharType="begin">
                <w:ffData>
                  <w:name w:val="Check2"/>
                  <w:enabled/>
                  <w:calcOnExit w:val="0"/>
                  <w:checkBox>
                    <w:sizeAuto/>
                    <w:default w:val="0"/>
                  </w:checkBox>
                </w:ffData>
              </w:fldChar>
            </w:r>
            <w:r w:rsidRPr="00DD34E4">
              <w:rPr>
                <w:rFonts w:ascii="Trebuchet MS" w:hAnsi="Trebuchet MS"/>
                <w:sz w:val="20"/>
                <w:szCs w:val="20"/>
                <w:lang w:val="fi-FI"/>
              </w:rPr>
              <w:instrText xml:space="preserve"> FORMCHECKBOX </w:instrText>
            </w:r>
            <w:r w:rsidR="00E95F7C">
              <w:rPr>
                <w:rFonts w:ascii="Trebuchet MS" w:hAnsi="Trebuchet MS"/>
                <w:sz w:val="20"/>
                <w:szCs w:val="20"/>
                <w:lang w:val="fi-FI"/>
              </w:rPr>
            </w:r>
            <w:r w:rsidR="00E95F7C">
              <w:rPr>
                <w:rFonts w:ascii="Trebuchet MS" w:hAnsi="Trebuchet MS"/>
                <w:sz w:val="20"/>
                <w:szCs w:val="20"/>
                <w:lang w:val="fi-FI"/>
              </w:rPr>
              <w:fldChar w:fldCharType="separate"/>
            </w:r>
            <w:r w:rsidRPr="00DD34E4">
              <w:rPr>
                <w:rFonts w:ascii="Trebuchet MS" w:hAnsi="Trebuchet MS"/>
                <w:sz w:val="20"/>
                <w:szCs w:val="20"/>
                <w:lang w:val="fi-FI"/>
              </w:rPr>
              <w:fldChar w:fldCharType="end"/>
            </w:r>
            <w:r w:rsidRPr="00DD34E4">
              <w:rPr>
                <w:rFonts w:ascii="Trebuchet MS" w:hAnsi="Trebuchet MS"/>
                <w:sz w:val="20"/>
                <w:szCs w:val="20"/>
                <w:lang w:val="fi-FI"/>
              </w:rPr>
              <w:t xml:space="preserve"> </w:t>
            </w:r>
            <w:r w:rsidRPr="00DD34E4">
              <w:rPr>
                <w:rFonts w:ascii="Trebuchet MS" w:hAnsi="Trebuchet MS" w:cs="Courier New"/>
                <w:bCs/>
                <w:sz w:val="20"/>
                <w:szCs w:val="20"/>
              </w:rPr>
              <w:t>Application Server</w:t>
            </w:r>
          </w:p>
          <w:p w:rsidR="0039294B" w:rsidRPr="00DD34E4" w:rsidRDefault="0039294B" w:rsidP="0039294B">
            <w:pPr>
              <w:ind w:left="0"/>
              <w:rPr>
                <w:rFonts w:ascii="Trebuchet MS" w:hAnsi="Trebuchet MS" w:cs="Courier New"/>
                <w:bCs/>
                <w:sz w:val="20"/>
                <w:szCs w:val="20"/>
              </w:rPr>
            </w:pPr>
            <w:r w:rsidRPr="00DD34E4">
              <w:rPr>
                <w:rFonts w:ascii="Trebuchet MS" w:hAnsi="Trebuchet MS"/>
                <w:sz w:val="20"/>
                <w:szCs w:val="20"/>
                <w:lang w:val="fi-FI"/>
              </w:rPr>
              <w:fldChar w:fldCharType="begin">
                <w:ffData>
                  <w:name w:val="Check2"/>
                  <w:enabled/>
                  <w:calcOnExit w:val="0"/>
                  <w:checkBox>
                    <w:sizeAuto/>
                    <w:default w:val="0"/>
                  </w:checkBox>
                </w:ffData>
              </w:fldChar>
            </w:r>
            <w:r w:rsidRPr="00DD34E4">
              <w:rPr>
                <w:rFonts w:ascii="Trebuchet MS" w:hAnsi="Trebuchet MS"/>
                <w:sz w:val="20"/>
                <w:szCs w:val="20"/>
                <w:lang w:val="fi-FI"/>
              </w:rPr>
              <w:instrText xml:space="preserve"> FORMCHECKBOX </w:instrText>
            </w:r>
            <w:r w:rsidR="00E95F7C">
              <w:rPr>
                <w:rFonts w:ascii="Trebuchet MS" w:hAnsi="Trebuchet MS"/>
                <w:sz w:val="20"/>
                <w:szCs w:val="20"/>
                <w:lang w:val="fi-FI"/>
              </w:rPr>
            </w:r>
            <w:r w:rsidR="00E95F7C">
              <w:rPr>
                <w:rFonts w:ascii="Trebuchet MS" w:hAnsi="Trebuchet MS"/>
                <w:sz w:val="20"/>
                <w:szCs w:val="20"/>
                <w:lang w:val="fi-FI"/>
              </w:rPr>
              <w:fldChar w:fldCharType="separate"/>
            </w:r>
            <w:r w:rsidRPr="00DD34E4">
              <w:rPr>
                <w:rFonts w:ascii="Trebuchet MS" w:hAnsi="Trebuchet MS"/>
                <w:sz w:val="20"/>
                <w:szCs w:val="20"/>
                <w:lang w:val="fi-FI"/>
              </w:rPr>
              <w:fldChar w:fldCharType="end"/>
            </w:r>
            <w:r w:rsidRPr="00DD34E4">
              <w:rPr>
                <w:rFonts w:ascii="Trebuchet MS" w:hAnsi="Trebuchet MS"/>
                <w:sz w:val="20"/>
                <w:szCs w:val="20"/>
                <w:lang w:val="fi-FI"/>
              </w:rPr>
              <w:t xml:space="preserve"> </w:t>
            </w:r>
            <w:r w:rsidRPr="00DD34E4">
              <w:rPr>
                <w:rFonts w:ascii="Trebuchet MS" w:hAnsi="Trebuchet MS" w:cs="Courier New"/>
                <w:bCs/>
                <w:sz w:val="20"/>
                <w:szCs w:val="20"/>
              </w:rPr>
              <w:t>Application</w:t>
            </w:r>
          </w:p>
        </w:tc>
      </w:tr>
      <w:tr w:rsidR="0039294B" w:rsidRPr="00F75A8F" w:rsidTr="0039294B">
        <w:tc>
          <w:tcPr>
            <w:tcW w:w="3330" w:type="dxa"/>
            <w:tcMar>
              <w:top w:w="43" w:type="dxa"/>
              <w:left w:w="115" w:type="dxa"/>
              <w:bottom w:w="43" w:type="dxa"/>
              <w:right w:w="115" w:type="dxa"/>
            </w:tcMar>
          </w:tcPr>
          <w:p w:rsidR="0039294B" w:rsidRPr="00F75A8F" w:rsidRDefault="0039294B" w:rsidP="0039294B">
            <w:pPr>
              <w:spacing w:after="0"/>
              <w:ind w:left="0"/>
              <w:rPr>
                <w:rFonts w:ascii="Trebuchet MS" w:hAnsi="Trebuchet MS"/>
                <w:sz w:val="20"/>
                <w:lang w:val="it-IT"/>
              </w:rPr>
            </w:pPr>
            <w:r w:rsidRPr="00F75A8F">
              <w:rPr>
                <w:rFonts w:ascii="Trebuchet MS" w:hAnsi="Trebuchet MS"/>
                <w:sz w:val="20"/>
                <w:lang w:val="it-IT"/>
              </w:rPr>
              <w:t>Password authentification</w:t>
            </w:r>
          </w:p>
        </w:tc>
        <w:tc>
          <w:tcPr>
            <w:tcW w:w="5400" w:type="dxa"/>
            <w:tcMar>
              <w:top w:w="43" w:type="dxa"/>
              <w:left w:w="115" w:type="dxa"/>
              <w:bottom w:w="43" w:type="dxa"/>
              <w:right w:w="115" w:type="dxa"/>
            </w:tcMar>
          </w:tcPr>
          <w:p w:rsidR="0039294B" w:rsidRPr="00DD34E4" w:rsidRDefault="0039294B" w:rsidP="0039294B">
            <w:pPr>
              <w:ind w:left="0"/>
              <w:rPr>
                <w:rFonts w:ascii="Trebuchet MS" w:hAnsi="Trebuchet MS" w:cs="Courier New"/>
                <w:bCs/>
                <w:sz w:val="20"/>
                <w:szCs w:val="20"/>
              </w:rPr>
            </w:pPr>
          </w:p>
        </w:tc>
      </w:tr>
      <w:tr w:rsidR="0039294B" w:rsidRPr="00F75A8F" w:rsidTr="0039294B">
        <w:tc>
          <w:tcPr>
            <w:tcW w:w="3330" w:type="dxa"/>
            <w:tcMar>
              <w:top w:w="43" w:type="dxa"/>
              <w:left w:w="115" w:type="dxa"/>
              <w:bottom w:w="43" w:type="dxa"/>
              <w:right w:w="115" w:type="dxa"/>
            </w:tcMar>
          </w:tcPr>
          <w:p w:rsidR="0039294B" w:rsidRPr="00F75A8F" w:rsidRDefault="0039294B" w:rsidP="0039294B">
            <w:pPr>
              <w:spacing w:after="0"/>
              <w:ind w:left="0"/>
              <w:rPr>
                <w:rFonts w:ascii="Trebuchet MS" w:hAnsi="Trebuchet MS"/>
                <w:sz w:val="20"/>
                <w:lang w:val="it-IT"/>
              </w:rPr>
            </w:pPr>
            <w:r w:rsidRPr="00F75A8F">
              <w:rPr>
                <w:rFonts w:ascii="Trebuchet MS" w:hAnsi="Trebuchet MS"/>
                <w:sz w:val="20"/>
                <w:lang w:val="it-IT"/>
              </w:rPr>
              <w:t>Strong Password policy enable</w:t>
            </w:r>
          </w:p>
        </w:tc>
        <w:tc>
          <w:tcPr>
            <w:tcW w:w="5400" w:type="dxa"/>
            <w:tcMar>
              <w:top w:w="43" w:type="dxa"/>
              <w:left w:w="115" w:type="dxa"/>
              <w:bottom w:w="43" w:type="dxa"/>
              <w:right w:w="115" w:type="dxa"/>
            </w:tcMar>
          </w:tcPr>
          <w:p w:rsidR="0039294B" w:rsidRPr="00DD34E4" w:rsidRDefault="0039294B" w:rsidP="0039294B">
            <w:pPr>
              <w:ind w:left="0"/>
              <w:rPr>
                <w:rFonts w:ascii="Trebuchet MS" w:hAnsi="Trebuchet MS" w:cs="Courier New"/>
                <w:bCs/>
                <w:sz w:val="20"/>
                <w:szCs w:val="20"/>
              </w:rPr>
            </w:pPr>
          </w:p>
        </w:tc>
      </w:tr>
      <w:tr w:rsidR="0039294B" w:rsidRPr="00F75A8F" w:rsidTr="0039294B">
        <w:tc>
          <w:tcPr>
            <w:tcW w:w="3330" w:type="dxa"/>
            <w:tcMar>
              <w:top w:w="43" w:type="dxa"/>
              <w:left w:w="115" w:type="dxa"/>
              <w:bottom w:w="43" w:type="dxa"/>
              <w:right w:w="115" w:type="dxa"/>
            </w:tcMar>
          </w:tcPr>
          <w:p w:rsidR="0039294B" w:rsidRPr="00F75A8F" w:rsidRDefault="0039294B" w:rsidP="0039294B">
            <w:pPr>
              <w:spacing w:after="0"/>
              <w:ind w:left="0"/>
              <w:rPr>
                <w:rFonts w:ascii="Trebuchet MS" w:hAnsi="Trebuchet MS"/>
                <w:sz w:val="20"/>
                <w:lang w:val="it-IT"/>
              </w:rPr>
            </w:pPr>
            <w:r w:rsidRPr="00F75A8F">
              <w:rPr>
                <w:rFonts w:ascii="Trebuchet MS" w:hAnsi="Trebuchet MS"/>
                <w:sz w:val="20"/>
                <w:lang w:val="it-IT"/>
              </w:rPr>
              <w:t>LDAP Authentification</w:t>
            </w:r>
          </w:p>
        </w:tc>
        <w:tc>
          <w:tcPr>
            <w:tcW w:w="5400" w:type="dxa"/>
            <w:tcMar>
              <w:top w:w="43" w:type="dxa"/>
              <w:left w:w="115" w:type="dxa"/>
              <w:bottom w:w="43" w:type="dxa"/>
              <w:right w:w="115" w:type="dxa"/>
            </w:tcMar>
          </w:tcPr>
          <w:p w:rsidR="0039294B" w:rsidRPr="00DD34E4" w:rsidRDefault="0039294B" w:rsidP="0039294B">
            <w:pPr>
              <w:ind w:left="0"/>
              <w:rPr>
                <w:rFonts w:ascii="Trebuchet MS" w:hAnsi="Trebuchet MS" w:cs="Courier New"/>
                <w:bCs/>
                <w:sz w:val="20"/>
                <w:szCs w:val="20"/>
              </w:rPr>
            </w:pPr>
          </w:p>
        </w:tc>
      </w:tr>
      <w:tr w:rsidR="0039294B" w:rsidRPr="00F75A8F" w:rsidTr="0039294B">
        <w:tc>
          <w:tcPr>
            <w:tcW w:w="3330" w:type="dxa"/>
            <w:tcMar>
              <w:top w:w="43" w:type="dxa"/>
              <w:left w:w="115" w:type="dxa"/>
              <w:bottom w:w="43" w:type="dxa"/>
              <w:right w:w="115" w:type="dxa"/>
            </w:tcMar>
          </w:tcPr>
          <w:p w:rsidR="0039294B" w:rsidRPr="00F75A8F" w:rsidRDefault="0039294B" w:rsidP="0039294B">
            <w:pPr>
              <w:spacing w:after="0"/>
              <w:ind w:left="0"/>
              <w:rPr>
                <w:rFonts w:ascii="Trebuchet MS" w:hAnsi="Trebuchet MS"/>
                <w:sz w:val="20"/>
              </w:rPr>
            </w:pPr>
            <w:r>
              <w:rPr>
                <w:rFonts w:ascii="Trebuchet MS" w:hAnsi="Trebuchet MS"/>
                <w:sz w:val="20"/>
              </w:rPr>
              <w:t>Audit trail (who, when, where</w:t>
            </w:r>
            <w:r w:rsidRPr="00F75A8F">
              <w:rPr>
                <w:rFonts w:ascii="Trebuchet MS" w:hAnsi="Trebuchet MS"/>
                <w:sz w:val="20"/>
              </w:rPr>
              <w:t>)</w:t>
            </w:r>
          </w:p>
        </w:tc>
        <w:tc>
          <w:tcPr>
            <w:tcW w:w="5400" w:type="dxa"/>
            <w:tcMar>
              <w:top w:w="43" w:type="dxa"/>
              <w:left w:w="115" w:type="dxa"/>
              <w:bottom w:w="43" w:type="dxa"/>
              <w:right w:w="115" w:type="dxa"/>
            </w:tcMar>
          </w:tcPr>
          <w:p w:rsidR="0039294B" w:rsidRPr="00DD34E4" w:rsidRDefault="0039294B" w:rsidP="0039294B">
            <w:pPr>
              <w:ind w:left="0"/>
              <w:rPr>
                <w:rFonts w:ascii="Trebuchet MS" w:hAnsi="Trebuchet MS" w:cs="Courier New"/>
                <w:bCs/>
                <w:sz w:val="20"/>
                <w:szCs w:val="20"/>
              </w:rPr>
            </w:pPr>
          </w:p>
        </w:tc>
      </w:tr>
      <w:tr w:rsidR="0039294B" w:rsidRPr="00F75A8F" w:rsidTr="0039294B">
        <w:tc>
          <w:tcPr>
            <w:tcW w:w="3330" w:type="dxa"/>
            <w:tcMar>
              <w:top w:w="43" w:type="dxa"/>
              <w:left w:w="115" w:type="dxa"/>
              <w:bottom w:w="43" w:type="dxa"/>
              <w:right w:w="115" w:type="dxa"/>
            </w:tcMar>
          </w:tcPr>
          <w:p w:rsidR="0039294B" w:rsidRPr="00F75A8F" w:rsidRDefault="0039294B" w:rsidP="0039294B">
            <w:pPr>
              <w:spacing w:after="0"/>
              <w:ind w:left="0"/>
              <w:rPr>
                <w:rFonts w:ascii="Trebuchet MS" w:hAnsi="Trebuchet MS"/>
                <w:sz w:val="20"/>
                <w:lang w:val="it-IT"/>
              </w:rPr>
            </w:pPr>
            <w:r w:rsidRPr="00F75A8F">
              <w:rPr>
                <w:rFonts w:ascii="Trebuchet MS" w:hAnsi="Trebuchet MS"/>
                <w:sz w:val="20"/>
                <w:lang w:val="it-IT"/>
              </w:rPr>
              <w:t>Auto Log Off</w:t>
            </w:r>
          </w:p>
        </w:tc>
        <w:tc>
          <w:tcPr>
            <w:tcW w:w="5400" w:type="dxa"/>
            <w:tcMar>
              <w:top w:w="43" w:type="dxa"/>
              <w:left w:w="115" w:type="dxa"/>
              <w:bottom w:w="43" w:type="dxa"/>
              <w:right w:w="115" w:type="dxa"/>
            </w:tcMar>
          </w:tcPr>
          <w:p w:rsidR="0039294B" w:rsidRPr="00DD34E4" w:rsidRDefault="0039294B" w:rsidP="0039294B">
            <w:pPr>
              <w:ind w:left="0"/>
              <w:rPr>
                <w:rFonts w:ascii="Trebuchet MS" w:hAnsi="Trebuchet MS" w:cs="Courier New"/>
                <w:bCs/>
                <w:sz w:val="20"/>
                <w:szCs w:val="20"/>
              </w:rPr>
            </w:pPr>
          </w:p>
        </w:tc>
      </w:tr>
      <w:tr w:rsidR="0039294B" w:rsidRPr="00F75A8F" w:rsidTr="0039294B">
        <w:tc>
          <w:tcPr>
            <w:tcW w:w="3330" w:type="dxa"/>
            <w:tcMar>
              <w:top w:w="43" w:type="dxa"/>
              <w:left w:w="115" w:type="dxa"/>
              <w:bottom w:w="43" w:type="dxa"/>
              <w:right w:w="115" w:type="dxa"/>
            </w:tcMar>
          </w:tcPr>
          <w:p w:rsidR="0039294B" w:rsidRPr="00F75A8F" w:rsidRDefault="0039294B" w:rsidP="0039294B">
            <w:pPr>
              <w:spacing w:after="0"/>
              <w:ind w:left="0"/>
              <w:rPr>
                <w:rFonts w:ascii="Trebuchet MS" w:hAnsi="Trebuchet MS"/>
                <w:sz w:val="20"/>
              </w:rPr>
            </w:pPr>
            <w:r w:rsidRPr="00F75A8F">
              <w:rPr>
                <w:rFonts w:ascii="Trebuchet MS" w:hAnsi="Trebuchet MS"/>
                <w:sz w:val="20"/>
              </w:rPr>
              <w:t>Database encryption</w:t>
            </w:r>
          </w:p>
        </w:tc>
        <w:tc>
          <w:tcPr>
            <w:tcW w:w="5400" w:type="dxa"/>
            <w:tcMar>
              <w:top w:w="43" w:type="dxa"/>
              <w:left w:w="115" w:type="dxa"/>
              <w:bottom w:w="43" w:type="dxa"/>
              <w:right w:w="115" w:type="dxa"/>
            </w:tcMar>
          </w:tcPr>
          <w:p w:rsidR="0039294B" w:rsidRPr="00DD34E4" w:rsidRDefault="0039294B" w:rsidP="0039294B">
            <w:pPr>
              <w:ind w:left="0"/>
              <w:rPr>
                <w:rFonts w:ascii="Trebuchet MS" w:hAnsi="Trebuchet MS" w:cs="Courier New"/>
                <w:bCs/>
                <w:sz w:val="20"/>
                <w:szCs w:val="20"/>
              </w:rPr>
            </w:pPr>
          </w:p>
        </w:tc>
      </w:tr>
      <w:tr w:rsidR="0039294B" w:rsidRPr="00F75A8F" w:rsidTr="0039294B">
        <w:tc>
          <w:tcPr>
            <w:tcW w:w="3330" w:type="dxa"/>
            <w:tcMar>
              <w:top w:w="43" w:type="dxa"/>
              <w:left w:w="115" w:type="dxa"/>
              <w:bottom w:w="43" w:type="dxa"/>
              <w:right w:w="115" w:type="dxa"/>
            </w:tcMar>
          </w:tcPr>
          <w:p w:rsidR="0039294B" w:rsidRPr="00F75A8F" w:rsidRDefault="0039294B" w:rsidP="0039294B">
            <w:pPr>
              <w:spacing w:after="0"/>
              <w:ind w:left="0"/>
              <w:rPr>
                <w:rFonts w:ascii="Trebuchet MS" w:hAnsi="Trebuchet MS"/>
                <w:sz w:val="20"/>
              </w:rPr>
            </w:pPr>
            <w:r w:rsidRPr="00F75A8F">
              <w:rPr>
                <w:rFonts w:ascii="Trebuchet MS" w:hAnsi="Trebuchet MS"/>
                <w:sz w:val="20"/>
              </w:rPr>
              <w:t xml:space="preserve">Secure Protocol </w:t>
            </w:r>
          </w:p>
        </w:tc>
        <w:tc>
          <w:tcPr>
            <w:tcW w:w="5400" w:type="dxa"/>
            <w:tcMar>
              <w:top w:w="43" w:type="dxa"/>
              <w:left w:w="115" w:type="dxa"/>
              <w:bottom w:w="43" w:type="dxa"/>
              <w:right w:w="115" w:type="dxa"/>
            </w:tcMar>
          </w:tcPr>
          <w:p w:rsidR="0039294B" w:rsidRPr="00DD34E4" w:rsidRDefault="0039294B" w:rsidP="0039294B">
            <w:pPr>
              <w:ind w:left="0"/>
              <w:rPr>
                <w:rFonts w:ascii="Trebuchet MS" w:hAnsi="Trebuchet MS" w:cs="Courier New"/>
                <w:bCs/>
                <w:sz w:val="20"/>
                <w:szCs w:val="20"/>
              </w:rPr>
            </w:pPr>
            <w:r w:rsidRPr="00DD34E4">
              <w:rPr>
                <w:rFonts w:ascii="Trebuchet MS" w:hAnsi="Trebuchet MS"/>
                <w:sz w:val="20"/>
                <w:szCs w:val="20"/>
                <w:lang w:val="fi-FI"/>
              </w:rPr>
              <w:fldChar w:fldCharType="begin">
                <w:ffData>
                  <w:name w:val="Check2"/>
                  <w:enabled/>
                  <w:calcOnExit w:val="0"/>
                  <w:checkBox>
                    <w:sizeAuto/>
                    <w:default w:val="0"/>
                  </w:checkBox>
                </w:ffData>
              </w:fldChar>
            </w:r>
            <w:r w:rsidRPr="00DD34E4">
              <w:rPr>
                <w:rFonts w:ascii="Trebuchet MS" w:hAnsi="Trebuchet MS"/>
                <w:sz w:val="20"/>
                <w:szCs w:val="20"/>
                <w:lang w:val="fi-FI"/>
              </w:rPr>
              <w:instrText xml:space="preserve"> FORMCHECKBOX </w:instrText>
            </w:r>
            <w:r w:rsidR="00E95F7C">
              <w:rPr>
                <w:rFonts w:ascii="Trebuchet MS" w:hAnsi="Trebuchet MS"/>
                <w:sz w:val="20"/>
                <w:szCs w:val="20"/>
                <w:lang w:val="fi-FI"/>
              </w:rPr>
            </w:r>
            <w:r w:rsidR="00E95F7C">
              <w:rPr>
                <w:rFonts w:ascii="Trebuchet MS" w:hAnsi="Trebuchet MS"/>
                <w:sz w:val="20"/>
                <w:szCs w:val="20"/>
                <w:lang w:val="fi-FI"/>
              </w:rPr>
              <w:fldChar w:fldCharType="separate"/>
            </w:r>
            <w:r w:rsidRPr="00DD34E4">
              <w:rPr>
                <w:rFonts w:ascii="Trebuchet MS" w:hAnsi="Trebuchet MS"/>
                <w:sz w:val="20"/>
                <w:szCs w:val="20"/>
                <w:lang w:val="fi-FI"/>
              </w:rPr>
              <w:fldChar w:fldCharType="end"/>
            </w:r>
            <w:r w:rsidRPr="00DD34E4">
              <w:rPr>
                <w:rFonts w:ascii="Trebuchet MS" w:hAnsi="Trebuchet MS"/>
                <w:sz w:val="20"/>
                <w:szCs w:val="20"/>
                <w:lang w:val="fi-FI"/>
              </w:rPr>
              <w:t xml:space="preserve"> </w:t>
            </w:r>
            <w:r w:rsidRPr="00DD34E4">
              <w:rPr>
                <w:rFonts w:ascii="Trebuchet MS" w:hAnsi="Trebuchet MS" w:cs="Courier New"/>
                <w:bCs/>
                <w:sz w:val="20"/>
                <w:szCs w:val="20"/>
              </w:rPr>
              <w:t>HTTS</w:t>
            </w:r>
          </w:p>
          <w:p w:rsidR="0039294B" w:rsidRPr="00DD34E4" w:rsidRDefault="0039294B" w:rsidP="0039294B">
            <w:pPr>
              <w:ind w:left="0"/>
              <w:rPr>
                <w:rFonts w:ascii="Trebuchet MS" w:hAnsi="Trebuchet MS" w:cs="Courier New"/>
                <w:bCs/>
                <w:sz w:val="20"/>
                <w:szCs w:val="20"/>
              </w:rPr>
            </w:pPr>
            <w:r w:rsidRPr="00DD34E4">
              <w:rPr>
                <w:rFonts w:ascii="Trebuchet MS" w:hAnsi="Trebuchet MS"/>
                <w:sz w:val="20"/>
                <w:szCs w:val="20"/>
                <w:lang w:val="fi-FI"/>
              </w:rPr>
              <w:fldChar w:fldCharType="begin">
                <w:ffData>
                  <w:name w:val="Check2"/>
                  <w:enabled/>
                  <w:calcOnExit w:val="0"/>
                  <w:checkBox>
                    <w:sizeAuto/>
                    <w:default w:val="0"/>
                  </w:checkBox>
                </w:ffData>
              </w:fldChar>
            </w:r>
            <w:r w:rsidRPr="00DD34E4">
              <w:rPr>
                <w:rFonts w:ascii="Trebuchet MS" w:hAnsi="Trebuchet MS"/>
                <w:sz w:val="20"/>
                <w:szCs w:val="20"/>
                <w:lang w:val="fi-FI"/>
              </w:rPr>
              <w:instrText xml:space="preserve"> FORMCHECKBOX </w:instrText>
            </w:r>
            <w:r w:rsidR="00E95F7C">
              <w:rPr>
                <w:rFonts w:ascii="Trebuchet MS" w:hAnsi="Trebuchet MS"/>
                <w:sz w:val="20"/>
                <w:szCs w:val="20"/>
                <w:lang w:val="fi-FI"/>
              </w:rPr>
            </w:r>
            <w:r w:rsidR="00E95F7C">
              <w:rPr>
                <w:rFonts w:ascii="Trebuchet MS" w:hAnsi="Trebuchet MS"/>
                <w:sz w:val="20"/>
                <w:szCs w:val="20"/>
                <w:lang w:val="fi-FI"/>
              </w:rPr>
              <w:fldChar w:fldCharType="separate"/>
            </w:r>
            <w:r w:rsidRPr="00DD34E4">
              <w:rPr>
                <w:rFonts w:ascii="Trebuchet MS" w:hAnsi="Trebuchet MS"/>
                <w:sz w:val="20"/>
                <w:szCs w:val="20"/>
                <w:lang w:val="fi-FI"/>
              </w:rPr>
              <w:fldChar w:fldCharType="end"/>
            </w:r>
            <w:r w:rsidRPr="00DD34E4">
              <w:rPr>
                <w:rFonts w:ascii="Trebuchet MS" w:hAnsi="Trebuchet MS"/>
                <w:sz w:val="20"/>
                <w:szCs w:val="20"/>
                <w:lang w:val="fi-FI"/>
              </w:rPr>
              <w:t xml:space="preserve"> </w:t>
            </w:r>
            <w:r w:rsidRPr="00DD34E4">
              <w:rPr>
                <w:rFonts w:ascii="Trebuchet MS" w:hAnsi="Trebuchet MS" w:cs="Courier New"/>
                <w:bCs/>
                <w:sz w:val="20"/>
                <w:szCs w:val="20"/>
              </w:rPr>
              <w:t>SFTP</w:t>
            </w:r>
          </w:p>
        </w:tc>
      </w:tr>
      <w:tr w:rsidR="0039294B" w:rsidRPr="00F75A8F" w:rsidTr="0039294B">
        <w:tc>
          <w:tcPr>
            <w:tcW w:w="3330" w:type="dxa"/>
            <w:tcMar>
              <w:top w:w="43" w:type="dxa"/>
              <w:left w:w="115" w:type="dxa"/>
              <w:bottom w:w="43" w:type="dxa"/>
              <w:right w:w="115" w:type="dxa"/>
            </w:tcMar>
          </w:tcPr>
          <w:p w:rsidR="0039294B" w:rsidRPr="00F75A8F" w:rsidRDefault="0039294B" w:rsidP="0039294B">
            <w:pPr>
              <w:spacing w:after="0"/>
              <w:ind w:left="0"/>
              <w:rPr>
                <w:rFonts w:ascii="Trebuchet MS" w:hAnsi="Trebuchet MS"/>
                <w:sz w:val="20"/>
              </w:rPr>
            </w:pPr>
            <w:r w:rsidRPr="00F75A8F">
              <w:rPr>
                <w:rFonts w:ascii="Trebuchet MS" w:hAnsi="Trebuchet MS"/>
                <w:sz w:val="20"/>
              </w:rPr>
              <w:t>Allow multiple logon</w:t>
            </w:r>
          </w:p>
        </w:tc>
        <w:tc>
          <w:tcPr>
            <w:tcW w:w="5400" w:type="dxa"/>
            <w:tcMar>
              <w:top w:w="43" w:type="dxa"/>
              <w:left w:w="115" w:type="dxa"/>
              <w:bottom w:w="43" w:type="dxa"/>
              <w:right w:w="115" w:type="dxa"/>
            </w:tcMar>
          </w:tcPr>
          <w:p w:rsidR="0039294B" w:rsidRPr="00DD34E4" w:rsidRDefault="0039294B" w:rsidP="0039294B">
            <w:pPr>
              <w:ind w:left="0"/>
              <w:rPr>
                <w:rFonts w:ascii="Trebuchet MS" w:hAnsi="Trebuchet MS" w:cs="Courier New"/>
                <w:bCs/>
                <w:sz w:val="20"/>
                <w:szCs w:val="20"/>
              </w:rPr>
            </w:pPr>
          </w:p>
        </w:tc>
      </w:tr>
    </w:tbl>
    <w:p w:rsidR="0039294B" w:rsidRPr="00F75A8F" w:rsidRDefault="0039294B" w:rsidP="0039294B">
      <w:pPr>
        <w:ind w:left="360"/>
        <w:rPr>
          <w:rStyle w:val="IntenseEmphasis"/>
          <w:rFonts w:ascii="Trebuchet MS" w:hAnsi="Trebuchet MS"/>
          <w:color w:val="auto"/>
          <w:lang w:val="de-DE"/>
        </w:rPr>
      </w:pPr>
    </w:p>
    <w:p w:rsidR="0039294B" w:rsidRPr="00BE32C3" w:rsidRDefault="0039294B" w:rsidP="0039294B">
      <w:pPr>
        <w:pStyle w:val="Heading2"/>
        <w:rPr>
          <w:rFonts w:ascii="Trebuchet MS" w:hAnsi="Trebuchet MS"/>
          <w:caps w:val="0"/>
          <w:sz w:val="20"/>
          <w:szCs w:val="20"/>
        </w:rPr>
      </w:pPr>
      <w:bookmarkStart w:id="1021" w:name="_Toc437774444"/>
      <w:bookmarkStart w:id="1022" w:name="_Toc440541277"/>
      <w:r w:rsidRPr="00BE32C3">
        <w:rPr>
          <w:rFonts w:ascii="Trebuchet MS" w:hAnsi="Trebuchet MS"/>
          <w:caps w:val="0"/>
          <w:sz w:val="20"/>
          <w:szCs w:val="20"/>
        </w:rPr>
        <w:t>DISASTER RECOVERY</w:t>
      </w:r>
      <w:bookmarkEnd w:id="1021"/>
      <w:bookmarkEnd w:id="1022"/>
    </w:p>
    <w:tbl>
      <w:tblPr>
        <w:tblStyle w:val="TableGrid"/>
        <w:tblW w:w="0" w:type="auto"/>
        <w:tblInd w:w="655" w:type="dxa"/>
        <w:tblLook w:val="01E0" w:firstRow="1" w:lastRow="1" w:firstColumn="1" w:lastColumn="1" w:noHBand="0" w:noVBand="0"/>
      </w:tblPr>
      <w:tblGrid>
        <w:gridCol w:w="3318"/>
        <w:gridCol w:w="5377"/>
      </w:tblGrid>
      <w:tr w:rsidR="0039294B" w:rsidRPr="00F75A8F" w:rsidTr="0039294B">
        <w:trPr>
          <w:trHeight w:val="288"/>
        </w:trPr>
        <w:tc>
          <w:tcPr>
            <w:tcW w:w="3330" w:type="dxa"/>
            <w:tcBorders>
              <w:bottom w:val="single" w:sz="4" w:space="0" w:color="auto"/>
            </w:tcBorders>
            <w:shd w:val="clear" w:color="auto" w:fill="EEECE1" w:themeFill="background2"/>
            <w:tcMar>
              <w:top w:w="43" w:type="dxa"/>
              <w:left w:w="115" w:type="dxa"/>
              <w:bottom w:w="43" w:type="dxa"/>
              <w:right w:w="115" w:type="dxa"/>
            </w:tcMar>
            <w:vAlign w:val="center"/>
          </w:tcPr>
          <w:p w:rsidR="0039294B" w:rsidRPr="00F75A8F" w:rsidRDefault="0039294B" w:rsidP="0039294B">
            <w:pPr>
              <w:spacing w:before="0" w:after="0"/>
              <w:ind w:left="0"/>
              <w:jc w:val="center"/>
              <w:rPr>
                <w:rFonts w:ascii="Trebuchet MS" w:hAnsi="Trebuchet MS" w:cs="Arial"/>
                <w:b/>
                <w:sz w:val="20"/>
              </w:rPr>
            </w:pPr>
            <w:r w:rsidRPr="00F75A8F">
              <w:rPr>
                <w:rFonts w:ascii="Trebuchet MS" w:hAnsi="Trebuchet MS" w:cs="Arial"/>
                <w:b/>
                <w:sz w:val="20"/>
                <w:szCs w:val="20"/>
              </w:rPr>
              <w:t>Disaster Recovery</w:t>
            </w:r>
          </w:p>
        </w:tc>
        <w:tc>
          <w:tcPr>
            <w:tcW w:w="5400" w:type="dxa"/>
            <w:shd w:val="clear" w:color="auto" w:fill="EEECE1" w:themeFill="background2"/>
            <w:tcMar>
              <w:top w:w="43" w:type="dxa"/>
              <w:left w:w="115" w:type="dxa"/>
              <w:bottom w:w="43" w:type="dxa"/>
              <w:right w:w="115" w:type="dxa"/>
            </w:tcMar>
            <w:vAlign w:val="center"/>
          </w:tcPr>
          <w:p w:rsidR="0039294B" w:rsidRPr="00F75A8F" w:rsidRDefault="0039294B" w:rsidP="0039294B">
            <w:pPr>
              <w:spacing w:before="0" w:after="0"/>
              <w:ind w:left="0"/>
              <w:jc w:val="center"/>
              <w:rPr>
                <w:rFonts w:ascii="Trebuchet MS" w:hAnsi="Trebuchet MS" w:cs="Arial"/>
                <w:b/>
                <w:sz w:val="20"/>
              </w:rPr>
            </w:pPr>
            <w:r w:rsidRPr="00F75A8F">
              <w:rPr>
                <w:rFonts w:ascii="Trebuchet MS" w:hAnsi="Trebuchet MS" w:cs="Arial"/>
                <w:b/>
                <w:sz w:val="20"/>
              </w:rPr>
              <w:t>Description</w:t>
            </w:r>
          </w:p>
        </w:tc>
      </w:tr>
      <w:tr w:rsidR="0039294B" w:rsidRPr="00F75A8F" w:rsidTr="0039294B">
        <w:tc>
          <w:tcPr>
            <w:tcW w:w="3330" w:type="dxa"/>
            <w:tcMar>
              <w:top w:w="43" w:type="dxa"/>
              <w:left w:w="115" w:type="dxa"/>
              <w:bottom w:w="43" w:type="dxa"/>
              <w:right w:w="115" w:type="dxa"/>
            </w:tcMar>
          </w:tcPr>
          <w:p w:rsidR="0039294B" w:rsidRPr="00F75A8F" w:rsidRDefault="0039294B" w:rsidP="0039294B">
            <w:pPr>
              <w:ind w:left="0"/>
              <w:rPr>
                <w:rFonts w:ascii="Trebuchet MS" w:hAnsi="Trebuchet MS" w:cs="Arial"/>
                <w:sz w:val="20"/>
              </w:rPr>
            </w:pPr>
            <w:r w:rsidRPr="00F75A8F">
              <w:rPr>
                <w:rFonts w:ascii="Trebuchet MS" w:hAnsi="Trebuchet MS" w:cs="Arial"/>
                <w:sz w:val="20"/>
              </w:rPr>
              <w:t>Disaster Recovery</w:t>
            </w:r>
          </w:p>
        </w:tc>
        <w:tc>
          <w:tcPr>
            <w:tcW w:w="5400" w:type="dxa"/>
            <w:tcMar>
              <w:top w:w="43" w:type="dxa"/>
              <w:left w:w="115" w:type="dxa"/>
              <w:bottom w:w="43" w:type="dxa"/>
              <w:right w:w="115" w:type="dxa"/>
            </w:tcMar>
          </w:tcPr>
          <w:p w:rsidR="0039294B" w:rsidRPr="00DD34E4" w:rsidRDefault="0039294B" w:rsidP="0039294B">
            <w:pPr>
              <w:ind w:left="0"/>
              <w:rPr>
                <w:rFonts w:ascii="Trebuchet MS" w:hAnsi="Trebuchet MS" w:cs="Courier New"/>
                <w:bCs/>
                <w:sz w:val="20"/>
              </w:rPr>
            </w:pPr>
          </w:p>
        </w:tc>
      </w:tr>
      <w:tr w:rsidR="0039294B" w:rsidRPr="00F75A8F" w:rsidTr="0039294B">
        <w:tc>
          <w:tcPr>
            <w:tcW w:w="3330" w:type="dxa"/>
            <w:tcMar>
              <w:top w:w="43" w:type="dxa"/>
              <w:left w:w="115" w:type="dxa"/>
              <w:bottom w:w="43" w:type="dxa"/>
              <w:right w:w="115" w:type="dxa"/>
            </w:tcMar>
          </w:tcPr>
          <w:p w:rsidR="0039294B" w:rsidRPr="00F75A8F" w:rsidRDefault="0039294B" w:rsidP="0039294B">
            <w:pPr>
              <w:ind w:left="0"/>
              <w:rPr>
                <w:rFonts w:ascii="Trebuchet MS" w:hAnsi="Trebuchet MS" w:cs="Arial"/>
                <w:sz w:val="20"/>
              </w:rPr>
            </w:pPr>
            <w:r w:rsidRPr="00F75A8F">
              <w:rPr>
                <w:rFonts w:ascii="Trebuchet MS" w:hAnsi="Trebuchet MS" w:cs="Arial"/>
                <w:sz w:val="20"/>
              </w:rPr>
              <w:t>Recovery Time Objective  (RTO)</w:t>
            </w:r>
          </w:p>
        </w:tc>
        <w:tc>
          <w:tcPr>
            <w:tcW w:w="5400" w:type="dxa"/>
            <w:tcMar>
              <w:top w:w="43" w:type="dxa"/>
              <w:left w:w="115" w:type="dxa"/>
              <w:bottom w:w="43" w:type="dxa"/>
              <w:right w:w="115" w:type="dxa"/>
            </w:tcMar>
          </w:tcPr>
          <w:p w:rsidR="0039294B" w:rsidRPr="00DD34E4" w:rsidRDefault="0039294B" w:rsidP="0039294B">
            <w:pPr>
              <w:ind w:left="0"/>
              <w:rPr>
                <w:rFonts w:ascii="Trebuchet MS" w:hAnsi="Trebuchet MS" w:cs="Courier New"/>
                <w:bCs/>
                <w:sz w:val="20"/>
              </w:rPr>
            </w:pPr>
          </w:p>
        </w:tc>
      </w:tr>
      <w:tr w:rsidR="0039294B" w:rsidRPr="00F75A8F" w:rsidTr="0039294B">
        <w:tc>
          <w:tcPr>
            <w:tcW w:w="3330" w:type="dxa"/>
            <w:tcMar>
              <w:top w:w="43" w:type="dxa"/>
              <w:left w:w="115" w:type="dxa"/>
              <w:bottom w:w="43" w:type="dxa"/>
              <w:right w:w="115" w:type="dxa"/>
            </w:tcMar>
          </w:tcPr>
          <w:p w:rsidR="0039294B" w:rsidRPr="00F75A8F" w:rsidRDefault="0039294B" w:rsidP="0039294B">
            <w:pPr>
              <w:ind w:left="0"/>
              <w:rPr>
                <w:rFonts w:ascii="Trebuchet MS" w:hAnsi="Trebuchet MS" w:cs="Arial"/>
                <w:sz w:val="20"/>
              </w:rPr>
            </w:pPr>
            <w:r w:rsidRPr="00F75A8F">
              <w:rPr>
                <w:rFonts w:ascii="Trebuchet MS" w:hAnsi="Trebuchet MS" w:cs="Arial"/>
                <w:sz w:val="20"/>
              </w:rPr>
              <w:t xml:space="preserve">Recovery Point Objective (RPO)  </w:t>
            </w:r>
          </w:p>
        </w:tc>
        <w:tc>
          <w:tcPr>
            <w:tcW w:w="5400" w:type="dxa"/>
            <w:tcMar>
              <w:top w:w="43" w:type="dxa"/>
              <w:left w:w="115" w:type="dxa"/>
              <w:bottom w:w="43" w:type="dxa"/>
              <w:right w:w="115" w:type="dxa"/>
            </w:tcMar>
          </w:tcPr>
          <w:p w:rsidR="0039294B" w:rsidRPr="00DD34E4" w:rsidRDefault="0039294B" w:rsidP="0039294B">
            <w:pPr>
              <w:ind w:left="0"/>
              <w:rPr>
                <w:rFonts w:ascii="Trebuchet MS" w:hAnsi="Trebuchet MS" w:cs="Courier New"/>
                <w:bCs/>
                <w:sz w:val="20"/>
              </w:rPr>
            </w:pPr>
          </w:p>
        </w:tc>
      </w:tr>
    </w:tbl>
    <w:p w:rsidR="0039294B" w:rsidRPr="00F75A8F" w:rsidRDefault="0039294B" w:rsidP="0039294B">
      <w:pPr>
        <w:ind w:left="360"/>
        <w:rPr>
          <w:rStyle w:val="IntenseEmphasis"/>
          <w:rFonts w:ascii="Trebuchet MS" w:hAnsi="Trebuchet MS"/>
          <w:color w:val="auto"/>
          <w:lang w:val="de-DE"/>
        </w:rPr>
      </w:pPr>
    </w:p>
    <w:p w:rsidR="0039294B" w:rsidRPr="00F75A8F" w:rsidRDefault="0039294B" w:rsidP="0039294B">
      <w:pPr>
        <w:spacing w:before="0" w:after="0"/>
        <w:ind w:left="0"/>
        <w:jc w:val="left"/>
        <w:rPr>
          <w:rStyle w:val="IntenseEmphasis"/>
          <w:rFonts w:ascii="Trebuchet MS" w:hAnsi="Trebuchet MS"/>
          <w:color w:val="auto"/>
          <w:lang w:val="de-DE"/>
        </w:rPr>
      </w:pPr>
      <w:r w:rsidRPr="00F75A8F">
        <w:rPr>
          <w:rStyle w:val="IntenseEmphasis"/>
          <w:rFonts w:ascii="Trebuchet MS" w:hAnsi="Trebuchet MS"/>
          <w:color w:val="auto"/>
          <w:lang w:val="de-DE"/>
        </w:rPr>
        <w:br w:type="page"/>
      </w:r>
    </w:p>
    <w:p w:rsidR="0039294B" w:rsidRPr="00BE32C3" w:rsidRDefault="0039294B" w:rsidP="0039294B">
      <w:pPr>
        <w:pStyle w:val="Heading2"/>
        <w:rPr>
          <w:rFonts w:ascii="Trebuchet MS" w:hAnsi="Trebuchet MS"/>
          <w:caps w:val="0"/>
          <w:sz w:val="20"/>
          <w:szCs w:val="20"/>
        </w:rPr>
      </w:pPr>
      <w:bookmarkStart w:id="1023" w:name="_Toc437774445"/>
      <w:bookmarkStart w:id="1024" w:name="_Toc440541278"/>
      <w:r w:rsidRPr="00BE32C3">
        <w:rPr>
          <w:rFonts w:ascii="Trebuchet MS" w:hAnsi="Trebuchet MS"/>
          <w:caps w:val="0"/>
          <w:sz w:val="20"/>
          <w:szCs w:val="20"/>
        </w:rPr>
        <w:lastRenderedPageBreak/>
        <w:t>USER ACCESS</w:t>
      </w:r>
      <w:bookmarkEnd w:id="1023"/>
      <w:bookmarkEnd w:id="1024"/>
    </w:p>
    <w:tbl>
      <w:tblPr>
        <w:tblStyle w:val="TableGrid"/>
        <w:tblW w:w="0" w:type="auto"/>
        <w:tblInd w:w="655" w:type="dxa"/>
        <w:tblLook w:val="01E0" w:firstRow="1" w:lastRow="1" w:firstColumn="1" w:lastColumn="1" w:noHBand="0" w:noVBand="0"/>
      </w:tblPr>
      <w:tblGrid>
        <w:gridCol w:w="3318"/>
        <w:gridCol w:w="5377"/>
      </w:tblGrid>
      <w:tr w:rsidR="0039294B" w:rsidRPr="00F75A8F" w:rsidTr="0039294B">
        <w:trPr>
          <w:trHeight w:val="288"/>
        </w:trPr>
        <w:tc>
          <w:tcPr>
            <w:tcW w:w="3330" w:type="dxa"/>
            <w:tcBorders>
              <w:bottom w:val="single" w:sz="4" w:space="0" w:color="auto"/>
            </w:tcBorders>
            <w:shd w:val="clear" w:color="auto" w:fill="EEECE1" w:themeFill="background2"/>
            <w:tcMar>
              <w:top w:w="43" w:type="dxa"/>
              <w:left w:w="115" w:type="dxa"/>
              <w:bottom w:w="43" w:type="dxa"/>
              <w:right w:w="115" w:type="dxa"/>
            </w:tcMar>
            <w:vAlign w:val="center"/>
          </w:tcPr>
          <w:p w:rsidR="0039294B" w:rsidRPr="00F75A8F" w:rsidRDefault="0039294B" w:rsidP="0039294B">
            <w:pPr>
              <w:spacing w:before="0" w:after="0"/>
              <w:ind w:left="0"/>
              <w:jc w:val="center"/>
              <w:rPr>
                <w:rFonts w:ascii="Trebuchet MS" w:hAnsi="Trebuchet MS" w:cs="Arial"/>
                <w:b/>
                <w:sz w:val="20"/>
              </w:rPr>
            </w:pPr>
            <w:r>
              <w:rPr>
                <w:rFonts w:ascii="Trebuchet MS" w:hAnsi="Trebuchet MS" w:cs="Arial"/>
                <w:b/>
                <w:sz w:val="20"/>
                <w:szCs w:val="20"/>
              </w:rPr>
              <w:t>User Access</w:t>
            </w:r>
          </w:p>
        </w:tc>
        <w:tc>
          <w:tcPr>
            <w:tcW w:w="5400" w:type="dxa"/>
            <w:shd w:val="clear" w:color="auto" w:fill="EEECE1" w:themeFill="background2"/>
            <w:tcMar>
              <w:top w:w="43" w:type="dxa"/>
              <w:left w:w="115" w:type="dxa"/>
              <w:bottom w:w="43" w:type="dxa"/>
              <w:right w:w="115" w:type="dxa"/>
            </w:tcMar>
            <w:vAlign w:val="center"/>
          </w:tcPr>
          <w:p w:rsidR="0039294B" w:rsidRPr="00F75A8F" w:rsidRDefault="0039294B" w:rsidP="0039294B">
            <w:pPr>
              <w:spacing w:before="0" w:after="0"/>
              <w:ind w:left="0"/>
              <w:jc w:val="center"/>
              <w:rPr>
                <w:rFonts w:ascii="Trebuchet MS" w:hAnsi="Trebuchet MS" w:cs="Arial"/>
                <w:b/>
                <w:sz w:val="20"/>
              </w:rPr>
            </w:pPr>
            <w:r w:rsidRPr="00F75A8F">
              <w:rPr>
                <w:rFonts w:ascii="Trebuchet MS" w:hAnsi="Trebuchet MS" w:cs="Arial"/>
                <w:b/>
                <w:sz w:val="20"/>
              </w:rPr>
              <w:t>Description</w:t>
            </w:r>
          </w:p>
        </w:tc>
      </w:tr>
      <w:tr w:rsidR="0039294B" w:rsidRPr="00F75A8F" w:rsidTr="0039294B">
        <w:tc>
          <w:tcPr>
            <w:tcW w:w="3330" w:type="dxa"/>
            <w:tcMar>
              <w:top w:w="43" w:type="dxa"/>
              <w:left w:w="115" w:type="dxa"/>
              <w:bottom w:w="43" w:type="dxa"/>
              <w:right w:w="115" w:type="dxa"/>
            </w:tcMar>
          </w:tcPr>
          <w:p w:rsidR="0039294B" w:rsidRPr="00F75A8F" w:rsidRDefault="0039294B" w:rsidP="0039294B">
            <w:pPr>
              <w:ind w:left="0"/>
              <w:jc w:val="left"/>
              <w:rPr>
                <w:rFonts w:ascii="Trebuchet MS" w:hAnsi="Trebuchet MS" w:cs="Arial"/>
                <w:sz w:val="20"/>
              </w:rPr>
            </w:pPr>
            <w:r w:rsidRPr="00F75A8F">
              <w:rPr>
                <w:rFonts w:ascii="Trebuchet MS" w:hAnsi="Trebuchet MS" w:cs="Arial"/>
                <w:sz w:val="20"/>
              </w:rPr>
              <w:t xml:space="preserve">Service Operational Time  </w:t>
            </w:r>
          </w:p>
          <w:p w:rsidR="0039294B" w:rsidRPr="00F75A8F" w:rsidRDefault="0039294B" w:rsidP="0039294B">
            <w:pPr>
              <w:ind w:left="0"/>
              <w:jc w:val="left"/>
              <w:rPr>
                <w:rFonts w:ascii="Trebuchet MS" w:hAnsi="Trebuchet MS" w:cs="Arial"/>
                <w:sz w:val="20"/>
              </w:rPr>
            </w:pPr>
            <w:r w:rsidRPr="00F75A8F">
              <w:rPr>
                <w:rFonts w:ascii="Trebuchet MS" w:hAnsi="Trebuchet MS" w:cs="Arial"/>
                <w:sz w:val="20"/>
              </w:rPr>
              <w:t>Sunday-Friday : 08.00-17.00</w:t>
            </w:r>
          </w:p>
        </w:tc>
        <w:tc>
          <w:tcPr>
            <w:tcW w:w="5400" w:type="dxa"/>
            <w:tcMar>
              <w:top w:w="43" w:type="dxa"/>
              <w:left w:w="115" w:type="dxa"/>
              <w:bottom w:w="43" w:type="dxa"/>
              <w:right w:w="115" w:type="dxa"/>
            </w:tcMar>
          </w:tcPr>
          <w:p w:rsidR="0039294B" w:rsidRPr="00DD34E4" w:rsidRDefault="0039294B" w:rsidP="0039294B">
            <w:pPr>
              <w:ind w:left="0"/>
              <w:rPr>
                <w:rFonts w:ascii="Trebuchet MS" w:hAnsi="Trebuchet MS" w:cs="Courier New"/>
                <w:bCs/>
                <w:sz w:val="20"/>
                <w:szCs w:val="20"/>
              </w:rPr>
            </w:pPr>
          </w:p>
        </w:tc>
      </w:tr>
      <w:tr w:rsidR="0039294B" w:rsidRPr="00F75A8F" w:rsidTr="0039294B">
        <w:tc>
          <w:tcPr>
            <w:tcW w:w="3330" w:type="dxa"/>
            <w:tcMar>
              <w:top w:w="43" w:type="dxa"/>
              <w:left w:w="115" w:type="dxa"/>
              <w:bottom w:w="43" w:type="dxa"/>
              <w:right w:w="115" w:type="dxa"/>
            </w:tcMar>
          </w:tcPr>
          <w:p w:rsidR="0039294B" w:rsidRPr="00F75A8F" w:rsidRDefault="0039294B" w:rsidP="0039294B">
            <w:pPr>
              <w:ind w:left="0"/>
              <w:jc w:val="left"/>
              <w:rPr>
                <w:rFonts w:ascii="Trebuchet MS" w:hAnsi="Trebuchet MS" w:cs="Arial"/>
                <w:sz w:val="20"/>
              </w:rPr>
            </w:pPr>
            <w:r w:rsidRPr="00F75A8F">
              <w:rPr>
                <w:rFonts w:ascii="Trebuchet MS" w:hAnsi="Trebuchet MS" w:cs="Arial"/>
                <w:sz w:val="20"/>
              </w:rPr>
              <w:t>Service Level Agreement (SLA)</w:t>
            </w:r>
          </w:p>
        </w:tc>
        <w:tc>
          <w:tcPr>
            <w:tcW w:w="5400" w:type="dxa"/>
            <w:tcMar>
              <w:top w:w="43" w:type="dxa"/>
              <w:left w:w="115" w:type="dxa"/>
              <w:bottom w:w="43" w:type="dxa"/>
              <w:right w:w="115" w:type="dxa"/>
            </w:tcMar>
          </w:tcPr>
          <w:p w:rsidR="0039294B" w:rsidRPr="00DD34E4" w:rsidRDefault="0039294B" w:rsidP="0039294B">
            <w:pPr>
              <w:ind w:left="0"/>
              <w:rPr>
                <w:rFonts w:ascii="Trebuchet MS" w:hAnsi="Trebuchet MS" w:cs="Courier New"/>
                <w:bCs/>
                <w:sz w:val="20"/>
                <w:szCs w:val="20"/>
              </w:rPr>
            </w:pPr>
          </w:p>
        </w:tc>
      </w:tr>
      <w:tr w:rsidR="0039294B" w:rsidRPr="00F75A8F" w:rsidTr="0039294B">
        <w:tc>
          <w:tcPr>
            <w:tcW w:w="3330" w:type="dxa"/>
            <w:tcMar>
              <w:top w:w="43" w:type="dxa"/>
              <w:left w:w="115" w:type="dxa"/>
              <w:bottom w:w="43" w:type="dxa"/>
              <w:right w:w="115" w:type="dxa"/>
            </w:tcMar>
          </w:tcPr>
          <w:p w:rsidR="0039294B" w:rsidRPr="00F75A8F" w:rsidRDefault="0039294B" w:rsidP="0039294B">
            <w:pPr>
              <w:ind w:left="0"/>
              <w:jc w:val="left"/>
              <w:rPr>
                <w:rFonts w:ascii="Trebuchet MS" w:hAnsi="Trebuchet MS" w:cs="Arial"/>
                <w:sz w:val="20"/>
              </w:rPr>
            </w:pPr>
            <w:r w:rsidRPr="00F75A8F">
              <w:rPr>
                <w:rFonts w:ascii="Trebuchet MS" w:hAnsi="Trebuchet MS" w:cs="Arial"/>
                <w:sz w:val="20"/>
              </w:rPr>
              <w:t>Batch Process required run by operator</w:t>
            </w:r>
          </w:p>
        </w:tc>
        <w:tc>
          <w:tcPr>
            <w:tcW w:w="5400" w:type="dxa"/>
            <w:tcMar>
              <w:top w:w="43" w:type="dxa"/>
              <w:left w:w="115" w:type="dxa"/>
              <w:bottom w:w="43" w:type="dxa"/>
              <w:right w:w="115" w:type="dxa"/>
            </w:tcMar>
          </w:tcPr>
          <w:p w:rsidR="0039294B" w:rsidRPr="00DD34E4" w:rsidRDefault="0039294B" w:rsidP="0039294B">
            <w:pPr>
              <w:ind w:left="0"/>
              <w:rPr>
                <w:rFonts w:ascii="Trebuchet MS" w:hAnsi="Trebuchet MS" w:cs="Courier New"/>
                <w:bCs/>
                <w:sz w:val="20"/>
                <w:szCs w:val="20"/>
              </w:rPr>
            </w:pPr>
          </w:p>
        </w:tc>
      </w:tr>
      <w:tr w:rsidR="0039294B" w:rsidRPr="00F75A8F" w:rsidTr="0039294B">
        <w:tc>
          <w:tcPr>
            <w:tcW w:w="3330" w:type="dxa"/>
            <w:tcMar>
              <w:top w:w="43" w:type="dxa"/>
              <w:left w:w="115" w:type="dxa"/>
              <w:bottom w:w="43" w:type="dxa"/>
              <w:right w:w="115" w:type="dxa"/>
            </w:tcMar>
          </w:tcPr>
          <w:p w:rsidR="0039294B" w:rsidRPr="00F75A8F" w:rsidRDefault="0039294B" w:rsidP="0039294B">
            <w:pPr>
              <w:ind w:left="0"/>
              <w:jc w:val="left"/>
              <w:rPr>
                <w:rFonts w:ascii="Trebuchet MS" w:hAnsi="Trebuchet MS" w:cs="Arial"/>
                <w:sz w:val="20"/>
              </w:rPr>
            </w:pPr>
            <w:r w:rsidRPr="00F75A8F">
              <w:rPr>
                <w:rFonts w:ascii="Trebuchet MS" w:hAnsi="Trebuchet MS" w:cs="Arial"/>
                <w:sz w:val="20"/>
              </w:rPr>
              <w:t>Login by LDAP users</w:t>
            </w:r>
          </w:p>
        </w:tc>
        <w:tc>
          <w:tcPr>
            <w:tcW w:w="5400" w:type="dxa"/>
            <w:tcMar>
              <w:top w:w="43" w:type="dxa"/>
              <w:left w:w="115" w:type="dxa"/>
              <w:bottom w:w="43" w:type="dxa"/>
              <w:right w:w="115" w:type="dxa"/>
            </w:tcMar>
          </w:tcPr>
          <w:p w:rsidR="0039294B" w:rsidRPr="00DD34E4" w:rsidRDefault="0039294B" w:rsidP="0039294B">
            <w:pPr>
              <w:rPr>
                <w:rFonts w:ascii="Trebuchet MS" w:hAnsi="Trebuchet MS" w:cs="Courier New"/>
                <w:bCs/>
                <w:sz w:val="20"/>
                <w:szCs w:val="20"/>
              </w:rPr>
            </w:pPr>
          </w:p>
        </w:tc>
      </w:tr>
    </w:tbl>
    <w:p w:rsidR="0039294B" w:rsidRDefault="0039294B" w:rsidP="0039294B">
      <w:pPr>
        <w:ind w:left="360"/>
        <w:rPr>
          <w:rStyle w:val="IntenseEmphasis"/>
          <w:rFonts w:ascii="Trebuchet MS" w:hAnsi="Trebuchet MS"/>
          <w:color w:val="auto"/>
          <w:lang w:val="de-DE"/>
        </w:rPr>
      </w:pPr>
    </w:p>
    <w:tbl>
      <w:tblPr>
        <w:tblStyle w:val="TableGrid"/>
        <w:tblW w:w="0" w:type="auto"/>
        <w:tblInd w:w="648" w:type="dxa"/>
        <w:tblLook w:val="01E0" w:firstRow="1" w:lastRow="1" w:firstColumn="1" w:lastColumn="1" w:noHBand="0" w:noVBand="0"/>
      </w:tblPr>
      <w:tblGrid>
        <w:gridCol w:w="630"/>
        <w:gridCol w:w="2693"/>
        <w:gridCol w:w="5379"/>
      </w:tblGrid>
      <w:tr w:rsidR="0039294B" w:rsidRPr="00F10D10" w:rsidTr="0039294B">
        <w:tc>
          <w:tcPr>
            <w:tcW w:w="630" w:type="dxa"/>
            <w:shd w:val="clear" w:color="auto" w:fill="D9D9D9" w:themeFill="background1" w:themeFillShade="D9"/>
          </w:tcPr>
          <w:p w:rsidR="0039294B" w:rsidRPr="00F10D10" w:rsidRDefault="0039294B" w:rsidP="0039294B">
            <w:pPr>
              <w:spacing w:before="0" w:after="0"/>
              <w:ind w:left="0"/>
              <w:jc w:val="center"/>
              <w:rPr>
                <w:rFonts w:ascii="Trebuchet MS" w:hAnsi="Trebuchet MS" w:cs="Arial"/>
                <w:b/>
                <w:sz w:val="20"/>
                <w:szCs w:val="20"/>
              </w:rPr>
            </w:pPr>
            <w:r w:rsidRPr="00F10D10">
              <w:rPr>
                <w:rFonts w:ascii="Trebuchet MS" w:hAnsi="Trebuchet MS" w:cs="Arial"/>
                <w:b/>
                <w:sz w:val="20"/>
                <w:szCs w:val="20"/>
              </w:rPr>
              <w:t>Opsi</w:t>
            </w:r>
          </w:p>
        </w:tc>
        <w:tc>
          <w:tcPr>
            <w:tcW w:w="2700" w:type="dxa"/>
            <w:shd w:val="clear" w:color="auto" w:fill="D9D9D9" w:themeFill="background1" w:themeFillShade="D9"/>
            <w:tcMar>
              <w:top w:w="43" w:type="dxa"/>
              <w:left w:w="115" w:type="dxa"/>
              <w:bottom w:w="43" w:type="dxa"/>
              <w:right w:w="115" w:type="dxa"/>
            </w:tcMar>
            <w:vAlign w:val="center"/>
          </w:tcPr>
          <w:p w:rsidR="0039294B" w:rsidRPr="00F75A8F" w:rsidRDefault="0039294B" w:rsidP="0039294B">
            <w:pPr>
              <w:spacing w:before="0" w:after="0"/>
              <w:ind w:left="0"/>
              <w:jc w:val="center"/>
              <w:rPr>
                <w:rFonts w:ascii="Trebuchet MS" w:hAnsi="Trebuchet MS" w:cs="Arial"/>
                <w:b/>
                <w:sz w:val="20"/>
              </w:rPr>
            </w:pPr>
            <w:r>
              <w:rPr>
                <w:rFonts w:ascii="Trebuchet MS" w:hAnsi="Trebuchet MS" w:cs="Arial"/>
                <w:b/>
                <w:sz w:val="20"/>
                <w:szCs w:val="20"/>
              </w:rPr>
              <w:t>User Access</w:t>
            </w:r>
          </w:p>
        </w:tc>
        <w:tc>
          <w:tcPr>
            <w:tcW w:w="5400" w:type="dxa"/>
            <w:shd w:val="clear" w:color="auto" w:fill="D9D9D9" w:themeFill="background1" w:themeFillShade="D9"/>
            <w:tcMar>
              <w:top w:w="43" w:type="dxa"/>
              <w:left w:w="115" w:type="dxa"/>
              <w:bottom w:w="43" w:type="dxa"/>
              <w:right w:w="115" w:type="dxa"/>
            </w:tcMar>
            <w:vAlign w:val="center"/>
          </w:tcPr>
          <w:p w:rsidR="0039294B" w:rsidRPr="00F75A8F" w:rsidRDefault="0039294B" w:rsidP="0039294B">
            <w:pPr>
              <w:spacing w:before="0" w:after="0"/>
              <w:ind w:left="0"/>
              <w:jc w:val="center"/>
              <w:rPr>
                <w:rFonts w:ascii="Trebuchet MS" w:hAnsi="Trebuchet MS" w:cs="Arial"/>
                <w:b/>
                <w:sz w:val="20"/>
              </w:rPr>
            </w:pPr>
            <w:r w:rsidRPr="00F75A8F">
              <w:rPr>
                <w:rFonts w:ascii="Trebuchet MS" w:hAnsi="Trebuchet MS" w:cs="Arial"/>
                <w:b/>
                <w:sz w:val="20"/>
              </w:rPr>
              <w:t>Description</w:t>
            </w:r>
          </w:p>
        </w:tc>
      </w:tr>
      <w:tr w:rsidR="0039294B" w:rsidRPr="00DD34E4" w:rsidTr="0039294B">
        <w:tc>
          <w:tcPr>
            <w:tcW w:w="630" w:type="dxa"/>
          </w:tcPr>
          <w:p w:rsidR="0039294B" w:rsidRPr="00F10D10" w:rsidRDefault="0039294B" w:rsidP="0039294B">
            <w:pPr>
              <w:ind w:left="0"/>
              <w:jc w:val="center"/>
              <w:rPr>
                <w:rFonts w:ascii="Trebuchet MS" w:hAnsi="Trebuchet MS" w:cs="Arial"/>
                <w:sz w:val="20"/>
              </w:rPr>
            </w:pPr>
            <w:r w:rsidRPr="00F10D10">
              <w:rPr>
                <w:rFonts w:ascii="Trebuchet MS" w:hAnsi="Trebuchet MS" w:cs="Arial"/>
                <w:sz w:val="20"/>
              </w:rPr>
              <w:fldChar w:fldCharType="begin">
                <w:ffData>
                  <w:name w:val="Check2"/>
                  <w:enabled/>
                  <w:calcOnExit w:val="0"/>
                  <w:checkBox>
                    <w:sizeAuto/>
                    <w:default w:val="0"/>
                  </w:checkBox>
                </w:ffData>
              </w:fldChar>
            </w:r>
            <w:r w:rsidRPr="00F10D10">
              <w:rPr>
                <w:rFonts w:ascii="Trebuchet MS" w:hAnsi="Trebuchet MS" w:cs="Arial"/>
                <w:sz w:val="20"/>
              </w:rPr>
              <w:instrText xml:space="preserve"> FORMCHECKBOX </w:instrText>
            </w:r>
            <w:r w:rsidR="00E95F7C">
              <w:rPr>
                <w:rFonts w:ascii="Trebuchet MS" w:hAnsi="Trebuchet MS" w:cs="Arial"/>
                <w:sz w:val="20"/>
              </w:rPr>
            </w:r>
            <w:r w:rsidR="00E95F7C">
              <w:rPr>
                <w:rFonts w:ascii="Trebuchet MS" w:hAnsi="Trebuchet MS" w:cs="Arial"/>
                <w:sz w:val="20"/>
              </w:rPr>
              <w:fldChar w:fldCharType="separate"/>
            </w:r>
            <w:r w:rsidRPr="00F10D10">
              <w:rPr>
                <w:rFonts w:ascii="Trebuchet MS" w:hAnsi="Trebuchet MS" w:cs="Arial"/>
                <w:sz w:val="20"/>
              </w:rPr>
              <w:fldChar w:fldCharType="end"/>
            </w:r>
          </w:p>
        </w:tc>
        <w:tc>
          <w:tcPr>
            <w:tcW w:w="2700" w:type="dxa"/>
            <w:tcMar>
              <w:top w:w="43" w:type="dxa"/>
              <w:left w:w="115" w:type="dxa"/>
              <w:bottom w:w="43" w:type="dxa"/>
              <w:right w:w="115" w:type="dxa"/>
            </w:tcMar>
          </w:tcPr>
          <w:p w:rsidR="0039294B" w:rsidRPr="00F10D10" w:rsidRDefault="0039294B" w:rsidP="0039294B">
            <w:pPr>
              <w:ind w:left="0"/>
              <w:rPr>
                <w:rFonts w:ascii="Trebuchet MS" w:hAnsi="Trebuchet MS" w:cs="Arial"/>
                <w:sz w:val="20"/>
              </w:rPr>
            </w:pPr>
            <w:r w:rsidRPr="00F10D10">
              <w:rPr>
                <w:rFonts w:ascii="Trebuchet MS" w:hAnsi="Trebuchet MS" w:cs="Arial"/>
                <w:sz w:val="20"/>
              </w:rPr>
              <w:t xml:space="preserve">PC/Notebook Operating System </w:t>
            </w:r>
          </w:p>
        </w:tc>
        <w:tc>
          <w:tcPr>
            <w:tcW w:w="5400" w:type="dxa"/>
            <w:tcMar>
              <w:top w:w="43" w:type="dxa"/>
              <w:left w:w="115" w:type="dxa"/>
              <w:bottom w:w="43" w:type="dxa"/>
              <w:right w:w="115" w:type="dxa"/>
            </w:tcMar>
          </w:tcPr>
          <w:p w:rsidR="0039294B" w:rsidRPr="00F10D10" w:rsidRDefault="0039294B" w:rsidP="0039294B">
            <w:pPr>
              <w:ind w:left="0"/>
              <w:rPr>
                <w:rFonts w:ascii="Trebuchet MS" w:hAnsi="Trebuchet MS" w:cs="Arial"/>
                <w:sz w:val="20"/>
              </w:rPr>
            </w:pPr>
            <w:r w:rsidRPr="00F10D10">
              <w:rPr>
                <w:rFonts w:ascii="Trebuchet MS" w:hAnsi="Trebuchet MS" w:cs="Arial"/>
                <w:sz w:val="20"/>
              </w:rPr>
              <w:fldChar w:fldCharType="begin">
                <w:ffData>
                  <w:name w:val="Check2"/>
                  <w:enabled/>
                  <w:calcOnExit w:val="0"/>
                  <w:checkBox>
                    <w:sizeAuto/>
                    <w:default w:val="0"/>
                  </w:checkBox>
                </w:ffData>
              </w:fldChar>
            </w:r>
            <w:r w:rsidRPr="00F10D10">
              <w:rPr>
                <w:rFonts w:ascii="Trebuchet MS" w:hAnsi="Trebuchet MS" w:cs="Arial"/>
                <w:sz w:val="20"/>
              </w:rPr>
              <w:instrText xml:space="preserve"> FORMCHECKBOX </w:instrText>
            </w:r>
            <w:r w:rsidR="00E95F7C">
              <w:rPr>
                <w:rFonts w:ascii="Trebuchet MS" w:hAnsi="Trebuchet MS" w:cs="Arial"/>
                <w:sz w:val="20"/>
              </w:rPr>
            </w:r>
            <w:r w:rsidR="00E95F7C">
              <w:rPr>
                <w:rFonts w:ascii="Trebuchet MS" w:hAnsi="Trebuchet MS" w:cs="Arial"/>
                <w:sz w:val="20"/>
              </w:rPr>
              <w:fldChar w:fldCharType="separate"/>
            </w:r>
            <w:r w:rsidRPr="00F10D10">
              <w:rPr>
                <w:rFonts w:ascii="Trebuchet MS" w:hAnsi="Trebuchet MS" w:cs="Arial"/>
                <w:sz w:val="20"/>
              </w:rPr>
              <w:fldChar w:fldCharType="end"/>
            </w:r>
            <w:r w:rsidRPr="00F10D10">
              <w:rPr>
                <w:rFonts w:ascii="Trebuchet MS" w:hAnsi="Trebuchet MS" w:cs="Arial"/>
                <w:sz w:val="20"/>
              </w:rPr>
              <w:t xml:space="preserve"> Windows 7    </w:t>
            </w:r>
          </w:p>
          <w:p w:rsidR="0039294B" w:rsidRPr="00F10D10" w:rsidRDefault="0039294B" w:rsidP="0039294B">
            <w:pPr>
              <w:ind w:left="0"/>
              <w:rPr>
                <w:rFonts w:ascii="Trebuchet MS" w:hAnsi="Trebuchet MS" w:cs="Arial"/>
                <w:sz w:val="20"/>
              </w:rPr>
            </w:pPr>
            <w:r w:rsidRPr="00F10D10">
              <w:rPr>
                <w:rFonts w:ascii="Trebuchet MS" w:hAnsi="Trebuchet MS" w:cs="Arial"/>
                <w:sz w:val="20"/>
              </w:rPr>
              <w:fldChar w:fldCharType="begin">
                <w:ffData>
                  <w:name w:val="Check2"/>
                  <w:enabled/>
                  <w:calcOnExit w:val="0"/>
                  <w:checkBox>
                    <w:sizeAuto/>
                    <w:default w:val="0"/>
                  </w:checkBox>
                </w:ffData>
              </w:fldChar>
            </w:r>
            <w:r w:rsidRPr="00F10D10">
              <w:rPr>
                <w:rFonts w:ascii="Trebuchet MS" w:hAnsi="Trebuchet MS" w:cs="Arial"/>
                <w:sz w:val="20"/>
              </w:rPr>
              <w:instrText xml:space="preserve"> FORMCHECKBOX </w:instrText>
            </w:r>
            <w:r w:rsidR="00E95F7C">
              <w:rPr>
                <w:rFonts w:ascii="Trebuchet MS" w:hAnsi="Trebuchet MS" w:cs="Arial"/>
                <w:sz w:val="20"/>
              </w:rPr>
            </w:r>
            <w:r w:rsidR="00E95F7C">
              <w:rPr>
                <w:rFonts w:ascii="Trebuchet MS" w:hAnsi="Trebuchet MS" w:cs="Arial"/>
                <w:sz w:val="20"/>
              </w:rPr>
              <w:fldChar w:fldCharType="separate"/>
            </w:r>
            <w:r w:rsidRPr="00F10D10">
              <w:rPr>
                <w:rFonts w:ascii="Trebuchet MS" w:hAnsi="Trebuchet MS" w:cs="Arial"/>
                <w:sz w:val="20"/>
              </w:rPr>
              <w:fldChar w:fldCharType="end"/>
            </w:r>
            <w:r w:rsidRPr="00F10D10">
              <w:rPr>
                <w:rFonts w:ascii="Trebuchet MS" w:hAnsi="Trebuchet MS" w:cs="Arial"/>
                <w:sz w:val="20"/>
              </w:rPr>
              <w:t xml:space="preserve"> Windows 8</w:t>
            </w:r>
          </w:p>
        </w:tc>
      </w:tr>
      <w:tr w:rsidR="0039294B" w:rsidRPr="00DD34E4" w:rsidTr="0039294B">
        <w:tc>
          <w:tcPr>
            <w:tcW w:w="630" w:type="dxa"/>
          </w:tcPr>
          <w:p w:rsidR="0039294B" w:rsidRPr="00F10D10" w:rsidRDefault="0039294B" w:rsidP="0039294B">
            <w:pPr>
              <w:ind w:left="0"/>
              <w:jc w:val="center"/>
              <w:rPr>
                <w:rFonts w:ascii="Trebuchet MS" w:hAnsi="Trebuchet MS" w:cs="Arial"/>
                <w:sz w:val="20"/>
              </w:rPr>
            </w:pPr>
            <w:r w:rsidRPr="00F10D10">
              <w:rPr>
                <w:rFonts w:ascii="Trebuchet MS" w:hAnsi="Trebuchet MS" w:cs="Arial"/>
                <w:sz w:val="20"/>
              </w:rPr>
              <w:fldChar w:fldCharType="begin">
                <w:ffData>
                  <w:name w:val="Check2"/>
                  <w:enabled/>
                  <w:calcOnExit w:val="0"/>
                  <w:checkBox>
                    <w:sizeAuto/>
                    <w:default w:val="0"/>
                  </w:checkBox>
                </w:ffData>
              </w:fldChar>
            </w:r>
            <w:r w:rsidRPr="00F10D10">
              <w:rPr>
                <w:rFonts w:ascii="Trebuchet MS" w:hAnsi="Trebuchet MS" w:cs="Arial"/>
                <w:sz w:val="20"/>
              </w:rPr>
              <w:instrText xml:space="preserve"> FORMCHECKBOX </w:instrText>
            </w:r>
            <w:r w:rsidR="00E95F7C">
              <w:rPr>
                <w:rFonts w:ascii="Trebuchet MS" w:hAnsi="Trebuchet MS" w:cs="Arial"/>
                <w:sz w:val="20"/>
              </w:rPr>
            </w:r>
            <w:r w:rsidR="00E95F7C">
              <w:rPr>
                <w:rFonts w:ascii="Trebuchet MS" w:hAnsi="Trebuchet MS" w:cs="Arial"/>
                <w:sz w:val="20"/>
              </w:rPr>
              <w:fldChar w:fldCharType="separate"/>
            </w:r>
            <w:r w:rsidRPr="00F10D10">
              <w:rPr>
                <w:rFonts w:ascii="Trebuchet MS" w:hAnsi="Trebuchet MS" w:cs="Arial"/>
                <w:sz w:val="20"/>
              </w:rPr>
              <w:fldChar w:fldCharType="end"/>
            </w:r>
          </w:p>
        </w:tc>
        <w:tc>
          <w:tcPr>
            <w:tcW w:w="2700" w:type="dxa"/>
            <w:tcMar>
              <w:top w:w="43" w:type="dxa"/>
              <w:left w:w="115" w:type="dxa"/>
              <w:bottom w:w="43" w:type="dxa"/>
              <w:right w:w="115" w:type="dxa"/>
            </w:tcMar>
          </w:tcPr>
          <w:p w:rsidR="0039294B" w:rsidRPr="00F10D10" w:rsidRDefault="0039294B" w:rsidP="0039294B">
            <w:pPr>
              <w:ind w:left="0"/>
              <w:rPr>
                <w:rFonts w:ascii="Trebuchet MS" w:hAnsi="Trebuchet MS" w:cs="Arial"/>
                <w:sz w:val="20"/>
              </w:rPr>
            </w:pPr>
            <w:r w:rsidRPr="00F10D10">
              <w:rPr>
                <w:rFonts w:ascii="Trebuchet MS" w:hAnsi="Trebuchet MS" w:cs="Arial"/>
                <w:sz w:val="20"/>
              </w:rPr>
              <w:t xml:space="preserve">Mobile Operating System </w:t>
            </w:r>
          </w:p>
        </w:tc>
        <w:tc>
          <w:tcPr>
            <w:tcW w:w="5400" w:type="dxa"/>
            <w:tcMar>
              <w:top w:w="43" w:type="dxa"/>
              <w:left w:w="115" w:type="dxa"/>
              <w:bottom w:w="43" w:type="dxa"/>
              <w:right w:w="115" w:type="dxa"/>
            </w:tcMar>
          </w:tcPr>
          <w:p w:rsidR="0039294B" w:rsidRPr="00F10D10" w:rsidRDefault="0039294B" w:rsidP="0039294B">
            <w:pPr>
              <w:ind w:left="0"/>
              <w:rPr>
                <w:rFonts w:ascii="Trebuchet MS" w:hAnsi="Trebuchet MS" w:cs="Arial"/>
                <w:sz w:val="20"/>
              </w:rPr>
            </w:pPr>
            <w:r w:rsidRPr="00F10D10">
              <w:rPr>
                <w:rFonts w:ascii="Trebuchet MS" w:hAnsi="Trebuchet MS" w:cs="Arial"/>
                <w:sz w:val="20"/>
              </w:rPr>
              <w:fldChar w:fldCharType="begin">
                <w:ffData>
                  <w:name w:val="Check2"/>
                  <w:enabled/>
                  <w:calcOnExit w:val="0"/>
                  <w:checkBox>
                    <w:sizeAuto/>
                    <w:default w:val="0"/>
                  </w:checkBox>
                </w:ffData>
              </w:fldChar>
            </w:r>
            <w:r w:rsidRPr="00F10D10">
              <w:rPr>
                <w:rFonts w:ascii="Trebuchet MS" w:hAnsi="Trebuchet MS" w:cs="Arial"/>
                <w:sz w:val="20"/>
              </w:rPr>
              <w:instrText xml:space="preserve"> FORMCHECKBOX </w:instrText>
            </w:r>
            <w:r w:rsidR="00E95F7C">
              <w:rPr>
                <w:rFonts w:ascii="Trebuchet MS" w:hAnsi="Trebuchet MS" w:cs="Arial"/>
                <w:sz w:val="20"/>
              </w:rPr>
            </w:r>
            <w:r w:rsidR="00E95F7C">
              <w:rPr>
                <w:rFonts w:ascii="Trebuchet MS" w:hAnsi="Trebuchet MS" w:cs="Arial"/>
                <w:sz w:val="20"/>
              </w:rPr>
              <w:fldChar w:fldCharType="separate"/>
            </w:r>
            <w:r w:rsidRPr="00F10D10">
              <w:rPr>
                <w:rFonts w:ascii="Trebuchet MS" w:hAnsi="Trebuchet MS" w:cs="Arial"/>
                <w:sz w:val="20"/>
              </w:rPr>
              <w:fldChar w:fldCharType="end"/>
            </w:r>
            <w:r w:rsidRPr="00F10D10">
              <w:rPr>
                <w:rFonts w:ascii="Trebuchet MS" w:hAnsi="Trebuchet MS" w:cs="Arial"/>
                <w:sz w:val="20"/>
              </w:rPr>
              <w:t xml:space="preserve"> iOS 6.x     </w:t>
            </w:r>
          </w:p>
          <w:p w:rsidR="0039294B" w:rsidRPr="00F10D10" w:rsidRDefault="0039294B" w:rsidP="0039294B">
            <w:pPr>
              <w:ind w:left="0"/>
              <w:rPr>
                <w:rFonts w:ascii="Trebuchet MS" w:hAnsi="Trebuchet MS" w:cs="Arial"/>
                <w:sz w:val="20"/>
              </w:rPr>
            </w:pPr>
            <w:r w:rsidRPr="00F10D10">
              <w:rPr>
                <w:rFonts w:ascii="Trebuchet MS" w:hAnsi="Trebuchet MS" w:cs="Arial"/>
                <w:sz w:val="20"/>
              </w:rPr>
              <w:fldChar w:fldCharType="begin">
                <w:ffData>
                  <w:name w:val="Check2"/>
                  <w:enabled/>
                  <w:calcOnExit w:val="0"/>
                  <w:checkBox>
                    <w:sizeAuto/>
                    <w:default w:val="0"/>
                  </w:checkBox>
                </w:ffData>
              </w:fldChar>
            </w:r>
            <w:r w:rsidRPr="00F10D10">
              <w:rPr>
                <w:rFonts w:ascii="Trebuchet MS" w:hAnsi="Trebuchet MS" w:cs="Arial"/>
                <w:sz w:val="20"/>
              </w:rPr>
              <w:instrText xml:space="preserve"> FORMCHECKBOX </w:instrText>
            </w:r>
            <w:r w:rsidR="00E95F7C">
              <w:rPr>
                <w:rFonts w:ascii="Trebuchet MS" w:hAnsi="Trebuchet MS" w:cs="Arial"/>
                <w:sz w:val="20"/>
              </w:rPr>
            </w:r>
            <w:r w:rsidR="00E95F7C">
              <w:rPr>
                <w:rFonts w:ascii="Trebuchet MS" w:hAnsi="Trebuchet MS" w:cs="Arial"/>
                <w:sz w:val="20"/>
              </w:rPr>
              <w:fldChar w:fldCharType="separate"/>
            </w:r>
            <w:r w:rsidRPr="00F10D10">
              <w:rPr>
                <w:rFonts w:ascii="Trebuchet MS" w:hAnsi="Trebuchet MS" w:cs="Arial"/>
                <w:sz w:val="20"/>
              </w:rPr>
              <w:fldChar w:fldCharType="end"/>
            </w:r>
            <w:r w:rsidRPr="00F10D10">
              <w:rPr>
                <w:rFonts w:ascii="Trebuchet MS" w:hAnsi="Trebuchet MS" w:cs="Arial"/>
                <w:sz w:val="20"/>
              </w:rPr>
              <w:t xml:space="preserve"> iOS 7.x</w:t>
            </w:r>
          </w:p>
          <w:p w:rsidR="0039294B" w:rsidRPr="00F10D10" w:rsidRDefault="0039294B" w:rsidP="0039294B">
            <w:pPr>
              <w:ind w:left="0"/>
              <w:rPr>
                <w:rFonts w:ascii="Trebuchet MS" w:hAnsi="Trebuchet MS" w:cs="Arial"/>
                <w:sz w:val="20"/>
              </w:rPr>
            </w:pPr>
            <w:r w:rsidRPr="00F10D10">
              <w:rPr>
                <w:rFonts w:ascii="Trebuchet MS" w:hAnsi="Trebuchet MS" w:cs="Arial"/>
                <w:sz w:val="20"/>
              </w:rPr>
              <w:fldChar w:fldCharType="begin">
                <w:ffData>
                  <w:name w:val="Check2"/>
                  <w:enabled/>
                  <w:calcOnExit w:val="0"/>
                  <w:checkBox>
                    <w:sizeAuto/>
                    <w:default w:val="0"/>
                  </w:checkBox>
                </w:ffData>
              </w:fldChar>
            </w:r>
            <w:r w:rsidRPr="00F10D10">
              <w:rPr>
                <w:rFonts w:ascii="Trebuchet MS" w:hAnsi="Trebuchet MS" w:cs="Arial"/>
                <w:sz w:val="20"/>
              </w:rPr>
              <w:instrText xml:space="preserve"> FORMCHECKBOX </w:instrText>
            </w:r>
            <w:r w:rsidR="00E95F7C">
              <w:rPr>
                <w:rFonts w:ascii="Trebuchet MS" w:hAnsi="Trebuchet MS" w:cs="Arial"/>
                <w:sz w:val="20"/>
              </w:rPr>
            </w:r>
            <w:r w:rsidR="00E95F7C">
              <w:rPr>
                <w:rFonts w:ascii="Trebuchet MS" w:hAnsi="Trebuchet MS" w:cs="Arial"/>
                <w:sz w:val="20"/>
              </w:rPr>
              <w:fldChar w:fldCharType="separate"/>
            </w:r>
            <w:r w:rsidRPr="00F10D10">
              <w:rPr>
                <w:rFonts w:ascii="Trebuchet MS" w:hAnsi="Trebuchet MS" w:cs="Arial"/>
                <w:sz w:val="20"/>
              </w:rPr>
              <w:fldChar w:fldCharType="end"/>
            </w:r>
            <w:r w:rsidRPr="00F10D10">
              <w:rPr>
                <w:rFonts w:ascii="Trebuchet MS" w:hAnsi="Trebuchet MS" w:cs="Arial"/>
                <w:sz w:val="20"/>
              </w:rPr>
              <w:t xml:space="preserve"> Android 3.x     </w:t>
            </w:r>
          </w:p>
          <w:p w:rsidR="0039294B" w:rsidRPr="00F10D10" w:rsidRDefault="0039294B" w:rsidP="0039294B">
            <w:pPr>
              <w:ind w:left="0"/>
              <w:rPr>
                <w:rFonts w:ascii="Trebuchet MS" w:hAnsi="Trebuchet MS" w:cs="Arial"/>
                <w:sz w:val="20"/>
              </w:rPr>
            </w:pPr>
            <w:r w:rsidRPr="00F10D10">
              <w:rPr>
                <w:rFonts w:ascii="Trebuchet MS" w:hAnsi="Trebuchet MS" w:cs="Arial"/>
                <w:sz w:val="20"/>
              </w:rPr>
              <w:fldChar w:fldCharType="begin">
                <w:ffData>
                  <w:name w:val="Check2"/>
                  <w:enabled/>
                  <w:calcOnExit w:val="0"/>
                  <w:checkBox>
                    <w:sizeAuto/>
                    <w:default w:val="0"/>
                  </w:checkBox>
                </w:ffData>
              </w:fldChar>
            </w:r>
            <w:r w:rsidRPr="00F10D10">
              <w:rPr>
                <w:rFonts w:ascii="Trebuchet MS" w:hAnsi="Trebuchet MS" w:cs="Arial"/>
                <w:sz w:val="20"/>
              </w:rPr>
              <w:instrText xml:space="preserve"> FORMCHECKBOX </w:instrText>
            </w:r>
            <w:r w:rsidR="00E95F7C">
              <w:rPr>
                <w:rFonts w:ascii="Trebuchet MS" w:hAnsi="Trebuchet MS" w:cs="Arial"/>
                <w:sz w:val="20"/>
              </w:rPr>
            </w:r>
            <w:r w:rsidR="00E95F7C">
              <w:rPr>
                <w:rFonts w:ascii="Trebuchet MS" w:hAnsi="Trebuchet MS" w:cs="Arial"/>
                <w:sz w:val="20"/>
              </w:rPr>
              <w:fldChar w:fldCharType="separate"/>
            </w:r>
            <w:r w:rsidRPr="00F10D10">
              <w:rPr>
                <w:rFonts w:ascii="Trebuchet MS" w:hAnsi="Trebuchet MS" w:cs="Arial"/>
                <w:sz w:val="20"/>
              </w:rPr>
              <w:fldChar w:fldCharType="end"/>
            </w:r>
            <w:r w:rsidRPr="00F10D10">
              <w:rPr>
                <w:rFonts w:ascii="Trebuchet MS" w:hAnsi="Trebuchet MS" w:cs="Arial"/>
                <w:sz w:val="20"/>
              </w:rPr>
              <w:t xml:space="preserve"> Android 4.x</w:t>
            </w:r>
          </w:p>
        </w:tc>
      </w:tr>
    </w:tbl>
    <w:p w:rsidR="0039294B" w:rsidRDefault="0039294B" w:rsidP="0039294B">
      <w:pPr>
        <w:ind w:left="360"/>
        <w:rPr>
          <w:rStyle w:val="IntenseEmphasis"/>
          <w:rFonts w:ascii="Trebuchet MS" w:hAnsi="Trebuchet MS"/>
          <w:color w:val="auto"/>
          <w:lang w:val="de-DE"/>
        </w:rPr>
      </w:pPr>
    </w:p>
    <w:p w:rsidR="0039294B" w:rsidRPr="00F75A8F" w:rsidRDefault="0039294B" w:rsidP="0039294B">
      <w:pPr>
        <w:ind w:left="0"/>
        <w:rPr>
          <w:rStyle w:val="IntenseEmphasis"/>
          <w:rFonts w:ascii="Trebuchet MS" w:hAnsi="Trebuchet MS"/>
          <w:color w:val="auto"/>
          <w:lang w:val="de-DE"/>
        </w:rPr>
      </w:pPr>
    </w:p>
    <w:p w:rsidR="0039294B" w:rsidRPr="00F75A8F" w:rsidRDefault="0039294B" w:rsidP="0039294B">
      <w:pPr>
        <w:ind w:left="0"/>
        <w:rPr>
          <w:rFonts w:ascii="Trebuchet MS" w:hAnsi="Trebuchet MS"/>
          <w:lang w:val="sv-SE"/>
        </w:rPr>
      </w:pPr>
      <w:r w:rsidRPr="00F75A8F">
        <w:rPr>
          <w:rFonts w:ascii="Trebuchet MS" w:hAnsi="Trebuchet MS"/>
          <w:lang w:val="sv-SE"/>
        </w:rPr>
        <w:br w:type="page"/>
      </w:r>
    </w:p>
    <w:p w:rsidR="0039294B" w:rsidRPr="00F75A8F" w:rsidRDefault="0039294B" w:rsidP="0039294B">
      <w:pPr>
        <w:pStyle w:val="Heading1"/>
        <w:rPr>
          <w:rFonts w:ascii="Trebuchet MS" w:hAnsi="Trebuchet MS" w:cs="Arial"/>
          <w:caps w:val="0"/>
        </w:rPr>
      </w:pPr>
      <w:bookmarkStart w:id="1025" w:name="_Toc311607061"/>
      <w:bookmarkStart w:id="1026" w:name="_Toc437774446"/>
      <w:bookmarkStart w:id="1027" w:name="_Toc440541279"/>
      <w:r w:rsidRPr="00F75A8F">
        <w:rPr>
          <w:rFonts w:ascii="Trebuchet MS" w:hAnsi="Trebuchet MS" w:cs="Arial"/>
          <w:caps w:val="0"/>
        </w:rPr>
        <w:lastRenderedPageBreak/>
        <w:t>LAMPIRAN</w:t>
      </w:r>
      <w:bookmarkEnd w:id="1025"/>
      <w:bookmarkEnd w:id="1026"/>
      <w:bookmarkEnd w:id="1027"/>
    </w:p>
    <w:p w:rsidR="0039294B" w:rsidRPr="00641E5E" w:rsidRDefault="0039294B" w:rsidP="0039294B">
      <w:pPr>
        <w:numPr>
          <w:ilvl w:val="0"/>
          <w:numId w:val="6"/>
        </w:numPr>
        <w:rPr>
          <w:rFonts w:ascii="Trebuchet MS" w:hAnsi="Trebuchet MS"/>
          <w:bCs/>
          <w:iCs/>
          <w:color w:val="365F91" w:themeColor="accent1" w:themeShade="BF"/>
          <w:sz w:val="20"/>
          <w:szCs w:val="20"/>
        </w:rPr>
      </w:pPr>
      <w:r w:rsidRPr="00641E5E">
        <w:rPr>
          <w:rFonts w:ascii="Trebuchet MS" w:hAnsi="Trebuchet MS"/>
          <w:color w:val="365F91" w:themeColor="accent1" w:themeShade="BF"/>
          <w:sz w:val="20"/>
          <w:szCs w:val="20"/>
        </w:rPr>
        <w:t xml:space="preserve">Lampirkan dokumen-dokumen lain yang dapat memberikan penjelasan mengenai desain. </w:t>
      </w:r>
      <w:proofErr w:type="gramStart"/>
      <w:r w:rsidRPr="00641E5E">
        <w:rPr>
          <w:rFonts w:ascii="Trebuchet MS" w:hAnsi="Trebuchet MS"/>
          <w:color w:val="365F91" w:themeColor="accent1" w:themeShade="BF"/>
          <w:sz w:val="20"/>
          <w:szCs w:val="20"/>
        </w:rPr>
        <w:t>Contoh :</w:t>
      </w:r>
      <w:proofErr w:type="gramEnd"/>
      <w:r w:rsidRPr="00641E5E">
        <w:rPr>
          <w:rFonts w:ascii="Trebuchet MS" w:hAnsi="Trebuchet MS"/>
          <w:color w:val="365F91" w:themeColor="accent1" w:themeShade="BF"/>
          <w:sz w:val="20"/>
          <w:szCs w:val="20"/>
        </w:rPr>
        <w:t xml:space="preserve"> Nework Diagram, E-R Diagram.</w:t>
      </w:r>
    </w:p>
    <w:p w:rsidR="0039294B" w:rsidRPr="00F75A8F" w:rsidRDefault="0039294B" w:rsidP="0039294B">
      <w:pPr>
        <w:numPr>
          <w:ilvl w:val="0"/>
          <w:numId w:val="6"/>
        </w:numPr>
        <w:rPr>
          <w:rStyle w:val="IntenseEmphasis"/>
          <w:rFonts w:ascii="Trebuchet MS" w:hAnsi="Trebuchet MS"/>
          <w:color w:val="auto"/>
          <w:sz w:val="20"/>
          <w:szCs w:val="20"/>
        </w:rPr>
      </w:pPr>
      <w:r w:rsidRPr="00641E5E">
        <w:rPr>
          <w:rFonts w:ascii="Trebuchet MS" w:hAnsi="Trebuchet MS"/>
          <w:color w:val="365F91" w:themeColor="accent1" w:themeShade="BF"/>
          <w:sz w:val="20"/>
          <w:szCs w:val="20"/>
        </w:rPr>
        <w:t>Tuliskan “Tidak ada lampiran” jika tidak ada dokumen yang perlu dilampirkan</w:t>
      </w:r>
      <w:r w:rsidRPr="00F75A8F">
        <w:rPr>
          <w:rFonts w:ascii="Trebuchet MS" w:hAnsi="Trebuchet MS"/>
          <w:sz w:val="20"/>
          <w:szCs w:val="20"/>
        </w:rPr>
        <w:t>.</w:t>
      </w:r>
    </w:p>
    <w:p w:rsidR="0039294B" w:rsidRPr="00F75A8F" w:rsidRDefault="0039294B" w:rsidP="0039294B">
      <w:pPr>
        <w:pStyle w:val="Heading1"/>
        <w:numPr>
          <w:ilvl w:val="0"/>
          <w:numId w:val="0"/>
        </w:numPr>
        <w:ind w:left="432"/>
        <w:rPr>
          <w:rFonts w:ascii="Arial" w:hAnsi="Arial" w:cs="Arial"/>
        </w:rPr>
      </w:pPr>
    </w:p>
    <w:p w:rsidR="006879C9" w:rsidRPr="00F75A8F" w:rsidRDefault="006879C9" w:rsidP="0039294B">
      <w:pPr>
        <w:pStyle w:val="Heading2"/>
        <w:numPr>
          <w:ilvl w:val="0"/>
          <w:numId w:val="0"/>
        </w:numPr>
        <w:ind w:left="576" w:hanging="576"/>
        <w:rPr>
          <w:rFonts w:ascii="Arial" w:hAnsi="Arial" w:cs="Arial"/>
        </w:rPr>
      </w:pPr>
    </w:p>
    <w:sectPr w:rsidR="006879C9" w:rsidRPr="00F75A8F" w:rsidSect="00BE32C3">
      <w:pgSz w:w="12240" w:h="15840" w:code="1"/>
      <w:pgMar w:top="720" w:right="1440" w:bottom="720" w:left="1440" w:header="432" w:footer="432"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01B11" w:rsidRDefault="00E01B11">
      <w:r>
        <w:separator/>
      </w:r>
    </w:p>
  </w:endnote>
  <w:endnote w:type="continuationSeparator" w:id="0">
    <w:p w:rsidR="00E01B11" w:rsidRDefault="00E01B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48C" w:rsidRPr="00AA7031" w:rsidRDefault="0077448C" w:rsidP="00B458CB">
    <w:pPr>
      <w:pBdr>
        <w:top w:val="single" w:sz="18" w:space="2" w:color="auto"/>
      </w:pBdr>
      <w:tabs>
        <w:tab w:val="center" w:pos="4680"/>
        <w:tab w:val="right" w:pos="9360"/>
      </w:tabs>
      <w:spacing w:before="0" w:after="0"/>
      <w:ind w:left="0"/>
      <w:rPr>
        <w:rFonts w:ascii="Arial" w:hAnsi="Arial" w:cs="Arial"/>
        <w:color w:val="0000FF"/>
        <w:sz w:val="18"/>
        <w:szCs w:val="18"/>
      </w:rPr>
    </w:pPr>
    <w:proofErr w:type="gramStart"/>
    <w:r w:rsidRPr="00AA7031">
      <w:rPr>
        <w:rFonts w:ascii="Arial" w:hAnsi="Arial" w:cs="Arial"/>
        <w:b/>
        <w:sz w:val="18"/>
        <w:szCs w:val="18"/>
      </w:rPr>
      <w:t>Klasifikasi :</w:t>
    </w:r>
    <w:proofErr w:type="gramEnd"/>
    <w:r w:rsidRPr="00AA7031">
      <w:rPr>
        <w:rFonts w:ascii="Arial" w:hAnsi="Arial" w:cs="Arial"/>
        <w:b/>
        <w:sz w:val="18"/>
        <w:szCs w:val="18"/>
      </w:rPr>
      <w:t xml:space="preserve"> Internal</w:t>
    </w:r>
    <w:r w:rsidRPr="00AA7031">
      <w:rPr>
        <w:rFonts w:ascii="Arial" w:hAnsi="Arial" w:cs="Arial"/>
        <w:b/>
        <w:sz w:val="18"/>
        <w:szCs w:val="18"/>
      </w:rPr>
      <w:tab/>
    </w:r>
    <w:r w:rsidRPr="00AA7031">
      <w:rPr>
        <w:rFonts w:ascii="Arial" w:hAnsi="Arial" w:cs="Arial"/>
        <w:sz w:val="18"/>
        <w:szCs w:val="18"/>
      </w:rPr>
      <w:fldChar w:fldCharType="begin"/>
    </w:r>
    <w:r w:rsidRPr="00AA7031">
      <w:rPr>
        <w:rFonts w:ascii="Arial" w:hAnsi="Arial" w:cs="Arial"/>
        <w:sz w:val="18"/>
        <w:szCs w:val="18"/>
      </w:rPr>
      <w:instrText xml:space="preserve"> PAGE </w:instrText>
    </w:r>
    <w:r w:rsidRPr="00AA7031">
      <w:rPr>
        <w:rFonts w:ascii="Arial" w:hAnsi="Arial" w:cs="Arial"/>
        <w:sz w:val="18"/>
        <w:szCs w:val="18"/>
      </w:rPr>
      <w:fldChar w:fldCharType="separate"/>
    </w:r>
    <w:r w:rsidR="00FA4E67">
      <w:rPr>
        <w:rFonts w:ascii="Arial" w:hAnsi="Arial" w:cs="Arial"/>
        <w:noProof/>
        <w:sz w:val="18"/>
        <w:szCs w:val="18"/>
      </w:rPr>
      <w:t>28</w:t>
    </w:r>
    <w:r w:rsidRPr="00AA7031">
      <w:rPr>
        <w:rFonts w:ascii="Arial" w:hAnsi="Arial" w:cs="Arial"/>
        <w:sz w:val="18"/>
        <w:szCs w:val="18"/>
      </w:rPr>
      <w:fldChar w:fldCharType="end"/>
    </w:r>
    <w:r w:rsidRPr="00AA7031">
      <w:rPr>
        <w:rFonts w:ascii="Arial" w:hAnsi="Arial" w:cs="Arial"/>
        <w:sz w:val="18"/>
        <w:szCs w:val="18"/>
      </w:rPr>
      <w:t xml:space="preserve"> /</w:t>
    </w:r>
    <w:r w:rsidRPr="00AA7031">
      <w:rPr>
        <w:rFonts w:ascii="Arial" w:hAnsi="Arial" w:cs="Arial"/>
        <w:sz w:val="18"/>
        <w:szCs w:val="18"/>
      </w:rPr>
      <w:fldChar w:fldCharType="begin"/>
    </w:r>
    <w:r w:rsidRPr="00AA7031">
      <w:rPr>
        <w:rFonts w:ascii="Arial" w:hAnsi="Arial" w:cs="Arial"/>
        <w:sz w:val="18"/>
        <w:szCs w:val="18"/>
      </w:rPr>
      <w:instrText xml:space="preserve"> NUMPAGES </w:instrText>
    </w:r>
    <w:r w:rsidRPr="00AA7031">
      <w:rPr>
        <w:rFonts w:ascii="Arial" w:hAnsi="Arial" w:cs="Arial"/>
        <w:sz w:val="18"/>
        <w:szCs w:val="18"/>
      </w:rPr>
      <w:fldChar w:fldCharType="separate"/>
    </w:r>
    <w:r w:rsidR="00FA4E67">
      <w:rPr>
        <w:rFonts w:ascii="Arial" w:hAnsi="Arial" w:cs="Arial"/>
        <w:noProof/>
        <w:sz w:val="18"/>
        <w:szCs w:val="18"/>
      </w:rPr>
      <w:t>129</w:t>
    </w:r>
    <w:r w:rsidRPr="00AA7031">
      <w:rPr>
        <w:rFonts w:ascii="Arial" w:hAnsi="Arial" w:cs="Arial"/>
        <w:sz w:val="18"/>
        <w:szCs w:val="18"/>
      </w:rPr>
      <w:fldChar w:fldCharType="end"/>
    </w:r>
  </w:p>
  <w:p w:rsidR="0077448C" w:rsidRPr="00BF372E" w:rsidRDefault="0077448C" w:rsidP="00BE32C3">
    <w:pPr>
      <w:pStyle w:val="Footer"/>
      <w:pBdr>
        <w:top w:val="single" w:sz="18" w:space="2" w:color="auto"/>
      </w:pBdr>
      <w:tabs>
        <w:tab w:val="clear" w:pos="4320"/>
        <w:tab w:val="clear" w:pos="8640"/>
        <w:tab w:val="right" w:pos="9360"/>
      </w:tabs>
      <w:spacing w:before="0" w:after="0"/>
      <w:ind w:left="0"/>
      <w:rPr>
        <w:rFonts w:ascii="Arial" w:hAnsi="Arial" w:cs="Arial"/>
        <w:color w:val="0000FF"/>
        <w:sz w:val="18"/>
        <w:szCs w:val="18"/>
      </w:rPr>
    </w:pPr>
    <w:r>
      <w:rPr>
        <w:rStyle w:val="PageNumber"/>
        <w:rFonts w:ascii="Arial" w:hAnsi="Arial" w:cs="Arial"/>
        <w:sz w:val="18"/>
        <w:szCs w:val="18"/>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48C" w:rsidRPr="00BE32C3" w:rsidRDefault="0077448C" w:rsidP="00BE32C3">
    <w:pPr>
      <w:pStyle w:val="Footer"/>
      <w:pBdr>
        <w:top w:val="single" w:sz="18" w:space="2" w:color="auto"/>
      </w:pBdr>
      <w:tabs>
        <w:tab w:val="clear" w:pos="4320"/>
        <w:tab w:val="clear" w:pos="8640"/>
        <w:tab w:val="center" w:pos="4680"/>
        <w:tab w:val="right" w:pos="9360"/>
      </w:tabs>
      <w:spacing w:before="0" w:after="0"/>
      <w:ind w:left="0"/>
      <w:rPr>
        <w:rFonts w:ascii="Arial" w:hAnsi="Arial" w:cs="Arial"/>
        <w:color w:val="0000FF"/>
        <w:sz w:val="18"/>
        <w:szCs w:val="18"/>
      </w:rPr>
    </w:pPr>
    <w:proofErr w:type="gramStart"/>
    <w:r>
      <w:rPr>
        <w:rFonts w:ascii="Arial" w:hAnsi="Arial" w:cs="Arial"/>
        <w:b/>
        <w:sz w:val="18"/>
        <w:szCs w:val="18"/>
      </w:rPr>
      <w:t>Klasifikasi :</w:t>
    </w:r>
    <w:proofErr w:type="gramEnd"/>
    <w:r>
      <w:rPr>
        <w:rFonts w:ascii="Arial" w:hAnsi="Arial" w:cs="Arial"/>
        <w:b/>
        <w:sz w:val="18"/>
        <w:szCs w:val="18"/>
      </w:rPr>
      <w:t xml:space="preserve"> Internal</w:t>
    </w:r>
    <w:r>
      <w:rPr>
        <w:rFonts w:ascii="Arial" w:hAnsi="Arial" w:cs="Arial"/>
        <w:b/>
        <w:sz w:val="18"/>
        <w:szCs w:val="18"/>
      </w:rPr>
      <w:tab/>
    </w:r>
    <w:r>
      <w:rPr>
        <w:rStyle w:val="PageNumber"/>
        <w:rFonts w:ascii="Arial" w:hAnsi="Arial" w:cs="Arial"/>
        <w:sz w:val="18"/>
        <w:szCs w:val="18"/>
      </w:rPr>
      <w:tab/>
    </w:r>
    <w:r w:rsidRPr="00BE32C3">
      <w:rPr>
        <w:rStyle w:val="PageNumber"/>
        <w:rFonts w:ascii="Arial" w:hAnsi="Arial" w:cs="Arial"/>
        <w:b/>
        <w:sz w:val="18"/>
        <w:szCs w:val="18"/>
      </w:rPr>
      <w:t>Versi: Maret 2014</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01B11" w:rsidRDefault="00E01B11">
      <w:r>
        <w:separator/>
      </w:r>
    </w:p>
  </w:footnote>
  <w:footnote w:type="continuationSeparator" w:id="0">
    <w:p w:rsidR="00E01B11" w:rsidRDefault="00E01B1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48C" w:rsidRPr="0092790E" w:rsidRDefault="0077448C" w:rsidP="00882959">
    <w:pPr>
      <w:pStyle w:val="Header"/>
      <w:pBdr>
        <w:bottom w:val="single" w:sz="18" w:space="1" w:color="auto"/>
      </w:pBdr>
      <w:tabs>
        <w:tab w:val="clear" w:pos="8640"/>
        <w:tab w:val="right" w:pos="9360"/>
      </w:tabs>
      <w:spacing w:before="0" w:after="0"/>
      <w:ind w:left="14"/>
      <w:jc w:val="left"/>
      <w:rPr>
        <w:rFonts w:ascii="Arial" w:hAnsi="Arial" w:cs="Arial"/>
        <w:b/>
        <w:bCs/>
        <w:i/>
        <w:iCs/>
        <w:sz w:val="18"/>
        <w:szCs w:val="18"/>
      </w:rPr>
    </w:pPr>
    <w:r>
      <w:rPr>
        <w:rFonts w:ascii="Arial" w:hAnsi="Arial" w:cs="Arial"/>
        <w:b/>
        <w:i/>
        <w:sz w:val="18"/>
        <w:szCs w:val="18"/>
      </w:rPr>
      <w:t>PAMS Phase 1</w:t>
    </w:r>
  </w:p>
  <w:p w:rsidR="0077448C" w:rsidRPr="003042B3" w:rsidRDefault="0077448C" w:rsidP="003042B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48C" w:rsidRPr="0092790E" w:rsidRDefault="0077448C" w:rsidP="0000521D">
    <w:pPr>
      <w:pStyle w:val="Header"/>
      <w:pBdr>
        <w:bottom w:val="single" w:sz="18" w:space="1" w:color="auto"/>
      </w:pBdr>
      <w:tabs>
        <w:tab w:val="clear" w:pos="8640"/>
        <w:tab w:val="right" w:pos="9360"/>
      </w:tabs>
      <w:spacing w:before="0" w:after="0"/>
      <w:ind w:left="14"/>
      <w:jc w:val="left"/>
      <w:rPr>
        <w:rFonts w:ascii="Arial" w:hAnsi="Arial" w:cs="Arial"/>
        <w:b/>
        <w:bCs/>
        <w:i/>
        <w:iCs/>
        <w:sz w:val="18"/>
        <w:szCs w:val="18"/>
      </w:rPr>
    </w:pPr>
    <w:r>
      <w:rPr>
        <w:rFonts w:ascii="Arial" w:hAnsi="Arial" w:cs="Arial"/>
        <w:b/>
        <w:i/>
        <w:sz w:val="18"/>
        <w:szCs w:val="18"/>
      </w:rPr>
      <w:t>PAMS Phase 1</w:t>
    </w:r>
  </w:p>
  <w:p w:rsidR="0077448C" w:rsidRPr="0000521D" w:rsidRDefault="0077448C" w:rsidP="0000521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7731E9"/>
    <w:multiLevelType w:val="hybridMultilevel"/>
    <w:tmpl w:val="BB427A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7293ECA"/>
    <w:multiLevelType w:val="hybridMultilevel"/>
    <w:tmpl w:val="D0D620D8"/>
    <w:lvl w:ilvl="0" w:tplc="FFFFFFFF">
      <w:start w:val="1"/>
      <w:numFmt w:val="bullet"/>
      <w:pStyle w:v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
    <w:nsid w:val="22380648"/>
    <w:multiLevelType w:val="hybridMultilevel"/>
    <w:tmpl w:val="457E4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2A72631"/>
    <w:multiLevelType w:val="hybridMultilevel"/>
    <w:tmpl w:val="9C527D94"/>
    <w:lvl w:ilvl="0" w:tplc="601EE34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0A85210"/>
    <w:multiLevelType w:val="hybridMultilevel"/>
    <w:tmpl w:val="EC6479EC"/>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5">
    <w:nsid w:val="31541E7B"/>
    <w:multiLevelType w:val="multilevel"/>
    <w:tmpl w:val="46E2B2A0"/>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ascii="Trebuchet MS" w:hAnsi="Trebuchet MS" w:hint="default"/>
        <w:b/>
        <w:i w:val="0"/>
        <w:sz w:val="20"/>
        <w:szCs w:val="20"/>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6">
    <w:nsid w:val="32727A17"/>
    <w:multiLevelType w:val="multilevel"/>
    <w:tmpl w:val="E3A002FA"/>
    <w:lvl w:ilvl="0">
      <w:start w:val="1"/>
      <w:numFmt w:val="decimal"/>
      <w:lvlText w:val="%1."/>
      <w:lvlJc w:val="left"/>
      <w:pPr>
        <w:ind w:left="360" w:hanging="360"/>
      </w:pPr>
      <w:rPr>
        <w:rFonts w:hint="default"/>
      </w:rPr>
    </w:lvl>
    <w:lvl w:ilvl="1">
      <w:start w:val="1"/>
      <w:numFmt w:val="decimal"/>
      <w:pStyle w:val="BTPN-2"/>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3CF23F90"/>
    <w:multiLevelType w:val="hybridMultilevel"/>
    <w:tmpl w:val="508EE06C"/>
    <w:lvl w:ilvl="0" w:tplc="04090001">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8">
    <w:nsid w:val="56233DD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nsid w:val="6C35007A"/>
    <w:multiLevelType w:val="hybridMultilevel"/>
    <w:tmpl w:val="D598A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76E00E4"/>
    <w:multiLevelType w:val="hybridMultilevel"/>
    <w:tmpl w:val="AAB21862"/>
    <w:lvl w:ilvl="0" w:tplc="04090001">
      <w:start w:val="1"/>
      <w:numFmt w:val="bullet"/>
      <w:lvlText w:val=""/>
      <w:lvlJc w:val="left"/>
      <w:pPr>
        <w:ind w:left="936" w:hanging="360"/>
      </w:pPr>
      <w:rPr>
        <w:rFonts w:ascii="Symbol" w:hAnsi="Symbol" w:hint="default"/>
      </w:rPr>
    </w:lvl>
    <w:lvl w:ilvl="1" w:tplc="04090003">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num w:numId="1">
    <w:abstractNumId w:val="5"/>
  </w:num>
  <w:num w:numId="2">
    <w:abstractNumId w:val="1"/>
  </w:num>
  <w:num w:numId="3">
    <w:abstractNumId w:val="6"/>
  </w:num>
  <w:num w:numId="4">
    <w:abstractNumId w:val="0"/>
  </w:num>
  <w:num w:numId="5">
    <w:abstractNumId w:val="8"/>
  </w:num>
  <w:num w:numId="6">
    <w:abstractNumId w:val="9"/>
  </w:num>
  <w:num w:numId="7">
    <w:abstractNumId w:val="10"/>
  </w:num>
  <w:num w:numId="8">
    <w:abstractNumId w:val="4"/>
  </w:num>
  <w:num w:numId="9">
    <w:abstractNumId w:val="3"/>
  </w:num>
  <w:num w:numId="10">
    <w:abstractNumId w:val="2"/>
  </w:num>
  <w:num w:numId="11">
    <w:abstractNumId w:val="7"/>
  </w:num>
  <w:numIdMacAtCleanup w:val="1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dministrator">
    <w15:presenceInfo w15:providerId="None" w15:userId="Administrator"/>
  </w15:person>
  <w15:person w15:author="User1">
    <w15:presenceInfo w15:providerId="None" w15:userId="User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gutterAtTop/>
  <w:hideSpellingErrors/>
  <w:activeWritingStyle w:appName="MSWord" w:lang="en-US" w:vendorID="64" w:dllVersion="131078" w:nlCheck="1" w:checkStyle="1"/>
  <w:activeWritingStyle w:appName="MSWord" w:lang="en-US" w:vendorID="64" w:dllVersion="131077" w:nlCheck="1" w:checkStyle="1"/>
  <w:activeWritingStyle w:appName="MSWord" w:lang="en-GB" w:vendorID="64" w:dllVersion="131078" w:nlCheck="1" w:checkStyle="1"/>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6FFF"/>
    <w:rsid w:val="00001AD4"/>
    <w:rsid w:val="00004E78"/>
    <w:rsid w:val="00004EDA"/>
    <w:rsid w:val="0000521D"/>
    <w:rsid w:val="000111D2"/>
    <w:rsid w:val="00011997"/>
    <w:rsid w:val="00021224"/>
    <w:rsid w:val="00021AFB"/>
    <w:rsid w:val="00021EB9"/>
    <w:rsid w:val="00026621"/>
    <w:rsid w:val="00027613"/>
    <w:rsid w:val="00031CD3"/>
    <w:rsid w:val="00037698"/>
    <w:rsid w:val="000467B8"/>
    <w:rsid w:val="000515BD"/>
    <w:rsid w:val="0005445F"/>
    <w:rsid w:val="00054E17"/>
    <w:rsid w:val="00060AFB"/>
    <w:rsid w:val="00074F62"/>
    <w:rsid w:val="00077188"/>
    <w:rsid w:val="00087F06"/>
    <w:rsid w:val="00091256"/>
    <w:rsid w:val="00091350"/>
    <w:rsid w:val="00091A5B"/>
    <w:rsid w:val="000A2EE4"/>
    <w:rsid w:val="000A3304"/>
    <w:rsid w:val="000A3DF7"/>
    <w:rsid w:val="000A6955"/>
    <w:rsid w:val="000B0740"/>
    <w:rsid w:val="000B56AE"/>
    <w:rsid w:val="000B5877"/>
    <w:rsid w:val="000C04E3"/>
    <w:rsid w:val="000C4516"/>
    <w:rsid w:val="000D08B1"/>
    <w:rsid w:val="000D22A6"/>
    <w:rsid w:val="000D35FC"/>
    <w:rsid w:val="000D732A"/>
    <w:rsid w:val="000D7FB5"/>
    <w:rsid w:val="000E03C8"/>
    <w:rsid w:val="000E29AE"/>
    <w:rsid w:val="000E3BC1"/>
    <w:rsid w:val="000E5541"/>
    <w:rsid w:val="000E5B80"/>
    <w:rsid w:val="000F3FE4"/>
    <w:rsid w:val="00100093"/>
    <w:rsid w:val="00101F13"/>
    <w:rsid w:val="001020A6"/>
    <w:rsid w:val="001054B4"/>
    <w:rsid w:val="00110C3D"/>
    <w:rsid w:val="00111039"/>
    <w:rsid w:val="00117AE6"/>
    <w:rsid w:val="0012649F"/>
    <w:rsid w:val="001401C2"/>
    <w:rsid w:val="001426A7"/>
    <w:rsid w:val="0014547C"/>
    <w:rsid w:val="001461EB"/>
    <w:rsid w:val="00157E1D"/>
    <w:rsid w:val="0016092A"/>
    <w:rsid w:val="0016596E"/>
    <w:rsid w:val="00166822"/>
    <w:rsid w:val="00171D93"/>
    <w:rsid w:val="001811BE"/>
    <w:rsid w:val="001827F7"/>
    <w:rsid w:val="00182851"/>
    <w:rsid w:val="00184EEE"/>
    <w:rsid w:val="00190418"/>
    <w:rsid w:val="001936C7"/>
    <w:rsid w:val="00197C43"/>
    <w:rsid w:val="001A13E2"/>
    <w:rsid w:val="001A1833"/>
    <w:rsid w:val="001A1EC0"/>
    <w:rsid w:val="001A652E"/>
    <w:rsid w:val="001B36A6"/>
    <w:rsid w:val="001B7A96"/>
    <w:rsid w:val="001B7CC3"/>
    <w:rsid w:val="001C1C84"/>
    <w:rsid w:val="001C45FB"/>
    <w:rsid w:val="001C529F"/>
    <w:rsid w:val="001C63D7"/>
    <w:rsid w:val="001C7713"/>
    <w:rsid w:val="001D1F7A"/>
    <w:rsid w:val="001D22AD"/>
    <w:rsid w:val="001D27BC"/>
    <w:rsid w:val="001E4A1F"/>
    <w:rsid w:val="001E4D4E"/>
    <w:rsid w:val="001E5185"/>
    <w:rsid w:val="001F27B2"/>
    <w:rsid w:val="001F4069"/>
    <w:rsid w:val="001F7156"/>
    <w:rsid w:val="00203BBE"/>
    <w:rsid w:val="00203C51"/>
    <w:rsid w:val="00213EB7"/>
    <w:rsid w:val="00221290"/>
    <w:rsid w:val="00221FA0"/>
    <w:rsid w:val="00226272"/>
    <w:rsid w:val="0023171D"/>
    <w:rsid w:val="00234539"/>
    <w:rsid w:val="00246B84"/>
    <w:rsid w:val="00250011"/>
    <w:rsid w:val="0025488A"/>
    <w:rsid w:val="0025492D"/>
    <w:rsid w:val="00255C64"/>
    <w:rsid w:val="00255C83"/>
    <w:rsid w:val="00256363"/>
    <w:rsid w:val="002677DE"/>
    <w:rsid w:val="002757B7"/>
    <w:rsid w:val="00281309"/>
    <w:rsid w:val="00295737"/>
    <w:rsid w:val="002976CC"/>
    <w:rsid w:val="002A517A"/>
    <w:rsid w:val="002B5631"/>
    <w:rsid w:val="002C3C33"/>
    <w:rsid w:val="002C3D21"/>
    <w:rsid w:val="002C68D1"/>
    <w:rsid w:val="002C7214"/>
    <w:rsid w:val="002E1BA3"/>
    <w:rsid w:val="002E59DE"/>
    <w:rsid w:val="002E663C"/>
    <w:rsid w:val="002E69F2"/>
    <w:rsid w:val="002E6B8A"/>
    <w:rsid w:val="002F0AAD"/>
    <w:rsid w:val="002F6082"/>
    <w:rsid w:val="002F61D1"/>
    <w:rsid w:val="003042B3"/>
    <w:rsid w:val="003056AB"/>
    <w:rsid w:val="0031107F"/>
    <w:rsid w:val="00311E8D"/>
    <w:rsid w:val="00312491"/>
    <w:rsid w:val="003141A7"/>
    <w:rsid w:val="0031513D"/>
    <w:rsid w:val="00317A89"/>
    <w:rsid w:val="00323BCB"/>
    <w:rsid w:val="00325236"/>
    <w:rsid w:val="00331B3E"/>
    <w:rsid w:val="00333B21"/>
    <w:rsid w:val="00334FD1"/>
    <w:rsid w:val="00341618"/>
    <w:rsid w:val="003447C3"/>
    <w:rsid w:val="00345900"/>
    <w:rsid w:val="00350AC9"/>
    <w:rsid w:val="00350D10"/>
    <w:rsid w:val="00351FD2"/>
    <w:rsid w:val="003543DE"/>
    <w:rsid w:val="00367BA7"/>
    <w:rsid w:val="00367EC8"/>
    <w:rsid w:val="00371824"/>
    <w:rsid w:val="00373B3E"/>
    <w:rsid w:val="00374A2E"/>
    <w:rsid w:val="00382813"/>
    <w:rsid w:val="00386BF3"/>
    <w:rsid w:val="00387128"/>
    <w:rsid w:val="00387994"/>
    <w:rsid w:val="0039294B"/>
    <w:rsid w:val="00393C31"/>
    <w:rsid w:val="00393F7A"/>
    <w:rsid w:val="003A28E5"/>
    <w:rsid w:val="003C6AA8"/>
    <w:rsid w:val="003D0288"/>
    <w:rsid w:val="003D03C2"/>
    <w:rsid w:val="003D4BA3"/>
    <w:rsid w:val="003E3FB6"/>
    <w:rsid w:val="003E5B78"/>
    <w:rsid w:val="003E67F8"/>
    <w:rsid w:val="003F0684"/>
    <w:rsid w:val="003F06D7"/>
    <w:rsid w:val="003F2979"/>
    <w:rsid w:val="003F3DFA"/>
    <w:rsid w:val="003F3E66"/>
    <w:rsid w:val="003F5DCE"/>
    <w:rsid w:val="003F6FFF"/>
    <w:rsid w:val="00400831"/>
    <w:rsid w:val="00401C21"/>
    <w:rsid w:val="00404C3C"/>
    <w:rsid w:val="00410202"/>
    <w:rsid w:val="00410ACB"/>
    <w:rsid w:val="00411623"/>
    <w:rsid w:val="0041584C"/>
    <w:rsid w:val="0042007D"/>
    <w:rsid w:val="00421F29"/>
    <w:rsid w:val="00434462"/>
    <w:rsid w:val="00434810"/>
    <w:rsid w:val="0043602F"/>
    <w:rsid w:val="00440947"/>
    <w:rsid w:val="00441526"/>
    <w:rsid w:val="00443055"/>
    <w:rsid w:val="0044310B"/>
    <w:rsid w:val="00445D34"/>
    <w:rsid w:val="00451756"/>
    <w:rsid w:val="004523C9"/>
    <w:rsid w:val="00456ACB"/>
    <w:rsid w:val="00456CF1"/>
    <w:rsid w:val="00462D17"/>
    <w:rsid w:val="00466AD0"/>
    <w:rsid w:val="004676BA"/>
    <w:rsid w:val="004730D9"/>
    <w:rsid w:val="0047336A"/>
    <w:rsid w:val="004812CB"/>
    <w:rsid w:val="00482BD7"/>
    <w:rsid w:val="00485BEF"/>
    <w:rsid w:val="00486B6F"/>
    <w:rsid w:val="0049019B"/>
    <w:rsid w:val="0049050C"/>
    <w:rsid w:val="004A1CD6"/>
    <w:rsid w:val="004A20E8"/>
    <w:rsid w:val="004A2C5C"/>
    <w:rsid w:val="004A4D10"/>
    <w:rsid w:val="004A581E"/>
    <w:rsid w:val="004A6E13"/>
    <w:rsid w:val="004B5A6E"/>
    <w:rsid w:val="004B5E56"/>
    <w:rsid w:val="004D7CE0"/>
    <w:rsid w:val="004E6690"/>
    <w:rsid w:val="004F568F"/>
    <w:rsid w:val="004F6E69"/>
    <w:rsid w:val="00501355"/>
    <w:rsid w:val="00507175"/>
    <w:rsid w:val="00507650"/>
    <w:rsid w:val="0051596B"/>
    <w:rsid w:val="005159FA"/>
    <w:rsid w:val="005242E2"/>
    <w:rsid w:val="00530226"/>
    <w:rsid w:val="00530910"/>
    <w:rsid w:val="00535081"/>
    <w:rsid w:val="00535421"/>
    <w:rsid w:val="0053557C"/>
    <w:rsid w:val="005404DF"/>
    <w:rsid w:val="00541BAB"/>
    <w:rsid w:val="005431B2"/>
    <w:rsid w:val="0054619F"/>
    <w:rsid w:val="00547EB4"/>
    <w:rsid w:val="00551321"/>
    <w:rsid w:val="0055616B"/>
    <w:rsid w:val="00560737"/>
    <w:rsid w:val="00562E9E"/>
    <w:rsid w:val="00565569"/>
    <w:rsid w:val="005658A5"/>
    <w:rsid w:val="00571605"/>
    <w:rsid w:val="00571F45"/>
    <w:rsid w:val="00574E6B"/>
    <w:rsid w:val="00581488"/>
    <w:rsid w:val="00594876"/>
    <w:rsid w:val="005A41B9"/>
    <w:rsid w:val="005A6EE3"/>
    <w:rsid w:val="005B1247"/>
    <w:rsid w:val="005B626B"/>
    <w:rsid w:val="005B7F61"/>
    <w:rsid w:val="005C2211"/>
    <w:rsid w:val="005D6656"/>
    <w:rsid w:val="005D75E4"/>
    <w:rsid w:val="005E073A"/>
    <w:rsid w:val="005E1CBB"/>
    <w:rsid w:val="005E22C0"/>
    <w:rsid w:val="005E58A2"/>
    <w:rsid w:val="005E5DAC"/>
    <w:rsid w:val="005E67D4"/>
    <w:rsid w:val="005E6836"/>
    <w:rsid w:val="005F3A27"/>
    <w:rsid w:val="005F3F53"/>
    <w:rsid w:val="005F4164"/>
    <w:rsid w:val="005F5D66"/>
    <w:rsid w:val="00601DEB"/>
    <w:rsid w:val="006110CB"/>
    <w:rsid w:val="006110D2"/>
    <w:rsid w:val="006135C8"/>
    <w:rsid w:val="006207C8"/>
    <w:rsid w:val="0062407B"/>
    <w:rsid w:val="00631BAE"/>
    <w:rsid w:val="00634543"/>
    <w:rsid w:val="00640415"/>
    <w:rsid w:val="0064054B"/>
    <w:rsid w:val="00641E5E"/>
    <w:rsid w:val="00647B9A"/>
    <w:rsid w:val="006524F1"/>
    <w:rsid w:val="006677D9"/>
    <w:rsid w:val="00670CF6"/>
    <w:rsid w:val="00682E5C"/>
    <w:rsid w:val="006879C9"/>
    <w:rsid w:val="00690340"/>
    <w:rsid w:val="0069140F"/>
    <w:rsid w:val="006A17AD"/>
    <w:rsid w:val="006A2033"/>
    <w:rsid w:val="006A6F56"/>
    <w:rsid w:val="006A7623"/>
    <w:rsid w:val="006B080B"/>
    <w:rsid w:val="006B2A70"/>
    <w:rsid w:val="006B48EE"/>
    <w:rsid w:val="006B568B"/>
    <w:rsid w:val="006C0176"/>
    <w:rsid w:val="006C0708"/>
    <w:rsid w:val="006C080C"/>
    <w:rsid w:val="006C3E26"/>
    <w:rsid w:val="006C43DD"/>
    <w:rsid w:val="006C55CA"/>
    <w:rsid w:val="006C7690"/>
    <w:rsid w:val="006C78ED"/>
    <w:rsid w:val="006D472B"/>
    <w:rsid w:val="006D7223"/>
    <w:rsid w:val="006E02F2"/>
    <w:rsid w:val="006E1C1F"/>
    <w:rsid w:val="006E4C80"/>
    <w:rsid w:val="006E678F"/>
    <w:rsid w:val="006F1C68"/>
    <w:rsid w:val="006F358E"/>
    <w:rsid w:val="006F6F01"/>
    <w:rsid w:val="006F7500"/>
    <w:rsid w:val="006F7B3F"/>
    <w:rsid w:val="006F7DAB"/>
    <w:rsid w:val="00701F31"/>
    <w:rsid w:val="00707181"/>
    <w:rsid w:val="0070794A"/>
    <w:rsid w:val="00714418"/>
    <w:rsid w:val="007166E0"/>
    <w:rsid w:val="00716E2D"/>
    <w:rsid w:val="0072355D"/>
    <w:rsid w:val="00723C98"/>
    <w:rsid w:val="00727A7F"/>
    <w:rsid w:val="00743C40"/>
    <w:rsid w:val="0074628F"/>
    <w:rsid w:val="007507B7"/>
    <w:rsid w:val="00751E03"/>
    <w:rsid w:val="00756A18"/>
    <w:rsid w:val="00762140"/>
    <w:rsid w:val="00763012"/>
    <w:rsid w:val="00764E2E"/>
    <w:rsid w:val="00765350"/>
    <w:rsid w:val="00770074"/>
    <w:rsid w:val="00771867"/>
    <w:rsid w:val="00771F25"/>
    <w:rsid w:val="0077292D"/>
    <w:rsid w:val="00773DD2"/>
    <w:rsid w:val="0077448C"/>
    <w:rsid w:val="00774B11"/>
    <w:rsid w:val="00780ECB"/>
    <w:rsid w:val="00782178"/>
    <w:rsid w:val="00791B2D"/>
    <w:rsid w:val="00794D36"/>
    <w:rsid w:val="00795E0E"/>
    <w:rsid w:val="007A06C4"/>
    <w:rsid w:val="007A0843"/>
    <w:rsid w:val="007A1599"/>
    <w:rsid w:val="007B1412"/>
    <w:rsid w:val="007B35C9"/>
    <w:rsid w:val="007C4107"/>
    <w:rsid w:val="007C6777"/>
    <w:rsid w:val="007D07C3"/>
    <w:rsid w:val="007D3177"/>
    <w:rsid w:val="007D57A0"/>
    <w:rsid w:val="007E0F9D"/>
    <w:rsid w:val="007E2103"/>
    <w:rsid w:val="007E276D"/>
    <w:rsid w:val="007E5802"/>
    <w:rsid w:val="007E623F"/>
    <w:rsid w:val="007F0C37"/>
    <w:rsid w:val="007F0F58"/>
    <w:rsid w:val="007F60C1"/>
    <w:rsid w:val="0080214A"/>
    <w:rsid w:val="00803D46"/>
    <w:rsid w:val="00804DB5"/>
    <w:rsid w:val="008063AD"/>
    <w:rsid w:val="0080741C"/>
    <w:rsid w:val="008103CF"/>
    <w:rsid w:val="00812CD8"/>
    <w:rsid w:val="00815875"/>
    <w:rsid w:val="00817061"/>
    <w:rsid w:val="008201EA"/>
    <w:rsid w:val="00823960"/>
    <w:rsid w:val="008249D3"/>
    <w:rsid w:val="00824BDC"/>
    <w:rsid w:val="00825738"/>
    <w:rsid w:val="00830F74"/>
    <w:rsid w:val="00831726"/>
    <w:rsid w:val="008404BF"/>
    <w:rsid w:val="0084289B"/>
    <w:rsid w:val="00846D0D"/>
    <w:rsid w:val="008545D5"/>
    <w:rsid w:val="00855286"/>
    <w:rsid w:val="0087204D"/>
    <w:rsid w:val="00873E97"/>
    <w:rsid w:val="00882959"/>
    <w:rsid w:val="008846DA"/>
    <w:rsid w:val="00886085"/>
    <w:rsid w:val="0088641D"/>
    <w:rsid w:val="00892367"/>
    <w:rsid w:val="0089427E"/>
    <w:rsid w:val="00895F33"/>
    <w:rsid w:val="008A06D1"/>
    <w:rsid w:val="008A1757"/>
    <w:rsid w:val="008A1F60"/>
    <w:rsid w:val="008A3381"/>
    <w:rsid w:val="008A432C"/>
    <w:rsid w:val="008A735E"/>
    <w:rsid w:val="008B4ABE"/>
    <w:rsid w:val="008C6758"/>
    <w:rsid w:val="008E10DF"/>
    <w:rsid w:val="008E240B"/>
    <w:rsid w:val="008E2931"/>
    <w:rsid w:val="008E40B9"/>
    <w:rsid w:val="008E5CDF"/>
    <w:rsid w:val="008E6575"/>
    <w:rsid w:val="008E7BA3"/>
    <w:rsid w:val="008F2637"/>
    <w:rsid w:val="008F53DD"/>
    <w:rsid w:val="008F6F88"/>
    <w:rsid w:val="009068DB"/>
    <w:rsid w:val="0091223D"/>
    <w:rsid w:val="0091483F"/>
    <w:rsid w:val="009203F9"/>
    <w:rsid w:val="0092790E"/>
    <w:rsid w:val="00937663"/>
    <w:rsid w:val="009411E8"/>
    <w:rsid w:val="009435DF"/>
    <w:rsid w:val="00945BC1"/>
    <w:rsid w:val="00946E8A"/>
    <w:rsid w:val="009472EB"/>
    <w:rsid w:val="00947FD6"/>
    <w:rsid w:val="0095206F"/>
    <w:rsid w:val="00954EED"/>
    <w:rsid w:val="00955EEC"/>
    <w:rsid w:val="00961811"/>
    <w:rsid w:val="00961CB4"/>
    <w:rsid w:val="00963F6A"/>
    <w:rsid w:val="00966816"/>
    <w:rsid w:val="00967CA7"/>
    <w:rsid w:val="009715E7"/>
    <w:rsid w:val="0097237B"/>
    <w:rsid w:val="009739C5"/>
    <w:rsid w:val="00974614"/>
    <w:rsid w:val="00974DC7"/>
    <w:rsid w:val="009750DC"/>
    <w:rsid w:val="0098246F"/>
    <w:rsid w:val="009834CD"/>
    <w:rsid w:val="0098530D"/>
    <w:rsid w:val="00985680"/>
    <w:rsid w:val="00986BF7"/>
    <w:rsid w:val="00990913"/>
    <w:rsid w:val="00992F40"/>
    <w:rsid w:val="00995B19"/>
    <w:rsid w:val="009974D6"/>
    <w:rsid w:val="009A16B3"/>
    <w:rsid w:val="009A784E"/>
    <w:rsid w:val="009B200F"/>
    <w:rsid w:val="009B3945"/>
    <w:rsid w:val="009C398E"/>
    <w:rsid w:val="009C39CB"/>
    <w:rsid w:val="009C5DA8"/>
    <w:rsid w:val="009D3EB1"/>
    <w:rsid w:val="009D4259"/>
    <w:rsid w:val="009D46E3"/>
    <w:rsid w:val="009D6F60"/>
    <w:rsid w:val="009E2D53"/>
    <w:rsid w:val="009E3D49"/>
    <w:rsid w:val="009E4C49"/>
    <w:rsid w:val="009E5585"/>
    <w:rsid w:val="009E6AF9"/>
    <w:rsid w:val="009F1DD2"/>
    <w:rsid w:val="009F4B83"/>
    <w:rsid w:val="009F7E71"/>
    <w:rsid w:val="00A00CE9"/>
    <w:rsid w:val="00A01C04"/>
    <w:rsid w:val="00A14B83"/>
    <w:rsid w:val="00A1714F"/>
    <w:rsid w:val="00A21F3D"/>
    <w:rsid w:val="00A22968"/>
    <w:rsid w:val="00A22B6D"/>
    <w:rsid w:val="00A30615"/>
    <w:rsid w:val="00A3730C"/>
    <w:rsid w:val="00A42BE3"/>
    <w:rsid w:val="00A50D10"/>
    <w:rsid w:val="00A51820"/>
    <w:rsid w:val="00A53B01"/>
    <w:rsid w:val="00A63054"/>
    <w:rsid w:val="00A6723D"/>
    <w:rsid w:val="00A7285F"/>
    <w:rsid w:val="00A802EA"/>
    <w:rsid w:val="00A81D80"/>
    <w:rsid w:val="00A84A58"/>
    <w:rsid w:val="00A907A4"/>
    <w:rsid w:val="00A9233F"/>
    <w:rsid w:val="00A93820"/>
    <w:rsid w:val="00A9419F"/>
    <w:rsid w:val="00A94624"/>
    <w:rsid w:val="00A94E05"/>
    <w:rsid w:val="00AA75CB"/>
    <w:rsid w:val="00AB163D"/>
    <w:rsid w:val="00AC4B04"/>
    <w:rsid w:val="00AD1655"/>
    <w:rsid w:val="00AD1C11"/>
    <w:rsid w:val="00AD2DDD"/>
    <w:rsid w:val="00AD54AB"/>
    <w:rsid w:val="00AD5E89"/>
    <w:rsid w:val="00AD67B6"/>
    <w:rsid w:val="00AD7225"/>
    <w:rsid w:val="00AE0BC6"/>
    <w:rsid w:val="00AE2995"/>
    <w:rsid w:val="00AE42E8"/>
    <w:rsid w:val="00AE6702"/>
    <w:rsid w:val="00AF752F"/>
    <w:rsid w:val="00B00BE0"/>
    <w:rsid w:val="00B00C19"/>
    <w:rsid w:val="00B0323A"/>
    <w:rsid w:val="00B03A3D"/>
    <w:rsid w:val="00B10994"/>
    <w:rsid w:val="00B10E5C"/>
    <w:rsid w:val="00B14CCE"/>
    <w:rsid w:val="00B17C2C"/>
    <w:rsid w:val="00B22E5D"/>
    <w:rsid w:val="00B250DF"/>
    <w:rsid w:val="00B26526"/>
    <w:rsid w:val="00B31D95"/>
    <w:rsid w:val="00B32904"/>
    <w:rsid w:val="00B33F20"/>
    <w:rsid w:val="00B3499B"/>
    <w:rsid w:val="00B37FE9"/>
    <w:rsid w:val="00B40818"/>
    <w:rsid w:val="00B424EF"/>
    <w:rsid w:val="00B458CB"/>
    <w:rsid w:val="00B46FCB"/>
    <w:rsid w:val="00B516AC"/>
    <w:rsid w:val="00B53A5D"/>
    <w:rsid w:val="00B61294"/>
    <w:rsid w:val="00B66270"/>
    <w:rsid w:val="00B71562"/>
    <w:rsid w:val="00B743D1"/>
    <w:rsid w:val="00B747B0"/>
    <w:rsid w:val="00B76291"/>
    <w:rsid w:val="00B771B5"/>
    <w:rsid w:val="00B80725"/>
    <w:rsid w:val="00B811EB"/>
    <w:rsid w:val="00B84792"/>
    <w:rsid w:val="00B9312D"/>
    <w:rsid w:val="00B94488"/>
    <w:rsid w:val="00B94523"/>
    <w:rsid w:val="00B952FC"/>
    <w:rsid w:val="00B9758F"/>
    <w:rsid w:val="00BA083E"/>
    <w:rsid w:val="00BA4B5D"/>
    <w:rsid w:val="00BA6B57"/>
    <w:rsid w:val="00BB010F"/>
    <w:rsid w:val="00BB4457"/>
    <w:rsid w:val="00BB50C5"/>
    <w:rsid w:val="00BB59FF"/>
    <w:rsid w:val="00BB6ACC"/>
    <w:rsid w:val="00BB7184"/>
    <w:rsid w:val="00BC11AF"/>
    <w:rsid w:val="00BC4647"/>
    <w:rsid w:val="00BC5405"/>
    <w:rsid w:val="00BC5927"/>
    <w:rsid w:val="00BC5C10"/>
    <w:rsid w:val="00BC6902"/>
    <w:rsid w:val="00BC74F4"/>
    <w:rsid w:val="00BD71F1"/>
    <w:rsid w:val="00BE1B2E"/>
    <w:rsid w:val="00BE2FC6"/>
    <w:rsid w:val="00BE32C3"/>
    <w:rsid w:val="00BE477A"/>
    <w:rsid w:val="00C01749"/>
    <w:rsid w:val="00C02C3E"/>
    <w:rsid w:val="00C11A22"/>
    <w:rsid w:val="00C15531"/>
    <w:rsid w:val="00C1579D"/>
    <w:rsid w:val="00C17AE4"/>
    <w:rsid w:val="00C22BAC"/>
    <w:rsid w:val="00C233CF"/>
    <w:rsid w:val="00C23A76"/>
    <w:rsid w:val="00C336AE"/>
    <w:rsid w:val="00C34465"/>
    <w:rsid w:val="00C429F0"/>
    <w:rsid w:val="00C42BE6"/>
    <w:rsid w:val="00C52992"/>
    <w:rsid w:val="00C57B78"/>
    <w:rsid w:val="00C61B0E"/>
    <w:rsid w:val="00C70861"/>
    <w:rsid w:val="00C70DEA"/>
    <w:rsid w:val="00C80001"/>
    <w:rsid w:val="00C821B8"/>
    <w:rsid w:val="00C82DA7"/>
    <w:rsid w:val="00C8415E"/>
    <w:rsid w:val="00C91457"/>
    <w:rsid w:val="00C927F0"/>
    <w:rsid w:val="00C95844"/>
    <w:rsid w:val="00CA286D"/>
    <w:rsid w:val="00CA3918"/>
    <w:rsid w:val="00CB3A4A"/>
    <w:rsid w:val="00CB71BD"/>
    <w:rsid w:val="00CC1724"/>
    <w:rsid w:val="00CD5019"/>
    <w:rsid w:val="00CE2859"/>
    <w:rsid w:val="00CE36FE"/>
    <w:rsid w:val="00CE5ADD"/>
    <w:rsid w:val="00CF4AB0"/>
    <w:rsid w:val="00D00778"/>
    <w:rsid w:val="00D01630"/>
    <w:rsid w:val="00D01CEA"/>
    <w:rsid w:val="00D044D0"/>
    <w:rsid w:val="00D04797"/>
    <w:rsid w:val="00D1016B"/>
    <w:rsid w:val="00D1215F"/>
    <w:rsid w:val="00D14C1E"/>
    <w:rsid w:val="00D156EB"/>
    <w:rsid w:val="00D2541F"/>
    <w:rsid w:val="00D31D5B"/>
    <w:rsid w:val="00D32096"/>
    <w:rsid w:val="00D369F0"/>
    <w:rsid w:val="00D40A96"/>
    <w:rsid w:val="00D41D43"/>
    <w:rsid w:val="00D5271F"/>
    <w:rsid w:val="00D576CF"/>
    <w:rsid w:val="00D71D3C"/>
    <w:rsid w:val="00D80AD4"/>
    <w:rsid w:val="00D81598"/>
    <w:rsid w:val="00D82F83"/>
    <w:rsid w:val="00D84B4C"/>
    <w:rsid w:val="00D92B52"/>
    <w:rsid w:val="00DA1DA2"/>
    <w:rsid w:val="00DA3945"/>
    <w:rsid w:val="00DA4CC1"/>
    <w:rsid w:val="00DB1DB6"/>
    <w:rsid w:val="00DB4A34"/>
    <w:rsid w:val="00DC365C"/>
    <w:rsid w:val="00DD34E4"/>
    <w:rsid w:val="00DD4B1C"/>
    <w:rsid w:val="00DD59BC"/>
    <w:rsid w:val="00DE0613"/>
    <w:rsid w:val="00DE66D1"/>
    <w:rsid w:val="00DF0B8A"/>
    <w:rsid w:val="00DF27EC"/>
    <w:rsid w:val="00E01B11"/>
    <w:rsid w:val="00E020A6"/>
    <w:rsid w:val="00E04A35"/>
    <w:rsid w:val="00E0696A"/>
    <w:rsid w:val="00E12A8F"/>
    <w:rsid w:val="00E13401"/>
    <w:rsid w:val="00E16653"/>
    <w:rsid w:val="00E227C6"/>
    <w:rsid w:val="00E232D7"/>
    <w:rsid w:val="00E265B1"/>
    <w:rsid w:val="00E30B43"/>
    <w:rsid w:val="00E35E65"/>
    <w:rsid w:val="00E361D3"/>
    <w:rsid w:val="00E4308C"/>
    <w:rsid w:val="00E43670"/>
    <w:rsid w:val="00E44194"/>
    <w:rsid w:val="00E4652F"/>
    <w:rsid w:val="00E51749"/>
    <w:rsid w:val="00E55CE8"/>
    <w:rsid w:val="00E57E03"/>
    <w:rsid w:val="00E60C95"/>
    <w:rsid w:val="00E636F0"/>
    <w:rsid w:val="00E65069"/>
    <w:rsid w:val="00E725BC"/>
    <w:rsid w:val="00E731E1"/>
    <w:rsid w:val="00E736F3"/>
    <w:rsid w:val="00E76DAD"/>
    <w:rsid w:val="00E81145"/>
    <w:rsid w:val="00E90DD7"/>
    <w:rsid w:val="00E918CE"/>
    <w:rsid w:val="00E91B7E"/>
    <w:rsid w:val="00E92F90"/>
    <w:rsid w:val="00E9476B"/>
    <w:rsid w:val="00E95F7C"/>
    <w:rsid w:val="00E97767"/>
    <w:rsid w:val="00E97FD0"/>
    <w:rsid w:val="00EA3958"/>
    <w:rsid w:val="00EA7393"/>
    <w:rsid w:val="00EB2F9E"/>
    <w:rsid w:val="00EB3EBD"/>
    <w:rsid w:val="00EB486D"/>
    <w:rsid w:val="00EB4CA9"/>
    <w:rsid w:val="00EC585F"/>
    <w:rsid w:val="00EC67E2"/>
    <w:rsid w:val="00EC6F5F"/>
    <w:rsid w:val="00ED2B2B"/>
    <w:rsid w:val="00ED53F4"/>
    <w:rsid w:val="00EE2D88"/>
    <w:rsid w:val="00EE51B7"/>
    <w:rsid w:val="00EE7BB3"/>
    <w:rsid w:val="00EF1995"/>
    <w:rsid w:val="00EF21B5"/>
    <w:rsid w:val="00EF2913"/>
    <w:rsid w:val="00EF2A52"/>
    <w:rsid w:val="00EF4A03"/>
    <w:rsid w:val="00EF4F78"/>
    <w:rsid w:val="00EF597B"/>
    <w:rsid w:val="00EF5D14"/>
    <w:rsid w:val="00EF7609"/>
    <w:rsid w:val="00F102BE"/>
    <w:rsid w:val="00F10D10"/>
    <w:rsid w:val="00F12D3F"/>
    <w:rsid w:val="00F1498E"/>
    <w:rsid w:val="00F15C6C"/>
    <w:rsid w:val="00F175BE"/>
    <w:rsid w:val="00F20D01"/>
    <w:rsid w:val="00F242B3"/>
    <w:rsid w:val="00F319F5"/>
    <w:rsid w:val="00F373A5"/>
    <w:rsid w:val="00F40193"/>
    <w:rsid w:val="00F455CC"/>
    <w:rsid w:val="00F55A8F"/>
    <w:rsid w:val="00F55E22"/>
    <w:rsid w:val="00F60853"/>
    <w:rsid w:val="00F6092F"/>
    <w:rsid w:val="00F6538B"/>
    <w:rsid w:val="00F66D76"/>
    <w:rsid w:val="00F67051"/>
    <w:rsid w:val="00F677D8"/>
    <w:rsid w:val="00F72489"/>
    <w:rsid w:val="00F75041"/>
    <w:rsid w:val="00F75A8F"/>
    <w:rsid w:val="00F772B0"/>
    <w:rsid w:val="00F804DD"/>
    <w:rsid w:val="00F81B25"/>
    <w:rsid w:val="00F85145"/>
    <w:rsid w:val="00F859D6"/>
    <w:rsid w:val="00F907D6"/>
    <w:rsid w:val="00F93B62"/>
    <w:rsid w:val="00F93BA1"/>
    <w:rsid w:val="00F959B4"/>
    <w:rsid w:val="00FA3053"/>
    <w:rsid w:val="00FA4A7F"/>
    <w:rsid w:val="00FA4E67"/>
    <w:rsid w:val="00FA5835"/>
    <w:rsid w:val="00FB04EA"/>
    <w:rsid w:val="00FB0D18"/>
    <w:rsid w:val="00FB2633"/>
    <w:rsid w:val="00FB7825"/>
    <w:rsid w:val="00FC22A0"/>
    <w:rsid w:val="00FC7002"/>
    <w:rsid w:val="00FC7030"/>
    <w:rsid w:val="00FD022E"/>
    <w:rsid w:val="00FD1173"/>
    <w:rsid w:val="00FD6E19"/>
    <w:rsid w:val="00FE1B1A"/>
    <w:rsid w:val="00FE4A87"/>
    <w:rsid w:val="00FE7070"/>
    <w:rsid w:val="00FE7853"/>
    <w:rsid w:val="00FF14DD"/>
    <w:rsid w:val="00FF1582"/>
    <w:rsid w:val="00FF2FEF"/>
    <w:rsid w:val="00FF45D7"/>
    <w:rsid w:val="00FF4A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B6018429-72EC-4849-93FC-05C5D4ABF0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51756"/>
    <w:pPr>
      <w:spacing w:before="60" w:after="60"/>
      <w:ind w:left="576"/>
      <w:jc w:val="both"/>
    </w:pPr>
    <w:rPr>
      <w:sz w:val="24"/>
      <w:szCs w:val="24"/>
    </w:rPr>
  </w:style>
  <w:style w:type="paragraph" w:styleId="Heading1">
    <w:name w:val="heading 1"/>
    <w:basedOn w:val="Normal"/>
    <w:link w:val="Heading1Char"/>
    <w:autoRedefine/>
    <w:qFormat/>
    <w:rsid w:val="00451756"/>
    <w:pPr>
      <w:keepNext/>
      <w:numPr>
        <w:numId w:val="1"/>
      </w:numPr>
      <w:spacing w:before="180" w:after="120"/>
      <w:jc w:val="left"/>
      <w:outlineLvl w:val="0"/>
    </w:pPr>
    <w:rPr>
      <w:rFonts w:eastAsia="Arial Unicode MS"/>
      <w:b/>
      <w:bCs/>
      <w:caps/>
      <w:kern w:val="36"/>
      <w:sz w:val="28"/>
      <w:szCs w:val="48"/>
    </w:rPr>
  </w:style>
  <w:style w:type="paragraph" w:styleId="Heading2">
    <w:name w:val="heading 2"/>
    <w:basedOn w:val="Normal"/>
    <w:link w:val="Heading2Char"/>
    <w:qFormat/>
    <w:rsid w:val="00451756"/>
    <w:pPr>
      <w:keepNext/>
      <w:keepLines/>
      <w:numPr>
        <w:ilvl w:val="1"/>
        <w:numId w:val="1"/>
      </w:numPr>
      <w:spacing w:before="180" w:after="120"/>
      <w:outlineLvl w:val="1"/>
    </w:pPr>
    <w:rPr>
      <w:rFonts w:eastAsia="Arial Unicode MS" w:cs="Arial Unicode MS"/>
      <w:b/>
      <w:bCs/>
      <w:caps/>
    </w:rPr>
  </w:style>
  <w:style w:type="paragraph" w:styleId="Heading3">
    <w:name w:val="heading 3"/>
    <w:basedOn w:val="Normal"/>
    <w:link w:val="Heading3Char"/>
    <w:qFormat/>
    <w:rsid w:val="005404DF"/>
    <w:pPr>
      <w:keepNext/>
      <w:numPr>
        <w:ilvl w:val="2"/>
        <w:numId w:val="1"/>
      </w:numPr>
      <w:tabs>
        <w:tab w:val="left" w:pos="864"/>
      </w:tabs>
      <w:spacing w:before="120"/>
      <w:outlineLvl w:val="2"/>
    </w:pPr>
    <w:rPr>
      <w:rFonts w:eastAsia="Arial Unicode MS" w:cs="Arial Unicode MS"/>
      <w:bCs/>
    </w:rPr>
  </w:style>
  <w:style w:type="paragraph" w:styleId="Heading4">
    <w:name w:val="heading 4"/>
    <w:basedOn w:val="Normal"/>
    <w:link w:val="Heading4Char"/>
    <w:qFormat/>
    <w:rsid w:val="00451756"/>
    <w:pPr>
      <w:keepNext/>
      <w:numPr>
        <w:ilvl w:val="3"/>
        <w:numId w:val="1"/>
      </w:numPr>
      <w:tabs>
        <w:tab w:val="left" w:pos="1152"/>
      </w:tabs>
      <w:spacing w:before="120"/>
      <w:outlineLvl w:val="3"/>
    </w:pPr>
    <w:rPr>
      <w:rFonts w:ascii="Arial" w:eastAsia="Arial Unicode MS" w:hAnsi="Arial" w:cs="Arial Unicode MS"/>
      <w:b/>
      <w:bCs/>
    </w:rPr>
  </w:style>
  <w:style w:type="paragraph" w:styleId="Heading5">
    <w:name w:val="heading 5"/>
    <w:basedOn w:val="Normal"/>
    <w:link w:val="Heading5Char"/>
    <w:qFormat/>
    <w:rsid w:val="00451756"/>
    <w:pPr>
      <w:numPr>
        <w:ilvl w:val="4"/>
        <w:numId w:val="1"/>
      </w:numPr>
      <w:outlineLvl w:val="4"/>
    </w:pPr>
    <w:rPr>
      <w:rFonts w:ascii="Arial" w:eastAsia="Arial Unicode MS" w:hAnsi="Arial" w:cs="Arial Unicode MS"/>
      <w:b/>
      <w:bCs/>
      <w:szCs w:val="20"/>
    </w:rPr>
  </w:style>
  <w:style w:type="paragraph" w:styleId="Heading6">
    <w:name w:val="heading 6"/>
    <w:basedOn w:val="Normal"/>
    <w:next w:val="Normal"/>
    <w:link w:val="Heading6Char"/>
    <w:qFormat/>
    <w:rsid w:val="00451756"/>
    <w:pPr>
      <w:numPr>
        <w:ilvl w:val="5"/>
        <w:numId w:val="1"/>
      </w:numPr>
      <w:outlineLvl w:val="5"/>
    </w:pPr>
    <w:rPr>
      <w:rFonts w:ascii="Arial" w:hAnsi="Arial"/>
      <w:b/>
      <w:bCs/>
      <w:caps/>
      <w:sz w:val="28"/>
      <w:szCs w:val="22"/>
    </w:rPr>
  </w:style>
  <w:style w:type="paragraph" w:styleId="Heading7">
    <w:name w:val="heading 7"/>
    <w:basedOn w:val="Normal"/>
    <w:next w:val="Normal"/>
    <w:link w:val="Heading7Char"/>
    <w:qFormat/>
    <w:rsid w:val="00451756"/>
    <w:pPr>
      <w:numPr>
        <w:ilvl w:val="6"/>
        <w:numId w:val="1"/>
      </w:numPr>
      <w:outlineLvl w:val="6"/>
    </w:pPr>
    <w:rPr>
      <w:rFonts w:ascii="Arial" w:hAnsi="Arial"/>
      <w:b/>
    </w:rPr>
  </w:style>
  <w:style w:type="paragraph" w:styleId="Heading8">
    <w:name w:val="heading 8"/>
    <w:basedOn w:val="Normal"/>
    <w:next w:val="Normal"/>
    <w:link w:val="Heading8Char"/>
    <w:qFormat/>
    <w:rsid w:val="00451756"/>
    <w:pPr>
      <w:numPr>
        <w:ilvl w:val="7"/>
        <w:numId w:val="1"/>
      </w:numPr>
      <w:outlineLvl w:val="7"/>
    </w:pPr>
    <w:rPr>
      <w:rFonts w:ascii="Arial" w:hAnsi="Arial"/>
      <w:b/>
      <w:iCs/>
    </w:rPr>
  </w:style>
  <w:style w:type="paragraph" w:styleId="Heading9">
    <w:name w:val="heading 9"/>
    <w:basedOn w:val="Normal"/>
    <w:next w:val="Normal"/>
    <w:link w:val="Heading9Char"/>
    <w:qFormat/>
    <w:rsid w:val="00451756"/>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451756"/>
    <w:rPr>
      <w:color w:val="000FFF"/>
      <w:u w:val="single"/>
    </w:rPr>
  </w:style>
  <w:style w:type="paragraph" w:styleId="Header">
    <w:name w:val="header"/>
    <w:basedOn w:val="Normal"/>
    <w:link w:val="HeaderChar"/>
    <w:rsid w:val="00451756"/>
    <w:pPr>
      <w:tabs>
        <w:tab w:val="center" w:pos="4320"/>
        <w:tab w:val="right" w:pos="8640"/>
      </w:tabs>
    </w:pPr>
  </w:style>
  <w:style w:type="paragraph" w:styleId="Footer">
    <w:name w:val="footer"/>
    <w:basedOn w:val="Normal"/>
    <w:link w:val="FooterChar"/>
    <w:rsid w:val="00451756"/>
    <w:pPr>
      <w:tabs>
        <w:tab w:val="center" w:pos="4320"/>
        <w:tab w:val="right" w:pos="8640"/>
      </w:tabs>
    </w:pPr>
  </w:style>
  <w:style w:type="paragraph" w:styleId="Title">
    <w:name w:val="Title"/>
    <w:basedOn w:val="Normal"/>
    <w:link w:val="TitleChar"/>
    <w:qFormat/>
    <w:rsid w:val="00451756"/>
    <w:pPr>
      <w:spacing w:before="180" w:after="120"/>
      <w:ind w:left="0"/>
      <w:jc w:val="center"/>
    </w:pPr>
    <w:rPr>
      <w:b/>
      <w:bCs/>
      <w:caps/>
      <w:sz w:val="36"/>
    </w:rPr>
  </w:style>
  <w:style w:type="paragraph" w:styleId="Caption">
    <w:name w:val="caption"/>
    <w:basedOn w:val="Normal"/>
    <w:next w:val="Normal"/>
    <w:link w:val="CaptionChar"/>
    <w:qFormat/>
    <w:rsid w:val="00F677D8"/>
    <w:pPr>
      <w:keepLines/>
      <w:spacing w:before="0" w:after="200"/>
    </w:pPr>
    <w:rPr>
      <w:b/>
      <w:bCs/>
      <w:i/>
      <w:sz w:val="20"/>
      <w:szCs w:val="20"/>
    </w:rPr>
  </w:style>
  <w:style w:type="paragraph" w:styleId="BodyTextIndent">
    <w:name w:val="Body Text Indent"/>
    <w:basedOn w:val="Normal"/>
    <w:link w:val="BodyTextIndentChar"/>
    <w:rsid w:val="00451756"/>
  </w:style>
  <w:style w:type="paragraph" w:styleId="TOC1">
    <w:name w:val="toc 1"/>
    <w:basedOn w:val="Normal"/>
    <w:next w:val="Normal"/>
    <w:uiPriority w:val="39"/>
    <w:rsid w:val="00451756"/>
    <w:pPr>
      <w:tabs>
        <w:tab w:val="left" w:pos="288"/>
        <w:tab w:val="left" w:pos="720"/>
        <w:tab w:val="right" w:leader="dot" w:pos="9350"/>
      </w:tabs>
      <w:spacing w:before="180"/>
      <w:ind w:left="0"/>
    </w:pPr>
    <w:rPr>
      <w:b/>
      <w:bCs/>
      <w:caps/>
      <w:noProof/>
      <w:szCs w:val="28"/>
    </w:rPr>
  </w:style>
  <w:style w:type="paragraph" w:styleId="TOC2">
    <w:name w:val="toc 2"/>
    <w:basedOn w:val="Normal"/>
    <w:next w:val="Normal"/>
    <w:uiPriority w:val="39"/>
    <w:rsid w:val="00451756"/>
    <w:pPr>
      <w:tabs>
        <w:tab w:val="left" w:pos="720"/>
        <w:tab w:val="left" w:pos="1296"/>
        <w:tab w:val="right" w:leader="dot" w:pos="9350"/>
      </w:tabs>
      <w:ind w:left="432"/>
    </w:pPr>
    <w:rPr>
      <w:noProof/>
    </w:rPr>
  </w:style>
  <w:style w:type="paragraph" w:styleId="TOC3">
    <w:name w:val="toc 3"/>
    <w:basedOn w:val="Normal"/>
    <w:next w:val="Normal"/>
    <w:autoRedefine/>
    <w:uiPriority w:val="39"/>
    <w:rsid w:val="00451756"/>
    <w:pPr>
      <w:tabs>
        <w:tab w:val="left" w:pos="1620"/>
        <w:tab w:val="left" w:pos="1920"/>
        <w:tab w:val="right" w:leader="dot" w:pos="9350"/>
      </w:tabs>
      <w:ind w:left="900"/>
    </w:pPr>
    <w:rPr>
      <w:noProof/>
    </w:rPr>
  </w:style>
  <w:style w:type="paragraph" w:styleId="TOC4">
    <w:name w:val="toc 4"/>
    <w:basedOn w:val="Normal"/>
    <w:next w:val="Normal"/>
    <w:autoRedefine/>
    <w:uiPriority w:val="39"/>
    <w:rsid w:val="00451756"/>
    <w:pPr>
      <w:tabs>
        <w:tab w:val="left" w:pos="2160"/>
        <w:tab w:val="right" w:leader="dot" w:pos="9360"/>
      </w:tabs>
      <w:ind w:left="0"/>
    </w:pPr>
    <w:rPr>
      <w:b/>
      <w:caps/>
      <w:szCs w:val="28"/>
    </w:rPr>
  </w:style>
  <w:style w:type="paragraph" w:styleId="TOC5">
    <w:name w:val="toc 5"/>
    <w:basedOn w:val="Normal"/>
    <w:next w:val="Normal"/>
    <w:autoRedefine/>
    <w:uiPriority w:val="39"/>
    <w:rsid w:val="00451756"/>
    <w:pPr>
      <w:ind w:left="0"/>
    </w:pPr>
  </w:style>
  <w:style w:type="paragraph" w:styleId="TOC6">
    <w:name w:val="toc 6"/>
    <w:basedOn w:val="Normal"/>
    <w:next w:val="Normal"/>
    <w:autoRedefine/>
    <w:uiPriority w:val="39"/>
    <w:rsid w:val="00451756"/>
    <w:pPr>
      <w:ind w:left="1200"/>
    </w:pPr>
  </w:style>
  <w:style w:type="paragraph" w:styleId="TOC7">
    <w:name w:val="toc 7"/>
    <w:basedOn w:val="Normal"/>
    <w:next w:val="Normal"/>
    <w:autoRedefine/>
    <w:uiPriority w:val="39"/>
    <w:rsid w:val="00451756"/>
    <w:pPr>
      <w:ind w:left="1440"/>
    </w:pPr>
  </w:style>
  <w:style w:type="paragraph" w:styleId="TOC8">
    <w:name w:val="toc 8"/>
    <w:basedOn w:val="Normal"/>
    <w:next w:val="Normal"/>
    <w:autoRedefine/>
    <w:uiPriority w:val="39"/>
    <w:rsid w:val="00451756"/>
    <w:pPr>
      <w:ind w:left="1680"/>
    </w:pPr>
  </w:style>
  <w:style w:type="paragraph" w:styleId="TOC9">
    <w:name w:val="toc 9"/>
    <w:basedOn w:val="Normal"/>
    <w:next w:val="Normal"/>
    <w:autoRedefine/>
    <w:uiPriority w:val="39"/>
    <w:rsid w:val="00451756"/>
    <w:pPr>
      <w:ind w:left="1920"/>
    </w:pPr>
  </w:style>
  <w:style w:type="paragraph" w:customStyle="1" w:styleId="tabletxt">
    <w:name w:val="tabletxt"/>
    <w:basedOn w:val="Normal"/>
    <w:rsid w:val="00451756"/>
    <w:pPr>
      <w:autoSpaceDE w:val="0"/>
      <w:autoSpaceDN w:val="0"/>
      <w:adjustRightInd w:val="0"/>
      <w:spacing w:before="20" w:after="20"/>
      <w:ind w:left="0"/>
    </w:pPr>
    <w:rPr>
      <w:rFonts w:cs="Arial"/>
      <w:sz w:val="20"/>
      <w:szCs w:val="20"/>
    </w:rPr>
  </w:style>
  <w:style w:type="paragraph" w:customStyle="1" w:styleId="TitleCover">
    <w:name w:val="Title Cover"/>
    <w:basedOn w:val="Normal"/>
    <w:next w:val="Normal"/>
    <w:rsid w:val="00451756"/>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BodyText"/>
    <w:rsid w:val="00451756"/>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sid w:val="00451756"/>
    <w:rPr>
      <w:spacing w:val="0"/>
      <w:sz w:val="36"/>
    </w:rPr>
  </w:style>
  <w:style w:type="paragraph" w:styleId="BodyText">
    <w:name w:val="Body Text"/>
    <w:basedOn w:val="Normal"/>
    <w:link w:val="BodyTextChar"/>
    <w:qFormat/>
    <w:rsid w:val="00BE32C3"/>
    <w:pPr>
      <w:spacing w:after="120"/>
    </w:pPr>
    <w:rPr>
      <w:rFonts w:ascii="Trebuchet MS" w:hAnsi="Trebuchet MS"/>
      <w:sz w:val="20"/>
    </w:rPr>
  </w:style>
  <w:style w:type="paragraph" w:customStyle="1" w:styleId="Tabletext">
    <w:name w:val="Tabletext"/>
    <w:basedOn w:val="Normal"/>
    <w:rsid w:val="00451756"/>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BodyText"/>
    <w:rsid w:val="00451756"/>
    <w:pPr>
      <w:keepLines/>
      <w:spacing w:before="0" w:after="120" w:line="240" w:lineRule="atLeast"/>
    </w:pPr>
    <w:rPr>
      <w:i/>
      <w:color w:val="0000FF"/>
      <w:szCs w:val="20"/>
    </w:rPr>
  </w:style>
  <w:style w:type="paragraph" w:customStyle="1" w:styleId="Paragraph2">
    <w:name w:val="Paragraph2"/>
    <w:basedOn w:val="Normal"/>
    <w:rsid w:val="00451756"/>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rsid w:val="00451756"/>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sid w:val="00451756"/>
    <w:rPr>
      <w:b/>
      <w:bCs/>
      <w:iCs/>
    </w:rPr>
  </w:style>
  <w:style w:type="character" w:customStyle="1" w:styleId="InfoBlueCharCharChar">
    <w:name w:val="InfoBlue Char Char Char"/>
    <w:rsid w:val="00451756"/>
    <w:rPr>
      <w:i/>
      <w:color w:val="0000FF"/>
      <w:sz w:val="24"/>
      <w:lang w:val="en-US" w:eastAsia="en-US" w:bidi="ar-SA"/>
    </w:rPr>
  </w:style>
  <w:style w:type="character" w:customStyle="1" w:styleId="StyleInfoBlueBoldCharCharChar">
    <w:name w:val="Style InfoBlue + Bold Char Char Char"/>
    <w:rsid w:val="00451756"/>
    <w:rPr>
      <w:b/>
      <w:bCs/>
      <w:i/>
      <w:iCs/>
      <w:color w:val="0000FF"/>
      <w:sz w:val="24"/>
      <w:lang w:val="en-US" w:eastAsia="en-US" w:bidi="ar-SA"/>
    </w:rPr>
  </w:style>
  <w:style w:type="paragraph" w:styleId="BalloonText">
    <w:name w:val="Balloon Text"/>
    <w:basedOn w:val="Normal"/>
    <w:link w:val="BalloonTextChar"/>
    <w:semiHidden/>
    <w:rsid w:val="00451756"/>
    <w:rPr>
      <w:rFonts w:ascii="Tahoma" w:hAnsi="Tahoma" w:cs="Tahoma"/>
      <w:sz w:val="16"/>
      <w:szCs w:val="16"/>
    </w:rPr>
  </w:style>
  <w:style w:type="character" w:styleId="CommentReference">
    <w:name w:val="annotation reference"/>
    <w:semiHidden/>
    <w:rsid w:val="00451756"/>
    <w:rPr>
      <w:sz w:val="16"/>
      <w:szCs w:val="16"/>
    </w:rPr>
  </w:style>
  <w:style w:type="paragraph" w:customStyle="1" w:styleId="InfoBlueCharCharCharCharCharChar">
    <w:name w:val="InfoBlue Char Char Char Char Char Char"/>
    <w:basedOn w:val="Normal"/>
    <w:next w:val="BodyText"/>
    <w:rsid w:val="00451756"/>
    <w:pPr>
      <w:keepLines/>
      <w:spacing w:before="0" w:after="120" w:line="240" w:lineRule="atLeast"/>
    </w:pPr>
    <w:rPr>
      <w:i/>
      <w:color w:val="0000FF"/>
    </w:rPr>
  </w:style>
  <w:style w:type="character" w:customStyle="1" w:styleId="InfoBlueCharCharCharCharCharCharChar">
    <w:name w:val="InfoBlue Char Char Char Char Char Char Char"/>
    <w:rsid w:val="00451756"/>
    <w:rPr>
      <w:i/>
      <w:color w:val="0000FF"/>
      <w:sz w:val="24"/>
      <w:szCs w:val="24"/>
      <w:lang w:val="en-US" w:eastAsia="en-US" w:bidi="ar-SA"/>
    </w:rPr>
  </w:style>
  <w:style w:type="paragraph" w:customStyle="1" w:styleId="InfoBlueChar">
    <w:name w:val="InfoBlue Char"/>
    <w:basedOn w:val="Normal"/>
    <w:next w:val="BodyText"/>
    <w:rsid w:val="00451756"/>
    <w:pPr>
      <w:keepLines/>
      <w:spacing w:before="0" w:after="120" w:line="240" w:lineRule="atLeast"/>
    </w:pPr>
    <w:rPr>
      <w:i/>
      <w:color w:val="0000FF"/>
      <w:szCs w:val="20"/>
    </w:rPr>
  </w:style>
  <w:style w:type="paragraph" w:styleId="CommentText">
    <w:name w:val="annotation text"/>
    <w:basedOn w:val="Normal"/>
    <w:link w:val="CommentTextChar"/>
    <w:semiHidden/>
    <w:rsid w:val="00451756"/>
    <w:rPr>
      <w:sz w:val="20"/>
      <w:szCs w:val="20"/>
    </w:rPr>
  </w:style>
  <w:style w:type="paragraph" w:styleId="CommentSubject">
    <w:name w:val="annotation subject"/>
    <w:basedOn w:val="CommentText"/>
    <w:next w:val="CommentText"/>
    <w:link w:val="CommentSubjectChar"/>
    <w:semiHidden/>
    <w:rsid w:val="00451756"/>
    <w:rPr>
      <w:b/>
      <w:bCs/>
    </w:rPr>
  </w:style>
  <w:style w:type="paragraph" w:customStyle="1" w:styleId="ResumeBody">
    <w:name w:val="Resume Body"/>
    <w:basedOn w:val="Normal"/>
    <w:rsid w:val="00451756"/>
    <w:pPr>
      <w:spacing w:after="120"/>
      <w:ind w:left="0"/>
      <w:jc w:val="left"/>
    </w:pPr>
    <w:rPr>
      <w:sz w:val="20"/>
    </w:rPr>
  </w:style>
  <w:style w:type="paragraph" w:styleId="BodyText2">
    <w:name w:val="Body Text 2"/>
    <w:basedOn w:val="Normal"/>
    <w:link w:val="BodyText2Char"/>
    <w:rsid w:val="00451756"/>
    <w:pPr>
      <w:spacing w:before="0" w:after="0"/>
      <w:ind w:left="0"/>
      <w:jc w:val="left"/>
    </w:pPr>
    <w:rPr>
      <w:rFonts w:ascii="Arial" w:hAnsi="Arial" w:cs="Arial"/>
      <w:sz w:val="22"/>
      <w:szCs w:val="22"/>
    </w:rPr>
  </w:style>
  <w:style w:type="paragraph" w:styleId="NormalWeb">
    <w:name w:val="Normal (Web)"/>
    <w:basedOn w:val="Normal"/>
    <w:rsid w:val="00451756"/>
    <w:pPr>
      <w:spacing w:before="100" w:beforeAutospacing="1" w:after="100" w:afterAutospacing="1"/>
      <w:ind w:left="0"/>
      <w:jc w:val="left"/>
    </w:pPr>
  </w:style>
  <w:style w:type="character" w:styleId="Strong">
    <w:name w:val="Strong"/>
    <w:qFormat/>
    <w:rsid w:val="00451756"/>
    <w:rPr>
      <w:b/>
      <w:bCs/>
    </w:rPr>
  </w:style>
  <w:style w:type="character" w:styleId="FollowedHyperlink">
    <w:name w:val="FollowedHyperlink"/>
    <w:rsid w:val="00451756"/>
    <w:rPr>
      <w:color w:val="800080"/>
      <w:u w:val="single"/>
    </w:rPr>
  </w:style>
  <w:style w:type="paragraph" w:styleId="BodyText3">
    <w:name w:val="Body Text 3"/>
    <w:basedOn w:val="Normal"/>
    <w:link w:val="BodyText3Char"/>
    <w:rsid w:val="00451756"/>
    <w:pPr>
      <w:tabs>
        <w:tab w:val="num" w:pos="1800"/>
      </w:tabs>
      <w:ind w:left="0"/>
    </w:pPr>
  </w:style>
  <w:style w:type="character" w:customStyle="1" w:styleId="InstructionsChar1">
    <w:name w:val="Instructions Char1"/>
    <w:rsid w:val="00451756"/>
    <w:rPr>
      <w:i/>
      <w:color w:val="0000FF"/>
      <w:sz w:val="24"/>
      <w:lang w:val="en-US" w:eastAsia="en-US" w:bidi="ar-SA"/>
    </w:rPr>
  </w:style>
  <w:style w:type="character" w:styleId="HTMLCite">
    <w:name w:val="HTML Cite"/>
    <w:rsid w:val="00451756"/>
    <w:rPr>
      <w:i/>
      <w:iCs/>
    </w:rPr>
  </w:style>
  <w:style w:type="paragraph" w:customStyle="1" w:styleId="TableColumnHeading">
    <w:name w:val="TableColumnHeading"/>
    <w:next w:val="Normal"/>
    <w:rsid w:val="00451756"/>
    <w:pPr>
      <w:spacing w:before="60" w:after="60"/>
      <w:jc w:val="center"/>
    </w:pPr>
    <w:rPr>
      <w:rFonts w:ascii="Arial" w:hAnsi="Arial"/>
      <w:b/>
    </w:rPr>
  </w:style>
  <w:style w:type="paragraph" w:customStyle="1" w:styleId="TableText0">
    <w:name w:val="TableText"/>
    <w:aliases w:val="tt"/>
    <w:rsid w:val="00451756"/>
    <w:pPr>
      <w:spacing w:before="40" w:after="40"/>
    </w:pPr>
    <w:rPr>
      <w:rFonts w:ascii="Arial" w:hAnsi="Arial"/>
    </w:rPr>
  </w:style>
  <w:style w:type="paragraph" w:styleId="BodyTextIndent2">
    <w:name w:val="Body Text Indent 2"/>
    <w:basedOn w:val="Normal"/>
    <w:link w:val="BodyTextIndent2Char"/>
    <w:rsid w:val="00451756"/>
    <w:pPr>
      <w:spacing w:before="120" w:after="0"/>
      <w:ind w:left="720"/>
      <w:jc w:val="left"/>
    </w:pPr>
    <w:rPr>
      <w:rFonts w:ascii="Arial" w:hAnsi="Arial" w:cs="Arial"/>
      <w:sz w:val="20"/>
      <w:szCs w:val="20"/>
    </w:rPr>
  </w:style>
  <w:style w:type="character" w:customStyle="1" w:styleId="StyleInfoBlueBoldCharCharCharChar">
    <w:name w:val="Style InfoBlue + Bold Char Char Char Char"/>
    <w:rsid w:val="00451756"/>
    <w:rPr>
      <w:b/>
      <w:bCs/>
      <w:i/>
      <w:iCs/>
      <w:color w:val="0000FF"/>
      <w:sz w:val="24"/>
      <w:lang w:val="en-US" w:eastAsia="en-US" w:bidi="ar-SA"/>
    </w:rPr>
  </w:style>
  <w:style w:type="paragraph" w:customStyle="1" w:styleId="Tableheader">
    <w:name w:val="Table header"/>
    <w:basedOn w:val="Normal"/>
    <w:rsid w:val="00451756"/>
    <w:pPr>
      <w:spacing w:before="0" w:after="0"/>
      <w:ind w:left="0"/>
      <w:jc w:val="left"/>
    </w:pPr>
    <w:rPr>
      <w:rFonts w:ascii="Arial" w:hAnsi="Arial"/>
      <w:b/>
      <w:sz w:val="22"/>
    </w:rPr>
  </w:style>
  <w:style w:type="paragraph" w:customStyle="1" w:styleId="PageTitle">
    <w:name w:val="PageTitle"/>
    <w:basedOn w:val="Normal"/>
    <w:rsid w:val="00451756"/>
    <w:pPr>
      <w:spacing w:before="120" w:after="120"/>
      <w:ind w:left="0"/>
      <w:jc w:val="center"/>
      <w:outlineLvl w:val="0"/>
    </w:pPr>
    <w:rPr>
      <w:rFonts w:ascii="Arial" w:hAnsi="Arial"/>
      <w:b/>
      <w:color w:val="000000"/>
      <w:sz w:val="32"/>
      <w:szCs w:val="20"/>
    </w:rPr>
  </w:style>
  <w:style w:type="paragraph" w:customStyle="1" w:styleId="TableHeading">
    <w:name w:val="Table Heading"/>
    <w:rsid w:val="00451756"/>
    <w:pPr>
      <w:shd w:val="pct5" w:color="auto" w:fill="FFFFFF"/>
      <w:snapToGrid w:val="0"/>
    </w:pPr>
    <w:rPr>
      <w:rFonts w:ascii="Arial" w:hAnsi="Arial"/>
      <w:b/>
    </w:rPr>
  </w:style>
  <w:style w:type="paragraph" w:customStyle="1" w:styleId="Table10Text">
    <w:name w:val="Table 10 Text"/>
    <w:basedOn w:val="Normal"/>
    <w:rsid w:val="00451756"/>
    <w:pPr>
      <w:spacing w:before="20" w:after="20"/>
      <w:ind w:left="0"/>
      <w:jc w:val="left"/>
    </w:pPr>
    <w:rPr>
      <w:rFonts w:ascii="Arial" w:hAnsi="Arial"/>
      <w:sz w:val="20"/>
      <w:szCs w:val="20"/>
    </w:rPr>
  </w:style>
  <w:style w:type="paragraph" w:customStyle="1" w:styleId="TextBold">
    <w:name w:val="Text Bold"/>
    <w:basedOn w:val="Normal"/>
    <w:next w:val="Normal"/>
    <w:rsid w:val="00451756"/>
    <w:pPr>
      <w:spacing w:before="0" w:after="0"/>
      <w:ind w:left="0"/>
      <w:jc w:val="left"/>
    </w:pPr>
    <w:rPr>
      <w:rFonts w:ascii="Arial" w:hAnsi="Arial"/>
      <w:b/>
      <w:sz w:val="20"/>
      <w:szCs w:val="20"/>
    </w:rPr>
  </w:style>
  <w:style w:type="paragraph" w:customStyle="1" w:styleId="TextUnderBold">
    <w:name w:val="Text UnderBold"/>
    <w:basedOn w:val="Normal"/>
    <w:rsid w:val="00451756"/>
    <w:pPr>
      <w:spacing w:before="0" w:after="0"/>
      <w:ind w:left="0"/>
      <w:jc w:val="center"/>
    </w:pPr>
    <w:rPr>
      <w:rFonts w:ascii="Arial" w:hAnsi="Arial"/>
      <w:sz w:val="20"/>
      <w:szCs w:val="20"/>
      <w:u w:val="single"/>
    </w:rPr>
  </w:style>
  <w:style w:type="paragraph" w:customStyle="1" w:styleId="BodyTextKeep">
    <w:name w:val="Body Text Keep"/>
    <w:basedOn w:val="BodyText"/>
    <w:rsid w:val="00451756"/>
    <w:pPr>
      <w:keepNext/>
      <w:spacing w:before="0" w:after="220" w:line="220" w:lineRule="atLeast"/>
      <w:ind w:left="1080"/>
      <w:jc w:val="left"/>
    </w:pPr>
    <w:rPr>
      <w:rFonts w:ascii="Arial" w:hAnsi="Arial"/>
      <w:szCs w:val="20"/>
    </w:rPr>
  </w:style>
  <w:style w:type="paragraph" w:customStyle="1" w:styleId="SectionHeading">
    <w:name w:val="Section Heading"/>
    <w:basedOn w:val="Heading1"/>
    <w:rsid w:val="00451756"/>
    <w:pPr>
      <w:keepLines/>
      <w:numPr>
        <w:numId w:val="0"/>
      </w:numPr>
      <w:shd w:val="pct15" w:color="auto" w:fill="auto"/>
      <w:spacing w:before="220" w:after="220" w:line="280" w:lineRule="atLeast"/>
      <w:ind w:firstLine="1080"/>
    </w:pPr>
    <w:rPr>
      <w:rFonts w:ascii="Arial" w:eastAsia="Times New Roman" w:hAnsi="Arial"/>
      <w:bCs w:val="0"/>
      <w:caps w:val="0"/>
      <w:spacing w:val="-10"/>
      <w:kern w:val="28"/>
      <w:position w:val="6"/>
      <w:sz w:val="24"/>
      <w:szCs w:val="20"/>
    </w:rPr>
  </w:style>
  <w:style w:type="paragraph" w:customStyle="1" w:styleId="narratstyle">
    <w:name w:val="narrat style"/>
    <w:basedOn w:val="SectionHeading"/>
    <w:rsid w:val="00451756"/>
    <w:pPr>
      <w:keepNext w:val="0"/>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rsid w:val="00451756"/>
    <w:pPr>
      <w:spacing w:before="120" w:after="0"/>
      <w:ind w:left="0"/>
      <w:jc w:val="left"/>
    </w:pPr>
    <w:rPr>
      <w:b/>
      <w:i/>
      <w:sz w:val="22"/>
      <w:szCs w:val="20"/>
    </w:rPr>
  </w:style>
  <w:style w:type="paragraph" w:customStyle="1" w:styleId="tableheading0">
    <w:name w:val="table heading"/>
    <w:basedOn w:val="formtext-small"/>
    <w:rsid w:val="00451756"/>
    <w:pPr>
      <w:spacing w:before="60"/>
    </w:pPr>
    <w:rPr>
      <w:i/>
      <w:sz w:val="18"/>
    </w:rPr>
  </w:style>
  <w:style w:type="paragraph" w:customStyle="1" w:styleId="formtext-small">
    <w:name w:val="form text - small"/>
    <w:basedOn w:val="Normal"/>
    <w:rsid w:val="00451756"/>
    <w:pPr>
      <w:spacing w:before="240" w:after="0"/>
      <w:ind w:left="0"/>
      <w:jc w:val="left"/>
    </w:pPr>
    <w:rPr>
      <w:sz w:val="20"/>
      <w:szCs w:val="20"/>
    </w:rPr>
  </w:style>
  <w:style w:type="paragraph" w:customStyle="1" w:styleId="Instructions">
    <w:name w:val="Instructions"/>
    <w:basedOn w:val="Normal"/>
    <w:autoRedefine/>
    <w:rsid w:val="00451756"/>
    <w:pPr>
      <w:shd w:val="clear" w:color="auto" w:fill="FFFFFF"/>
      <w:spacing w:before="0" w:after="0"/>
      <w:ind w:left="0"/>
      <w:jc w:val="left"/>
    </w:pPr>
    <w:rPr>
      <w:i/>
      <w:color w:val="0000FF"/>
      <w:szCs w:val="20"/>
    </w:rPr>
  </w:style>
  <w:style w:type="paragraph" w:customStyle="1" w:styleId="Bullet1">
    <w:name w:val="Bullet 1"/>
    <w:basedOn w:val="Normal"/>
    <w:rsid w:val="00451756"/>
    <w:pPr>
      <w:numPr>
        <w:numId w:val="2"/>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rsid w:val="00451756"/>
    <w:pPr>
      <w:shd w:val="clear" w:color="auto" w:fill="auto"/>
      <w:overflowPunct w:val="0"/>
      <w:autoSpaceDE w:val="0"/>
      <w:autoSpaceDN w:val="0"/>
      <w:adjustRightInd w:val="0"/>
      <w:snapToGrid/>
      <w:textAlignment w:val="baseline"/>
    </w:pPr>
    <w:rPr>
      <w:b w:val="0"/>
      <w:noProof/>
    </w:rPr>
  </w:style>
  <w:style w:type="character" w:styleId="HTMLAcronym">
    <w:name w:val="HTML Acronym"/>
    <w:rsid w:val="00451756"/>
    <w:rPr>
      <w:color w:val="666666"/>
    </w:rPr>
  </w:style>
  <w:style w:type="paragraph" w:customStyle="1" w:styleId="InfoBlueCharChar2">
    <w:name w:val="InfoBlue Char Char2"/>
    <w:basedOn w:val="Normal"/>
    <w:next w:val="BodyText"/>
    <w:rsid w:val="00451756"/>
    <w:pPr>
      <w:keepLines/>
      <w:spacing w:before="0" w:after="120" w:line="240" w:lineRule="atLeast"/>
    </w:pPr>
    <w:rPr>
      <w:i/>
      <w:color w:val="0000FF"/>
    </w:rPr>
  </w:style>
  <w:style w:type="character" w:customStyle="1" w:styleId="InfoBlueCharCharChar1">
    <w:name w:val="InfoBlue Char Char Char1"/>
    <w:rsid w:val="00451756"/>
    <w:rPr>
      <w:i/>
      <w:color w:val="0000FF"/>
      <w:sz w:val="24"/>
      <w:szCs w:val="24"/>
      <w:lang w:val="en-US" w:eastAsia="en-US" w:bidi="ar-SA"/>
    </w:rPr>
  </w:style>
  <w:style w:type="character" w:customStyle="1" w:styleId="InstructionsChar">
    <w:name w:val="Instructions Char"/>
    <w:rsid w:val="00451756"/>
    <w:rPr>
      <w:i/>
      <w:color w:val="0000FF"/>
      <w:sz w:val="24"/>
      <w:lang w:val="en-US" w:eastAsia="en-US" w:bidi="ar-SA"/>
    </w:rPr>
  </w:style>
  <w:style w:type="paragraph" w:customStyle="1" w:styleId="Appendix">
    <w:name w:val="Appendix"/>
    <w:basedOn w:val="Normal"/>
    <w:rsid w:val="00451756"/>
    <w:pPr>
      <w:ind w:left="0"/>
    </w:pPr>
    <w:rPr>
      <w:b/>
      <w:sz w:val="28"/>
      <w:szCs w:val="28"/>
    </w:rPr>
  </w:style>
  <w:style w:type="table" w:styleId="TableGrid">
    <w:name w:val="Table Grid"/>
    <w:basedOn w:val="TableNormal"/>
    <w:rsid w:val="00961811"/>
    <w:pPr>
      <w:spacing w:before="60" w:after="60"/>
      <w:ind w:left="576"/>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InfoBlue">
    <w:name w:val="InfoBlue"/>
    <w:basedOn w:val="Normal"/>
    <w:next w:val="BodyText"/>
    <w:rsid w:val="00451756"/>
    <w:pPr>
      <w:widowControl w:val="0"/>
      <w:spacing w:before="0" w:after="120" w:line="240" w:lineRule="atLeast"/>
    </w:pPr>
    <w:rPr>
      <w:i/>
      <w:color w:val="0000FF"/>
      <w:szCs w:val="20"/>
    </w:rPr>
  </w:style>
  <w:style w:type="character" w:styleId="PageNumber">
    <w:name w:val="page number"/>
    <w:basedOn w:val="DefaultParagraphFont"/>
    <w:rsid w:val="00451756"/>
  </w:style>
  <w:style w:type="paragraph" w:styleId="NoSpacing">
    <w:name w:val="No Spacing"/>
    <w:uiPriority w:val="1"/>
    <w:qFormat/>
    <w:rsid w:val="009D46E3"/>
    <w:rPr>
      <w:rFonts w:ascii="Calibri" w:eastAsia="Calibri" w:hAnsi="Calibri"/>
      <w:sz w:val="22"/>
      <w:szCs w:val="22"/>
    </w:rPr>
  </w:style>
  <w:style w:type="character" w:customStyle="1" w:styleId="hps">
    <w:name w:val="hps"/>
    <w:rsid w:val="00B9758F"/>
  </w:style>
  <w:style w:type="paragraph" w:customStyle="1" w:styleId="DocTitle">
    <w:name w:val="DocTitle"/>
    <w:basedOn w:val="Normal"/>
    <w:rsid w:val="00221290"/>
    <w:pPr>
      <w:spacing w:before="0" w:after="200" w:line="276" w:lineRule="auto"/>
      <w:ind w:left="0"/>
      <w:jc w:val="center"/>
    </w:pPr>
    <w:rPr>
      <w:rFonts w:ascii="Trebuchet MS" w:hAnsi="Trebuchet MS" w:cs="Arial"/>
      <w:b/>
      <w:smallCaps/>
      <w:kern w:val="28"/>
      <w:sz w:val="32"/>
      <w:szCs w:val="32"/>
      <w:lang w:val="sv-SE"/>
    </w:rPr>
  </w:style>
  <w:style w:type="character" w:customStyle="1" w:styleId="TitleChar">
    <w:name w:val="Title Char"/>
    <w:link w:val="Title"/>
    <w:rsid w:val="00221290"/>
    <w:rPr>
      <w:b/>
      <w:bCs/>
      <w:caps/>
      <w:sz w:val="36"/>
      <w:szCs w:val="24"/>
    </w:rPr>
  </w:style>
  <w:style w:type="paragraph" w:customStyle="1" w:styleId="Body">
    <w:name w:val="Body"/>
    <w:basedOn w:val="Normal"/>
    <w:rsid w:val="00967CA7"/>
    <w:pPr>
      <w:spacing w:before="120" w:after="0"/>
      <w:ind w:left="709"/>
      <w:jc w:val="left"/>
    </w:pPr>
    <w:rPr>
      <w:rFonts w:ascii="Arial" w:hAnsi="Arial"/>
      <w:sz w:val="20"/>
      <w:szCs w:val="20"/>
      <w:lang w:eastAsia="de-DE"/>
    </w:rPr>
  </w:style>
  <w:style w:type="paragraph" w:customStyle="1" w:styleId="CellBody">
    <w:name w:val="CellBody"/>
    <w:basedOn w:val="Normal"/>
    <w:rsid w:val="00967CA7"/>
    <w:pPr>
      <w:spacing w:before="40" w:after="20"/>
      <w:ind w:left="57"/>
      <w:jc w:val="left"/>
    </w:pPr>
    <w:rPr>
      <w:rFonts w:ascii="Arial" w:hAnsi="Arial"/>
      <w:sz w:val="20"/>
      <w:szCs w:val="20"/>
      <w:lang w:eastAsia="de-DE"/>
    </w:rPr>
  </w:style>
  <w:style w:type="paragraph" w:styleId="ListParagraph">
    <w:name w:val="List Paragraph"/>
    <w:basedOn w:val="Normal"/>
    <w:uiPriority w:val="34"/>
    <w:qFormat/>
    <w:rsid w:val="00967CA7"/>
    <w:pPr>
      <w:ind w:left="720"/>
    </w:pPr>
  </w:style>
  <w:style w:type="paragraph" w:customStyle="1" w:styleId="BTPN-2">
    <w:name w:val="BTPN-2"/>
    <w:basedOn w:val="Normal"/>
    <w:qFormat/>
    <w:rsid w:val="002C3D21"/>
    <w:pPr>
      <w:numPr>
        <w:ilvl w:val="1"/>
        <w:numId w:val="3"/>
      </w:numPr>
      <w:spacing w:before="0" w:after="200" w:line="276" w:lineRule="auto"/>
      <w:jc w:val="left"/>
    </w:pPr>
    <w:rPr>
      <w:rFonts w:ascii="Calibri" w:eastAsia="Calibri" w:hAnsi="Calibri" w:cs="Tahoma"/>
      <w:sz w:val="22"/>
      <w:lang w:val="sv-SE"/>
    </w:rPr>
  </w:style>
  <w:style w:type="character" w:styleId="IntenseEmphasis">
    <w:name w:val="Intense Emphasis"/>
    <w:uiPriority w:val="21"/>
    <w:qFormat/>
    <w:rsid w:val="009834CD"/>
    <w:rPr>
      <w:b/>
      <w:bCs/>
      <w:i/>
      <w:iCs/>
      <w:color w:val="4F81BD"/>
    </w:rPr>
  </w:style>
  <w:style w:type="paragraph" w:customStyle="1" w:styleId="ControlTableTitle">
    <w:name w:val="Control Table Title"/>
    <w:basedOn w:val="Title"/>
    <w:link w:val="ControlTableTitleChar"/>
    <w:qFormat/>
    <w:rsid w:val="008F53DD"/>
    <w:pPr>
      <w:spacing w:before="0"/>
    </w:pPr>
    <w:rPr>
      <w:rFonts w:ascii="Trebuchet MS" w:hAnsi="Trebuchet MS"/>
      <w:bCs w:val="0"/>
      <w:sz w:val="32"/>
      <w:szCs w:val="32"/>
    </w:rPr>
  </w:style>
  <w:style w:type="character" w:customStyle="1" w:styleId="ControlTableTitleChar">
    <w:name w:val="Control Table Title Char"/>
    <w:link w:val="ControlTableTitle"/>
    <w:rsid w:val="008F53DD"/>
    <w:rPr>
      <w:rFonts w:ascii="Trebuchet MS" w:hAnsi="Trebuchet MS" w:cs="Arial"/>
      <w:b/>
      <w:caps/>
      <w:sz w:val="32"/>
      <w:szCs w:val="32"/>
    </w:rPr>
  </w:style>
  <w:style w:type="paragraph" w:customStyle="1" w:styleId="guide">
    <w:name w:val="guide"/>
    <w:basedOn w:val="Normal"/>
    <w:link w:val="guideChar"/>
    <w:rsid w:val="00410202"/>
    <w:pPr>
      <w:spacing w:before="0" w:after="0"/>
      <w:ind w:left="0"/>
      <w:jc w:val="left"/>
    </w:pPr>
    <w:rPr>
      <w:i/>
      <w:sz w:val="20"/>
      <w:szCs w:val="20"/>
      <w:lang w:val="en-GB"/>
    </w:rPr>
  </w:style>
  <w:style w:type="character" w:customStyle="1" w:styleId="guideChar">
    <w:name w:val="guide Char"/>
    <w:link w:val="guide"/>
    <w:rsid w:val="00410202"/>
    <w:rPr>
      <w:i/>
      <w:lang w:val="en-GB"/>
    </w:rPr>
  </w:style>
  <w:style w:type="character" w:customStyle="1" w:styleId="BodyTextChar">
    <w:name w:val="Body Text Char"/>
    <w:link w:val="BodyText"/>
    <w:rsid w:val="00BE32C3"/>
    <w:rPr>
      <w:rFonts w:ascii="Trebuchet MS" w:hAnsi="Trebuchet MS"/>
      <w:szCs w:val="24"/>
    </w:rPr>
  </w:style>
  <w:style w:type="paragraph" w:styleId="TOCHeading">
    <w:name w:val="TOC Heading"/>
    <w:basedOn w:val="Heading1"/>
    <w:next w:val="Normal"/>
    <w:uiPriority w:val="39"/>
    <w:unhideWhenUsed/>
    <w:qFormat/>
    <w:rsid w:val="00E4652F"/>
    <w:pPr>
      <w:keepLines/>
      <w:numPr>
        <w:numId w:val="0"/>
      </w:numPr>
      <w:spacing w:before="240" w:after="0" w:line="259" w:lineRule="auto"/>
      <w:outlineLvl w:val="9"/>
    </w:pPr>
    <w:rPr>
      <w:rFonts w:asciiTheme="majorHAnsi" w:eastAsiaTheme="majorEastAsia" w:hAnsiTheme="majorHAnsi" w:cstheme="majorBidi"/>
      <w:b w:val="0"/>
      <w:bCs w:val="0"/>
      <w:caps w:val="0"/>
      <w:color w:val="365F91" w:themeColor="accent1" w:themeShade="BF"/>
      <w:kern w:val="0"/>
      <w:sz w:val="32"/>
      <w:szCs w:val="32"/>
    </w:rPr>
  </w:style>
  <w:style w:type="character" w:customStyle="1" w:styleId="CaptionChar">
    <w:name w:val="Caption Char"/>
    <w:basedOn w:val="DefaultParagraphFont"/>
    <w:link w:val="Caption"/>
    <w:rsid w:val="00F677D8"/>
    <w:rPr>
      <w:b/>
      <w:bCs/>
      <w:i/>
    </w:rPr>
  </w:style>
  <w:style w:type="paragraph" w:styleId="TableofFigures">
    <w:name w:val="table of figures"/>
    <w:basedOn w:val="Normal"/>
    <w:next w:val="Normal"/>
    <w:uiPriority w:val="99"/>
    <w:unhideWhenUsed/>
    <w:rsid w:val="00B10E5C"/>
    <w:pPr>
      <w:spacing w:after="0"/>
      <w:ind w:left="0"/>
    </w:pPr>
  </w:style>
  <w:style w:type="character" w:customStyle="1" w:styleId="Heading1Char">
    <w:name w:val="Heading 1 Char"/>
    <w:basedOn w:val="DefaultParagraphFont"/>
    <w:link w:val="Heading1"/>
    <w:rsid w:val="00955EEC"/>
    <w:rPr>
      <w:rFonts w:eastAsia="Arial Unicode MS"/>
      <w:b/>
      <w:bCs/>
      <w:caps/>
      <w:kern w:val="36"/>
      <w:sz w:val="28"/>
      <w:szCs w:val="48"/>
    </w:rPr>
  </w:style>
  <w:style w:type="character" w:customStyle="1" w:styleId="Heading2Char">
    <w:name w:val="Heading 2 Char"/>
    <w:basedOn w:val="DefaultParagraphFont"/>
    <w:link w:val="Heading2"/>
    <w:rsid w:val="00955EEC"/>
    <w:rPr>
      <w:rFonts w:eastAsia="Arial Unicode MS" w:cs="Arial Unicode MS"/>
      <w:b/>
      <w:bCs/>
      <w:caps/>
      <w:sz w:val="24"/>
      <w:szCs w:val="24"/>
    </w:rPr>
  </w:style>
  <w:style w:type="character" w:customStyle="1" w:styleId="Heading3Char">
    <w:name w:val="Heading 3 Char"/>
    <w:basedOn w:val="DefaultParagraphFont"/>
    <w:link w:val="Heading3"/>
    <w:rsid w:val="00955EEC"/>
    <w:rPr>
      <w:rFonts w:eastAsia="Arial Unicode MS" w:cs="Arial Unicode MS"/>
      <w:bCs/>
      <w:sz w:val="24"/>
      <w:szCs w:val="24"/>
    </w:rPr>
  </w:style>
  <w:style w:type="character" w:customStyle="1" w:styleId="Heading4Char">
    <w:name w:val="Heading 4 Char"/>
    <w:basedOn w:val="DefaultParagraphFont"/>
    <w:link w:val="Heading4"/>
    <w:rsid w:val="00955EEC"/>
    <w:rPr>
      <w:rFonts w:ascii="Arial" w:eastAsia="Arial Unicode MS" w:hAnsi="Arial" w:cs="Arial Unicode MS"/>
      <w:b/>
      <w:bCs/>
      <w:sz w:val="24"/>
      <w:szCs w:val="24"/>
    </w:rPr>
  </w:style>
  <w:style w:type="character" w:customStyle="1" w:styleId="Heading5Char">
    <w:name w:val="Heading 5 Char"/>
    <w:basedOn w:val="DefaultParagraphFont"/>
    <w:link w:val="Heading5"/>
    <w:rsid w:val="00955EEC"/>
    <w:rPr>
      <w:rFonts w:ascii="Arial" w:eastAsia="Arial Unicode MS" w:hAnsi="Arial" w:cs="Arial Unicode MS"/>
      <w:b/>
      <w:bCs/>
      <w:sz w:val="24"/>
    </w:rPr>
  </w:style>
  <w:style w:type="character" w:customStyle="1" w:styleId="Heading6Char">
    <w:name w:val="Heading 6 Char"/>
    <w:basedOn w:val="DefaultParagraphFont"/>
    <w:link w:val="Heading6"/>
    <w:rsid w:val="00955EEC"/>
    <w:rPr>
      <w:rFonts w:ascii="Arial" w:hAnsi="Arial"/>
      <w:b/>
      <w:bCs/>
      <w:caps/>
      <w:sz w:val="28"/>
      <w:szCs w:val="22"/>
    </w:rPr>
  </w:style>
  <w:style w:type="character" w:customStyle="1" w:styleId="Heading7Char">
    <w:name w:val="Heading 7 Char"/>
    <w:basedOn w:val="DefaultParagraphFont"/>
    <w:link w:val="Heading7"/>
    <w:rsid w:val="00955EEC"/>
    <w:rPr>
      <w:rFonts w:ascii="Arial" w:hAnsi="Arial"/>
      <w:b/>
      <w:sz w:val="24"/>
      <w:szCs w:val="24"/>
    </w:rPr>
  </w:style>
  <w:style w:type="character" w:customStyle="1" w:styleId="Heading8Char">
    <w:name w:val="Heading 8 Char"/>
    <w:basedOn w:val="DefaultParagraphFont"/>
    <w:link w:val="Heading8"/>
    <w:rsid w:val="00955EEC"/>
    <w:rPr>
      <w:rFonts w:ascii="Arial" w:hAnsi="Arial"/>
      <w:b/>
      <w:iCs/>
      <w:sz w:val="24"/>
      <w:szCs w:val="24"/>
    </w:rPr>
  </w:style>
  <w:style w:type="character" w:customStyle="1" w:styleId="Heading9Char">
    <w:name w:val="Heading 9 Char"/>
    <w:basedOn w:val="DefaultParagraphFont"/>
    <w:link w:val="Heading9"/>
    <w:rsid w:val="00955EEC"/>
    <w:rPr>
      <w:rFonts w:ascii="Arial" w:hAnsi="Arial" w:cs="Arial"/>
      <w:sz w:val="22"/>
      <w:szCs w:val="22"/>
    </w:rPr>
  </w:style>
  <w:style w:type="character" w:customStyle="1" w:styleId="HeaderChar">
    <w:name w:val="Header Char"/>
    <w:basedOn w:val="DefaultParagraphFont"/>
    <w:link w:val="Header"/>
    <w:rsid w:val="00955EEC"/>
    <w:rPr>
      <w:sz w:val="24"/>
      <w:szCs w:val="24"/>
    </w:rPr>
  </w:style>
  <w:style w:type="character" w:customStyle="1" w:styleId="FooterChar">
    <w:name w:val="Footer Char"/>
    <w:basedOn w:val="DefaultParagraphFont"/>
    <w:link w:val="Footer"/>
    <w:rsid w:val="00955EEC"/>
    <w:rPr>
      <w:sz w:val="24"/>
      <w:szCs w:val="24"/>
    </w:rPr>
  </w:style>
  <w:style w:type="character" w:customStyle="1" w:styleId="BodyTextIndentChar">
    <w:name w:val="Body Text Indent Char"/>
    <w:basedOn w:val="DefaultParagraphFont"/>
    <w:link w:val="BodyTextIndent"/>
    <w:rsid w:val="00955EEC"/>
    <w:rPr>
      <w:sz w:val="24"/>
      <w:szCs w:val="24"/>
    </w:rPr>
  </w:style>
  <w:style w:type="character" w:customStyle="1" w:styleId="BalloonTextChar">
    <w:name w:val="Balloon Text Char"/>
    <w:basedOn w:val="DefaultParagraphFont"/>
    <w:link w:val="BalloonText"/>
    <w:semiHidden/>
    <w:rsid w:val="00955EEC"/>
    <w:rPr>
      <w:rFonts w:ascii="Tahoma" w:hAnsi="Tahoma" w:cs="Tahoma"/>
      <w:sz w:val="16"/>
      <w:szCs w:val="16"/>
    </w:rPr>
  </w:style>
  <w:style w:type="character" w:customStyle="1" w:styleId="CommentTextChar">
    <w:name w:val="Comment Text Char"/>
    <w:basedOn w:val="DefaultParagraphFont"/>
    <w:link w:val="CommentText"/>
    <w:semiHidden/>
    <w:rsid w:val="00955EEC"/>
  </w:style>
  <w:style w:type="character" w:customStyle="1" w:styleId="CommentSubjectChar">
    <w:name w:val="Comment Subject Char"/>
    <w:basedOn w:val="CommentTextChar"/>
    <w:link w:val="CommentSubject"/>
    <w:semiHidden/>
    <w:rsid w:val="00955EEC"/>
    <w:rPr>
      <w:b/>
      <w:bCs/>
    </w:rPr>
  </w:style>
  <w:style w:type="character" w:customStyle="1" w:styleId="BodyText2Char">
    <w:name w:val="Body Text 2 Char"/>
    <w:basedOn w:val="DefaultParagraphFont"/>
    <w:link w:val="BodyText2"/>
    <w:rsid w:val="00955EEC"/>
    <w:rPr>
      <w:rFonts w:ascii="Arial" w:hAnsi="Arial" w:cs="Arial"/>
      <w:sz w:val="22"/>
      <w:szCs w:val="22"/>
    </w:rPr>
  </w:style>
  <w:style w:type="character" w:customStyle="1" w:styleId="BodyText3Char">
    <w:name w:val="Body Text 3 Char"/>
    <w:basedOn w:val="DefaultParagraphFont"/>
    <w:link w:val="BodyText3"/>
    <w:rsid w:val="00955EEC"/>
    <w:rPr>
      <w:sz w:val="24"/>
      <w:szCs w:val="24"/>
    </w:rPr>
  </w:style>
  <w:style w:type="character" w:customStyle="1" w:styleId="BodyTextIndent2Char">
    <w:name w:val="Body Text Indent 2 Char"/>
    <w:basedOn w:val="DefaultParagraphFont"/>
    <w:link w:val="BodyTextIndent2"/>
    <w:rsid w:val="00955EEC"/>
    <w:rPr>
      <w:rFonts w:ascii="Arial" w:hAnsi="Arial"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88258">
      <w:bodyDiv w:val="1"/>
      <w:marLeft w:val="0"/>
      <w:marRight w:val="0"/>
      <w:marTop w:val="0"/>
      <w:marBottom w:val="0"/>
      <w:divBdr>
        <w:top w:val="none" w:sz="0" w:space="0" w:color="auto"/>
        <w:left w:val="none" w:sz="0" w:space="0" w:color="auto"/>
        <w:bottom w:val="none" w:sz="0" w:space="0" w:color="auto"/>
        <w:right w:val="none" w:sz="0" w:space="0" w:color="auto"/>
      </w:divBdr>
    </w:div>
    <w:div w:id="9917712">
      <w:bodyDiv w:val="1"/>
      <w:marLeft w:val="0"/>
      <w:marRight w:val="0"/>
      <w:marTop w:val="0"/>
      <w:marBottom w:val="0"/>
      <w:divBdr>
        <w:top w:val="none" w:sz="0" w:space="0" w:color="auto"/>
        <w:left w:val="none" w:sz="0" w:space="0" w:color="auto"/>
        <w:bottom w:val="none" w:sz="0" w:space="0" w:color="auto"/>
        <w:right w:val="none" w:sz="0" w:space="0" w:color="auto"/>
      </w:divBdr>
    </w:div>
    <w:div w:id="23405115">
      <w:bodyDiv w:val="1"/>
      <w:marLeft w:val="0"/>
      <w:marRight w:val="0"/>
      <w:marTop w:val="0"/>
      <w:marBottom w:val="0"/>
      <w:divBdr>
        <w:top w:val="none" w:sz="0" w:space="0" w:color="auto"/>
        <w:left w:val="none" w:sz="0" w:space="0" w:color="auto"/>
        <w:bottom w:val="none" w:sz="0" w:space="0" w:color="auto"/>
        <w:right w:val="none" w:sz="0" w:space="0" w:color="auto"/>
      </w:divBdr>
    </w:div>
    <w:div w:id="30083616">
      <w:bodyDiv w:val="1"/>
      <w:marLeft w:val="0"/>
      <w:marRight w:val="0"/>
      <w:marTop w:val="0"/>
      <w:marBottom w:val="0"/>
      <w:divBdr>
        <w:top w:val="none" w:sz="0" w:space="0" w:color="auto"/>
        <w:left w:val="none" w:sz="0" w:space="0" w:color="auto"/>
        <w:bottom w:val="none" w:sz="0" w:space="0" w:color="auto"/>
        <w:right w:val="none" w:sz="0" w:space="0" w:color="auto"/>
      </w:divBdr>
    </w:div>
    <w:div w:id="50469028">
      <w:bodyDiv w:val="1"/>
      <w:marLeft w:val="0"/>
      <w:marRight w:val="0"/>
      <w:marTop w:val="0"/>
      <w:marBottom w:val="0"/>
      <w:divBdr>
        <w:top w:val="none" w:sz="0" w:space="0" w:color="auto"/>
        <w:left w:val="none" w:sz="0" w:space="0" w:color="auto"/>
        <w:bottom w:val="none" w:sz="0" w:space="0" w:color="auto"/>
        <w:right w:val="none" w:sz="0" w:space="0" w:color="auto"/>
      </w:divBdr>
    </w:div>
    <w:div w:id="54470315">
      <w:bodyDiv w:val="1"/>
      <w:marLeft w:val="0"/>
      <w:marRight w:val="0"/>
      <w:marTop w:val="0"/>
      <w:marBottom w:val="0"/>
      <w:divBdr>
        <w:top w:val="none" w:sz="0" w:space="0" w:color="auto"/>
        <w:left w:val="none" w:sz="0" w:space="0" w:color="auto"/>
        <w:bottom w:val="none" w:sz="0" w:space="0" w:color="auto"/>
        <w:right w:val="none" w:sz="0" w:space="0" w:color="auto"/>
      </w:divBdr>
    </w:div>
    <w:div w:id="93207869">
      <w:bodyDiv w:val="1"/>
      <w:marLeft w:val="0"/>
      <w:marRight w:val="0"/>
      <w:marTop w:val="0"/>
      <w:marBottom w:val="0"/>
      <w:divBdr>
        <w:top w:val="none" w:sz="0" w:space="0" w:color="auto"/>
        <w:left w:val="none" w:sz="0" w:space="0" w:color="auto"/>
        <w:bottom w:val="none" w:sz="0" w:space="0" w:color="auto"/>
        <w:right w:val="none" w:sz="0" w:space="0" w:color="auto"/>
      </w:divBdr>
    </w:div>
    <w:div w:id="103891539">
      <w:bodyDiv w:val="1"/>
      <w:marLeft w:val="0"/>
      <w:marRight w:val="0"/>
      <w:marTop w:val="0"/>
      <w:marBottom w:val="0"/>
      <w:divBdr>
        <w:top w:val="none" w:sz="0" w:space="0" w:color="auto"/>
        <w:left w:val="none" w:sz="0" w:space="0" w:color="auto"/>
        <w:bottom w:val="none" w:sz="0" w:space="0" w:color="auto"/>
        <w:right w:val="none" w:sz="0" w:space="0" w:color="auto"/>
      </w:divBdr>
    </w:div>
    <w:div w:id="107700755">
      <w:bodyDiv w:val="1"/>
      <w:marLeft w:val="0"/>
      <w:marRight w:val="0"/>
      <w:marTop w:val="0"/>
      <w:marBottom w:val="0"/>
      <w:divBdr>
        <w:top w:val="none" w:sz="0" w:space="0" w:color="auto"/>
        <w:left w:val="none" w:sz="0" w:space="0" w:color="auto"/>
        <w:bottom w:val="none" w:sz="0" w:space="0" w:color="auto"/>
        <w:right w:val="none" w:sz="0" w:space="0" w:color="auto"/>
      </w:divBdr>
    </w:div>
    <w:div w:id="126357288">
      <w:bodyDiv w:val="1"/>
      <w:marLeft w:val="0"/>
      <w:marRight w:val="0"/>
      <w:marTop w:val="0"/>
      <w:marBottom w:val="0"/>
      <w:divBdr>
        <w:top w:val="none" w:sz="0" w:space="0" w:color="auto"/>
        <w:left w:val="none" w:sz="0" w:space="0" w:color="auto"/>
        <w:bottom w:val="none" w:sz="0" w:space="0" w:color="auto"/>
        <w:right w:val="none" w:sz="0" w:space="0" w:color="auto"/>
      </w:divBdr>
    </w:div>
    <w:div w:id="135339887">
      <w:bodyDiv w:val="1"/>
      <w:marLeft w:val="0"/>
      <w:marRight w:val="0"/>
      <w:marTop w:val="0"/>
      <w:marBottom w:val="0"/>
      <w:divBdr>
        <w:top w:val="none" w:sz="0" w:space="0" w:color="auto"/>
        <w:left w:val="none" w:sz="0" w:space="0" w:color="auto"/>
        <w:bottom w:val="none" w:sz="0" w:space="0" w:color="auto"/>
        <w:right w:val="none" w:sz="0" w:space="0" w:color="auto"/>
      </w:divBdr>
    </w:div>
    <w:div w:id="140930016">
      <w:bodyDiv w:val="1"/>
      <w:marLeft w:val="0"/>
      <w:marRight w:val="0"/>
      <w:marTop w:val="0"/>
      <w:marBottom w:val="0"/>
      <w:divBdr>
        <w:top w:val="none" w:sz="0" w:space="0" w:color="auto"/>
        <w:left w:val="none" w:sz="0" w:space="0" w:color="auto"/>
        <w:bottom w:val="none" w:sz="0" w:space="0" w:color="auto"/>
        <w:right w:val="none" w:sz="0" w:space="0" w:color="auto"/>
      </w:divBdr>
    </w:div>
    <w:div w:id="149831790">
      <w:bodyDiv w:val="1"/>
      <w:marLeft w:val="0"/>
      <w:marRight w:val="0"/>
      <w:marTop w:val="0"/>
      <w:marBottom w:val="0"/>
      <w:divBdr>
        <w:top w:val="none" w:sz="0" w:space="0" w:color="auto"/>
        <w:left w:val="none" w:sz="0" w:space="0" w:color="auto"/>
        <w:bottom w:val="none" w:sz="0" w:space="0" w:color="auto"/>
        <w:right w:val="none" w:sz="0" w:space="0" w:color="auto"/>
      </w:divBdr>
    </w:div>
    <w:div w:id="152726561">
      <w:bodyDiv w:val="1"/>
      <w:marLeft w:val="0"/>
      <w:marRight w:val="0"/>
      <w:marTop w:val="0"/>
      <w:marBottom w:val="0"/>
      <w:divBdr>
        <w:top w:val="none" w:sz="0" w:space="0" w:color="auto"/>
        <w:left w:val="none" w:sz="0" w:space="0" w:color="auto"/>
        <w:bottom w:val="none" w:sz="0" w:space="0" w:color="auto"/>
        <w:right w:val="none" w:sz="0" w:space="0" w:color="auto"/>
      </w:divBdr>
    </w:div>
    <w:div w:id="152989688">
      <w:bodyDiv w:val="1"/>
      <w:marLeft w:val="0"/>
      <w:marRight w:val="0"/>
      <w:marTop w:val="0"/>
      <w:marBottom w:val="0"/>
      <w:divBdr>
        <w:top w:val="none" w:sz="0" w:space="0" w:color="auto"/>
        <w:left w:val="none" w:sz="0" w:space="0" w:color="auto"/>
        <w:bottom w:val="none" w:sz="0" w:space="0" w:color="auto"/>
        <w:right w:val="none" w:sz="0" w:space="0" w:color="auto"/>
      </w:divBdr>
    </w:div>
    <w:div w:id="172575936">
      <w:bodyDiv w:val="1"/>
      <w:marLeft w:val="0"/>
      <w:marRight w:val="0"/>
      <w:marTop w:val="0"/>
      <w:marBottom w:val="0"/>
      <w:divBdr>
        <w:top w:val="none" w:sz="0" w:space="0" w:color="auto"/>
        <w:left w:val="none" w:sz="0" w:space="0" w:color="auto"/>
        <w:bottom w:val="none" w:sz="0" w:space="0" w:color="auto"/>
        <w:right w:val="none" w:sz="0" w:space="0" w:color="auto"/>
      </w:divBdr>
    </w:div>
    <w:div w:id="203518591">
      <w:bodyDiv w:val="1"/>
      <w:marLeft w:val="0"/>
      <w:marRight w:val="0"/>
      <w:marTop w:val="0"/>
      <w:marBottom w:val="0"/>
      <w:divBdr>
        <w:top w:val="none" w:sz="0" w:space="0" w:color="auto"/>
        <w:left w:val="none" w:sz="0" w:space="0" w:color="auto"/>
        <w:bottom w:val="none" w:sz="0" w:space="0" w:color="auto"/>
        <w:right w:val="none" w:sz="0" w:space="0" w:color="auto"/>
      </w:divBdr>
    </w:div>
    <w:div w:id="279338277">
      <w:bodyDiv w:val="1"/>
      <w:marLeft w:val="0"/>
      <w:marRight w:val="0"/>
      <w:marTop w:val="0"/>
      <w:marBottom w:val="0"/>
      <w:divBdr>
        <w:top w:val="none" w:sz="0" w:space="0" w:color="auto"/>
        <w:left w:val="none" w:sz="0" w:space="0" w:color="auto"/>
        <w:bottom w:val="none" w:sz="0" w:space="0" w:color="auto"/>
        <w:right w:val="none" w:sz="0" w:space="0" w:color="auto"/>
      </w:divBdr>
    </w:div>
    <w:div w:id="286277288">
      <w:bodyDiv w:val="1"/>
      <w:marLeft w:val="0"/>
      <w:marRight w:val="0"/>
      <w:marTop w:val="0"/>
      <w:marBottom w:val="0"/>
      <w:divBdr>
        <w:top w:val="none" w:sz="0" w:space="0" w:color="auto"/>
        <w:left w:val="none" w:sz="0" w:space="0" w:color="auto"/>
        <w:bottom w:val="none" w:sz="0" w:space="0" w:color="auto"/>
        <w:right w:val="none" w:sz="0" w:space="0" w:color="auto"/>
      </w:divBdr>
    </w:div>
    <w:div w:id="328750282">
      <w:bodyDiv w:val="1"/>
      <w:marLeft w:val="0"/>
      <w:marRight w:val="0"/>
      <w:marTop w:val="0"/>
      <w:marBottom w:val="0"/>
      <w:divBdr>
        <w:top w:val="none" w:sz="0" w:space="0" w:color="auto"/>
        <w:left w:val="none" w:sz="0" w:space="0" w:color="auto"/>
        <w:bottom w:val="none" w:sz="0" w:space="0" w:color="auto"/>
        <w:right w:val="none" w:sz="0" w:space="0" w:color="auto"/>
      </w:divBdr>
    </w:div>
    <w:div w:id="332074894">
      <w:bodyDiv w:val="1"/>
      <w:marLeft w:val="0"/>
      <w:marRight w:val="0"/>
      <w:marTop w:val="0"/>
      <w:marBottom w:val="0"/>
      <w:divBdr>
        <w:top w:val="none" w:sz="0" w:space="0" w:color="auto"/>
        <w:left w:val="none" w:sz="0" w:space="0" w:color="auto"/>
        <w:bottom w:val="none" w:sz="0" w:space="0" w:color="auto"/>
        <w:right w:val="none" w:sz="0" w:space="0" w:color="auto"/>
      </w:divBdr>
    </w:div>
    <w:div w:id="375354024">
      <w:bodyDiv w:val="1"/>
      <w:marLeft w:val="0"/>
      <w:marRight w:val="0"/>
      <w:marTop w:val="0"/>
      <w:marBottom w:val="0"/>
      <w:divBdr>
        <w:top w:val="none" w:sz="0" w:space="0" w:color="auto"/>
        <w:left w:val="none" w:sz="0" w:space="0" w:color="auto"/>
        <w:bottom w:val="none" w:sz="0" w:space="0" w:color="auto"/>
        <w:right w:val="none" w:sz="0" w:space="0" w:color="auto"/>
      </w:divBdr>
    </w:div>
    <w:div w:id="385297255">
      <w:bodyDiv w:val="1"/>
      <w:marLeft w:val="0"/>
      <w:marRight w:val="0"/>
      <w:marTop w:val="0"/>
      <w:marBottom w:val="0"/>
      <w:divBdr>
        <w:top w:val="none" w:sz="0" w:space="0" w:color="auto"/>
        <w:left w:val="none" w:sz="0" w:space="0" w:color="auto"/>
        <w:bottom w:val="none" w:sz="0" w:space="0" w:color="auto"/>
        <w:right w:val="none" w:sz="0" w:space="0" w:color="auto"/>
      </w:divBdr>
    </w:div>
    <w:div w:id="391544346">
      <w:bodyDiv w:val="1"/>
      <w:marLeft w:val="0"/>
      <w:marRight w:val="0"/>
      <w:marTop w:val="0"/>
      <w:marBottom w:val="0"/>
      <w:divBdr>
        <w:top w:val="none" w:sz="0" w:space="0" w:color="auto"/>
        <w:left w:val="none" w:sz="0" w:space="0" w:color="auto"/>
        <w:bottom w:val="none" w:sz="0" w:space="0" w:color="auto"/>
        <w:right w:val="none" w:sz="0" w:space="0" w:color="auto"/>
      </w:divBdr>
    </w:div>
    <w:div w:id="422920721">
      <w:bodyDiv w:val="1"/>
      <w:marLeft w:val="0"/>
      <w:marRight w:val="0"/>
      <w:marTop w:val="0"/>
      <w:marBottom w:val="0"/>
      <w:divBdr>
        <w:top w:val="none" w:sz="0" w:space="0" w:color="auto"/>
        <w:left w:val="none" w:sz="0" w:space="0" w:color="auto"/>
        <w:bottom w:val="none" w:sz="0" w:space="0" w:color="auto"/>
        <w:right w:val="none" w:sz="0" w:space="0" w:color="auto"/>
      </w:divBdr>
    </w:div>
    <w:div w:id="424765302">
      <w:bodyDiv w:val="1"/>
      <w:marLeft w:val="0"/>
      <w:marRight w:val="0"/>
      <w:marTop w:val="0"/>
      <w:marBottom w:val="0"/>
      <w:divBdr>
        <w:top w:val="none" w:sz="0" w:space="0" w:color="auto"/>
        <w:left w:val="none" w:sz="0" w:space="0" w:color="auto"/>
        <w:bottom w:val="none" w:sz="0" w:space="0" w:color="auto"/>
        <w:right w:val="none" w:sz="0" w:space="0" w:color="auto"/>
      </w:divBdr>
    </w:div>
    <w:div w:id="429741927">
      <w:bodyDiv w:val="1"/>
      <w:marLeft w:val="0"/>
      <w:marRight w:val="0"/>
      <w:marTop w:val="0"/>
      <w:marBottom w:val="0"/>
      <w:divBdr>
        <w:top w:val="none" w:sz="0" w:space="0" w:color="auto"/>
        <w:left w:val="none" w:sz="0" w:space="0" w:color="auto"/>
        <w:bottom w:val="none" w:sz="0" w:space="0" w:color="auto"/>
        <w:right w:val="none" w:sz="0" w:space="0" w:color="auto"/>
      </w:divBdr>
    </w:div>
    <w:div w:id="454056970">
      <w:bodyDiv w:val="1"/>
      <w:marLeft w:val="0"/>
      <w:marRight w:val="0"/>
      <w:marTop w:val="0"/>
      <w:marBottom w:val="0"/>
      <w:divBdr>
        <w:top w:val="none" w:sz="0" w:space="0" w:color="auto"/>
        <w:left w:val="none" w:sz="0" w:space="0" w:color="auto"/>
        <w:bottom w:val="none" w:sz="0" w:space="0" w:color="auto"/>
        <w:right w:val="none" w:sz="0" w:space="0" w:color="auto"/>
      </w:divBdr>
    </w:div>
    <w:div w:id="458843031">
      <w:bodyDiv w:val="1"/>
      <w:marLeft w:val="0"/>
      <w:marRight w:val="0"/>
      <w:marTop w:val="0"/>
      <w:marBottom w:val="0"/>
      <w:divBdr>
        <w:top w:val="none" w:sz="0" w:space="0" w:color="auto"/>
        <w:left w:val="none" w:sz="0" w:space="0" w:color="auto"/>
        <w:bottom w:val="none" w:sz="0" w:space="0" w:color="auto"/>
        <w:right w:val="none" w:sz="0" w:space="0" w:color="auto"/>
      </w:divBdr>
    </w:div>
    <w:div w:id="460849459">
      <w:bodyDiv w:val="1"/>
      <w:marLeft w:val="0"/>
      <w:marRight w:val="0"/>
      <w:marTop w:val="0"/>
      <w:marBottom w:val="0"/>
      <w:divBdr>
        <w:top w:val="none" w:sz="0" w:space="0" w:color="auto"/>
        <w:left w:val="none" w:sz="0" w:space="0" w:color="auto"/>
        <w:bottom w:val="none" w:sz="0" w:space="0" w:color="auto"/>
        <w:right w:val="none" w:sz="0" w:space="0" w:color="auto"/>
      </w:divBdr>
      <w:divsChild>
        <w:div w:id="1743601496">
          <w:marLeft w:val="0"/>
          <w:marRight w:val="0"/>
          <w:marTop w:val="0"/>
          <w:marBottom w:val="0"/>
          <w:divBdr>
            <w:top w:val="none" w:sz="0" w:space="0" w:color="auto"/>
            <w:left w:val="none" w:sz="0" w:space="0" w:color="auto"/>
            <w:bottom w:val="none" w:sz="0" w:space="0" w:color="auto"/>
            <w:right w:val="none" w:sz="0" w:space="0" w:color="auto"/>
          </w:divBdr>
          <w:divsChild>
            <w:div w:id="1558666212">
              <w:marLeft w:val="0"/>
              <w:marRight w:val="0"/>
              <w:marTop w:val="0"/>
              <w:marBottom w:val="0"/>
              <w:divBdr>
                <w:top w:val="none" w:sz="0" w:space="0" w:color="auto"/>
                <w:left w:val="none" w:sz="0" w:space="0" w:color="auto"/>
                <w:bottom w:val="none" w:sz="0" w:space="0" w:color="auto"/>
                <w:right w:val="none" w:sz="0" w:space="0" w:color="auto"/>
              </w:divBdr>
              <w:divsChild>
                <w:div w:id="2137334145">
                  <w:marLeft w:val="0"/>
                  <w:marRight w:val="0"/>
                  <w:marTop w:val="0"/>
                  <w:marBottom w:val="0"/>
                  <w:divBdr>
                    <w:top w:val="none" w:sz="0" w:space="0" w:color="auto"/>
                    <w:left w:val="none" w:sz="0" w:space="0" w:color="auto"/>
                    <w:bottom w:val="none" w:sz="0" w:space="0" w:color="auto"/>
                    <w:right w:val="none" w:sz="0" w:space="0" w:color="auto"/>
                  </w:divBdr>
                  <w:divsChild>
                    <w:div w:id="513105957">
                      <w:marLeft w:val="0"/>
                      <w:marRight w:val="0"/>
                      <w:marTop w:val="0"/>
                      <w:marBottom w:val="0"/>
                      <w:divBdr>
                        <w:top w:val="none" w:sz="0" w:space="0" w:color="auto"/>
                        <w:left w:val="none" w:sz="0" w:space="0" w:color="auto"/>
                        <w:bottom w:val="none" w:sz="0" w:space="0" w:color="auto"/>
                        <w:right w:val="none" w:sz="0" w:space="0" w:color="auto"/>
                      </w:divBdr>
                      <w:divsChild>
                        <w:div w:id="180166876">
                          <w:marLeft w:val="0"/>
                          <w:marRight w:val="0"/>
                          <w:marTop w:val="0"/>
                          <w:marBottom w:val="0"/>
                          <w:divBdr>
                            <w:top w:val="none" w:sz="0" w:space="0" w:color="auto"/>
                            <w:left w:val="none" w:sz="0" w:space="0" w:color="auto"/>
                            <w:bottom w:val="none" w:sz="0" w:space="0" w:color="auto"/>
                            <w:right w:val="none" w:sz="0" w:space="0" w:color="auto"/>
                          </w:divBdr>
                          <w:divsChild>
                            <w:div w:id="1333143602">
                              <w:marLeft w:val="0"/>
                              <w:marRight w:val="0"/>
                              <w:marTop w:val="0"/>
                              <w:marBottom w:val="0"/>
                              <w:divBdr>
                                <w:top w:val="none" w:sz="0" w:space="0" w:color="auto"/>
                                <w:left w:val="none" w:sz="0" w:space="0" w:color="auto"/>
                                <w:bottom w:val="none" w:sz="0" w:space="0" w:color="auto"/>
                                <w:right w:val="none" w:sz="0" w:space="0" w:color="auto"/>
                              </w:divBdr>
                              <w:divsChild>
                                <w:div w:id="1975671069">
                                  <w:marLeft w:val="0"/>
                                  <w:marRight w:val="0"/>
                                  <w:marTop w:val="0"/>
                                  <w:marBottom w:val="0"/>
                                  <w:divBdr>
                                    <w:top w:val="single" w:sz="6" w:space="0" w:color="F5F5F5"/>
                                    <w:left w:val="single" w:sz="6" w:space="0" w:color="F5F5F5"/>
                                    <w:bottom w:val="single" w:sz="6" w:space="0" w:color="F5F5F5"/>
                                    <w:right w:val="single" w:sz="6" w:space="0" w:color="F5F5F5"/>
                                  </w:divBdr>
                                  <w:divsChild>
                                    <w:div w:id="2055151695">
                                      <w:marLeft w:val="0"/>
                                      <w:marRight w:val="0"/>
                                      <w:marTop w:val="0"/>
                                      <w:marBottom w:val="0"/>
                                      <w:divBdr>
                                        <w:top w:val="none" w:sz="0" w:space="0" w:color="auto"/>
                                        <w:left w:val="none" w:sz="0" w:space="0" w:color="auto"/>
                                        <w:bottom w:val="none" w:sz="0" w:space="0" w:color="auto"/>
                                        <w:right w:val="none" w:sz="0" w:space="0" w:color="auto"/>
                                      </w:divBdr>
                                      <w:divsChild>
                                        <w:div w:id="105489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7278819">
      <w:bodyDiv w:val="1"/>
      <w:marLeft w:val="0"/>
      <w:marRight w:val="0"/>
      <w:marTop w:val="0"/>
      <w:marBottom w:val="0"/>
      <w:divBdr>
        <w:top w:val="none" w:sz="0" w:space="0" w:color="auto"/>
        <w:left w:val="none" w:sz="0" w:space="0" w:color="auto"/>
        <w:bottom w:val="none" w:sz="0" w:space="0" w:color="auto"/>
        <w:right w:val="none" w:sz="0" w:space="0" w:color="auto"/>
      </w:divBdr>
    </w:div>
    <w:div w:id="526717810">
      <w:bodyDiv w:val="1"/>
      <w:marLeft w:val="0"/>
      <w:marRight w:val="0"/>
      <w:marTop w:val="0"/>
      <w:marBottom w:val="0"/>
      <w:divBdr>
        <w:top w:val="none" w:sz="0" w:space="0" w:color="auto"/>
        <w:left w:val="none" w:sz="0" w:space="0" w:color="auto"/>
        <w:bottom w:val="none" w:sz="0" w:space="0" w:color="auto"/>
        <w:right w:val="none" w:sz="0" w:space="0" w:color="auto"/>
      </w:divBdr>
    </w:div>
    <w:div w:id="533612719">
      <w:bodyDiv w:val="1"/>
      <w:marLeft w:val="0"/>
      <w:marRight w:val="0"/>
      <w:marTop w:val="0"/>
      <w:marBottom w:val="0"/>
      <w:divBdr>
        <w:top w:val="none" w:sz="0" w:space="0" w:color="auto"/>
        <w:left w:val="none" w:sz="0" w:space="0" w:color="auto"/>
        <w:bottom w:val="none" w:sz="0" w:space="0" w:color="auto"/>
        <w:right w:val="none" w:sz="0" w:space="0" w:color="auto"/>
      </w:divBdr>
    </w:div>
    <w:div w:id="547494560">
      <w:bodyDiv w:val="1"/>
      <w:marLeft w:val="0"/>
      <w:marRight w:val="0"/>
      <w:marTop w:val="0"/>
      <w:marBottom w:val="0"/>
      <w:divBdr>
        <w:top w:val="none" w:sz="0" w:space="0" w:color="auto"/>
        <w:left w:val="none" w:sz="0" w:space="0" w:color="auto"/>
        <w:bottom w:val="none" w:sz="0" w:space="0" w:color="auto"/>
        <w:right w:val="none" w:sz="0" w:space="0" w:color="auto"/>
      </w:divBdr>
    </w:div>
    <w:div w:id="576210134">
      <w:bodyDiv w:val="1"/>
      <w:marLeft w:val="0"/>
      <w:marRight w:val="0"/>
      <w:marTop w:val="0"/>
      <w:marBottom w:val="0"/>
      <w:divBdr>
        <w:top w:val="none" w:sz="0" w:space="0" w:color="auto"/>
        <w:left w:val="none" w:sz="0" w:space="0" w:color="auto"/>
        <w:bottom w:val="none" w:sz="0" w:space="0" w:color="auto"/>
        <w:right w:val="none" w:sz="0" w:space="0" w:color="auto"/>
      </w:divBdr>
    </w:div>
    <w:div w:id="578364081">
      <w:bodyDiv w:val="1"/>
      <w:marLeft w:val="0"/>
      <w:marRight w:val="0"/>
      <w:marTop w:val="0"/>
      <w:marBottom w:val="0"/>
      <w:divBdr>
        <w:top w:val="none" w:sz="0" w:space="0" w:color="auto"/>
        <w:left w:val="none" w:sz="0" w:space="0" w:color="auto"/>
        <w:bottom w:val="none" w:sz="0" w:space="0" w:color="auto"/>
        <w:right w:val="none" w:sz="0" w:space="0" w:color="auto"/>
      </w:divBdr>
    </w:div>
    <w:div w:id="589198081">
      <w:bodyDiv w:val="1"/>
      <w:marLeft w:val="0"/>
      <w:marRight w:val="0"/>
      <w:marTop w:val="0"/>
      <w:marBottom w:val="0"/>
      <w:divBdr>
        <w:top w:val="none" w:sz="0" w:space="0" w:color="auto"/>
        <w:left w:val="none" w:sz="0" w:space="0" w:color="auto"/>
        <w:bottom w:val="none" w:sz="0" w:space="0" w:color="auto"/>
        <w:right w:val="none" w:sz="0" w:space="0" w:color="auto"/>
      </w:divBdr>
    </w:div>
    <w:div w:id="592860967">
      <w:bodyDiv w:val="1"/>
      <w:marLeft w:val="0"/>
      <w:marRight w:val="0"/>
      <w:marTop w:val="0"/>
      <w:marBottom w:val="0"/>
      <w:divBdr>
        <w:top w:val="none" w:sz="0" w:space="0" w:color="auto"/>
        <w:left w:val="none" w:sz="0" w:space="0" w:color="auto"/>
        <w:bottom w:val="none" w:sz="0" w:space="0" w:color="auto"/>
        <w:right w:val="none" w:sz="0" w:space="0" w:color="auto"/>
      </w:divBdr>
    </w:div>
    <w:div w:id="601643899">
      <w:bodyDiv w:val="1"/>
      <w:marLeft w:val="0"/>
      <w:marRight w:val="0"/>
      <w:marTop w:val="0"/>
      <w:marBottom w:val="0"/>
      <w:divBdr>
        <w:top w:val="none" w:sz="0" w:space="0" w:color="auto"/>
        <w:left w:val="none" w:sz="0" w:space="0" w:color="auto"/>
        <w:bottom w:val="none" w:sz="0" w:space="0" w:color="auto"/>
        <w:right w:val="none" w:sz="0" w:space="0" w:color="auto"/>
      </w:divBdr>
    </w:div>
    <w:div w:id="641547214">
      <w:bodyDiv w:val="1"/>
      <w:marLeft w:val="0"/>
      <w:marRight w:val="0"/>
      <w:marTop w:val="0"/>
      <w:marBottom w:val="0"/>
      <w:divBdr>
        <w:top w:val="none" w:sz="0" w:space="0" w:color="auto"/>
        <w:left w:val="none" w:sz="0" w:space="0" w:color="auto"/>
        <w:bottom w:val="none" w:sz="0" w:space="0" w:color="auto"/>
        <w:right w:val="none" w:sz="0" w:space="0" w:color="auto"/>
      </w:divBdr>
    </w:div>
    <w:div w:id="661391320">
      <w:bodyDiv w:val="1"/>
      <w:marLeft w:val="0"/>
      <w:marRight w:val="0"/>
      <w:marTop w:val="0"/>
      <w:marBottom w:val="0"/>
      <w:divBdr>
        <w:top w:val="none" w:sz="0" w:space="0" w:color="auto"/>
        <w:left w:val="none" w:sz="0" w:space="0" w:color="auto"/>
        <w:bottom w:val="none" w:sz="0" w:space="0" w:color="auto"/>
        <w:right w:val="none" w:sz="0" w:space="0" w:color="auto"/>
      </w:divBdr>
    </w:div>
    <w:div w:id="667486925">
      <w:bodyDiv w:val="1"/>
      <w:marLeft w:val="0"/>
      <w:marRight w:val="0"/>
      <w:marTop w:val="0"/>
      <w:marBottom w:val="0"/>
      <w:divBdr>
        <w:top w:val="none" w:sz="0" w:space="0" w:color="auto"/>
        <w:left w:val="none" w:sz="0" w:space="0" w:color="auto"/>
        <w:bottom w:val="none" w:sz="0" w:space="0" w:color="auto"/>
        <w:right w:val="none" w:sz="0" w:space="0" w:color="auto"/>
      </w:divBdr>
    </w:div>
    <w:div w:id="669069249">
      <w:bodyDiv w:val="1"/>
      <w:marLeft w:val="0"/>
      <w:marRight w:val="0"/>
      <w:marTop w:val="0"/>
      <w:marBottom w:val="0"/>
      <w:divBdr>
        <w:top w:val="none" w:sz="0" w:space="0" w:color="auto"/>
        <w:left w:val="none" w:sz="0" w:space="0" w:color="auto"/>
        <w:bottom w:val="none" w:sz="0" w:space="0" w:color="auto"/>
        <w:right w:val="none" w:sz="0" w:space="0" w:color="auto"/>
      </w:divBdr>
    </w:div>
    <w:div w:id="714698353">
      <w:bodyDiv w:val="1"/>
      <w:marLeft w:val="0"/>
      <w:marRight w:val="0"/>
      <w:marTop w:val="0"/>
      <w:marBottom w:val="0"/>
      <w:divBdr>
        <w:top w:val="none" w:sz="0" w:space="0" w:color="auto"/>
        <w:left w:val="none" w:sz="0" w:space="0" w:color="auto"/>
        <w:bottom w:val="none" w:sz="0" w:space="0" w:color="auto"/>
        <w:right w:val="none" w:sz="0" w:space="0" w:color="auto"/>
      </w:divBdr>
    </w:div>
    <w:div w:id="726760435">
      <w:bodyDiv w:val="1"/>
      <w:marLeft w:val="0"/>
      <w:marRight w:val="0"/>
      <w:marTop w:val="0"/>
      <w:marBottom w:val="0"/>
      <w:divBdr>
        <w:top w:val="none" w:sz="0" w:space="0" w:color="auto"/>
        <w:left w:val="none" w:sz="0" w:space="0" w:color="auto"/>
        <w:bottom w:val="none" w:sz="0" w:space="0" w:color="auto"/>
        <w:right w:val="none" w:sz="0" w:space="0" w:color="auto"/>
      </w:divBdr>
    </w:div>
    <w:div w:id="727457631">
      <w:bodyDiv w:val="1"/>
      <w:marLeft w:val="0"/>
      <w:marRight w:val="0"/>
      <w:marTop w:val="0"/>
      <w:marBottom w:val="0"/>
      <w:divBdr>
        <w:top w:val="none" w:sz="0" w:space="0" w:color="auto"/>
        <w:left w:val="none" w:sz="0" w:space="0" w:color="auto"/>
        <w:bottom w:val="none" w:sz="0" w:space="0" w:color="auto"/>
        <w:right w:val="none" w:sz="0" w:space="0" w:color="auto"/>
      </w:divBdr>
    </w:div>
    <w:div w:id="729040305">
      <w:bodyDiv w:val="1"/>
      <w:marLeft w:val="0"/>
      <w:marRight w:val="0"/>
      <w:marTop w:val="0"/>
      <w:marBottom w:val="0"/>
      <w:divBdr>
        <w:top w:val="none" w:sz="0" w:space="0" w:color="auto"/>
        <w:left w:val="none" w:sz="0" w:space="0" w:color="auto"/>
        <w:bottom w:val="none" w:sz="0" w:space="0" w:color="auto"/>
        <w:right w:val="none" w:sz="0" w:space="0" w:color="auto"/>
      </w:divBdr>
    </w:div>
    <w:div w:id="739599568">
      <w:bodyDiv w:val="1"/>
      <w:marLeft w:val="0"/>
      <w:marRight w:val="0"/>
      <w:marTop w:val="0"/>
      <w:marBottom w:val="0"/>
      <w:divBdr>
        <w:top w:val="none" w:sz="0" w:space="0" w:color="auto"/>
        <w:left w:val="none" w:sz="0" w:space="0" w:color="auto"/>
        <w:bottom w:val="none" w:sz="0" w:space="0" w:color="auto"/>
        <w:right w:val="none" w:sz="0" w:space="0" w:color="auto"/>
      </w:divBdr>
    </w:div>
    <w:div w:id="752045375">
      <w:bodyDiv w:val="1"/>
      <w:marLeft w:val="0"/>
      <w:marRight w:val="0"/>
      <w:marTop w:val="0"/>
      <w:marBottom w:val="0"/>
      <w:divBdr>
        <w:top w:val="none" w:sz="0" w:space="0" w:color="auto"/>
        <w:left w:val="none" w:sz="0" w:space="0" w:color="auto"/>
        <w:bottom w:val="none" w:sz="0" w:space="0" w:color="auto"/>
        <w:right w:val="none" w:sz="0" w:space="0" w:color="auto"/>
      </w:divBdr>
    </w:div>
    <w:div w:id="753285290">
      <w:bodyDiv w:val="1"/>
      <w:marLeft w:val="0"/>
      <w:marRight w:val="0"/>
      <w:marTop w:val="0"/>
      <w:marBottom w:val="0"/>
      <w:divBdr>
        <w:top w:val="none" w:sz="0" w:space="0" w:color="auto"/>
        <w:left w:val="none" w:sz="0" w:space="0" w:color="auto"/>
        <w:bottom w:val="none" w:sz="0" w:space="0" w:color="auto"/>
        <w:right w:val="none" w:sz="0" w:space="0" w:color="auto"/>
      </w:divBdr>
    </w:div>
    <w:div w:id="763570869">
      <w:bodyDiv w:val="1"/>
      <w:marLeft w:val="0"/>
      <w:marRight w:val="0"/>
      <w:marTop w:val="0"/>
      <w:marBottom w:val="0"/>
      <w:divBdr>
        <w:top w:val="none" w:sz="0" w:space="0" w:color="auto"/>
        <w:left w:val="none" w:sz="0" w:space="0" w:color="auto"/>
        <w:bottom w:val="none" w:sz="0" w:space="0" w:color="auto"/>
        <w:right w:val="none" w:sz="0" w:space="0" w:color="auto"/>
      </w:divBdr>
    </w:div>
    <w:div w:id="767505664">
      <w:bodyDiv w:val="1"/>
      <w:marLeft w:val="0"/>
      <w:marRight w:val="0"/>
      <w:marTop w:val="0"/>
      <w:marBottom w:val="0"/>
      <w:divBdr>
        <w:top w:val="none" w:sz="0" w:space="0" w:color="auto"/>
        <w:left w:val="none" w:sz="0" w:space="0" w:color="auto"/>
        <w:bottom w:val="none" w:sz="0" w:space="0" w:color="auto"/>
        <w:right w:val="none" w:sz="0" w:space="0" w:color="auto"/>
      </w:divBdr>
    </w:div>
    <w:div w:id="770512441">
      <w:bodyDiv w:val="1"/>
      <w:marLeft w:val="0"/>
      <w:marRight w:val="0"/>
      <w:marTop w:val="0"/>
      <w:marBottom w:val="0"/>
      <w:divBdr>
        <w:top w:val="none" w:sz="0" w:space="0" w:color="auto"/>
        <w:left w:val="none" w:sz="0" w:space="0" w:color="auto"/>
        <w:bottom w:val="none" w:sz="0" w:space="0" w:color="auto"/>
        <w:right w:val="none" w:sz="0" w:space="0" w:color="auto"/>
      </w:divBdr>
    </w:div>
    <w:div w:id="775716205">
      <w:bodyDiv w:val="1"/>
      <w:marLeft w:val="0"/>
      <w:marRight w:val="0"/>
      <w:marTop w:val="0"/>
      <w:marBottom w:val="0"/>
      <w:divBdr>
        <w:top w:val="none" w:sz="0" w:space="0" w:color="auto"/>
        <w:left w:val="none" w:sz="0" w:space="0" w:color="auto"/>
        <w:bottom w:val="none" w:sz="0" w:space="0" w:color="auto"/>
        <w:right w:val="none" w:sz="0" w:space="0" w:color="auto"/>
      </w:divBdr>
    </w:div>
    <w:div w:id="798648598">
      <w:bodyDiv w:val="1"/>
      <w:marLeft w:val="0"/>
      <w:marRight w:val="0"/>
      <w:marTop w:val="0"/>
      <w:marBottom w:val="0"/>
      <w:divBdr>
        <w:top w:val="none" w:sz="0" w:space="0" w:color="auto"/>
        <w:left w:val="none" w:sz="0" w:space="0" w:color="auto"/>
        <w:bottom w:val="none" w:sz="0" w:space="0" w:color="auto"/>
        <w:right w:val="none" w:sz="0" w:space="0" w:color="auto"/>
      </w:divBdr>
    </w:div>
    <w:div w:id="807433269">
      <w:bodyDiv w:val="1"/>
      <w:marLeft w:val="0"/>
      <w:marRight w:val="0"/>
      <w:marTop w:val="0"/>
      <w:marBottom w:val="0"/>
      <w:divBdr>
        <w:top w:val="none" w:sz="0" w:space="0" w:color="auto"/>
        <w:left w:val="none" w:sz="0" w:space="0" w:color="auto"/>
        <w:bottom w:val="none" w:sz="0" w:space="0" w:color="auto"/>
        <w:right w:val="none" w:sz="0" w:space="0" w:color="auto"/>
      </w:divBdr>
      <w:divsChild>
        <w:div w:id="579171224">
          <w:marLeft w:val="0"/>
          <w:marRight w:val="0"/>
          <w:marTop w:val="0"/>
          <w:marBottom w:val="0"/>
          <w:divBdr>
            <w:top w:val="none" w:sz="0" w:space="0" w:color="auto"/>
            <w:left w:val="none" w:sz="0" w:space="0" w:color="auto"/>
            <w:bottom w:val="none" w:sz="0" w:space="0" w:color="auto"/>
            <w:right w:val="none" w:sz="0" w:space="0" w:color="auto"/>
          </w:divBdr>
          <w:divsChild>
            <w:div w:id="1705475809">
              <w:marLeft w:val="0"/>
              <w:marRight w:val="0"/>
              <w:marTop w:val="0"/>
              <w:marBottom w:val="0"/>
              <w:divBdr>
                <w:top w:val="none" w:sz="0" w:space="0" w:color="auto"/>
                <w:left w:val="none" w:sz="0" w:space="0" w:color="auto"/>
                <w:bottom w:val="none" w:sz="0" w:space="0" w:color="auto"/>
                <w:right w:val="none" w:sz="0" w:space="0" w:color="auto"/>
              </w:divBdr>
              <w:divsChild>
                <w:div w:id="1357653134">
                  <w:marLeft w:val="0"/>
                  <w:marRight w:val="0"/>
                  <w:marTop w:val="0"/>
                  <w:marBottom w:val="0"/>
                  <w:divBdr>
                    <w:top w:val="none" w:sz="0" w:space="0" w:color="auto"/>
                    <w:left w:val="none" w:sz="0" w:space="0" w:color="auto"/>
                    <w:bottom w:val="none" w:sz="0" w:space="0" w:color="auto"/>
                    <w:right w:val="none" w:sz="0" w:space="0" w:color="auto"/>
                  </w:divBdr>
                  <w:divsChild>
                    <w:div w:id="2047830429">
                      <w:marLeft w:val="0"/>
                      <w:marRight w:val="0"/>
                      <w:marTop w:val="0"/>
                      <w:marBottom w:val="0"/>
                      <w:divBdr>
                        <w:top w:val="none" w:sz="0" w:space="0" w:color="auto"/>
                        <w:left w:val="none" w:sz="0" w:space="0" w:color="auto"/>
                        <w:bottom w:val="none" w:sz="0" w:space="0" w:color="auto"/>
                        <w:right w:val="none" w:sz="0" w:space="0" w:color="auto"/>
                      </w:divBdr>
                      <w:divsChild>
                        <w:div w:id="333455345">
                          <w:marLeft w:val="0"/>
                          <w:marRight w:val="0"/>
                          <w:marTop w:val="0"/>
                          <w:marBottom w:val="0"/>
                          <w:divBdr>
                            <w:top w:val="none" w:sz="0" w:space="0" w:color="auto"/>
                            <w:left w:val="none" w:sz="0" w:space="0" w:color="auto"/>
                            <w:bottom w:val="none" w:sz="0" w:space="0" w:color="auto"/>
                            <w:right w:val="none" w:sz="0" w:space="0" w:color="auto"/>
                          </w:divBdr>
                          <w:divsChild>
                            <w:div w:id="747534969">
                              <w:marLeft w:val="0"/>
                              <w:marRight w:val="0"/>
                              <w:marTop w:val="0"/>
                              <w:marBottom w:val="0"/>
                              <w:divBdr>
                                <w:top w:val="none" w:sz="0" w:space="0" w:color="auto"/>
                                <w:left w:val="none" w:sz="0" w:space="0" w:color="auto"/>
                                <w:bottom w:val="none" w:sz="0" w:space="0" w:color="auto"/>
                                <w:right w:val="none" w:sz="0" w:space="0" w:color="auto"/>
                              </w:divBdr>
                              <w:divsChild>
                                <w:div w:id="13848609">
                                  <w:marLeft w:val="0"/>
                                  <w:marRight w:val="0"/>
                                  <w:marTop w:val="0"/>
                                  <w:marBottom w:val="0"/>
                                  <w:divBdr>
                                    <w:top w:val="single" w:sz="6" w:space="0" w:color="F5F5F5"/>
                                    <w:left w:val="single" w:sz="6" w:space="0" w:color="F5F5F5"/>
                                    <w:bottom w:val="single" w:sz="6" w:space="0" w:color="F5F5F5"/>
                                    <w:right w:val="single" w:sz="6" w:space="0" w:color="F5F5F5"/>
                                  </w:divBdr>
                                  <w:divsChild>
                                    <w:div w:id="163907364">
                                      <w:marLeft w:val="0"/>
                                      <w:marRight w:val="0"/>
                                      <w:marTop w:val="0"/>
                                      <w:marBottom w:val="0"/>
                                      <w:divBdr>
                                        <w:top w:val="none" w:sz="0" w:space="0" w:color="auto"/>
                                        <w:left w:val="none" w:sz="0" w:space="0" w:color="auto"/>
                                        <w:bottom w:val="none" w:sz="0" w:space="0" w:color="auto"/>
                                        <w:right w:val="none" w:sz="0" w:space="0" w:color="auto"/>
                                      </w:divBdr>
                                      <w:divsChild>
                                        <w:div w:id="85944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16846361">
      <w:bodyDiv w:val="1"/>
      <w:marLeft w:val="0"/>
      <w:marRight w:val="0"/>
      <w:marTop w:val="0"/>
      <w:marBottom w:val="0"/>
      <w:divBdr>
        <w:top w:val="none" w:sz="0" w:space="0" w:color="auto"/>
        <w:left w:val="none" w:sz="0" w:space="0" w:color="auto"/>
        <w:bottom w:val="none" w:sz="0" w:space="0" w:color="auto"/>
        <w:right w:val="none" w:sz="0" w:space="0" w:color="auto"/>
      </w:divBdr>
    </w:div>
    <w:div w:id="828063121">
      <w:bodyDiv w:val="1"/>
      <w:marLeft w:val="0"/>
      <w:marRight w:val="0"/>
      <w:marTop w:val="0"/>
      <w:marBottom w:val="0"/>
      <w:divBdr>
        <w:top w:val="none" w:sz="0" w:space="0" w:color="auto"/>
        <w:left w:val="none" w:sz="0" w:space="0" w:color="auto"/>
        <w:bottom w:val="none" w:sz="0" w:space="0" w:color="auto"/>
        <w:right w:val="none" w:sz="0" w:space="0" w:color="auto"/>
      </w:divBdr>
    </w:div>
    <w:div w:id="858012539">
      <w:bodyDiv w:val="1"/>
      <w:marLeft w:val="0"/>
      <w:marRight w:val="0"/>
      <w:marTop w:val="0"/>
      <w:marBottom w:val="0"/>
      <w:divBdr>
        <w:top w:val="none" w:sz="0" w:space="0" w:color="auto"/>
        <w:left w:val="none" w:sz="0" w:space="0" w:color="auto"/>
        <w:bottom w:val="none" w:sz="0" w:space="0" w:color="auto"/>
        <w:right w:val="none" w:sz="0" w:space="0" w:color="auto"/>
      </w:divBdr>
    </w:div>
    <w:div w:id="867985397">
      <w:bodyDiv w:val="1"/>
      <w:marLeft w:val="0"/>
      <w:marRight w:val="0"/>
      <w:marTop w:val="0"/>
      <w:marBottom w:val="0"/>
      <w:divBdr>
        <w:top w:val="none" w:sz="0" w:space="0" w:color="auto"/>
        <w:left w:val="none" w:sz="0" w:space="0" w:color="auto"/>
        <w:bottom w:val="none" w:sz="0" w:space="0" w:color="auto"/>
        <w:right w:val="none" w:sz="0" w:space="0" w:color="auto"/>
      </w:divBdr>
    </w:div>
    <w:div w:id="870608100">
      <w:bodyDiv w:val="1"/>
      <w:marLeft w:val="0"/>
      <w:marRight w:val="0"/>
      <w:marTop w:val="0"/>
      <w:marBottom w:val="0"/>
      <w:divBdr>
        <w:top w:val="none" w:sz="0" w:space="0" w:color="auto"/>
        <w:left w:val="none" w:sz="0" w:space="0" w:color="auto"/>
        <w:bottom w:val="none" w:sz="0" w:space="0" w:color="auto"/>
        <w:right w:val="none" w:sz="0" w:space="0" w:color="auto"/>
      </w:divBdr>
    </w:div>
    <w:div w:id="880049168">
      <w:bodyDiv w:val="1"/>
      <w:marLeft w:val="0"/>
      <w:marRight w:val="0"/>
      <w:marTop w:val="0"/>
      <w:marBottom w:val="0"/>
      <w:divBdr>
        <w:top w:val="none" w:sz="0" w:space="0" w:color="auto"/>
        <w:left w:val="none" w:sz="0" w:space="0" w:color="auto"/>
        <w:bottom w:val="none" w:sz="0" w:space="0" w:color="auto"/>
        <w:right w:val="none" w:sz="0" w:space="0" w:color="auto"/>
      </w:divBdr>
    </w:div>
    <w:div w:id="907960958">
      <w:bodyDiv w:val="1"/>
      <w:marLeft w:val="0"/>
      <w:marRight w:val="0"/>
      <w:marTop w:val="0"/>
      <w:marBottom w:val="0"/>
      <w:divBdr>
        <w:top w:val="none" w:sz="0" w:space="0" w:color="auto"/>
        <w:left w:val="none" w:sz="0" w:space="0" w:color="auto"/>
        <w:bottom w:val="none" w:sz="0" w:space="0" w:color="auto"/>
        <w:right w:val="none" w:sz="0" w:space="0" w:color="auto"/>
      </w:divBdr>
    </w:div>
    <w:div w:id="913271760">
      <w:bodyDiv w:val="1"/>
      <w:marLeft w:val="0"/>
      <w:marRight w:val="0"/>
      <w:marTop w:val="0"/>
      <w:marBottom w:val="0"/>
      <w:divBdr>
        <w:top w:val="none" w:sz="0" w:space="0" w:color="auto"/>
        <w:left w:val="none" w:sz="0" w:space="0" w:color="auto"/>
        <w:bottom w:val="none" w:sz="0" w:space="0" w:color="auto"/>
        <w:right w:val="none" w:sz="0" w:space="0" w:color="auto"/>
      </w:divBdr>
    </w:div>
    <w:div w:id="917864226">
      <w:bodyDiv w:val="1"/>
      <w:marLeft w:val="0"/>
      <w:marRight w:val="0"/>
      <w:marTop w:val="0"/>
      <w:marBottom w:val="0"/>
      <w:divBdr>
        <w:top w:val="none" w:sz="0" w:space="0" w:color="auto"/>
        <w:left w:val="none" w:sz="0" w:space="0" w:color="auto"/>
        <w:bottom w:val="none" w:sz="0" w:space="0" w:color="auto"/>
        <w:right w:val="none" w:sz="0" w:space="0" w:color="auto"/>
      </w:divBdr>
    </w:div>
    <w:div w:id="920407059">
      <w:bodyDiv w:val="1"/>
      <w:marLeft w:val="0"/>
      <w:marRight w:val="0"/>
      <w:marTop w:val="0"/>
      <w:marBottom w:val="0"/>
      <w:divBdr>
        <w:top w:val="none" w:sz="0" w:space="0" w:color="auto"/>
        <w:left w:val="none" w:sz="0" w:space="0" w:color="auto"/>
        <w:bottom w:val="none" w:sz="0" w:space="0" w:color="auto"/>
        <w:right w:val="none" w:sz="0" w:space="0" w:color="auto"/>
      </w:divBdr>
    </w:div>
    <w:div w:id="924876309">
      <w:bodyDiv w:val="1"/>
      <w:marLeft w:val="0"/>
      <w:marRight w:val="0"/>
      <w:marTop w:val="0"/>
      <w:marBottom w:val="0"/>
      <w:divBdr>
        <w:top w:val="none" w:sz="0" w:space="0" w:color="auto"/>
        <w:left w:val="none" w:sz="0" w:space="0" w:color="auto"/>
        <w:bottom w:val="none" w:sz="0" w:space="0" w:color="auto"/>
        <w:right w:val="none" w:sz="0" w:space="0" w:color="auto"/>
      </w:divBdr>
    </w:div>
    <w:div w:id="939602780">
      <w:bodyDiv w:val="1"/>
      <w:marLeft w:val="0"/>
      <w:marRight w:val="0"/>
      <w:marTop w:val="0"/>
      <w:marBottom w:val="0"/>
      <w:divBdr>
        <w:top w:val="none" w:sz="0" w:space="0" w:color="auto"/>
        <w:left w:val="none" w:sz="0" w:space="0" w:color="auto"/>
        <w:bottom w:val="none" w:sz="0" w:space="0" w:color="auto"/>
        <w:right w:val="none" w:sz="0" w:space="0" w:color="auto"/>
      </w:divBdr>
    </w:div>
    <w:div w:id="943876296">
      <w:bodyDiv w:val="1"/>
      <w:marLeft w:val="0"/>
      <w:marRight w:val="0"/>
      <w:marTop w:val="0"/>
      <w:marBottom w:val="0"/>
      <w:divBdr>
        <w:top w:val="none" w:sz="0" w:space="0" w:color="auto"/>
        <w:left w:val="none" w:sz="0" w:space="0" w:color="auto"/>
        <w:bottom w:val="none" w:sz="0" w:space="0" w:color="auto"/>
        <w:right w:val="none" w:sz="0" w:space="0" w:color="auto"/>
      </w:divBdr>
    </w:div>
    <w:div w:id="995497292">
      <w:bodyDiv w:val="1"/>
      <w:marLeft w:val="0"/>
      <w:marRight w:val="0"/>
      <w:marTop w:val="0"/>
      <w:marBottom w:val="0"/>
      <w:divBdr>
        <w:top w:val="none" w:sz="0" w:space="0" w:color="auto"/>
        <w:left w:val="none" w:sz="0" w:space="0" w:color="auto"/>
        <w:bottom w:val="none" w:sz="0" w:space="0" w:color="auto"/>
        <w:right w:val="none" w:sz="0" w:space="0" w:color="auto"/>
      </w:divBdr>
      <w:divsChild>
        <w:div w:id="21054997">
          <w:marLeft w:val="0"/>
          <w:marRight w:val="0"/>
          <w:marTop w:val="0"/>
          <w:marBottom w:val="0"/>
          <w:divBdr>
            <w:top w:val="none" w:sz="0" w:space="0" w:color="auto"/>
            <w:left w:val="none" w:sz="0" w:space="0" w:color="auto"/>
            <w:bottom w:val="none" w:sz="0" w:space="0" w:color="auto"/>
            <w:right w:val="none" w:sz="0" w:space="0" w:color="auto"/>
          </w:divBdr>
        </w:div>
        <w:div w:id="724572172">
          <w:marLeft w:val="0"/>
          <w:marRight w:val="0"/>
          <w:marTop w:val="0"/>
          <w:marBottom w:val="0"/>
          <w:divBdr>
            <w:top w:val="none" w:sz="0" w:space="0" w:color="auto"/>
            <w:left w:val="none" w:sz="0" w:space="0" w:color="auto"/>
            <w:bottom w:val="none" w:sz="0" w:space="0" w:color="auto"/>
            <w:right w:val="none" w:sz="0" w:space="0" w:color="auto"/>
          </w:divBdr>
        </w:div>
      </w:divsChild>
    </w:div>
    <w:div w:id="1019355196">
      <w:bodyDiv w:val="1"/>
      <w:marLeft w:val="0"/>
      <w:marRight w:val="0"/>
      <w:marTop w:val="0"/>
      <w:marBottom w:val="0"/>
      <w:divBdr>
        <w:top w:val="none" w:sz="0" w:space="0" w:color="auto"/>
        <w:left w:val="none" w:sz="0" w:space="0" w:color="auto"/>
        <w:bottom w:val="none" w:sz="0" w:space="0" w:color="auto"/>
        <w:right w:val="none" w:sz="0" w:space="0" w:color="auto"/>
      </w:divBdr>
    </w:div>
    <w:div w:id="1042052088">
      <w:bodyDiv w:val="1"/>
      <w:marLeft w:val="0"/>
      <w:marRight w:val="0"/>
      <w:marTop w:val="0"/>
      <w:marBottom w:val="0"/>
      <w:divBdr>
        <w:top w:val="none" w:sz="0" w:space="0" w:color="auto"/>
        <w:left w:val="none" w:sz="0" w:space="0" w:color="auto"/>
        <w:bottom w:val="none" w:sz="0" w:space="0" w:color="auto"/>
        <w:right w:val="none" w:sz="0" w:space="0" w:color="auto"/>
      </w:divBdr>
    </w:div>
    <w:div w:id="1053046716">
      <w:bodyDiv w:val="1"/>
      <w:marLeft w:val="0"/>
      <w:marRight w:val="0"/>
      <w:marTop w:val="0"/>
      <w:marBottom w:val="0"/>
      <w:divBdr>
        <w:top w:val="none" w:sz="0" w:space="0" w:color="auto"/>
        <w:left w:val="none" w:sz="0" w:space="0" w:color="auto"/>
        <w:bottom w:val="none" w:sz="0" w:space="0" w:color="auto"/>
        <w:right w:val="none" w:sz="0" w:space="0" w:color="auto"/>
      </w:divBdr>
    </w:div>
    <w:div w:id="1056901872">
      <w:bodyDiv w:val="1"/>
      <w:marLeft w:val="0"/>
      <w:marRight w:val="0"/>
      <w:marTop w:val="0"/>
      <w:marBottom w:val="0"/>
      <w:divBdr>
        <w:top w:val="none" w:sz="0" w:space="0" w:color="auto"/>
        <w:left w:val="none" w:sz="0" w:space="0" w:color="auto"/>
        <w:bottom w:val="none" w:sz="0" w:space="0" w:color="auto"/>
        <w:right w:val="none" w:sz="0" w:space="0" w:color="auto"/>
      </w:divBdr>
    </w:div>
    <w:div w:id="1075007482">
      <w:bodyDiv w:val="1"/>
      <w:marLeft w:val="0"/>
      <w:marRight w:val="0"/>
      <w:marTop w:val="0"/>
      <w:marBottom w:val="0"/>
      <w:divBdr>
        <w:top w:val="none" w:sz="0" w:space="0" w:color="auto"/>
        <w:left w:val="none" w:sz="0" w:space="0" w:color="auto"/>
        <w:bottom w:val="none" w:sz="0" w:space="0" w:color="auto"/>
        <w:right w:val="none" w:sz="0" w:space="0" w:color="auto"/>
      </w:divBdr>
    </w:div>
    <w:div w:id="1075127730">
      <w:bodyDiv w:val="1"/>
      <w:marLeft w:val="0"/>
      <w:marRight w:val="0"/>
      <w:marTop w:val="0"/>
      <w:marBottom w:val="0"/>
      <w:divBdr>
        <w:top w:val="none" w:sz="0" w:space="0" w:color="auto"/>
        <w:left w:val="none" w:sz="0" w:space="0" w:color="auto"/>
        <w:bottom w:val="none" w:sz="0" w:space="0" w:color="auto"/>
        <w:right w:val="none" w:sz="0" w:space="0" w:color="auto"/>
      </w:divBdr>
    </w:div>
    <w:div w:id="1089085333">
      <w:bodyDiv w:val="1"/>
      <w:marLeft w:val="0"/>
      <w:marRight w:val="0"/>
      <w:marTop w:val="0"/>
      <w:marBottom w:val="0"/>
      <w:divBdr>
        <w:top w:val="none" w:sz="0" w:space="0" w:color="auto"/>
        <w:left w:val="none" w:sz="0" w:space="0" w:color="auto"/>
        <w:bottom w:val="none" w:sz="0" w:space="0" w:color="auto"/>
        <w:right w:val="none" w:sz="0" w:space="0" w:color="auto"/>
      </w:divBdr>
      <w:divsChild>
        <w:div w:id="999889553">
          <w:marLeft w:val="0"/>
          <w:marRight w:val="0"/>
          <w:marTop w:val="0"/>
          <w:marBottom w:val="0"/>
          <w:divBdr>
            <w:top w:val="none" w:sz="0" w:space="0" w:color="auto"/>
            <w:left w:val="none" w:sz="0" w:space="0" w:color="auto"/>
            <w:bottom w:val="none" w:sz="0" w:space="0" w:color="auto"/>
            <w:right w:val="none" w:sz="0" w:space="0" w:color="auto"/>
          </w:divBdr>
          <w:divsChild>
            <w:div w:id="1327395776">
              <w:marLeft w:val="0"/>
              <w:marRight w:val="0"/>
              <w:marTop w:val="0"/>
              <w:marBottom w:val="0"/>
              <w:divBdr>
                <w:top w:val="none" w:sz="0" w:space="0" w:color="auto"/>
                <w:left w:val="none" w:sz="0" w:space="0" w:color="auto"/>
                <w:bottom w:val="none" w:sz="0" w:space="0" w:color="auto"/>
                <w:right w:val="none" w:sz="0" w:space="0" w:color="auto"/>
              </w:divBdr>
              <w:divsChild>
                <w:div w:id="1730613918">
                  <w:marLeft w:val="0"/>
                  <w:marRight w:val="0"/>
                  <w:marTop w:val="0"/>
                  <w:marBottom w:val="0"/>
                  <w:divBdr>
                    <w:top w:val="none" w:sz="0" w:space="0" w:color="auto"/>
                    <w:left w:val="none" w:sz="0" w:space="0" w:color="auto"/>
                    <w:bottom w:val="none" w:sz="0" w:space="0" w:color="auto"/>
                    <w:right w:val="none" w:sz="0" w:space="0" w:color="auto"/>
                  </w:divBdr>
                  <w:divsChild>
                    <w:div w:id="1547252829">
                      <w:marLeft w:val="0"/>
                      <w:marRight w:val="0"/>
                      <w:marTop w:val="0"/>
                      <w:marBottom w:val="0"/>
                      <w:divBdr>
                        <w:top w:val="none" w:sz="0" w:space="0" w:color="auto"/>
                        <w:left w:val="none" w:sz="0" w:space="0" w:color="auto"/>
                        <w:bottom w:val="none" w:sz="0" w:space="0" w:color="auto"/>
                        <w:right w:val="none" w:sz="0" w:space="0" w:color="auto"/>
                      </w:divBdr>
                      <w:divsChild>
                        <w:div w:id="653686047">
                          <w:marLeft w:val="0"/>
                          <w:marRight w:val="0"/>
                          <w:marTop w:val="0"/>
                          <w:marBottom w:val="0"/>
                          <w:divBdr>
                            <w:top w:val="none" w:sz="0" w:space="0" w:color="auto"/>
                            <w:left w:val="none" w:sz="0" w:space="0" w:color="auto"/>
                            <w:bottom w:val="none" w:sz="0" w:space="0" w:color="auto"/>
                            <w:right w:val="none" w:sz="0" w:space="0" w:color="auto"/>
                          </w:divBdr>
                          <w:divsChild>
                            <w:div w:id="1574124402">
                              <w:marLeft w:val="0"/>
                              <w:marRight w:val="0"/>
                              <w:marTop w:val="0"/>
                              <w:marBottom w:val="0"/>
                              <w:divBdr>
                                <w:top w:val="none" w:sz="0" w:space="0" w:color="auto"/>
                                <w:left w:val="none" w:sz="0" w:space="0" w:color="auto"/>
                                <w:bottom w:val="none" w:sz="0" w:space="0" w:color="auto"/>
                                <w:right w:val="none" w:sz="0" w:space="0" w:color="auto"/>
                              </w:divBdr>
                              <w:divsChild>
                                <w:div w:id="1079061393">
                                  <w:marLeft w:val="0"/>
                                  <w:marRight w:val="0"/>
                                  <w:marTop w:val="0"/>
                                  <w:marBottom w:val="0"/>
                                  <w:divBdr>
                                    <w:top w:val="single" w:sz="6" w:space="0" w:color="F5F5F5"/>
                                    <w:left w:val="single" w:sz="6" w:space="0" w:color="F5F5F5"/>
                                    <w:bottom w:val="single" w:sz="6" w:space="0" w:color="F5F5F5"/>
                                    <w:right w:val="single" w:sz="6" w:space="0" w:color="F5F5F5"/>
                                  </w:divBdr>
                                  <w:divsChild>
                                    <w:div w:id="690381516">
                                      <w:marLeft w:val="0"/>
                                      <w:marRight w:val="0"/>
                                      <w:marTop w:val="0"/>
                                      <w:marBottom w:val="0"/>
                                      <w:divBdr>
                                        <w:top w:val="none" w:sz="0" w:space="0" w:color="auto"/>
                                        <w:left w:val="none" w:sz="0" w:space="0" w:color="auto"/>
                                        <w:bottom w:val="none" w:sz="0" w:space="0" w:color="auto"/>
                                        <w:right w:val="none" w:sz="0" w:space="0" w:color="auto"/>
                                      </w:divBdr>
                                      <w:divsChild>
                                        <w:div w:id="59193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8069116">
      <w:bodyDiv w:val="1"/>
      <w:marLeft w:val="0"/>
      <w:marRight w:val="0"/>
      <w:marTop w:val="0"/>
      <w:marBottom w:val="0"/>
      <w:divBdr>
        <w:top w:val="none" w:sz="0" w:space="0" w:color="auto"/>
        <w:left w:val="none" w:sz="0" w:space="0" w:color="auto"/>
        <w:bottom w:val="none" w:sz="0" w:space="0" w:color="auto"/>
        <w:right w:val="none" w:sz="0" w:space="0" w:color="auto"/>
      </w:divBdr>
    </w:div>
    <w:div w:id="1136947865">
      <w:bodyDiv w:val="1"/>
      <w:marLeft w:val="0"/>
      <w:marRight w:val="0"/>
      <w:marTop w:val="0"/>
      <w:marBottom w:val="0"/>
      <w:divBdr>
        <w:top w:val="none" w:sz="0" w:space="0" w:color="auto"/>
        <w:left w:val="none" w:sz="0" w:space="0" w:color="auto"/>
        <w:bottom w:val="none" w:sz="0" w:space="0" w:color="auto"/>
        <w:right w:val="none" w:sz="0" w:space="0" w:color="auto"/>
      </w:divBdr>
    </w:div>
    <w:div w:id="1164591801">
      <w:bodyDiv w:val="1"/>
      <w:marLeft w:val="0"/>
      <w:marRight w:val="0"/>
      <w:marTop w:val="0"/>
      <w:marBottom w:val="0"/>
      <w:divBdr>
        <w:top w:val="none" w:sz="0" w:space="0" w:color="auto"/>
        <w:left w:val="none" w:sz="0" w:space="0" w:color="auto"/>
        <w:bottom w:val="none" w:sz="0" w:space="0" w:color="auto"/>
        <w:right w:val="none" w:sz="0" w:space="0" w:color="auto"/>
      </w:divBdr>
    </w:div>
    <w:div w:id="1171991382">
      <w:bodyDiv w:val="1"/>
      <w:marLeft w:val="0"/>
      <w:marRight w:val="0"/>
      <w:marTop w:val="0"/>
      <w:marBottom w:val="0"/>
      <w:divBdr>
        <w:top w:val="none" w:sz="0" w:space="0" w:color="auto"/>
        <w:left w:val="none" w:sz="0" w:space="0" w:color="auto"/>
        <w:bottom w:val="none" w:sz="0" w:space="0" w:color="auto"/>
        <w:right w:val="none" w:sz="0" w:space="0" w:color="auto"/>
      </w:divBdr>
    </w:div>
    <w:div w:id="1175805267">
      <w:bodyDiv w:val="1"/>
      <w:marLeft w:val="0"/>
      <w:marRight w:val="0"/>
      <w:marTop w:val="0"/>
      <w:marBottom w:val="0"/>
      <w:divBdr>
        <w:top w:val="none" w:sz="0" w:space="0" w:color="auto"/>
        <w:left w:val="none" w:sz="0" w:space="0" w:color="auto"/>
        <w:bottom w:val="none" w:sz="0" w:space="0" w:color="auto"/>
        <w:right w:val="none" w:sz="0" w:space="0" w:color="auto"/>
      </w:divBdr>
    </w:div>
    <w:div w:id="1188713685">
      <w:bodyDiv w:val="1"/>
      <w:marLeft w:val="0"/>
      <w:marRight w:val="0"/>
      <w:marTop w:val="0"/>
      <w:marBottom w:val="0"/>
      <w:divBdr>
        <w:top w:val="none" w:sz="0" w:space="0" w:color="auto"/>
        <w:left w:val="none" w:sz="0" w:space="0" w:color="auto"/>
        <w:bottom w:val="none" w:sz="0" w:space="0" w:color="auto"/>
        <w:right w:val="none" w:sz="0" w:space="0" w:color="auto"/>
      </w:divBdr>
    </w:div>
    <w:div w:id="1192380506">
      <w:bodyDiv w:val="1"/>
      <w:marLeft w:val="0"/>
      <w:marRight w:val="0"/>
      <w:marTop w:val="0"/>
      <w:marBottom w:val="0"/>
      <w:divBdr>
        <w:top w:val="none" w:sz="0" w:space="0" w:color="auto"/>
        <w:left w:val="none" w:sz="0" w:space="0" w:color="auto"/>
        <w:bottom w:val="none" w:sz="0" w:space="0" w:color="auto"/>
        <w:right w:val="none" w:sz="0" w:space="0" w:color="auto"/>
      </w:divBdr>
    </w:div>
    <w:div w:id="1193566797">
      <w:bodyDiv w:val="1"/>
      <w:marLeft w:val="0"/>
      <w:marRight w:val="0"/>
      <w:marTop w:val="0"/>
      <w:marBottom w:val="0"/>
      <w:divBdr>
        <w:top w:val="none" w:sz="0" w:space="0" w:color="auto"/>
        <w:left w:val="none" w:sz="0" w:space="0" w:color="auto"/>
        <w:bottom w:val="none" w:sz="0" w:space="0" w:color="auto"/>
        <w:right w:val="none" w:sz="0" w:space="0" w:color="auto"/>
      </w:divBdr>
    </w:div>
    <w:div w:id="1198397015">
      <w:bodyDiv w:val="1"/>
      <w:marLeft w:val="0"/>
      <w:marRight w:val="0"/>
      <w:marTop w:val="0"/>
      <w:marBottom w:val="0"/>
      <w:divBdr>
        <w:top w:val="none" w:sz="0" w:space="0" w:color="auto"/>
        <w:left w:val="none" w:sz="0" w:space="0" w:color="auto"/>
        <w:bottom w:val="none" w:sz="0" w:space="0" w:color="auto"/>
        <w:right w:val="none" w:sz="0" w:space="0" w:color="auto"/>
      </w:divBdr>
    </w:div>
    <w:div w:id="1204293717">
      <w:bodyDiv w:val="1"/>
      <w:marLeft w:val="0"/>
      <w:marRight w:val="0"/>
      <w:marTop w:val="0"/>
      <w:marBottom w:val="0"/>
      <w:divBdr>
        <w:top w:val="none" w:sz="0" w:space="0" w:color="auto"/>
        <w:left w:val="none" w:sz="0" w:space="0" w:color="auto"/>
        <w:bottom w:val="none" w:sz="0" w:space="0" w:color="auto"/>
        <w:right w:val="none" w:sz="0" w:space="0" w:color="auto"/>
      </w:divBdr>
    </w:div>
    <w:div w:id="1215854676">
      <w:bodyDiv w:val="1"/>
      <w:marLeft w:val="0"/>
      <w:marRight w:val="0"/>
      <w:marTop w:val="0"/>
      <w:marBottom w:val="0"/>
      <w:divBdr>
        <w:top w:val="none" w:sz="0" w:space="0" w:color="auto"/>
        <w:left w:val="none" w:sz="0" w:space="0" w:color="auto"/>
        <w:bottom w:val="none" w:sz="0" w:space="0" w:color="auto"/>
        <w:right w:val="none" w:sz="0" w:space="0" w:color="auto"/>
      </w:divBdr>
    </w:div>
    <w:div w:id="1216963158">
      <w:bodyDiv w:val="1"/>
      <w:marLeft w:val="0"/>
      <w:marRight w:val="0"/>
      <w:marTop w:val="0"/>
      <w:marBottom w:val="0"/>
      <w:divBdr>
        <w:top w:val="none" w:sz="0" w:space="0" w:color="auto"/>
        <w:left w:val="none" w:sz="0" w:space="0" w:color="auto"/>
        <w:bottom w:val="none" w:sz="0" w:space="0" w:color="auto"/>
        <w:right w:val="none" w:sz="0" w:space="0" w:color="auto"/>
      </w:divBdr>
    </w:div>
    <w:div w:id="1239709299">
      <w:bodyDiv w:val="1"/>
      <w:marLeft w:val="0"/>
      <w:marRight w:val="0"/>
      <w:marTop w:val="0"/>
      <w:marBottom w:val="0"/>
      <w:divBdr>
        <w:top w:val="none" w:sz="0" w:space="0" w:color="auto"/>
        <w:left w:val="none" w:sz="0" w:space="0" w:color="auto"/>
        <w:bottom w:val="none" w:sz="0" w:space="0" w:color="auto"/>
        <w:right w:val="none" w:sz="0" w:space="0" w:color="auto"/>
      </w:divBdr>
    </w:div>
    <w:div w:id="1240748453">
      <w:bodyDiv w:val="1"/>
      <w:marLeft w:val="0"/>
      <w:marRight w:val="0"/>
      <w:marTop w:val="0"/>
      <w:marBottom w:val="0"/>
      <w:divBdr>
        <w:top w:val="none" w:sz="0" w:space="0" w:color="auto"/>
        <w:left w:val="none" w:sz="0" w:space="0" w:color="auto"/>
        <w:bottom w:val="none" w:sz="0" w:space="0" w:color="auto"/>
        <w:right w:val="none" w:sz="0" w:space="0" w:color="auto"/>
      </w:divBdr>
      <w:divsChild>
        <w:div w:id="818961076">
          <w:marLeft w:val="0"/>
          <w:marRight w:val="0"/>
          <w:marTop w:val="0"/>
          <w:marBottom w:val="0"/>
          <w:divBdr>
            <w:top w:val="none" w:sz="0" w:space="0" w:color="auto"/>
            <w:left w:val="none" w:sz="0" w:space="0" w:color="auto"/>
            <w:bottom w:val="none" w:sz="0" w:space="0" w:color="auto"/>
            <w:right w:val="none" w:sz="0" w:space="0" w:color="auto"/>
          </w:divBdr>
          <w:divsChild>
            <w:div w:id="1915120252">
              <w:marLeft w:val="0"/>
              <w:marRight w:val="0"/>
              <w:marTop w:val="0"/>
              <w:marBottom w:val="0"/>
              <w:divBdr>
                <w:top w:val="none" w:sz="0" w:space="0" w:color="auto"/>
                <w:left w:val="none" w:sz="0" w:space="0" w:color="auto"/>
                <w:bottom w:val="none" w:sz="0" w:space="0" w:color="auto"/>
                <w:right w:val="none" w:sz="0" w:space="0" w:color="auto"/>
              </w:divBdr>
              <w:divsChild>
                <w:div w:id="1004819561">
                  <w:marLeft w:val="0"/>
                  <w:marRight w:val="0"/>
                  <w:marTop w:val="0"/>
                  <w:marBottom w:val="0"/>
                  <w:divBdr>
                    <w:top w:val="none" w:sz="0" w:space="0" w:color="auto"/>
                    <w:left w:val="none" w:sz="0" w:space="0" w:color="auto"/>
                    <w:bottom w:val="none" w:sz="0" w:space="0" w:color="auto"/>
                    <w:right w:val="none" w:sz="0" w:space="0" w:color="auto"/>
                  </w:divBdr>
                  <w:divsChild>
                    <w:div w:id="1635872287">
                      <w:marLeft w:val="0"/>
                      <w:marRight w:val="0"/>
                      <w:marTop w:val="0"/>
                      <w:marBottom w:val="0"/>
                      <w:divBdr>
                        <w:top w:val="none" w:sz="0" w:space="0" w:color="auto"/>
                        <w:left w:val="none" w:sz="0" w:space="0" w:color="auto"/>
                        <w:bottom w:val="none" w:sz="0" w:space="0" w:color="auto"/>
                        <w:right w:val="none" w:sz="0" w:space="0" w:color="auto"/>
                      </w:divBdr>
                      <w:divsChild>
                        <w:div w:id="1500540454">
                          <w:marLeft w:val="0"/>
                          <w:marRight w:val="0"/>
                          <w:marTop w:val="0"/>
                          <w:marBottom w:val="0"/>
                          <w:divBdr>
                            <w:top w:val="none" w:sz="0" w:space="0" w:color="auto"/>
                            <w:left w:val="none" w:sz="0" w:space="0" w:color="auto"/>
                            <w:bottom w:val="none" w:sz="0" w:space="0" w:color="auto"/>
                            <w:right w:val="none" w:sz="0" w:space="0" w:color="auto"/>
                          </w:divBdr>
                          <w:divsChild>
                            <w:div w:id="184253044">
                              <w:marLeft w:val="0"/>
                              <w:marRight w:val="0"/>
                              <w:marTop w:val="0"/>
                              <w:marBottom w:val="0"/>
                              <w:divBdr>
                                <w:top w:val="none" w:sz="0" w:space="0" w:color="auto"/>
                                <w:left w:val="none" w:sz="0" w:space="0" w:color="auto"/>
                                <w:bottom w:val="none" w:sz="0" w:space="0" w:color="auto"/>
                                <w:right w:val="none" w:sz="0" w:space="0" w:color="auto"/>
                              </w:divBdr>
                              <w:divsChild>
                                <w:div w:id="812258599">
                                  <w:marLeft w:val="0"/>
                                  <w:marRight w:val="0"/>
                                  <w:marTop w:val="0"/>
                                  <w:marBottom w:val="0"/>
                                  <w:divBdr>
                                    <w:top w:val="single" w:sz="6" w:space="0" w:color="F5F5F5"/>
                                    <w:left w:val="single" w:sz="6" w:space="0" w:color="F5F5F5"/>
                                    <w:bottom w:val="single" w:sz="6" w:space="0" w:color="F5F5F5"/>
                                    <w:right w:val="single" w:sz="6" w:space="0" w:color="F5F5F5"/>
                                  </w:divBdr>
                                  <w:divsChild>
                                    <w:div w:id="1477409295">
                                      <w:marLeft w:val="0"/>
                                      <w:marRight w:val="0"/>
                                      <w:marTop w:val="0"/>
                                      <w:marBottom w:val="0"/>
                                      <w:divBdr>
                                        <w:top w:val="none" w:sz="0" w:space="0" w:color="auto"/>
                                        <w:left w:val="none" w:sz="0" w:space="0" w:color="auto"/>
                                        <w:bottom w:val="none" w:sz="0" w:space="0" w:color="auto"/>
                                        <w:right w:val="none" w:sz="0" w:space="0" w:color="auto"/>
                                      </w:divBdr>
                                      <w:divsChild>
                                        <w:div w:id="98057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0940308">
      <w:bodyDiv w:val="1"/>
      <w:marLeft w:val="0"/>
      <w:marRight w:val="0"/>
      <w:marTop w:val="0"/>
      <w:marBottom w:val="0"/>
      <w:divBdr>
        <w:top w:val="none" w:sz="0" w:space="0" w:color="auto"/>
        <w:left w:val="none" w:sz="0" w:space="0" w:color="auto"/>
        <w:bottom w:val="none" w:sz="0" w:space="0" w:color="auto"/>
        <w:right w:val="none" w:sz="0" w:space="0" w:color="auto"/>
      </w:divBdr>
    </w:div>
    <w:div w:id="1261375611">
      <w:bodyDiv w:val="1"/>
      <w:marLeft w:val="0"/>
      <w:marRight w:val="0"/>
      <w:marTop w:val="0"/>
      <w:marBottom w:val="0"/>
      <w:divBdr>
        <w:top w:val="none" w:sz="0" w:space="0" w:color="auto"/>
        <w:left w:val="none" w:sz="0" w:space="0" w:color="auto"/>
        <w:bottom w:val="none" w:sz="0" w:space="0" w:color="auto"/>
        <w:right w:val="none" w:sz="0" w:space="0" w:color="auto"/>
      </w:divBdr>
    </w:div>
    <w:div w:id="1274705766">
      <w:bodyDiv w:val="1"/>
      <w:marLeft w:val="0"/>
      <w:marRight w:val="0"/>
      <w:marTop w:val="0"/>
      <w:marBottom w:val="0"/>
      <w:divBdr>
        <w:top w:val="none" w:sz="0" w:space="0" w:color="auto"/>
        <w:left w:val="none" w:sz="0" w:space="0" w:color="auto"/>
        <w:bottom w:val="none" w:sz="0" w:space="0" w:color="auto"/>
        <w:right w:val="none" w:sz="0" w:space="0" w:color="auto"/>
      </w:divBdr>
    </w:div>
    <w:div w:id="1279996058">
      <w:bodyDiv w:val="1"/>
      <w:marLeft w:val="0"/>
      <w:marRight w:val="0"/>
      <w:marTop w:val="0"/>
      <w:marBottom w:val="0"/>
      <w:divBdr>
        <w:top w:val="none" w:sz="0" w:space="0" w:color="auto"/>
        <w:left w:val="none" w:sz="0" w:space="0" w:color="auto"/>
        <w:bottom w:val="none" w:sz="0" w:space="0" w:color="auto"/>
        <w:right w:val="none" w:sz="0" w:space="0" w:color="auto"/>
      </w:divBdr>
    </w:div>
    <w:div w:id="1304118827">
      <w:bodyDiv w:val="1"/>
      <w:marLeft w:val="0"/>
      <w:marRight w:val="0"/>
      <w:marTop w:val="0"/>
      <w:marBottom w:val="0"/>
      <w:divBdr>
        <w:top w:val="none" w:sz="0" w:space="0" w:color="auto"/>
        <w:left w:val="none" w:sz="0" w:space="0" w:color="auto"/>
        <w:bottom w:val="none" w:sz="0" w:space="0" w:color="auto"/>
        <w:right w:val="none" w:sz="0" w:space="0" w:color="auto"/>
      </w:divBdr>
    </w:div>
    <w:div w:id="1305816079">
      <w:bodyDiv w:val="1"/>
      <w:marLeft w:val="0"/>
      <w:marRight w:val="0"/>
      <w:marTop w:val="0"/>
      <w:marBottom w:val="0"/>
      <w:divBdr>
        <w:top w:val="none" w:sz="0" w:space="0" w:color="auto"/>
        <w:left w:val="none" w:sz="0" w:space="0" w:color="auto"/>
        <w:bottom w:val="none" w:sz="0" w:space="0" w:color="auto"/>
        <w:right w:val="none" w:sz="0" w:space="0" w:color="auto"/>
      </w:divBdr>
    </w:div>
    <w:div w:id="1332485100">
      <w:bodyDiv w:val="1"/>
      <w:marLeft w:val="0"/>
      <w:marRight w:val="0"/>
      <w:marTop w:val="0"/>
      <w:marBottom w:val="0"/>
      <w:divBdr>
        <w:top w:val="none" w:sz="0" w:space="0" w:color="auto"/>
        <w:left w:val="none" w:sz="0" w:space="0" w:color="auto"/>
        <w:bottom w:val="none" w:sz="0" w:space="0" w:color="auto"/>
        <w:right w:val="none" w:sz="0" w:space="0" w:color="auto"/>
      </w:divBdr>
    </w:div>
    <w:div w:id="1333490517">
      <w:bodyDiv w:val="1"/>
      <w:marLeft w:val="0"/>
      <w:marRight w:val="0"/>
      <w:marTop w:val="0"/>
      <w:marBottom w:val="0"/>
      <w:divBdr>
        <w:top w:val="none" w:sz="0" w:space="0" w:color="auto"/>
        <w:left w:val="none" w:sz="0" w:space="0" w:color="auto"/>
        <w:bottom w:val="none" w:sz="0" w:space="0" w:color="auto"/>
        <w:right w:val="none" w:sz="0" w:space="0" w:color="auto"/>
      </w:divBdr>
    </w:div>
    <w:div w:id="1339963455">
      <w:bodyDiv w:val="1"/>
      <w:marLeft w:val="0"/>
      <w:marRight w:val="0"/>
      <w:marTop w:val="0"/>
      <w:marBottom w:val="0"/>
      <w:divBdr>
        <w:top w:val="none" w:sz="0" w:space="0" w:color="auto"/>
        <w:left w:val="none" w:sz="0" w:space="0" w:color="auto"/>
        <w:bottom w:val="none" w:sz="0" w:space="0" w:color="auto"/>
        <w:right w:val="none" w:sz="0" w:space="0" w:color="auto"/>
      </w:divBdr>
    </w:div>
    <w:div w:id="1341421594">
      <w:bodyDiv w:val="1"/>
      <w:marLeft w:val="0"/>
      <w:marRight w:val="0"/>
      <w:marTop w:val="0"/>
      <w:marBottom w:val="0"/>
      <w:divBdr>
        <w:top w:val="none" w:sz="0" w:space="0" w:color="auto"/>
        <w:left w:val="none" w:sz="0" w:space="0" w:color="auto"/>
        <w:bottom w:val="none" w:sz="0" w:space="0" w:color="auto"/>
        <w:right w:val="none" w:sz="0" w:space="0" w:color="auto"/>
      </w:divBdr>
    </w:div>
    <w:div w:id="1354647473">
      <w:bodyDiv w:val="1"/>
      <w:marLeft w:val="0"/>
      <w:marRight w:val="0"/>
      <w:marTop w:val="0"/>
      <w:marBottom w:val="0"/>
      <w:divBdr>
        <w:top w:val="none" w:sz="0" w:space="0" w:color="auto"/>
        <w:left w:val="none" w:sz="0" w:space="0" w:color="auto"/>
        <w:bottom w:val="none" w:sz="0" w:space="0" w:color="auto"/>
        <w:right w:val="none" w:sz="0" w:space="0" w:color="auto"/>
      </w:divBdr>
    </w:div>
    <w:div w:id="1373729469">
      <w:bodyDiv w:val="1"/>
      <w:marLeft w:val="0"/>
      <w:marRight w:val="0"/>
      <w:marTop w:val="0"/>
      <w:marBottom w:val="0"/>
      <w:divBdr>
        <w:top w:val="none" w:sz="0" w:space="0" w:color="auto"/>
        <w:left w:val="none" w:sz="0" w:space="0" w:color="auto"/>
        <w:bottom w:val="none" w:sz="0" w:space="0" w:color="auto"/>
        <w:right w:val="none" w:sz="0" w:space="0" w:color="auto"/>
      </w:divBdr>
    </w:div>
    <w:div w:id="1386639621">
      <w:bodyDiv w:val="1"/>
      <w:marLeft w:val="0"/>
      <w:marRight w:val="0"/>
      <w:marTop w:val="0"/>
      <w:marBottom w:val="0"/>
      <w:divBdr>
        <w:top w:val="none" w:sz="0" w:space="0" w:color="auto"/>
        <w:left w:val="none" w:sz="0" w:space="0" w:color="auto"/>
        <w:bottom w:val="none" w:sz="0" w:space="0" w:color="auto"/>
        <w:right w:val="none" w:sz="0" w:space="0" w:color="auto"/>
      </w:divBdr>
    </w:div>
    <w:div w:id="1399669276">
      <w:bodyDiv w:val="1"/>
      <w:marLeft w:val="0"/>
      <w:marRight w:val="0"/>
      <w:marTop w:val="0"/>
      <w:marBottom w:val="0"/>
      <w:divBdr>
        <w:top w:val="none" w:sz="0" w:space="0" w:color="auto"/>
        <w:left w:val="none" w:sz="0" w:space="0" w:color="auto"/>
        <w:bottom w:val="none" w:sz="0" w:space="0" w:color="auto"/>
        <w:right w:val="none" w:sz="0" w:space="0" w:color="auto"/>
      </w:divBdr>
    </w:div>
    <w:div w:id="1420829456">
      <w:bodyDiv w:val="1"/>
      <w:marLeft w:val="0"/>
      <w:marRight w:val="0"/>
      <w:marTop w:val="0"/>
      <w:marBottom w:val="0"/>
      <w:divBdr>
        <w:top w:val="none" w:sz="0" w:space="0" w:color="auto"/>
        <w:left w:val="none" w:sz="0" w:space="0" w:color="auto"/>
        <w:bottom w:val="none" w:sz="0" w:space="0" w:color="auto"/>
        <w:right w:val="none" w:sz="0" w:space="0" w:color="auto"/>
      </w:divBdr>
    </w:div>
    <w:div w:id="1461339962">
      <w:bodyDiv w:val="1"/>
      <w:marLeft w:val="0"/>
      <w:marRight w:val="0"/>
      <w:marTop w:val="0"/>
      <w:marBottom w:val="0"/>
      <w:divBdr>
        <w:top w:val="none" w:sz="0" w:space="0" w:color="auto"/>
        <w:left w:val="none" w:sz="0" w:space="0" w:color="auto"/>
        <w:bottom w:val="none" w:sz="0" w:space="0" w:color="auto"/>
        <w:right w:val="none" w:sz="0" w:space="0" w:color="auto"/>
      </w:divBdr>
    </w:div>
    <w:div w:id="1468402499">
      <w:bodyDiv w:val="1"/>
      <w:marLeft w:val="0"/>
      <w:marRight w:val="0"/>
      <w:marTop w:val="0"/>
      <w:marBottom w:val="0"/>
      <w:divBdr>
        <w:top w:val="none" w:sz="0" w:space="0" w:color="auto"/>
        <w:left w:val="none" w:sz="0" w:space="0" w:color="auto"/>
        <w:bottom w:val="none" w:sz="0" w:space="0" w:color="auto"/>
        <w:right w:val="none" w:sz="0" w:space="0" w:color="auto"/>
      </w:divBdr>
    </w:div>
    <w:div w:id="1481144947">
      <w:bodyDiv w:val="1"/>
      <w:marLeft w:val="0"/>
      <w:marRight w:val="0"/>
      <w:marTop w:val="0"/>
      <w:marBottom w:val="0"/>
      <w:divBdr>
        <w:top w:val="none" w:sz="0" w:space="0" w:color="auto"/>
        <w:left w:val="none" w:sz="0" w:space="0" w:color="auto"/>
        <w:bottom w:val="none" w:sz="0" w:space="0" w:color="auto"/>
        <w:right w:val="none" w:sz="0" w:space="0" w:color="auto"/>
      </w:divBdr>
    </w:div>
    <w:div w:id="1489134657">
      <w:bodyDiv w:val="1"/>
      <w:marLeft w:val="0"/>
      <w:marRight w:val="0"/>
      <w:marTop w:val="0"/>
      <w:marBottom w:val="0"/>
      <w:divBdr>
        <w:top w:val="none" w:sz="0" w:space="0" w:color="auto"/>
        <w:left w:val="none" w:sz="0" w:space="0" w:color="auto"/>
        <w:bottom w:val="none" w:sz="0" w:space="0" w:color="auto"/>
        <w:right w:val="none" w:sz="0" w:space="0" w:color="auto"/>
      </w:divBdr>
    </w:div>
    <w:div w:id="1522667365">
      <w:bodyDiv w:val="1"/>
      <w:marLeft w:val="0"/>
      <w:marRight w:val="0"/>
      <w:marTop w:val="0"/>
      <w:marBottom w:val="0"/>
      <w:divBdr>
        <w:top w:val="none" w:sz="0" w:space="0" w:color="auto"/>
        <w:left w:val="none" w:sz="0" w:space="0" w:color="auto"/>
        <w:bottom w:val="none" w:sz="0" w:space="0" w:color="auto"/>
        <w:right w:val="none" w:sz="0" w:space="0" w:color="auto"/>
      </w:divBdr>
    </w:div>
    <w:div w:id="1523856656">
      <w:bodyDiv w:val="1"/>
      <w:marLeft w:val="0"/>
      <w:marRight w:val="0"/>
      <w:marTop w:val="0"/>
      <w:marBottom w:val="0"/>
      <w:divBdr>
        <w:top w:val="none" w:sz="0" w:space="0" w:color="auto"/>
        <w:left w:val="none" w:sz="0" w:space="0" w:color="auto"/>
        <w:bottom w:val="none" w:sz="0" w:space="0" w:color="auto"/>
        <w:right w:val="none" w:sz="0" w:space="0" w:color="auto"/>
      </w:divBdr>
    </w:div>
    <w:div w:id="1540513424">
      <w:bodyDiv w:val="1"/>
      <w:marLeft w:val="0"/>
      <w:marRight w:val="0"/>
      <w:marTop w:val="0"/>
      <w:marBottom w:val="0"/>
      <w:divBdr>
        <w:top w:val="none" w:sz="0" w:space="0" w:color="auto"/>
        <w:left w:val="none" w:sz="0" w:space="0" w:color="auto"/>
        <w:bottom w:val="none" w:sz="0" w:space="0" w:color="auto"/>
        <w:right w:val="none" w:sz="0" w:space="0" w:color="auto"/>
      </w:divBdr>
    </w:div>
    <w:div w:id="1550647747">
      <w:bodyDiv w:val="1"/>
      <w:marLeft w:val="0"/>
      <w:marRight w:val="0"/>
      <w:marTop w:val="0"/>
      <w:marBottom w:val="0"/>
      <w:divBdr>
        <w:top w:val="none" w:sz="0" w:space="0" w:color="auto"/>
        <w:left w:val="none" w:sz="0" w:space="0" w:color="auto"/>
        <w:bottom w:val="none" w:sz="0" w:space="0" w:color="auto"/>
        <w:right w:val="none" w:sz="0" w:space="0" w:color="auto"/>
      </w:divBdr>
    </w:div>
    <w:div w:id="1561747479">
      <w:bodyDiv w:val="1"/>
      <w:marLeft w:val="0"/>
      <w:marRight w:val="0"/>
      <w:marTop w:val="0"/>
      <w:marBottom w:val="0"/>
      <w:divBdr>
        <w:top w:val="none" w:sz="0" w:space="0" w:color="auto"/>
        <w:left w:val="none" w:sz="0" w:space="0" w:color="auto"/>
        <w:bottom w:val="none" w:sz="0" w:space="0" w:color="auto"/>
        <w:right w:val="none" w:sz="0" w:space="0" w:color="auto"/>
      </w:divBdr>
    </w:div>
    <w:div w:id="1569224646">
      <w:bodyDiv w:val="1"/>
      <w:marLeft w:val="0"/>
      <w:marRight w:val="0"/>
      <w:marTop w:val="0"/>
      <w:marBottom w:val="0"/>
      <w:divBdr>
        <w:top w:val="none" w:sz="0" w:space="0" w:color="auto"/>
        <w:left w:val="none" w:sz="0" w:space="0" w:color="auto"/>
        <w:bottom w:val="none" w:sz="0" w:space="0" w:color="auto"/>
        <w:right w:val="none" w:sz="0" w:space="0" w:color="auto"/>
      </w:divBdr>
    </w:div>
    <w:div w:id="1578587115">
      <w:bodyDiv w:val="1"/>
      <w:marLeft w:val="0"/>
      <w:marRight w:val="0"/>
      <w:marTop w:val="0"/>
      <w:marBottom w:val="0"/>
      <w:divBdr>
        <w:top w:val="none" w:sz="0" w:space="0" w:color="auto"/>
        <w:left w:val="none" w:sz="0" w:space="0" w:color="auto"/>
        <w:bottom w:val="none" w:sz="0" w:space="0" w:color="auto"/>
        <w:right w:val="none" w:sz="0" w:space="0" w:color="auto"/>
      </w:divBdr>
    </w:div>
    <w:div w:id="1622566735">
      <w:bodyDiv w:val="1"/>
      <w:marLeft w:val="0"/>
      <w:marRight w:val="0"/>
      <w:marTop w:val="0"/>
      <w:marBottom w:val="0"/>
      <w:divBdr>
        <w:top w:val="none" w:sz="0" w:space="0" w:color="auto"/>
        <w:left w:val="none" w:sz="0" w:space="0" w:color="auto"/>
        <w:bottom w:val="none" w:sz="0" w:space="0" w:color="auto"/>
        <w:right w:val="none" w:sz="0" w:space="0" w:color="auto"/>
      </w:divBdr>
      <w:divsChild>
        <w:div w:id="1266307207">
          <w:marLeft w:val="0"/>
          <w:marRight w:val="0"/>
          <w:marTop w:val="0"/>
          <w:marBottom w:val="0"/>
          <w:divBdr>
            <w:top w:val="none" w:sz="0" w:space="0" w:color="auto"/>
            <w:left w:val="none" w:sz="0" w:space="0" w:color="auto"/>
            <w:bottom w:val="none" w:sz="0" w:space="0" w:color="auto"/>
            <w:right w:val="none" w:sz="0" w:space="0" w:color="auto"/>
          </w:divBdr>
          <w:divsChild>
            <w:div w:id="1484201351">
              <w:marLeft w:val="0"/>
              <w:marRight w:val="0"/>
              <w:marTop w:val="0"/>
              <w:marBottom w:val="0"/>
              <w:divBdr>
                <w:top w:val="none" w:sz="0" w:space="0" w:color="auto"/>
                <w:left w:val="none" w:sz="0" w:space="0" w:color="auto"/>
                <w:bottom w:val="none" w:sz="0" w:space="0" w:color="auto"/>
                <w:right w:val="none" w:sz="0" w:space="0" w:color="auto"/>
              </w:divBdr>
              <w:divsChild>
                <w:div w:id="831525424">
                  <w:marLeft w:val="0"/>
                  <w:marRight w:val="0"/>
                  <w:marTop w:val="0"/>
                  <w:marBottom w:val="0"/>
                  <w:divBdr>
                    <w:top w:val="none" w:sz="0" w:space="0" w:color="auto"/>
                    <w:left w:val="none" w:sz="0" w:space="0" w:color="auto"/>
                    <w:bottom w:val="none" w:sz="0" w:space="0" w:color="auto"/>
                    <w:right w:val="none" w:sz="0" w:space="0" w:color="auto"/>
                  </w:divBdr>
                  <w:divsChild>
                    <w:div w:id="134221806">
                      <w:marLeft w:val="0"/>
                      <w:marRight w:val="0"/>
                      <w:marTop w:val="0"/>
                      <w:marBottom w:val="0"/>
                      <w:divBdr>
                        <w:top w:val="none" w:sz="0" w:space="0" w:color="auto"/>
                        <w:left w:val="none" w:sz="0" w:space="0" w:color="auto"/>
                        <w:bottom w:val="none" w:sz="0" w:space="0" w:color="auto"/>
                        <w:right w:val="none" w:sz="0" w:space="0" w:color="auto"/>
                      </w:divBdr>
                      <w:divsChild>
                        <w:div w:id="1336570101">
                          <w:marLeft w:val="0"/>
                          <w:marRight w:val="0"/>
                          <w:marTop w:val="0"/>
                          <w:marBottom w:val="0"/>
                          <w:divBdr>
                            <w:top w:val="none" w:sz="0" w:space="0" w:color="auto"/>
                            <w:left w:val="none" w:sz="0" w:space="0" w:color="auto"/>
                            <w:bottom w:val="none" w:sz="0" w:space="0" w:color="auto"/>
                            <w:right w:val="none" w:sz="0" w:space="0" w:color="auto"/>
                          </w:divBdr>
                          <w:divsChild>
                            <w:div w:id="1897935240">
                              <w:marLeft w:val="0"/>
                              <w:marRight w:val="0"/>
                              <w:marTop w:val="0"/>
                              <w:marBottom w:val="0"/>
                              <w:divBdr>
                                <w:top w:val="none" w:sz="0" w:space="0" w:color="auto"/>
                                <w:left w:val="none" w:sz="0" w:space="0" w:color="auto"/>
                                <w:bottom w:val="none" w:sz="0" w:space="0" w:color="auto"/>
                                <w:right w:val="none" w:sz="0" w:space="0" w:color="auto"/>
                              </w:divBdr>
                              <w:divsChild>
                                <w:div w:id="176969954">
                                  <w:marLeft w:val="0"/>
                                  <w:marRight w:val="0"/>
                                  <w:marTop w:val="0"/>
                                  <w:marBottom w:val="0"/>
                                  <w:divBdr>
                                    <w:top w:val="single" w:sz="6" w:space="0" w:color="F5F5F5"/>
                                    <w:left w:val="single" w:sz="6" w:space="0" w:color="F5F5F5"/>
                                    <w:bottom w:val="single" w:sz="6" w:space="0" w:color="F5F5F5"/>
                                    <w:right w:val="single" w:sz="6" w:space="0" w:color="F5F5F5"/>
                                  </w:divBdr>
                                  <w:divsChild>
                                    <w:div w:id="1197280484">
                                      <w:marLeft w:val="0"/>
                                      <w:marRight w:val="0"/>
                                      <w:marTop w:val="0"/>
                                      <w:marBottom w:val="0"/>
                                      <w:divBdr>
                                        <w:top w:val="none" w:sz="0" w:space="0" w:color="auto"/>
                                        <w:left w:val="none" w:sz="0" w:space="0" w:color="auto"/>
                                        <w:bottom w:val="none" w:sz="0" w:space="0" w:color="auto"/>
                                        <w:right w:val="none" w:sz="0" w:space="0" w:color="auto"/>
                                      </w:divBdr>
                                      <w:divsChild>
                                        <w:div w:id="166239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30474021">
      <w:bodyDiv w:val="1"/>
      <w:marLeft w:val="0"/>
      <w:marRight w:val="0"/>
      <w:marTop w:val="0"/>
      <w:marBottom w:val="0"/>
      <w:divBdr>
        <w:top w:val="none" w:sz="0" w:space="0" w:color="auto"/>
        <w:left w:val="none" w:sz="0" w:space="0" w:color="auto"/>
        <w:bottom w:val="none" w:sz="0" w:space="0" w:color="auto"/>
        <w:right w:val="none" w:sz="0" w:space="0" w:color="auto"/>
      </w:divBdr>
    </w:div>
    <w:div w:id="1654604859">
      <w:bodyDiv w:val="1"/>
      <w:marLeft w:val="0"/>
      <w:marRight w:val="0"/>
      <w:marTop w:val="0"/>
      <w:marBottom w:val="0"/>
      <w:divBdr>
        <w:top w:val="none" w:sz="0" w:space="0" w:color="auto"/>
        <w:left w:val="none" w:sz="0" w:space="0" w:color="auto"/>
        <w:bottom w:val="none" w:sz="0" w:space="0" w:color="auto"/>
        <w:right w:val="none" w:sz="0" w:space="0" w:color="auto"/>
      </w:divBdr>
    </w:div>
    <w:div w:id="1662153986">
      <w:bodyDiv w:val="1"/>
      <w:marLeft w:val="0"/>
      <w:marRight w:val="0"/>
      <w:marTop w:val="0"/>
      <w:marBottom w:val="0"/>
      <w:divBdr>
        <w:top w:val="none" w:sz="0" w:space="0" w:color="auto"/>
        <w:left w:val="none" w:sz="0" w:space="0" w:color="auto"/>
        <w:bottom w:val="none" w:sz="0" w:space="0" w:color="auto"/>
        <w:right w:val="none" w:sz="0" w:space="0" w:color="auto"/>
      </w:divBdr>
    </w:div>
    <w:div w:id="1673414007">
      <w:bodyDiv w:val="1"/>
      <w:marLeft w:val="0"/>
      <w:marRight w:val="0"/>
      <w:marTop w:val="0"/>
      <w:marBottom w:val="0"/>
      <w:divBdr>
        <w:top w:val="none" w:sz="0" w:space="0" w:color="auto"/>
        <w:left w:val="none" w:sz="0" w:space="0" w:color="auto"/>
        <w:bottom w:val="none" w:sz="0" w:space="0" w:color="auto"/>
        <w:right w:val="none" w:sz="0" w:space="0" w:color="auto"/>
      </w:divBdr>
    </w:div>
    <w:div w:id="1692490317">
      <w:bodyDiv w:val="1"/>
      <w:marLeft w:val="0"/>
      <w:marRight w:val="0"/>
      <w:marTop w:val="0"/>
      <w:marBottom w:val="0"/>
      <w:divBdr>
        <w:top w:val="none" w:sz="0" w:space="0" w:color="auto"/>
        <w:left w:val="none" w:sz="0" w:space="0" w:color="auto"/>
        <w:bottom w:val="none" w:sz="0" w:space="0" w:color="auto"/>
        <w:right w:val="none" w:sz="0" w:space="0" w:color="auto"/>
      </w:divBdr>
    </w:div>
    <w:div w:id="1732263892">
      <w:bodyDiv w:val="1"/>
      <w:marLeft w:val="0"/>
      <w:marRight w:val="0"/>
      <w:marTop w:val="0"/>
      <w:marBottom w:val="0"/>
      <w:divBdr>
        <w:top w:val="none" w:sz="0" w:space="0" w:color="auto"/>
        <w:left w:val="none" w:sz="0" w:space="0" w:color="auto"/>
        <w:bottom w:val="none" w:sz="0" w:space="0" w:color="auto"/>
        <w:right w:val="none" w:sz="0" w:space="0" w:color="auto"/>
      </w:divBdr>
    </w:div>
    <w:div w:id="1754088743">
      <w:bodyDiv w:val="1"/>
      <w:marLeft w:val="0"/>
      <w:marRight w:val="0"/>
      <w:marTop w:val="0"/>
      <w:marBottom w:val="0"/>
      <w:divBdr>
        <w:top w:val="none" w:sz="0" w:space="0" w:color="auto"/>
        <w:left w:val="none" w:sz="0" w:space="0" w:color="auto"/>
        <w:bottom w:val="none" w:sz="0" w:space="0" w:color="auto"/>
        <w:right w:val="none" w:sz="0" w:space="0" w:color="auto"/>
      </w:divBdr>
    </w:div>
    <w:div w:id="1754206286">
      <w:bodyDiv w:val="1"/>
      <w:marLeft w:val="0"/>
      <w:marRight w:val="0"/>
      <w:marTop w:val="0"/>
      <w:marBottom w:val="0"/>
      <w:divBdr>
        <w:top w:val="none" w:sz="0" w:space="0" w:color="auto"/>
        <w:left w:val="none" w:sz="0" w:space="0" w:color="auto"/>
        <w:bottom w:val="none" w:sz="0" w:space="0" w:color="auto"/>
        <w:right w:val="none" w:sz="0" w:space="0" w:color="auto"/>
      </w:divBdr>
    </w:div>
    <w:div w:id="1777795256">
      <w:bodyDiv w:val="1"/>
      <w:marLeft w:val="0"/>
      <w:marRight w:val="0"/>
      <w:marTop w:val="0"/>
      <w:marBottom w:val="0"/>
      <w:divBdr>
        <w:top w:val="none" w:sz="0" w:space="0" w:color="auto"/>
        <w:left w:val="none" w:sz="0" w:space="0" w:color="auto"/>
        <w:bottom w:val="none" w:sz="0" w:space="0" w:color="auto"/>
        <w:right w:val="none" w:sz="0" w:space="0" w:color="auto"/>
      </w:divBdr>
    </w:div>
    <w:div w:id="1778911855">
      <w:bodyDiv w:val="1"/>
      <w:marLeft w:val="0"/>
      <w:marRight w:val="0"/>
      <w:marTop w:val="0"/>
      <w:marBottom w:val="0"/>
      <w:divBdr>
        <w:top w:val="none" w:sz="0" w:space="0" w:color="auto"/>
        <w:left w:val="none" w:sz="0" w:space="0" w:color="auto"/>
        <w:bottom w:val="none" w:sz="0" w:space="0" w:color="auto"/>
        <w:right w:val="none" w:sz="0" w:space="0" w:color="auto"/>
      </w:divBdr>
    </w:div>
    <w:div w:id="1779058588">
      <w:bodyDiv w:val="1"/>
      <w:marLeft w:val="0"/>
      <w:marRight w:val="0"/>
      <w:marTop w:val="0"/>
      <w:marBottom w:val="0"/>
      <w:divBdr>
        <w:top w:val="none" w:sz="0" w:space="0" w:color="auto"/>
        <w:left w:val="none" w:sz="0" w:space="0" w:color="auto"/>
        <w:bottom w:val="none" w:sz="0" w:space="0" w:color="auto"/>
        <w:right w:val="none" w:sz="0" w:space="0" w:color="auto"/>
      </w:divBdr>
    </w:div>
    <w:div w:id="1799949645">
      <w:bodyDiv w:val="1"/>
      <w:marLeft w:val="0"/>
      <w:marRight w:val="0"/>
      <w:marTop w:val="0"/>
      <w:marBottom w:val="0"/>
      <w:divBdr>
        <w:top w:val="none" w:sz="0" w:space="0" w:color="auto"/>
        <w:left w:val="none" w:sz="0" w:space="0" w:color="auto"/>
        <w:bottom w:val="none" w:sz="0" w:space="0" w:color="auto"/>
        <w:right w:val="none" w:sz="0" w:space="0" w:color="auto"/>
      </w:divBdr>
    </w:div>
    <w:div w:id="1803380119">
      <w:bodyDiv w:val="1"/>
      <w:marLeft w:val="0"/>
      <w:marRight w:val="0"/>
      <w:marTop w:val="0"/>
      <w:marBottom w:val="0"/>
      <w:divBdr>
        <w:top w:val="none" w:sz="0" w:space="0" w:color="auto"/>
        <w:left w:val="none" w:sz="0" w:space="0" w:color="auto"/>
        <w:bottom w:val="none" w:sz="0" w:space="0" w:color="auto"/>
        <w:right w:val="none" w:sz="0" w:space="0" w:color="auto"/>
      </w:divBdr>
    </w:div>
    <w:div w:id="1808551059">
      <w:bodyDiv w:val="1"/>
      <w:marLeft w:val="0"/>
      <w:marRight w:val="0"/>
      <w:marTop w:val="0"/>
      <w:marBottom w:val="0"/>
      <w:divBdr>
        <w:top w:val="none" w:sz="0" w:space="0" w:color="auto"/>
        <w:left w:val="none" w:sz="0" w:space="0" w:color="auto"/>
        <w:bottom w:val="none" w:sz="0" w:space="0" w:color="auto"/>
        <w:right w:val="none" w:sz="0" w:space="0" w:color="auto"/>
      </w:divBdr>
    </w:div>
    <w:div w:id="1818062187">
      <w:bodyDiv w:val="1"/>
      <w:marLeft w:val="0"/>
      <w:marRight w:val="0"/>
      <w:marTop w:val="0"/>
      <w:marBottom w:val="0"/>
      <w:divBdr>
        <w:top w:val="none" w:sz="0" w:space="0" w:color="auto"/>
        <w:left w:val="none" w:sz="0" w:space="0" w:color="auto"/>
        <w:bottom w:val="none" w:sz="0" w:space="0" w:color="auto"/>
        <w:right w:val="none" w:sz="0" w:space="0" w:color="auto"/>
      </w:divBdr>
    </w:div>
    <w:div w:id="1819227300">
      <w:bodyDiv w:val="1"/>
      <w:marLeft w:val="0"/>
      <w:marRight w:val="0"/>
      <w:marTop w:val="0"/>
      <w:marBottom w:val="0"/>
      <w:divBdr>
        <w:top w:val="none" w:sz="0" w:space="0" w:color="auto"/>
        <w:left w:val="none" w:sz="0" w:space="0" w:color="auto"/>
        <w:bottom w:val="none" w:sz="0" w:space="0" w:color="auto"/>
        <w:right w:val="none" w:sz="0" w:space="0" w:color="auto"/>
      </w:divBdr>
    </w:div>
    <w:div w:id="1821999032">
      <w:bodyDiv w:val="1"/>
      <w:marLeft w:val="0"/>
      <w:marRight w:val="0"/>
      <w:marTop w:val="0"/>
      <w:marBottom w:val="0"/>
      <w:divBdr>
        <w:top w:val="none" w:sz="0" w:space="0" w:color="auto"/>
        <w:left w:val="none" w:sz="0" w:space="0" w:color="auto"/>
        <w:bottom w:val="none" w:sz="0" w:space="0" w:color="auto"/>
        <w:right w:val="none" w:sz="0" w:space="0" w:color="auto"/>
      </w:divBdr>
    </w:div>
    <w:div w:id="1829399074">
      <w:bodyDiv w:val="1"/>
      <w:marLeft w:val="0"/>
      <w:marRight w:val="0"/>
      <w:marTop w:val="0"/>
      <w:marBottom w:val="0"/>
      <w:divBdr>
        <w:top w:val="none" w:sz="0" w:space="0" w:color="auto"/>
        <w:left w:val="none" w:sz="0" w:space="0" w:color="auto"/>
        <w:bottom w:val="none" w:sz="0" w:space="0" w:color="auto"/>
        <w:right w:val="none" w:sz="0" w:space="0" w:color="auto"/>
      </w:divBdr>
    </w:div>
    <w:div w:id="1836142253">
      <w:bodyDiv w:val="1"/>
      <w:marLeft w:val="0"/>
      <w:marRight w:val="0"/>
      <w:marTop w:val="0"/>
      <w:marBottom w:val="0"/>
      <w:divBdr>
        <w:top w:val="none" w:sz="0" w:space="0" w:color="auto"/>
        <w:left w:val="none" w:sz="0" w:space="0" w:color="auto"/>
        <w:bottom w:val="none" w:sz="0" w:space="0" w:color="auto"/>
        <w:right w:val="none" w:sz="0" w:space="0" w:color="auto"/>
      </w:divBdr>
      <w:divsChild>
        <w:div w:id="25298110">
          <w:marLeft w:val="0"/>
          <w:marRight w:val="0"/>
          <w:marTop w:val="0"/>
          <w:marBottom w:val="0"/>
          <w:divBdr>
            <w:top w:val="none" w:sz="0" w:space="0" w:color="auto"/>
            <w:left w:val="none" w:sz="0" w:space="0" w:color="auto"/>
            <w:bottom w:val="none" w:sz="0" w:space="0" w:color="auto"/>
            <w:right w:val="none" w:sz="0" w:space="0" w:color="auto"/>
          </w:divBdr>
          <w:divsChild>
            <w:div w:id="1379163006">
              <w:marLeft w:val="0"/>
              <w:marRight w:val="0"/>
              <w:marTop w:val="0"/>
              <w:marBottom w:val="0"/>
              <w:divBdr>
                <w:top w:val="none" w:sz="0" w:space="0" w:color="auto"/>
                <w:left w:val="none" w:sz="0" w:space="0" w:color="auto"/>
                <w:bottom w:val="none" w:sz="0" w:space="0" w:color="auto"/>
                <w:right w:val="none" w:sz="0" w:space="0" w:color="auto"/>
              </w:divBdr>
              <w:divsChild>
                <w:div w:id="1760524182">
                  <w:marLeft w:val="0"/>
                  <w:marRight w:val="0"/>
                  <w:marTop w:val="0"/>
                  <w:marBottom w:val="0"/>
                  <w:divBdr>
                    <w:top w:val="none" w:sz="0" w:space="0" w:color="auto"/>
                    <w:left w:val="none" w:sz="0" w:space="0" w:color="auto"/>
                    <w:bottom w:val="none" w:sz="0" w:space="0" w:color="auto"/>
                    <w:right w:val="none" w:sz="0" w:space="0" w:color="auto"/>
                  </w:divBdr>
                  <w:divsChild>
                    <w:div w:id="1045327495">
                      <w:marLeft w:val="0"/>
                      <w:marRight w:val="0"/>
                      <w:marTop w:val="0"/>
                      <w:marBottom w:val="0"/>
                      <w:divBdr>
                        <w:top w:val="none" w:sz="0" w:space="0" w:color="auto"/>
                        <w:left w:val="none" w:sz="0" w:space="0" w:color="auto"/>
                        <w:bottom w:val="none" w:sz="0" w:space="0" w:color="auto"/>
                        <w:right w:val="none" w:sz="0" w:space="0" w:color="auto"/>
                      </w:divBdr>
                      <w:divsChild>
                        <w:div w:id="733088637">
                          <w:marLeft w:val="0"/>
                          <w:marRight w:val="0"/>
                          <w:marTop w:val="0"/>
                          <w:marBottom w:val="0"/>
                          <w:divBdr>
                            <w:top w:val="none" w:sz="0" w:space="0" w:color="auto"/>
                            <w:left w:val="none" w:sz="0" w:space="0" w:color="auto"/>
                            <w:bottom w:val="none" w:sz="0" w:space="0" w:color="auto"/>
                            <w:right w:val="none" w:sz="0" w:space="0" w:color="auto"/>
                          </w:divBdr>
                          <w:divsChild>
                            <w:div w:id="1930386433">
                              <w:marLeft w:val="0"/>
                              <w:marRight w:val="0"/>
                              <w:marTop w:val="0"/>
                              <w:marBottom w:val="0"/>
                              <w:divBdr>
                                <w:top w:val="none" w:sz="0" w:space="0" w:color="auto"/>
                                <w:left w:val="none" w:sz="0" w:space="0" w:color="auto"/>
                                <w:bottom w:val="none" w:sz="0" w:space="0" w:color="auto"/>
                                <w:right w:val="none" w:sz="0" w:space="0" w:color="auto"/>
                              </w:divBdr>
                              <w:divsChild>
                                <w:div w:id="979192066">
                                  <w:marLeft w:val="0"/>
                                  <w:marRight w:val="0"/>
                                  <w:marTop w:val="0"/>
                                  <w:marBottom w:val="0"/>
                                  <w:divBdr>
                                    <w:top w:val="single" w:sz="6" w:space="0" w:color="F5F5F5"/>
                                    <w:left w:val="single" w:sz="6" w:space="0" w:color="F5F5F5"/>
                                    <w:bottom w:val="single" w:sz="6" w:space="0" w:color="F5F5F5"/>
                                    <w:right w:val="single" w:sz="6" w:space="0" w:color="F5F5F5"/>
                                  </w:divBdr>
                                  <w:divsChild>
                                    <w:div w:id="1703745209">
                                      <w:marLeft w:val="0"/>
                                      <w:marRight w:val="0"/>
                                      <w:marTop w:val="0"/>
                                      <w:marBottom w:val="0"/>
                                      <w:divBdr>
                                        <w:top w:val="none" w:sz="0" w:space="0" w:color="auto"/>
                                        <w:left w:val="none" w:sz="0" w:space="0" w:color="auto"/>
                                        <w:bottom w:val="none" w:sz="0" w:space="0" w:color="auto"/>
                                        <w:right w:val="none" w:sz="0" w:space="0" w:color="auto"/>
                                      </w:divBdr>
                                      <w:divsChild>
                                        <w:div w:id="49048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8158530">
      <w:bodyDiv w:val="1"/>
      <w:marLeft w:val="0"/>
      <w:marRight w:val="0"/>
      <w:marTop w:val="0"/>
      <w:marBottom w:val="0"/>
      <w:divBdr>
        <w:top w:val="none" w:sz="0" w:space="0" w:color="auto"/>
        <w:left w:val="none" w:sz="0" w:space="0" w:color="auto"/>
        <w:bottom w:val="none" w:sz="0" w:space="0" w:color="auto"/>
        <w:right w:val="none" w:sz="0" w:space="0" w:color="auto"/>
      </w:divBdr>
    </w:div>
    <w:div w:id="1892110647">
      <w:bodyDiv w:val="1"/>
      <w:marLeft w:val="0"/>
      <w:marRight w:val="0"/>
      <w:marTop w:val="0"/>
      <w:marBottom w:val="0"/>
      <w:divBdr>
        <w:top w:val="none" w:sz="0" w:space="0" w:color="auto"/>
        <w:left w:val="none" w:sz="0" w:space="0" w:color="auto"/>
        <w:bottom w:val="none" w:sz="0" w:space="0" w:color="auto"/>
        <w:right w:val="none" w:sz="0" w:space="0" w:color="auto"/>
      </w:divBdr>
    </w:div>
    <w:div w:id="1892770749">
      <w:bodyDiv w:val="1"/>
      <w:marLeft w:val="0"/>
      <w:marRight w:val="0"/>
      <w:marTop w:val="0"/>
      <w:marBottom w:val="0"/>
      <w:divBdr>
        <w:top w:val="none" w:sz="0" w:space="0" w:color="auto"/>
        <w:left w:val="none" w:sz="0" w:space="0" w:color="auto"/>
        <w:bottom w:val="none" w:sz="0" w:space="0" w:color="auto"/>
        <w:right w:val="none" w:sz="0" w:space="0" w:color="auto"/>
      </w:divBdr>
    </w:div>
    <w:div w:id="1895657081">
      <w:bodyDiv w:val="1"/>
      <w:marLeft w:val="0"/>
      <w:marRight w:val="0"/>
      <w:marTop w:val="0"/>
      <w:marBottom w:val="0"/>
      <w:divBdr>
        <w:top w:val="none" w:sz="0" w:space="0" w:color="auto"/>
        <w:left w:val="none" w:sz="0" w:space="0" w:color="auto"/>
        <w:bottom w:val="none" w:sz="0" w:space="0" w:color="auto"/>
        <w:right w:val="none" w:sz="0" w:space="0" w:color="auto"/>
      </w:divBdr>
    </w:div>
    <w:div w:id="1928731510">
      <w:bodyDiv w:val="1"/>
      <w:marLeft w:val="0"/>
      <w:marRight w:val="0"/>
      <w:marTop w:val="0"/>
      <w:marBottom w:val="0"/>
      <w:divBdr>
        <w:top w:val="none" w:sz="0" w:space="0" w:color="auto"/>
        <w:left w:val="none" w:sz="0" w:space="0" w:color="auto"/>
        <w:bottom w:val="none" w:sz="0" w:space="0" w:color="auto"/>
        <w:right w:val="none" w:sz="0" w:space="0" w:color="auto"/>
      </w:divBdr>
    </w:div>
    <w:div w:id="1933271786">
      <w:bodyDiv w:val="1"/>
      <w:marLeft w:val="0"/>
      <w:marRight w:val="0"/>
      <w:marTop w:val="0"/>
      <w:marBottom w:val="0"/>
      <w:divBdr>
        <w:top w:val="none" w:sz="0" w:space="0" w:color="auto"/>
        <w:left w:val="none" w:sz="0" w:space="0" w:color="auto"/>
        <w:bottom w:val="none" w:sz="0" w:space="0" w:color="auto"/>
        <w:right w:val="none" w:sz="0" w:space="0" w:color="auto"/>
      </w:divBdr>
    </w:div>
    <w:div w:id="1955405655">
      <w:bodyDiv w:val="1"/>
      <w:marLeft w:val="0"/>
      <w:marRight w:val="0"/>
      <w:marTop w:val="0"/>
      <w:marBottom w:val="0"/>
      <w:divBdr>
        <w:top w:val="none" w:sz="0" w:space="0" w:color="auto"/>
        <w:left w:val="none" w:sz="0" w:space="0" w:color="auto"/>
        <w:bottom w:val="none" w:sz="0" w:space="0" w:color="auto"/>
        <w:right w:val="none" w:sz="0" w:space="0" w:color="auto"/>
      </w:divBdr>
    </w:div>
    <w:div w:id="2008239889">
      <w:bodyDiv w:val="1"/>
      <w:marLeft w:val="0"/>
      <w:marRight w:val="0"/>
      <w:marTop w:val="0"/>
      <w:marBottom w:val="0"/>
      <w:divBdr>
        <w:top w:val="none" w:sz="0" w:space="0" w:color="auto"/>
        <w:left w:val="none" w:sz="0" w:space="0" w:color="auto"/>
        <w:bottom w:val="none" w:sz="0" w:space="0" w:color="auto"/>
        <w:right w:val="none" w:sz="0" w:space="0" w:color="auto"/>
      </w:divBdr>
    </w:div>
    <w:div w:id="2012680809">
      <w:bodyDiv w:val="1"/>
      <w:marLeft w:val="0"/>
      <w:marRight w:val="0"/>
      <w:marTop w:val="0"/>
      <w:marBottom w:val="0"/>
      <w:divBdr>
        <w:top w:val="none" w:sz="0" w:space="0" w:color="auto"/>
        <w:left w:val="none" w:sz="0" w:space="0" w:color="auto"/>
        <w:bottom w:val="none" w:sz="0" w:space="0" w:color="auto"/>
        <w:right w:val="none" w:sz="0" w:space="0" w:color="auto"/>
      </w:divBdr>
    </w:div>
    <w:div w:id="2019233234">
      <w:bodyDiv w:val="1"/>
      <w:marLeft w:val="0"/>
      <w:marRight w:val="0"/>
      <w:marTop w:val="0"/>
      <w:marBottom w:val="0"/>
      <w:divBdr>
        <w:top w:val="none" w:sz="0" w:space="0" w:color="auto"/>
        <w:left w:val="none" w:sz="0" w:space="0" w:color="auto"/>
        <w:bottom w:val="none" w:sz="0" w:space="0" w:color="auto"/>
        <w:right w:val="none" w:sz="0" w:space="0" w:color="auto"/>
      </w:divBdr>
    </w:div>
    <w:div w:id="2019574900">
      <w:bodyDiv w:val="1"/>
      <w:marLeft w:val="0"/>
      <w:marRight w:val="0"/>
      <w:marTop w:val="0"/>
      <w:marBottom w:val="0"/>
      <w:divBdr>
        <w:top w:val="none" w:sz="0" w:space="0" w:color="auto"/>
        <w:left w:val="none" w:sz="0" w:space="0" w:color="auto"/>
        <w:bottom w:val="none" w:sz="0" w:space="0" w:color="auto"/>
        <w:right w:val="none" w:sz="0" w:space="0" w:color="auto"/>
      </w:divBdr>
    </w:div>
    <w:div w:id="2037151555">
      <w:bodyDiv w:val="1"/>
      <w:marLeft w:val="0"/>
      <w:marRight w:val="0"/>
      <w:marTop w:val="0"/>
      <w:marBottom w:val="0"/>
      <w:divBdr>
        <w:top w:val="none" w:sz="0" w:space="0" w:color="auto"/>
        <w:left w:val="none" w:sz="0" w:space="0" w:color="auto"/>
        <w:bottom w:val="none" w:sz="0" w:space="0" w:color="auto"/>
        <w:right w:val="none" w:sz="0" w:space="0" w:color="auto"/>
      </w:divBdr>
    </w:div>
    <w:div w:id="2064674498">
      <w:bodyDiv w:val="1"/>
      <w:marLeft w:val="0"/>
      <w:marRight w:val="0"/>
      <w:marTop w:val="0"/>
      <w:marBottom w:val="0"/>
      <w:divBdr>
        <w:top w:val="none" w:sz="0" w:space="0" w:color="auto"/>
        <w:left w:val="none" w:sz="0" w:space="0" w:color="auto"/>
        <w:bottom w:val="none" w:sz="0" w:space="0" w:color="auto"/>
        <w:right w:val="none" w:sz="0" w:space="0" w:color="auto"/>
      </w:divBdr>
      <w:divsChild>
        <w:div w:id="54744413">
          <w:marLeft w:val="0"/>
          <w:marRight w:val="0"/>
          <w:marTop w:val="0"/>
          <w:marBottom w:val="0"/>
          <w:divBdr>
            <w:top w:val="none" w:sz="0" w:space="0" w:color="auto"/>
            <w:left w:val="none" w:sz="0" w:space="0" w:color="auto"/>
            <w:bottom w:val="none" w:sz="0" w:space="0" w:color="auto"/>
            <w:right w:val="none" w:sz="0" w:space="0" w:color="auto"/>
          </w:divBdr>
          <w:divsChild>
            <w:div w:id="2123721816">
              <w:marLeft w:val="0"/>
              <w:marRight w:val="0"/>
              <w:marTop w:val="0"/>
              <w:marBottom w:val="0"/>
              <w:divBdr>
                <w:top w:val="none" w:sz="0" w:space="0" w:color="auto"/>
                <w:left w:val="none" w:sz="0" w:space="0" w:color="auto"/>
                <w:bottom w:val="none" w:sz="0" w:space="0" w:color="auto"/>
                <w:right w:val="none" w:sz="0" w:space="0" w:color="auto"/>
              </w:divBdr>
              <w:divsChild>
                <w:div w:id="1898391751">
                  <w:marLeft w:val="0"/>
                  <w:marRight w:val="0"/>
                  <w:marTop w:val="0"/>
                  <w:marBottom w:val="0"/>
                  <w:divBdr>
                    <w:top w:val="none" w:sz="0" w:space="0" w:color="auto"/>
                    <w:left w:val="none" w:sz="0" w:space="0" w:color="auto"/>
                    <w:bottom w:val="none" w:sz="0" w:space="0" w:color="auto"/>
                    <w:right w:val="none" w:sz="0" w:space="0" w:color="auto"/>
                  </w:divBdr>
                  <w:divsChild>
                    <w:div w:id="185021937">
                      <w:marLeft w:val="0"/>
                      <w:marRight w:val="0"/>
                      <w:marTop w:val="0"/>
                      <w:marBottom w:val="0"/>
                      <w:divBdr>
                        <w:top w:val="none" w:sz="0" w:space="0" w:color="auto"/>
                        <w:left w:val="none" w:sz="0" w:space="0" w:color="auto"/>
                        <w:bottom w:val="none" w:sz="0" w:space="0" w:color="auto"/>
                        <w:right w:val="none" w:sz="0" w:space="0" w:color="auto"/>
                      </w:divBdr>
                      <w:divsChild>
                        <w:div w:id="152530168">
                          <w:marLeft w:val="0"/>
                          <w:marRight w:val="0"/>
                          <w:marTop w:val="0"/>
                          <w:marBottom w:val="0"/>
                          <w:divBdr>
                            <w:top w:val="none" w:sz="0" w:space="0" w:color="auto"/>
                            <w:left w:val="none" w:sz="0" w:space="0" w:color="auto"/>
                            <w:bottom w:val="none" w:sz="0" w:space="0" w:color="auto"/>
                            <w:right w:val="none" w:sz="0" w:space="0" w:color="auto"/>
                          </w:divBdr>
                          <w:divsChild>
                            <w:div w:id="1656177619">
                              <w:marLeft w:val="0"/>
                              <w:marRight w:val="0"/>
                              <w:marTop w:val="0"/>
                              <w:marBottom w:val="0"/>
                              <w:divBdr>
                                <w:top w:val="none" w:sz="0" w:space="0" w:color="auto"/>
                                <w:left w:val="none" w:sz="0" w:space="0" w:color="auto"/>
                                <w:bottom w:val="none" w:sz="0" w:space="0" w:color="auto"/>
                                <w:right w:val="none" w:sz="0" w:space="0" w:color="auto"/>
                              </w:divBdr>
                              <w:divsChild>
                                <w:div w:id="753167313">
                                  <w:marLeft w:val="0"/>
                                  <w:marRight w:val="0"/>
                                  <w:marTop w:val="0"/>
                                  <w:marBottom w:val="0"/>
                                  <w:divBdr>
                                    <w:top w:val="single" w:sz="6" w:space="0" w:color="F5F5F5"/>
                                    <w:left w:val="single" w:sz="6" w:space="0" w:color="F5F5F5"/>
                                    <w:bottom w:val="single" w:sz="6" w:space="0" w:color="F5F5F5"/>
                                    <w:right w:val="single" w:sz="6" w:space="0" w:color="F5F5F5"/>
                                  </w:divBdr>
                                  <w:divsChild>
                                    <w:div w:id="941687219">
                                      <w:marLeft w:val="0"/>
                                      <w:marRight w:val="0"/>
                                      <w:marTop w:val="0"/>
                                      <w:marBottom w:val="0"/>
                                      <w:divBdr>
                                        <w:top w:val="none" w:sz="0" w:space="0" w:color="auto"/>
                                        <w:left w:val="none" w:sz="0" w:space="0" w:color="auto"/>
                                        <w:bottom w:val="none" w:sz="0" w:space="0" w:color="auto"/>
                                        <w:right w:val="none" w:sz="0" w:space="0" w:color="auto"/>
                                      </w:divBdr>
                                      <w:divsChild>
                                        <w:div w:id="16362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84644379">
      <w:bodyDiv w:val="1"/>
      <w:marLeft w:val="0"/>
      <w:marRight w:val="0"/>
      <w:marTop w:val="0"/>
      <w:marBottom w:val="0"/>
      <w:divBdr>
        <w:top w:val="none" w:sz="0" w:space="0" w:color="auto"/>
        <w:left w:val="none" w:sz="0" w:space="0" w:color="auto"/>
        <w:bottom w:val="none" w:sz="0" w:space="0" w:color="auto"/>
        <w:right w:val="none" w:sz="0" w:space="0" w:color="auto"/>
      </w:divBdr>
    </w:div>
    <w:div w:id="2084796025">
      <w:bodyDiv w:val="1"/>
      <w:marLeft w:val="0"/>
      <w:marRight w:val="0"/>
      <w:marTop w:val="0"/>
      <w:marBottom w:val="0"/>
      <w:divBdr>
        <w:top w:val="none" w:sz="0" w:space="0" w:color="auto"/>
        <w:left w:val="none" w:sz="0" w:space="0" w:color="auto"/>
        <w:bottom w:val="none" w:sz="0" w:space="0" w:color="auto"/>
        <w:right w:val="none" w:sz="0" w:space="0" w:color="auto"/>
      </w:divBdr>
    </w:div>
    <w:div w:id="2090419098">
      <w:bodyDiv w:val="1"/>
      <w:marLeft w:val="0"/>
      <w:marRight w:val="0"/>
      <w:marTop w:val="0"/>
      <w:marBottom w:val="0"/>
      <w:divBdr>
        <w:top w:val="none" w:sz="0" w:space="0" w:color="auto"/>
        <w:left w:val="none" w:sz="0" w:space="0" w:color="auto"/>
        <w:bottom w:val="none" w:sz="0" w:space="0" w:color="auto"/>
        <w:right w:val="none" w:sz="0" w:space="0" w:color="auto"/>
      </w:divBdr>
    </w:div>
    <w:div w:id="2108883306">
      <w:bodyDiv w:val="1"/>
      <w:marLeft w:val="0"/>
      <w:marRight w:val="0"/>
      <w:marTop w:val="0"/>
      <w:marBottom w:val="0"/>
      <w:divBdr>
        <w:top w:val="none" w:sz="0" w:space="0" w:color="auto"/>
        <w:left w:val="none" w:sz="0" w:space="0" w:color="auto"/>
        <w:bottom w:val="none" w:sz="0" w:space="0" w:color="auto"/>
        <w:right w:val="none" w:sz="0" w:space="0" w:color="auto"/>
      </w:divBdr>
    </w:div>
    <w:div w:id="2129734562">
      <w:bodyDiv w:val="1"/>
      <w:marLeft w:val="0"/>
      <w:marRight w:val="0"/>
      <w:marTop w:val="0"/>
      <w:marBottom w:val="0"/>
      <w:divBdr>
        <w:top w:val="none" w:sz="0" w:space="0" w:color="auto"/>
        <w:left w:val="none" w:sz="0" w:space="0" w:color="auto"/>
        <w:bottom w:val="none" w:sz="0" w:space="0" w:color="auto"/>
        <w:right w:val="none" w:sz="0" w:space="0" w:color="auto"/>
      </w:divBdr>
    </w:div>
    <w:div w:id="2133403317">
      <w:bodyDiv w:val="1"/>
      <w:marLeft w:val="0"/>
      <w:marRight w:val="0"/>
      <w:marTop w:val="0"/>
      <w:marBottom w:val="0"/>
      <w:divBdr>
        <w:top w:val="none" w:sz="0" w:space="0" w:color="auto"/>
        <w:left w:val="none" w:sz="0" w:space="0" w:color="auto"/>
        <w:bottom w:val="none" w:sz="0" w:space="0" w:color="auto"/>
        <w:right w:val="none" w:sz="0" w:space="0" w:color="auto"/>
      </w:divBdr>
    </w:div>
    <w:div w:id="21353217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footer" Target="footer2.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6"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393FCF-C76D-4094-8138-DD57AFB120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593</TotalTime>
  <Pages>129</Pages>
  <Words>20608</Words>
  <Characters>117470</Characters>
  <Application>Microsoft Office Word</Application>
  <DocSecurity>0</DocSecurity>
  <Lines>978</Lines>
  <Paragraphs>275</Paragraphs>
  <ScaleCrop>false</ScaleCrop>
  <HeadingPairs>
    <vt:vector size="2" baseType="variant">
      <vt:variant>
        <vt:lpstr>Title</vt:lpstr>
      </vt:variant>
      <vt:variant>
        <vt:i4>1</vt:i4>
      </vt:variant>
    </vt:vector>
  </HeadingPairs>
  <TitlesOfParts>
    <vt:vector size="1" baseType="lpstr">
      <vt:lpstr>Project Charter Template</vt:lpstr>
    </vt:vector>
  </TitlesOfParts>
  <Manager>National Center for Public Health Informatics</Manager>
  <Company>The Centers for Disease Control and Prevention</Company>
  <LinksUpToDate>false</LinksUpToDate>
  <CharactersWithSpaces>137803</CharactersWithSpaces>
  <SharedDoc>false</SharedDoc>
  <HLinks>
    <vt:vector size="192" baseType="variant">
      <vt:variant>
        <vt:i4>327763</vt:i4>
      </vt:variant>
      <vt:variant>
        <vt:i4>189</vt:i4>
      </vt:variant>
      <vt:variant>
        <vt:i4>0</vt:i4>
      </vt:variant>
      <vt:variant>
        <vt:i4>5</vt:i4>
      </vt:variant>
      <vt:variant>
        <vt:lpwstr>http://en.wikipedia.org/wiki/List_of_TCP_and_UDP_port_numbers</vt:lpwstr>
      </vt:variant>
      <vt:variant>
        <vt:lpwstr/>
      </vt:variant>
      <vt:variant>
        <vt:i4>1900595</vt:i4>
      </vt:variant>
      <vt:variant>
        <vt:i4>182</vt:i4>
      </vt:variant>
      <vt:variant>
        <vt:i4>0</vt:i4>
      </vt:variant>
      <vt:variant>
        <vt:i4>5</vt:i4>
      </vt:variant>
      <vt:variant>
        <vt:lpwstr/>
      </vt:variant>
      <vt:variant>
        <vt:lpwstr>_Toc313519276</vt:lpwstr>
      </vt:variant>
      <vt:variant>
        <vt:i4>1900595</vt:i4>
      </vt:variant>
      <vt:variant>
        <vt:i4>176</vt:i4>
      </vt:variant>
      <vt:variant>
        <vt:i4>0</vt:i4>
      </vt:variant>
      <vt:variant>
        <vt:i4>5</vt:i4>
      </vt:variant>
      <vt:variant>
        <vt:lpwstr/>
      </vt:variant>
      <vt:variant>
        <vt:lpwstr>_Toc313519275</vt:lpwstr>
      </vt:variant>
      <vt:variant>
        <vt:i4>1900595</vt:i4>
      </vt:variant>
      <vt:variant>
        <vt:i4>170</vt:i4>
      </vt:variant>
      <vt:variant>
        <vt:i4>0</vt:i4>
      </vt:variant>
      <vt:variant>
        <vt:i4>5</vt:i4>
      </vt:variant>
      <vt:variant>
        <vt:lpwstr/>
      </vt:variant>
      <vt:variant>
        <vt:lpwstr>_Toc313519274</vt:lpwstr>
      </vt:variant>
      <vt:variant>
        <vt:i4>1900595</vt:i4>
      </vt:variant>
      <vt:variant>
        <vt:i4>164</vt:i4>
      </vt:variant>
      <vt:variant>
        <vt:i4>0</vt:i4>
      </vt:variant>
      <vt:variant>
        <vt:i4>5</vt:i4>
      </vt:variant>
      <vt:variant>
        <vt:lpwstr/>
      </vt:variant>
      <vt:variant>
        <vt:lpwstr>_Toc313519273</vt:lpwstr>
      </vt:variant>
      <vt:variant>
        <vt:i4>1900595</vt:i4>
      </vt:variant>
      <vt:variant>
        <vt:i4>158</vt:i4>
      </vt:variant>
      <vt:variant>
        <vt:i4>0</vt:i4>
      </vt:variant>
      <vt:variant>
        <vt:i4>5</vt:i4>
      </vt:variant>
      <vt:variant>
        <vt:lpwstr/>
      </vt:variant>
      <vt:variant>
        <vt:lpwstr>_Toc313519272</vt:lpwstr>
      </vt:variant>
      <vt:variant>
        <vt:i4>1900595</vt:i4>
      </vt:variant>
      <vt:variant>
        <vt:i4>152</vt:i4>
      </vt:variant>
      <vt:variant>
        <vt:i4>0</vt:i4>
      </vt:variant>
      <vt:variant>
        <vt:i4>5</vt:i4>
      </vt:variant>
      <vt:variant>
        <vt:lpwstr/>
      </vt:variant>
      <vt:variant>
        <vt:lpwstr>_Toc313519271</vt:lpwstr>
      </vt:variant>
      <vt:variant>
        <vt:i4>1900595</vt:i4>
      </vt:variant>
      <vt:variant>
        <vt:i4>146</vt:i4>
      </vt:variant>
      <vt:variant>
        <vt:i4>0</vt:i4>
      </vt:variant>
      <vt:variant>
        <vt:i4>5</vt:i4>
      </vt:variant>
      <vt:variant>
        <vt:lpwstr/>
      </vt:variant>
      <vt:variant>
        <vt:lpwstr>_Toc313519270</vt:lpwstr>
      </vt:variant>
      <vt:variant>
        <vt:i4>1835059</vt:i4>
      </vt:variant>
      <vt:variant>
        <vt:i4>140</vt:i4>
      </vt:variant>
      <vt:variant>
        <vt:i4>0</vt:i4>
      </vt:variant>
      <vt:variant>
        <vt:i4>5</vt:i4>
      </vt:variant>
      <vt:variant>
        <vt:lpwstr/>
      </vt:variant>
      <vt:variant>
        <vt:lpwstr>_Toc313519269</vt:lpwstr>
      </vt:variant>
      <vt:variant>
        <vt:i4>1835059</vt:i4>
      </vt:variant>
      <vt:variant>
        <vt:i4>134</vt:i4>
      </vt:variant>
      <vt:variant>
        <vt:i4>0</vt:i4>
      </vt:variant>
      <vt:variant>
        <vt:i4>5</vt:i4>
      </vt:variant>
      <vt:variant>
        <vt:lpwstr/>
      </vt:variant>
      <vt:variant>
        <vt:lpwstr>_Toc313519268</vt:lpwstr>
      </vt:variant>
      <vt:variant>
        <vt:i4>1835059</vt:i4>
      </vt:variant>
      <vt:variant>
        <vt:i4>128</vt:i4>
      </vt:variant>
      <vt:variant>
        <vt:i4>0</vt:i4>
      </vt:variant>
      <vt:variant>
        <vt:i4>5</vt:i4>
      </vt:variant>
      <vt:variant>
        <vt:lpwstr/>
      </vt:variant>
      <vt:variant>
        <vt:lpwstr>_Toc313519267</vt:lpwstr>
      </vt:variant>
      <vt:variant>
        <vt:i4>1835059</vt:i4>
      </vt:variant>
      <vt:variant>
        <vt:i4>122</vt:i4>
      </vt:variant>
      <vt:variant>
        <vt:i4>0</vt:i4>
      </vt:variant>
      <vt:variant>
        <vt:i4>5</vt:i4>
      </vt:variant>
      <vt:variant>
        <vt:lpwstr/>
      </vt:variant>
      <vt:variant>
        <vt:lpwstr>_Toc313519266</vt:lpwstr>
      </vt:variant>
      <vt:variant>
        <vt:i4>1835059</vt:i4>
      </vt:variant>
      <vt:variant>
        <vt:i4>116</vt:i4>
      </vt:variant>
      <vt:variant>
        <vt:i4>0</vt:i4>
      </vt:variant>
      <vt:variant>
        <vt:i4>5</vt:i4>
      </vt:variant>
      <vt:variant>
        <vt:lpwstr/>
      </vt:variant>
      <vt:variant>
        <vt:lpwstr>_Toc313519265</vt:lpwstr>
      </vt:variant>
      <vt:variant>
        <vt:i4>1835059</vt:i4>
      </vt:variant>
      <vt:variant>
        <vt:i4>110</vt:i4>
      </vt:variant>
      <vt:variant>
        <vt:i4>0</vt:i4>
      </vt:variant>
      <vt:variant>
        <vt:i4>5</vt:i4>
      </vt:variant>
      <vt:variant>
        <vt:lpwstr/>
      </vt:variant>
      <vt:variant>
        <vt:lpwstr>_Toc313519264</vt:lpwstr>
      </vt:variant>
      <vt:variant>
        <vt:i4>1835059</vt:i4>
      </vt:variant>
      <vt:variant>
        <vt:i4>104</vt:i4>
      </vt:variant>
      <vt:variant>
        <vt:i4>0</vt:i4>
      </vt:variant>
      <vt:variant>
        <vt:i4>5</vt:i4>
      </vt:variant>
      <vt:variant>
        <vt:lpwstr/>
      </vt:variant>
      <vt:variant>
        <vt:lpwstr>_Toc313519263</vt:lpwstr>
      </vt:variant>
      <vt:variant>
        <vt:i4>1835059</vt:i4>
      </vt:variant>
      <vt:variant>
        <vt:i4>98</vt:i4>
      </vt:variant>
      <vt:variant>
        <vt:i4>0</vt:i4>
      </vt:variant>
      <vt:variant>
        <vt:i4>5</vt:i4>
      </vt:variant>
      <vt:variant>
        <vt:lpwstr/>
      </vt:variant>
      <vt:variant>
        <vt:lpwstr>_Toc313519262</vt:lpwstr>
      </vt:variant>
      <vt:variant>
        <vt:i4>1835059</vt:i4>
      </vt:variant>
      <vt:variant>
        <vt:i4>92</vt:i4>
      </vt:variant>
      <vt:variant>
        <vt:i4>0</vt:i4>
      </vt:variant>
      <vt:variant>
        <vt:i4>5</vt:i4>
      </vt:variant>
      <vt:variant>
        <vt:lpwstr/>
      </vt:variant>
      <vt:variant>
        <vt:lpwstr>_Toc313519261</vt:lpwstr>
      </vt:variant>
      <vt:variant>
        <vt:i4>1835059</vt:i4>
      </vt:variant>
      <vt:variant>
        <vt:i4>86</vt:i4>
      </vt:variant>
      <vt:variant>
        <vt:i4>0</vt:i4>
      </vt:variant>
      <vt:variant>
        <vt:i4>5</vt:i4>
      </vt:variant>
      <vt:variant>
        <vt:lpwstr/>
      </vt:variant>
      <vt:variant>
        <vt:lpwstr>_Toc313519260</vt:lpwstr>
      </vt:variant>
      <vt:variant>
        <vt:i4>2031667</vt:i4>
      </vt:variant>
      <vt:variant>
        <vt:i4>80</vt:i4>
      </vt:variant>
      <vt:variant>
        <vt:i4>0</vt:i4>
      </vt:variant>
      <vt:variant>
        <vt:i4>5</vt:i4>
      </vt:variant>
      <vt:variant>
        <vt:lpwstr/>
      </vt:variant>
      <vt:variant>
        <vt:lpwstr>_Toc313519259</vt:lpwstr>
      </vt:variant>
      <vt:variant>
        <vt:i4>2031667</vt:i4>
      </vt:variant>
      <vt:variant>
        <vt:i4>74</vt:i4>
      </vt:variant>
      <vt:variant>
        <vt:i4>0</vt:i4>
      </vt:variant>
      <vt:variant>
        <vt:i4>5</vt:i4>
      </vt:variant>
      <vt:variant>
        <vt:lpwstr/>
      </vt:variant>
      <vt:variant>
        <vt:lpwstr>_Toc313519258</vt:lpwstr>
      </vt:variant>
      <vt:variant>
        <vt:i4>2031667</vt:i4>
      </vt:variant>
      <vt:variant>
        <vt:i4>68</vt:i4>
      </vt:variant>
      <vt:variant>
        <vt:i4>0</vt:i4>
      </vt:variant>
      <vt:variant>
        <vt:i4>5</vt:i4>
      </vt:variant>
      <vt:variant>
        <vt:lpwstr/>
      </vt:variant>
      <vt:variant>
        <vt:lpwstr>_Toc313519257</vt:lpwstr>
      </vt:variant>
      <vt:variant>
        <vt:i4>2031667</vt:i4>
      </vt:variant>
      <vt:variant>
        <vt:i4>62</vt:i4>
      </vt:variant>
      <vt:variant>
        <vt:i4>0</vt:i4>
      </vt:variant>
      <vt:variant>
        <vt:i4>5</vt:i4>
      </vt:variant>
      <vt:variant>
        <vt:lpwstr/>
      </vt:variant>
      <vt:variant>
        <vt:lpwstr>_Toc313519256</vt:lpwstr>
      </vt:variant>
      <vt:variant>
        <vt:i4>2031667</vt:i4>
      </vt:variant>
      <vt:variant>
        <vt:i4>56</vt:i4>
      </vt:variant>
      <vt:variant>
        <vt:i4>0</vt:i4>
      </vt:variant>
      <vt:variant>
        <vt:i4>5</vt:i4>
      </vt:variant>
      <vt:variant>
        <vt:lpwstr/>
      </vt:variant>
      <vt:variant>
        <vt:lpwstr>_Toc313519255</vt:lpwstr>
      </vt:variant>
      <vt:variant>
        <vt:i4>2031667</vt:i4>
      </vt:variant>
      <vt:variant>
        <vt:i4>50</vt:i4>
      </vt:variant>
      <vt:variant>
        <vt:i4>0</vt:i4>
      </vt:variant>
      <vt:variant>
        <vt:i4>5</vt:i4>
      </vt:variant>
      <vt:variant>
        <vt:lpwstr/>
      </vt:variant>
      <vt:variant>
        <vt:lpwstr>_Toc313519254</vt:lpwstr>
      </vt:variant>
      <vt:variant>
        <vt:i4>2031667</vt:i4>
      </vt:variant>
      <vt:variant>
        <vt:i4>44</vt:i4>
      </vt:variant>
      <vt:variant>
        <vt:i4>0</vt:i4>
      </vt:variant>
      <vt:variant>
        <vt:i4>5</vt:i4>
      </vt:variant>
      <vt:variant>
        <vt:lpwstr/>
      </vt:variant>
      <vt:variant>
        <vt:lpwstr>_Toc313519253</vt:lpwstr>
      </vt:variant>
      <vt:variant>
        <vt:i4>2031667</vt:i4>
      </vt:variant>
      <vt:variant>
        <vt:i4>38</vt:i4>
      </vt:variant>
      <vt:variant>
        <vt:i4>0</vt:i4>
      </vt:variant>
      <vt:variant>
        <vt:i4>5</vt:i4>
      </vt:variant>
      <vt:variant>
        <vt:lpwstr/>
      </vt:variant>
      <vt:variant>
        <vt:lpwstr>_Toc313519252</vt:lpwstr>
      </vt:variant>
      <vt:variant>
        <vt:i4>2031667</vt:i4>
      </vt:variant>
      <vt:variant>
        <vt:i4>32</vt:i4>
      </vt:variant>
      <vt:variant>
        <vt:i4>0</vt:i4>
      </vt:variant>
      <vt:variant>
        <vt:i4>5</vt:i4>
      </vt:variant>
      <vt:variant>
        <vt:lpwstr/>
      </vt:variant>
      <vt:variant>
        <vt:lpwstr>_Toc313519251</vt:lpwstr>
      </vt:variant>
      <vt:variant>
        <vt:i4>2031667</vt:i4>
      </vt:variant>
      <vt:variant>
        <vt:i4>26</vt:i4>
      </vt:variant>
      <vt:variant>
        <vt:i4>0</vt:i4>
      </vt:variant>
      <vt:variant>
        <vt:i4>5</vt:i4>
      </vt:variant>
      <vt:variant>
        <vt:lpwstr/>
      </vt:variant>
      <vt:variant>
        <vt:lpwstr>_Toc313519250</vt:lpwstr>
      </vt:variant>
      <vt:variant>
        <vt:i4>1966131</vt:i4>
      </vt:variant>
      <vt:variant>
        <vt:i4>20</vt:i4>
      </vt:variant>
      <vt:variant>
        <vt:i4>0</vt:i4>
      </vt:variant>
      <vt:variant>
        <vt:i4>5</vt:i4>
      </vt:variant>
      <vt:variant>
        <vt:lpwstr/>
      </vt:variant>
      <vt:variant>
        <vt:lpwstr>_Toc313519249</vt:lpwstr>
      </vt:variant>
      <vt:variant>
        <vt:i4>1966131</vt:i4>
      </vt:variant>
      <vt:variant>
        <vt:i4>14</vt:i4>
      </vt:variant>
      <vt:variant>
        <vt:i4>0</vt:i4>
      </vt:variant>
      <vt:variant>
        <vt:i4>5</vt:i4>
      </vt:variant>
      <vt:variant>
        <vt:lpwstr/>
      </vt:variant>
      <vt:variant>
        <vt:lpwstr>_Toc313519248</vt:lpwstr>
      </vt:variant>
      <vt:variant>
        <vt:i4>1966131</vt:i4>
      </vt:variant>
      <vt:variant>
        <vt:i4>8</vt:i4>
      </vt:variant>
      <vt:variant>
        <vt:i4>0</vt:i4>
      </vt:variant>
      <vt:variant>
        <vt:i4>5</vt:i4>
      </vt:variant>
      <vt:variant>
        <vt:lpwstr/>
      </vt:variant>
      <vt:variant>
        <vt:lpwstr>_Toc313519247</vt:lpwstr>
      </vt:variant>
      <vt:variant>
        <vt:i4>1966131</vt:i4>
      </vt:variant>
      <vt:variant>
        <vt:i4>2</vt:i4>
      </vt:variant>
      <vt:variant>
        <vt:i4>0</vt:i4>
      </vt:variant>
      <vt:variant>
        <vt:i4>5</vt:i4>
      </vt:variant>
      <vt:variant>
        <vt:lpwstr/>
      </vt:variant>
      <vt:variant>
        <vt:lpwstr>_Toc313519246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Charter Template</dc:title>
  <dc:subject>&lt;Project Name&gt;</dc:subject>
  <dc:creator>Daniel Vitek MBA, PMP - Consultant to CDC NCPHI</dc:creator>
  <cp:keywords>CDC Unified Process, CDC UP, CDCUP</cp:keywords>
  <cp:lastModifiedBy>User1</cp:lastModifiedBy>
  <cp:revision>10</cp:revision>
  <cp:lastPrinted>2005-07-13T03:44:00Z</cp:lastPrinted>
  <dcterms:created xsi:type="dcterms:W3CDTF">2016-01-07T05:31:00Z</dcterms:created>
  <dcterms:modified xsi:type="dcterms:W3CDTF">2016-01-14T06:46:00Z</dcterms:modified>
  <cp:category>CDC Unified Process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pyright">
    <vt:bool>true</vt:bool>
  </property>
  <property fmtid="{D5CDD505-2E9C-101B-9397-08002B2CF9AE}" pid="3" name="Email">
    <vt:lpwstr>cdcup@cdc.gov</vt:lpwstr>
  </property>
  <property fmtid="{D5CDD505-2E9C-101B-9397-08002B2CF9AE}" pid="4" name="Source">
    <vt:lpwstr>http://www.cdc.gov/cdcup/</vt:lpwstr>
  </property>
</Properties>
</file>